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E92066" w14:paraId="7D97021F" w14:textId="77777777" w:rsidTr="00BF42A4">
        <w:tc>
          <w:tcPr>
            <w:tcW w:w="1951" w:type="dxa"/>
            <w:shd w:val="clear" w:color="auto" w:fill="000000" w:themeFill="text1"/>
          </w:tcPr>
          <w:p w14:paraId="5AD63733" w14:textId="53EAA4E1" w:rsidR="00E92066" w:rsidRPr="00E92066" w:rsidRDefault="00E92066" w:rsidP="00E9206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10764B" w14:textId="2DB4A2A3" w:rsidR="00E92066" w:rsidRPr="002C008E" w:rsidRDefault="00821732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Las operaciones con números naturales</w:t>
            </w:r>
          </w:p>
        </w:tc>
      </w:tr>
      <w:tr w:rsidR="00E92066" w14:paraId="0099B851" w14:textId="77777777" w:rsidTr="00BF42A4">
        <w:tc>
          <w:tcPr>
            <w:tcW w:w="1951" w:type="dxa"/>
            <w:shd w:val="clear" w:color="auto" w:fill="000000" w:themeFill="text1"/>
          </w:tcPr>
          <w:p w14:paraId="2539482A" w14:textId="5FEAE48A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21923220" w14:textId="46619268" w:rsidR="00E92066" w:rsidRPr="002C008E" w:rsidRDefault="003A1B94" w:rsidP="002C008E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MA_06_03_</w:t>
            </w:r>
            <w:r w:rsidR="00821732" w:rsidRPr="002C008E">
              <w:rPr>
                <w:rFonts w:ascii="Times" w:hAnsi="Times"/>
              </w:rPr>
              <w:t>CO</w:t>
            </w:r>
          </w:p>
        </w:tc>
      </w:tr>
      <w:tr w:rsidR="00E92066" w14:paraId="7B9B1C80" w14:textId="77777777" w:rsidTr="00BF42A4">
        <w:tc>
          <w:tcPr>
            <w:tcW w:w="1951" w:type="dxa"/>
            <w:shd w:val="clear" w:color="auto" w:fill="000000" w:themeFill="text1"/>
          </w:tcPr>
          <w:p w14:paraId="7DB9D793" w14:textId="1F84CFF5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5D9015A4" w14:textId="1D0134E8" w:rsidR="00E92066" w:rsidRPr="002C008E" w:rsidRDefault="00821732" w:rsidP="00821732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 xml:space="preserve">En nuestra vida diaria se presentan situaciones en las que es necesario el uso de operaciones aritméticas para dar solución a ellas; </w:t>
            </w:r>
            <w:commentRangeStart w:id="0"/>
            <w:r w:rsidRPr="002C008E">
              <w:rPr>
                <w:rFonts w:ascii="Times" w:hAnsi="Times"/>
              </w:rPr>
              <w:t>atrévete a conocerlas</w:t>
            </w:r>
            <w:proofErr w:type="gramStart"/>
            <w:r w:rsidRPr="002C008E">
              <w:rPr>
                <w:rFonts w:ascii="Times" w:hAnsi="Times"/>
              </w:rPr>
              <w:t>!!!</w:t>
            </w:r>
            <w:commentRangeEnd w:id="0"/>
            <w:proofErr w:type="gramEnd"/>
            <w:r w:rsidR="00BB78C8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EBCAA84" w:rsidR="002973CB" w:rsidRPr="00891B2A" w:rsidRDefault="00081745" w:rsidP="00891B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="00616DBC" w:rsidRPr="00891B2A">
        <w:rPr>
          <w:rFonts w:ascii="Arial" w:hAnsi="Arial" w:cs="Arial"/>
        </w:rPr>
        <w:t xml:space="preserve"> </w:t>
      </w:r>
      <w:r w:rsidRPr="00891B2A">
        <w:rPr>
          <w:rFonts w:ascii="Arial" w:hAnsi="Arial" w:cs="Arial"/>
          <w:b/>
        </w:rPr>
        <w:t>1</w:t>
      </w:r>
      <w:r w:rsidR="002973CB" w:rsidRPr="00891B2A">
        <w:rPr>
          <w:rFonts w:ascii="Arial" w:hAnsi="Arial" w:cs="Arial"/>
          <w:b/>
        </w:rPr>
        <w:t xml:space="preserve"> </w:t>
      </w:r>
      <w:r w:rsidR="009F5107" w:rsidRPr="00891B2A">
        <w:rPr>
          <w:rFonts w:ascii="Arial" w:hAnsi="Arial" w:cs="Arial"/>
          <w:b/>
        </w:rPr>
        <w:t>La adición de números naturales</w:t>
      </w:r>
    </w:p>
    <w:p w14:paraId="17DA7638" w14:textId="77777777" w:rsidR="00D408F4" w:rsidRPr="00891B2A" w:rsidRDefault="00D408F4" w:rsidP="00891B2A">
      <w:pPr>
        <w:spacing w:after="0"/>
        <w:jc w:val="both"/>
        <w:rPr>
          <w:rFonts w:ascii="Arial" w:hAnsi="Arial" w:cs="Arial"/>
        </w:rPr>
      </w:pPr>
    </w:p>
    <w:p w14:paraId="6354D098" w14:textId="5D988422" w:rsidR="00BB78C8" w:rsidRPr="00BB78C8" w:rsidRDefault="00BB78C8" w:rsidP="00BB78C8">
      <w:pPr>
        <w:jc w:val="both"/>
        <w:rPr>
          <w:ins w:id="1" w:author="lizzie patricia zambrano llamas" w:date="2015-04-13T15:27:00Z"/>
          <w:rFonts w:ascii="Arial" w:eastAsia="Times New Roman" w:hAnsi="Arial" w:cs="Arial"/>
          <w:color w:val="000000"/>
          <w:lang w:val="es-CO" w:eastAsia="es-CO"/>
          <w:rPrChange w:id="2" w:author="lizzie patricia zambrano llamas" w:date="2015-04-13T15:27:00Z">
            <w:rPr>
              <w:ins w:id="3" w:author="lizzie patricia zambrano llamas" w:date="2015-04-13T15:27:00Z"/>
              <w:rFonts w:ascii="Calibri" w:eastAsia="Times New Roman" w:hAnsi="Calibri" w:cs="Times New Roman"/>
              <w:color w:val="000000"/>
              <w:sz w:val="20"/>
              <w:szCs w:val="20"/>
              <w:lang w:val="es-CO" w:eastAsia="es-CO"/>
            </w:rPr>
          </w:rPrChange>
        </w:rPr>
      </w:pPr>
      <w:ins w:id="4" w:author="lizzie patricia zambrano llamas" w:date="2015-04-13T15:27:00Z">
        <w:r w:rsidRPr="00BB78C8">
          <w:rPr>
            <w:rFonts w:ascii="Arial" w:eastAsia="Times New Roman" w:hAnsi="Arial" w:cs="Arial"/>
            <w:color w:val="000000"/>
            <w:lang w:val="es-MX" w:eastAsia="es-CO"/>
            <w:rPrChange w:id="5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Las operaciones con los números naturales permiten modelar diferentes situaciones de nue</w:t>
        </w:r>
        <w:r w:rsidRPr="00BB78C8">
          <w:rPr>
            <w:rFonts w:ascii="Arial" w:eastAsia="Times New Roman" w:hAnsi="Arial" w:cs="Arial"/>
            <w:color w:val="000000"/>
            <w:lang w:val="es-MX" w:eastAsia="es-CO"/>
          </w:rPr>
          <w:t>stro mundo o de nuestro entorno</w:t>
        </w:r>
        <w:r w:rsidRPr="00BB78C8">
          <w:rPr>
            <w:rFonts w:ascii="Arial" w:eastAsia="Times New Roman" w:hAnsi="Arial" w:cs="Arial"/>
            <w:color w:val="000000"/>
            <w:lang w:val="es-MX" w:eastAsia="es-CO"/>
            <w:rPrChange w:id="6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.</w:t>
        </w:r>
      </w:ins>
      <w:ins w:id="7" w:author="lizzie patricia zambrano llamas" w:date="2015-04-13T15:31:00Z">
        <w:r>
          <w:rPr>
            <w:rFonts w:ascii="Arial" w:eastAsia="Times New Roman" w:hAnsi="Arial" w:cs="Arial"/>
            <w:color w:val="000000"/>
            <w:lang w:val="es-MX" w:eastAsia="es-CO"/>
          </w:rPr>
          <w:t xml:space="preserve"> Por ejemplo, para conocer el valor total de una compra se utiliza una adición.</w:t>
        </w:r>
      </w:ins>
    </w:p>
    <w:p w14:paraId="6150E065" w14:textId="2D8FD5AC" w:rsidR="00891B2A" w:rsidRDefault="009F5107" w:rsidP="00891B2A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>La adición es una operación matemática que consiste en agregar, añadir o unir  varias cantidades</w:t>
      </w:r>
      <w:r w:rsidR="00433205">
        <w:rPr>
          <w:rFonts w:ascii="Arial" w:hAnsi="Arial" w:cs="Arial"/>
          <w:color w:val="000000"/>
        </w:rPr>
        <w:t xml:space="preserve">, </w:t>
      </w:r>
      <w:r w:rsidR="00433205" w:rsidRPr="00433205">
        <w:rPr>
          <w:rFonts w:ascii="Arial" w:hAnsi="Arial" w:cs="Arial"/>
          <w:color w:val="000000"/>
          <w:highlight w:val="yellow"/>
        </w:rPr>
        <w:t>conocer cuánto se avanza en un recorrido, o comparar cantidades.</w:t>
      </w:r>
    </w:p>
    <w:p w14:paraId="7184286A" w14:textId="77777777" w:rsid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500E49C5" w14:textId="2B263DC7" w:rsidR="00BB78C8" w:rsidRDefault="00BB78C8" w:rsidP="00BB78C8">
      <w:pPr>
        <w:spacing w:after="0"/>
        <w:jc w:val="both"/>
        <w:rPr>
          <w:rFonts w:ascii="Arial" w:hAnsi="Arial" w:cs="Arial"/>
          <w:color w:val="000000"/>
        </w:rPr>
      </w:pPr>
      <w:del w:id="8" w:author="lizzie patricia zambrano llamas" w:date="2015-04-13T15:33:00Z">
        <w:r w:rsidDel="00BB78C8">
          <w:delText>La adición…</w:delText>
        </w:r>
      </w:del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891B2A" w:rsidRPr="002A060C" w14:paraId="44F9C9FC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473E8825" w14:textId="77777777" w:rsidR="00891B2A" w:rsidRPr="002A060C" w:rsidRDefault="00891B2A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891B2A" w:rsidRPr="002A060C" w14:paraId="58A8B515" w14:textId="77777777" w:rsidTr="00000380">
        <w:tc>
          <w:tcPr>
            <w:tcW w:w="2518" w:type="dxa"/>
          </w:tcPr>
          <w:p w14:paraId="3DC69A85" w14:textId="77777777" w:rsidR="00891B2A" w:rsidRPr="002A060C" w:rsidRDefault="00891B2A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0722AF38" w14:textId="5AFE1C8A" w:rsidR="00891B2A" w:rsidRPr="002A060C" w:rsidRDefault="00891B2A" w:rsidP="00000380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891B2A" w:rsidRPr="002A060C" w14:paraId="3DD98D7B" w14:textId="77777777" w:rsidTr="00AB6888">
        <w:trPr>
          <w:trHeight w:val="1314"/>
        </w:trPr>
        <w:tc>
          <w:tcPr>
            <w:tcW w:w="2518" w:type="dxa"/>
          </w:tcPr>
          <w:p w14:paraId="5B37DA3E" w14:textId="77777777" w:rsidR="00891B2A" w:rsidRPr="002A060C" w:rsidRDefault="00891B2A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C05202B" w14:textId="04DA65AF" w:rsidR="00891B2A" w:rsidRDefault="00891B2A" w:rsidP="00891B2A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del w:id="9" w:author="lizzie patricia zambrano llamas" w:date="2015-04-13T15:33:00Z">
                  <w:rPr>
                    <w:rFonts w:ascii="Cambria Math" w:hAnsi="Cambria Math" w:cs="Arial"/>
                  </w:rPr>
                  <m:t>a,b,c∈N</m:t>
                </w:del>
              </m:r>
            </m:oMath>
            <w:del w:id="10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 </w:delText>
              </w:r>
            </w:del>
            <w:ins w:id="11" w:author="lizzie patricia zambrano llamas" w:date="2015-04-13T15:33:00Z">
              <w:r w:rsidR="00BB78C8" w:rsidRPr="00BB78C8">
                <w:rPr>
                  <w:rFonts w:ascii="Arial" w:eastAsiaTheme="minorEastAsia" w:hAnsi="Arial" w:cs="Arial"/>
                  <w:i/>
                  <w:rPrChange w:id="12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.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3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y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4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son números naturales, </w:t>
              </w:r>
            </w:ins>
            <w:r>
              <w:rPr>
                <w:rFonts w:ascii="Arial" w:eastAsiaTheme="minorEastAsia" w:hAnsi="Arial" w:cs="Arial"/>
              </w:rPr>
              <w:t>se define la adición como</w:t>
            </w:r>
            <w:ins w:id="15" w:author="lizzie patricia zambrano llamas" w:date="2015-04-13T15:33:00Z"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6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 +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7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=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8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</w:ins>
            <w:del w:id="19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</w:delText>
              </w:r>
              <m:oMath>
                <m:r>
                  <w:rPr>
                    <w:rFonts w:ascii="Cambria Math" w:eastAsiaTheme="minorEastAsia" w:hAnsi="Cambria Math" w:cs="Arial"/>
                  </w:rPr>
                  <m:t>a+b=c</m:t>
                </m:r>
              </m:oMath>
              <w:r w:rsidDel="00BB78C8">
                <w:rPr>
                  <w:rFonts w:ascii="Arial" w:eastAsiaTheme="minorEastAsia" w:hAnsi="Arial" w:cs="Arial"/>
                </w:rPr>
                <w:delText>,</w:delText>
              </w:r>
            </w:del>
            <w:r>
              <w:rPr>
                <w:rFonts w:ascii="Arial" w:eastAsiaTheme="minorEastAsia" w:hAnsi="Arial" w:cs="Arial"/>
              </w:rPr>
              <w:t xml:space="preserve"> donde </w:t>
            </w:r>
          </w:p>
          <w:p w14:paraId="6BAFFDBE" w14:textId="58AC3442" w:rsidR="00891B2A" w:rsidRPr="00BB78C8" w:rsidRDefault="00891B2A" w:rsidP="00891B2A">
            <w:pPr>
              <w:jc w:val="both"/>
              <w:rPr>
                <w:rFonts w:ascii="Arial" w:eastAsiaTheme="minorEastAsia" w:hAnsi="Arial" w:cs="Arial"/>
                <w:rPrChange w:id="20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</w:pPr>
            <w:proofErr w:type="gramStart"/>
            <w:r w:rsidRPr="00BB78C8">
              <w:rPr>
                <w:rFonts w:ascii="Arial" w:eastAsiaTheme="minorEastAsia" w:hAnsi="Arial" w:cs="Arial"/>
                <w:i/>
                <w:rPrChange w:id="21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a</w:t>
            </w:r>
            <w:proofErr w:type="gramEnd"/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2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b</w:t>
            </w:r>
            <w:r w:rsidRPr="00BB78C8">
              <w:rPr>
                <w:rFonts w:ascii="Arial" w:eastAsiaTheme="minorEastAsia" w:hAnsi="Arial" w:cs="Arial"/>
              </w:rPr>
              <w:t xml:space="preserve"> se </w:t>
            </w:r>
            <w:r w:rsidR="00B8775D" w:rsidRPr="00BB78C8">
              <w:rPr>
                <w:rFonts w:ascii="Arial" w:eastAsiaTheme="minorEastAsia" w:hAnsi="Arial" w:cs="Arial"/>
              </w:rPr>
              <w:t>denominan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3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sumandos</w:t>
            </w:r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4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c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5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 o total.</w:t>
            </w:r>
          </w:p>
          <w:p w14:paraId="6E304890" w14:textId="2E5FA2C5" w:rsidR="00891B2A" w:rsidRPr="007F0F2C" w:rsidRDefault="00891B2A" w:rsidP="00891B2A">
            <w:pPr>
              <w:rPr>
                <w:rFonts w:ascii="Arial" w:eastAsiaTheme="minorEastAsia" w:hAnsi="Arial" w:cs="Arial"/>
                <w:b/>
              </w:rPr>
            </w:pPr>
          </w:p>
          <w:p w14:paraId="08BC60C8" w14:textId="05482649" w:rsidR="00BB78C8" w:rsidRPr="00BB78C8" w:rsidRDefault="00077673" w:rsidP="00AB6888">
            <w:pPr>
              <w:jc w:val="center"/>
              <w:rPr>
                <w:rFonts w:ascii="Arial" w:eastAsiaTheme="minorEastAsia" w:hAnsi="Arial" w:cs="Arial"/>
              </w:rPr>
            </w:pPr>
            <w:r w:rsidRPr="00433205">
              <w:rPr>
                <w:rFonts w:ascii="Arial" w:eastAsiaTheme="minorEastAsia" w:hAnsi="Arial" w:cs="Arial"/>
                <w:b/>
                <w:i/>
              </w:rPr>
              <w:t>a</w:t>
            </w:r>
            <w:r w:rsidR="00433205">
              <w:rPr>
                <w:rFonts w:ascii="Arial" w:eastAsiaTheme="minorEastAsia" w:hAnsi="Arial" w:cs="Arial"/>
                <w:i/>
              </w:rPr>
              <w:t xml:space="preserve"> </w:t>
            </w:r>
            <w:r w:rsidR="00891B2A" w:rsidRPr="00433205">
              <w:rPr>
                <w:rFonts w:ascii="Arial" w:eastAsiaTheme="minorEastAsia" w:hAnsi="Arial" w:cs="Arial"/>
                <w:i/>
              </w:rPr>
              <w:t xml:space="preserve">+ </w:t>
            </w:r>
            <w:r w:rsidR="00891B2A" w:rsidRPr="00433205">
              <w:rPr>
                <w:rFonts w:ascii="Arial" w:eastAsiaTheme="minorEastAsia" w:hAnsi="Arial" w:cs="Arial"/>
                <w:b/>
                <w:i/>
              </w:rPr>
              <w:t>b</w:t>
            </w:r>
            <w:r w:rsidR="00891B2A" w:rsidRPr="00433205">
              <w:rPr>
                <w:rFonts w:ascii="Arial" w:eastAsiaTheme="minorEastAsia" w:hAnsi="Arial" w:cs="Arial"/>
                <w:i/>
              </w:rPr>
              <w:t xml:space="preserve"> </w:t>
            </w:r>
            <w:r w:rsidR="00891B2A" w:rsidRPr="00433205">
              <w:rPr>
                <w:rFonts w:ascii="Arial" w:eastAsiaTheme="minorEastAsia" w:hAnsi="Arial" w:cs="Arial"/>
                <w:b/>
                <w:i/>
              </w:rPr>
              <w:t>=</w:t>
            </w:r>
            <w:r w:rsidR="00433205">
              <w:rPr>
                <w:rFonts w:ascii="Arial" w:eastAsiaTheme="minorEastAsia" w:hAnsi="Arial" w:cs="Arial"/>
                <w:i/>
              </w:rPr>
              <w:t xml:space="preserve"> </w:t>
            </w:r>
            <w:r w:rsidR="00891B2A" w:rsidRPr="00433205">
              <w:rPr>
                <w:rFonts w:ascii="Arial" w:eastAsiaTheme="minorEastAsia" w:hAnsi="Arial" w:cs="Arial"/>
                <w:b/>
                <w:i/>
              </w:rPr>
              <w:t>c</w:t>
            </w:r>
          </w:p>
        </w:tc>
      </w:tr>
    </w:tbl>
    <w:p w14:paraId="027373B8" w14:textId="77777777" w:rsidR="00AB6888" w:rsidRPr="00891B2A" w:rsidRDefault="00A3353F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Refdecomentario"/>
          <w:rFonts w:ascii="Calibri" w:eastAsia="Calibri" w:hAnsi="Calibri" w:cs="Times New Roman"/>
          <w:lang w:val="es-MX"/>
        </w:rPr>
        <w:commentReference w:id="26"/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"/>
        <w:gridCol w:w="992"/>
        <w:gridCol w:w="567"/>
        <w:gridCol w:w="1276"/>
      </w:tblGrid>
      <w:tr w:rsidR="00AB6888" w14:paraId="12E651B6" w14:textId="77777777" w:rsidTr="006C4F9D">
        <w:trPr>
          <w:jc w:val="center"/>
        </w:trPr>
        <w:tc>
          <w:tcPr>
            <w:tcW w:w="345" w:type="dxa"/>
          </w:tcPr>
          <w:p w14:paraId="222B0D3F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992" w:type="dxa"/>
          </w:tcPr>
          <w:p w14:paraId="68A7F497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12 345</w:t>
            </w:r>
          </w:p>
        </w:tc>
        <w:tc>
          <w:tcPr>
            <w:tcW w:w="567" w:type="dxa"/>
          </w:tcPr>
          <w:p w14:paraId="0E5F395F" w14:textId="77777777" w:rsidR="00AB6888" w:rsidRPr="00BB78C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→</w:t>
            </w:r>
          </w:p>
        </w:tc>
        <w:tc>
          <w:tcPr>
            <w:tcW w:w="1276" w:type="dxa"/>
          </w:tcPr>
          <w:p w14:paraId="7628B64B" w14:textId="77777777" w:rsidR="00AB6888" w:rsidRPr="00BB78C8" w:rsidRDefault="00AB6888" w:rsidP="006C4F9D">
            <w:pPr>
              <w:jc w:val="both"/>
              <w:rPr>
                <w:rFonts w:ascii="Arial" w:hAnsi="Arial" w:cs="Arial"/>
                <w:b/>
                <w:color w:val="000000"/>
              </w:rPr>
            </w:pPr>
            <w:r w:rsidRPr="00BB78C8">
              <w:rPr>
                <w:rFonts w:ascii="Arial" w:hAnsi="Arial" w:cs="Arial"/>
                <w:b/>
                <w:color w:val="000000"/>
              </w:rPr>
              <w:t>Sumando</w:t>
            </w:r>
          </w:p>
        </w:tc>
      </w:tr>
      <w:tr w:rsidR="00AB6888" w14:paraId="25A3F001" w14:textId="77777777" w:rsidTr="006C4F9D">
        <w:trPr>
          <w:jc w:val="center"/>
        </w:trPr>
        <w:tc>
          <w:tcPr>
            <w:tcW w:w="345" w:type="dxa"/>
          </w:tcPr>
          <w:p w14:paraId="28D96D57" w14:textId="77777777" w:rsidR="00AB6888" w:rsidRPr="00BB78C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 w:rsidRPr="00BB78C8">
              <w:rPr>
                <w:rFonts w:ascii="Arial" w:hAnsi="Arial" w:cs="Arial"/>
                <w:color w:val="000000"/>
              </w:rPr>
              <w:t>+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38445B41" w14:textId="77777777" w:rsidR="00AB6888" w:rsidRPr="00BB78C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  4 </w:t>
            </w:r>
            <w:r w:rsidRPr="00BB78C8">
              <w:rPr>
                <w:rFonts w:ascii="Arial" w:hAnsi="Arial" w:cs="Arial"/>
                <w:color w:val="000000"/>
              </w:rPr>
              <w:t>861</w:t>
            </w:r>
          </w:p>
        </w:tc>
        <w:tc>
          <w:tcPr>
            <w:tcW w:w="567" w:type="dxa"/>
          </w:tcPr>
          <w:p w14:paraId="316D8C61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→</w:t>
            </w:r>
          </w:p>
        </w:tc>
        <w:tc>
          <w:tcPr>
            <w:tcW w:w="1276" w:type="dxa"/>
          </w:tcPr>
          <w:p w14:paraId="52AF2ED1" w14:textId="77777777" w:rsidR="00AB6888" w:rsidRPr="00BB78C8" w:rsidRDefault="00AB6888" w:rsidP="006C4F9D">
            <w:pPr>
              <w:jc w:val="both"/>
              <w:rPr>
                <w:rFonts w:ascii="Arial" w:hAnsi="Arial" w:cs="Arial"/>
                <w:b/>
                <w:color w:val="000000"/>
              </w:rPr>
            </w:pPr>
            <w:r w:rsidRPr="00BB78C8">
              <w:rPr>
                <w:rFonts w:ascii="Arial" w:hAnsi="Arial" w:cs="Arial"/>
                <w:b/>
                <w:color w:val="000000"/>
              </w:rPr>
              <w:t>Sumando</w:t>
            </w:r>
          </w:p>
        </w:tc>
      </w:tr>
      <w:tr w:rsidR="00AB6888" w14:paraId="03034F6D" w14:textId="77777777" w:rsidTr="006C4F9D">
        <w:trPr>
          <w:jc w:val="center"/>
        </w:trPr>
        <w:tc>
          <w:tcPr>
            <w:tcW w:w="345" w:type="dxa"/>
          </w:tcPr>
          <w:p w14:paraId="1D3B154E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992" w:type="dxa"/>
            <w:tcBorders>
              <w:top w:val="single" w:sz="4" w:space="0" w:color="auto"/>
            </w:tcBorders>
          </w:tcPr>
          <w:p w14:paraId="7EAD1AFD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17 206</w:t>
            </w:r>
          </w:p>
        </w:tc>
        <w:tc>
          <w:tcPr>
            <w:tcW w:w="567" w:type="dxa"/>
          </w:tcPr>
          <w:p w14:paraId="51F14AF4" w14:textId="77777777" w:rsidR="00AB6888" w:rsidRDefault="00AB6888" w:rsidP="006C4F9D">
            <w:pPr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276" w:type="dxa"/>
          </w:tcPr>
          <w:p w14:paraId="30D553F9" w14:textId="77777777" w:rsidR="00AB6888" w:rsidRPr="00BB78C8" w:rsidRDefault="00AB6888" w:rsidP="006C4F9D">
            <w:pPr>
              <w:jc w:val="both"/>
              <w:rPr>
                <w:rFonts w:ascii="Arial" w:hAnsi="Arial" w:cs="Arial"/>
                <w:b/>
                <w:color w:val="000000"/>
              </w:rPr>
            </w:pPr>
            <w:r w:rsidRPr="00BB78C8">
              <w:rPr>
                <w:rFonts w:ascii="Arial" w:hAnsi="Arial" w:cs="Arial"/>
                <w:b/>
                <w:color w:val="000000"/>
              </w:rPr>
              <w:t>Suma</w:t>
            </w:r>
          </w:p>
        </w:tc>
      </w:tr>
    </w:tbl>
    <w:p w14:paraId="760F6264" w14:textId="3B994832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1D64A049" w14:textId="0FAA605F" w:rsidR="00CF6876" w:rsidRPr="002B305F" w:rsidRDefault="00BB78C8" w:rsidP="00CF6876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 xml:space="preserve"> </w:t>
      </w:r>
      <w:r w:rsidR="00CF6876" w:rsidRPr="002B305F">
        <w:rPr>
          <w:rFonts w:ascii="Arial" w:hAnsi="Arial" w:cs="Arial"/>
          <w:highlight w:val="yellow"/>
        </w:rPr>
        <w:t>[SECCIÓN 2]</w:t>
      </w:r>
      <w:r w:rsidR="00CF6876" w:rsidRPr="002B305F">
        <w:rPr>
          <w:rFonts w:ascii="Arial" w:hAnsi="Arial" w:cs="Arial"/>
        </w:rPr>
        <w:t xml:space="preserve"> </w:t>
      </w:r>
      <w:r w:rsidR="00CF6876" w:rsidRPr="002B305F">
        <w:rPr>
          <w:rFonts w:ascii="Arial" w:hAnsi="Arial" w:cs="Arial"/>
          <w:b/>
        </w:rPr>
        <w:t>1.1 Propiedades de la adición</w:t>
      </w:r>
    </w:p>
    <w:p w14:paraId="3420AF86" w14:textId="77777777" w:rsidR="00CF6876" w:rsidRPr="002B305F" w:rsidRDefault="00CF6876" w:rsidP="00CF6876">
      <w:pPr>
        <w:spacing w:after="0"/>
        <w:rPr>
          <w:rFonts w:ascii="Arial" w:hAnsi="Arial" w:cs="Arial"/>
          <w:b/>
        </w:rPr>
      </w:pPr>
    </w:p>
    <w:p w14:paraId="77873129" w14:textId="0D806B8C" w:rsidR="00CF6876" w:rsidRPr="002B305F" w:rsidRDefault="00CF6876" w:rsidP="00CF6876">
      <w:pPr>
        <w:spacing w:after="0"/>
        <w:rPr>
          <w:rFonts w:ascii="Arial" w:hAnsi="Arial" w:cs="Arial"/>
        </w:rPr>
      </w:pPr>
      <w:r w:rsidRPr="002B305F">
        <w:rPr>
          <w:rFonts w:ascii="Arial" w:hAnsi="Arial" w:cs="Arial"/>
        </w:rPr>
        <w:t xml:space="preserve">La adición en el conjunto de números naturales cumple las siguientes </w:t>
      </w:r>
      <w:commentRangeStart w:id="27"/>
      <w:r w:rsidRPr="002B305F">
        <w:rPr>
          <w:rFonts w:ascii="Arial" w:hAnsi="Arial" w:cs="Arial"/>
        </w:rPr>
        <w:t>propiedades</w:t>
      </w:r>
      <w:r w:rsidR="003F0F7B" w:rsidRPr="002B305F">
        <w:rPr>
          <w:rFonts w:ascii="Arial" w:hAnsi="Arial" w:cs="Arial"/>
        </w:rPr>
        <w:t>:</w:t>
      </w:r>
      <w:commentRangeEnd w:id="27"/>
      <w:r w:rsidR="00AB6888">
        <w:rPr>
          <w:rStyle w:val="Refdecomentario"/>
          <w:rFonts w:ascii="Calibri" w:eastAsia="Calibri" w:hAnsi="Calibri" w:cs="Times New Roman"/>
          <w:lang w:val="es-MX"/>
        </w:rPr>
        <w:commentReference w:id="27"/>
      </w:r>
    </w:p>
    <w:p w14:paraId="27AF5C9B" w14:textId="77777777" w:rsidR="003F0F7B" w:rsidRPr="002B305F" w:rsidRDefault="003F0F7B" w:rsidP="00CF6876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4"/>
        <w:gridCol w:w="3063"/>
        <w:gridCol w:w="3551"/>
      </w:tblGrid>
      <w:tr w:rsidR="003F0F7B" w:rsidRPr="002B305F" w14:paraId="43B7DCFC" w14:textId="77777777" w:rsidTr="009D296D">
        <w:tc>
          <w:tcPr>
            <w:tcW w:w="2235" w:type="dxa"/>
          </w:tcPr>
          <w:p w14:paraId="1DAF333C" w14:textId="7F60477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commentRangeStart w:id="28"/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654D47EE" w14:textId="1F83285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60CD6C12" w14:textId="05AF7111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3F0F7B" w:rsidRPr="002B305F" w14:paraId="4E65475D" w14:textId="77777777" w:rsidTr="009D296D">
        <w:tc>
          <w:tcPr>
            <w:tcW w:w="2235" w:type="dxa"/>
          </w:tcPr>
          <w:p w14:paraId="7FA57F58" w14:textId="297D1A74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695D5564" w14:textId="42450101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0B133DF8" w14:textId="37360B08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 ∈N</m:t>
                </m:r>
              </m:oMath>
            </m:oMathPara>
          </w:p>
        </w:tc>
        <w:tc>
          <w:tcPr>
            <w:tcW w:w="3625" w:type="dxa"/>
          </w:tcPr>
          <w:p w14:paraId="2083B645" w14:textId="3F2995A2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  33∈N entonces,</m:t>
                </m:r>
              </m:oMath>
            </m:oMathPara>
          </w:p>
          <w:p w14:paraId="7C3D1541" w14:textId="667F71FE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12+33=45</m:t>
              </m:r>
            </m:oMath>
            <w:r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45∈N</m:t>
              </m:r>
            </m:oMath>
          </w:p>
        </w:tc>
      </w:tr>
      <w:tr w:rsidR="003F0F7B" w:rsidRPr="002B305F" w14:paraId="2A357BD5" w14:textId="77777777" w:rsidTr="009D296D">
        <w:tc>
          <w:tcPr>
            <w:tcW w:w="2235" w:type="dxa"/>
          </w:tcPr>
          <w:p w14:paraId="1E6F9214" w14:textId="7AF5C7B6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106F9C22" w14:textId="39A6565B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3943D432" w14:textId="6E8ECEF1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a+b=b+a</m:t>
                </m:r>
              </m:oMath>
            </m:oMathPara>
          </w:p>
        </w:tc>
        <w:tc>
          <w:tcPr>
            <w:tcW w:w="3625" w:type="dxa"/>
          </w:tcPr>
          <w:p w14:paraId="3ABCF18C" w14:textId="2AC80A15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5∈N y  11∈N entonces,</m:t>
                </m:r>
              </m:oMath>
            </m:oMathPara>
          </w:p>
          <w:p w14:paraId="7AB0EE74" w14:textId="77777777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5+11=11+5</m:t>
                </m:r>
              </m:oMath>
            </m:oMathPara>
          </w:p>
          <w:p w14:paraId="7A304E37" w14:textId="6832333B" w:rsidR="003F0F7B" w:rsidRPr="002B305F" w:rsidRDefault="002B305F" w:rsidP="003076B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16=16</m:t>
                </m:r>
              </m:oMath>
            </m:oMathPara>
          </w:p>
        </w:tc>
      </w:tr>
      <w:tr w:rsidR="002B305F" w:rsidRPr="002B305F" w14:paraId="3FDFC726" w14:textId="77777777" w:rsidTr="009D296D">
        <w:tc>
          <w:tcPr>
            <w:tcW w:w="2235" w:type="dxa"/>
          </w:tcPr>
          <w:p w14:paraId="60DC6AC6" w14:textId="41FB8555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AAD1E59" w14:textId="1C39D4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02F92A51" w14:textId="77A5F300" w:rsidR="002B305F" w:rsidRPr="002B305F" w:rsidRDefault="00433205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a+b</m:t>
                    </m:r>
                  </m:e>
                </m:d>
                <m:r>
                  <w:rPr>
                    <w:rFonts w:ascii="Cambria Math" w:hAnsi="Cambria Math" w:cs="Arial"/>
                  </w:rPr>
                  <m:t>+c=a+(b+c)</m:t>
                </m:r>
              </m:oMath>
            </m:oMathPara>
          </w:p>
        </w:tc>
        <w:tc>
          <w:tcPr>
            <w:tcW w:w="3625" w:type="dxa"/>
          </w:tcPr>
          <w:p w14:paraId="1A8F6FFF" w14:textId="3468462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7∈N , 10∈N y 40∈N</m:t>
                </m:r>
              </m:oMath>
            </m:oMathPara>
          </w:p>
          <w:p w14:paraId="6F9B26EE" w14:textId="1F582973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2E3166D5" w14:textId="2DEA1119" w:rsidR="002B305F" w:rsidRPr="002B305F" w:rsidRDefault="00433205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7+10</m:t>
                    </m:r>
                  </m:e>
                </m:d>
                <m:r>
                  <w:rPr>
                    <w:rFonts w:ascii="Cambria Math" w:hAnsi="Cambria Math" w:cs="Arial"/>
                  </w:rPr>
                  <m:t>+40=7+(10+40)</m:t>
                </m:r>
              </m:oMath>
            </m:oMathPara>
          </w:p>
          <w:p w14:paraId="2AB3E5AA" w14:textId="77777777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17+40=7+50</m:t>
                </m:r>
              </m:oMath>
            </m:oMathPara>
          </w:p>
          <w:p w14:paraId="2BD9069F" w14:textId="17FFA6D4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57=57</m:t>
                </m:r>
              </m:oMath>
            </m:oMathPara>
          </w:p>
        </w:tc>
      </w:tr>
      <w:tr w:rsidR="002B305F" w:rsidRPr="002B305F" w14:paraId="6AB00FF0" w14:textId="77777777" w:rsidTr="009D296D">
        <w:tc>
          <w:tcPr>
            <w:tcW w:w="2235" w:type="dxa"/>
          </w:tcPr>
          <w:p w14:paraId="06E7CEEE" w14:textId="6936DD3A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3118" w:type="dxa"/>
          </w:tcPr>
          <w:p w14:paraId="3C67D53A" w14:textId="1A8CE19D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05FA36F0" w14:textId="5990299F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a+0=0+a=a</m:t>
                </m:r>
              </m:oMath>
            </m:oMathPara>
          </w:p>
        </w:tc>
        <w:tc>
          <w:tcPr>
            <w:tcW w:w="3625" w:type="dxa"/>
          </w:tcPr>
          <w:p w14:paraId="1270C884" w14:textId="17F90B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123∈Nentonces,</m:t>
                </m:r>
              </m:oMath>
            </m:oMathPara>
          </w:p>
          <w:p w14:paraId="0BC91C17" w14:textId="4C6CE43F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123+0=0+123</m:t>
                </m:r>
              </m:oMath>
            </m:oMathPara>
          </w:p>
          <w:p w14:paraId="6B1A4AAF" w14:textId="049FB098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123=123</m:t>
                </m:r>
                <w:commentRangeEnd w:id="28"/>
                <m:r>
                  <m:rPr>
                    <m:sty m:val="p"/>
                  </m:rPr>
                  <w:rPr>
                    <w:rStyle w:val="Refdecomentario"/>
                    <w:rFonts w:ascii="Calibri" w:eastAsia="Calibri" w:hAnsi="Calibri" w:cs="Times New Roman"/>
                    <w:lang w:val="es-MX"/>
                  </w:rPr>
                  <w:commentReference w:id="28"/>
                </m:r>
              </m:oMath>
            </m:oMathPara>
          </w:p>
        </w:tc>
      </w:tr>
    </w:tbl>
    <w:p w14:paraId="12AA870B" w14:textId="77777777" w:rsidR="003F0F7B" w:rsidRPr="00CF6876" w:rsidRDefault="003F0F7B" w:rsidP="00CF687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D6C28" w:rsidRPr="00610322" w14:paraId="7574B8A0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3288B4B" w14:textId="77777777" w:rsidR="00BD6C28" w:rsidRPr="00610322" w:rsidRDefault="00BD6C28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BD6C28" w:rsidRPr="00610322" w14:paraId="6346A760" w14:textId="77777777" w:rsidTr="00000380">
        <w:tc>
          <w:tcPr>
            <w:tcW w:w="2468" w:type="dxa"/>
          </w:tcPr>
          <w:p w14:paraId="19DBC00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1E6351D2" w14:textId="1EC86B55" w:rsidR="00BD6C28" w:rsidRPr="00610322" w:rsidRDefault="00BD6C28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10</w:t>
            </w:r>
          </w:p>
        </w:tc>
      </w:tr>
      <w:tr w:rsidR="00BD6C28" w:rsidRPr="00610322" w14:paraId="0A946EF9" w14:textId="77777777" w:rsidTr="00000380">
        <w:tc>
          <w:tcPr>
            <w:tcW w:w="2468" w:type="dxa"/>
          </w:tcPr>
          <w:p w14:paraId="288FEFA8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34E9DB72" w14:textId="2498006B" w:rsidR="00BD6C28" w:rsidRPr="00610322" w:rsidRDefault="00BD6C28" w:rsidP="00BD6C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suma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  <w:tr w:rsidR="00BD6C28" w:rsidRPr="00610322" w14:paraId="08799195" w14:textId="77777777" w:rsidTr="00000380">
        <w:tc>
          <w:tcPr>
            <w:tcW w:w="2468" w:type="dxa"/>
          </w:tcPr>
          <w:p w14:paraId="7B71EFAA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D044936" w14:textId="3EAB315C" w:rsidR="00BD6C28" w:rsidRPr="00610322" w:rsidRDefault="00BD6C28" w:rsidP="00000380">
            <w:pPr>
              <w:rPr>
                <w:rFonts w:ascii="Arial" w:hAnsi="Arial" w:cs="Arial"/>
              </w:rPr>
            </w:pPr>
          </w:p>
        </w:tc>
      </w:tr>
      <w:tr w:rsidR="00BD6C28" w:rsidRPr="00610322" w14:paraId="2D705D4A" w14:textId="77777777" w:rsidTr="00000380">
        <w:tc>
          <w:tcPr>
            <w:tcW w:w="2468" w:type="dxa"/>
          </w:tcPr>
          <w:p w14:paraId="3AD2C95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4383AC28" w14:textId="28DCEE35" w:rsidR="00BD6C28" w:rsidRPr="00610322" w:rsidRDefault="00BD6C28" w:rsidP="00BD6C28">
            <w:pPr>
              <w:rPr>
                <w:rFonts w:ascii="Arial" w:hAnsi="Arial" w:cs="Arial"/>
              </w:rPr>
            </w:pPr>
            <w:commentRangeStart w:id="29"/>
            <w:r w:rsidRPr="00610322">
              <w:rPr>
                <w:rFonts w:ascii="Arial" w:hAnsi="Arial" w:cs="Arial"/>
              </w:rPr>
              <w:t xml:space="preserve">Refuerza tu aprendizaje: </w:t>
            </w:r>
            <w:commentRangeEnd w:id="29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29"/>
            </w:r>
            <w:r>
              <w:rPr>
                <w:rFonts w:ascii="Arial" w:hAnsi="Arial" w:cs="Arial"/>
              </w:rPr>
              <w:t>Adición de números</w:t>
            </w:r>
            <w:r w:rsidRPr="00610322">
              <w:rPr>
                <w:rFonts w:ascii="Arial" w:hAnsi="Arial" w:cs="Arial"/>
              </w:rPr>
              <w:t xml:space="preserve"> naturales</w:t>
            </w:r>
          </w:p>
        </w:tc>
      </w:tr>
      <w:tr w:rsidR="00BD6C28" w:rsidRPr="00610322" w14:paraId="020F6197" w14:textId="77777777" w:rsidTr="00000380">
        <w:tc>
          <w:tcPr>
            <w:tcW w:w="2468" w:type="dxa"/>
          </w:tcPr>
          <w:p w14:paraId="4AB7A2CB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01ED2775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commentRangeStart w:id="30"/>
            <w:r w:rsidRPr="00610322">
              <w:rPr>
                <w:rFonts w:ascii="Arial" w:hAnsi="Arial" w:cs="Arial"/>
              </w:rPr>
              <w:t>Este recurso permite que el estudiante ponga en práctica lo aprendido sobre números naturales</w:t>
            </w:r>
            <w:commentRangeEnd w:id="30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0"/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3B02047E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C43A5D" w:rsidRPr="002A060C" w14:paraId="1B9CD3AC" w14:textId="77777777" w:rsidTr="00000380">
        <w:tc>
          <w:tcPr>
            <w:tcW w:w="9033" w:type="dxa"/>
            <w:gridSpan w:val="2"/>
            <w:shd w:val="clear" w:color="auto" w:fill="000000" w:themeFill="text1"/>
          </w:tcPr>
          <w:p w14:paraId="46DCB1C6" w14:textId="77777777" w:rsidR="00C43A5D" w:rsidRPr="002A060C" w:rsidRDefault="00C43A5D" w:rsidP="00000380">
            <w:pPr>
              <w:jc w:val="center"/>
              <w:rPr>
                <w:rFonts w:ascii="Arial" w:hAnsi="Arial" w:cs="Arial"/>
                <w:b/>
              </w:rPr>
            </w:pPr>
            <w:commentRangeStart w:id="31"/>
            <w:r w:rsidRPr="002A060C">
              <w:rPr>
                <w:rFonts w:ascii="Arial" w:hAnsi="Arial" w:cs="Arial"/>
                <w:b/>
              </w:rPr>
              <w:t>Practica: recurso nuevo</w:t>
            </w:r>
            <w:commentRangeEnd w:id="31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1"/>
            </w:r>
          </w:p>
        </w:tc>
      </w:tr>
      <w:tr w:rsidR="00C43A5D" w:rsidRPr="002A060C" w14:paraId="00DA03E3" w14:textId="77777777" w:rsidTr="00000380">
        <w:tc>
          <w:tcPr>
            <w:tcW w:w="2518" w:type="dxa"/>
          </w:tcPr>
          <w:p w14:paraId="6A711FAF" w14:textId="77777777" w:rsidR="00C43A5D" w:rsidRPr="002A060C" w:rsidRDefault="00C43A5D" w:rsidP="00000380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10D9713E" w14:textId="09CA6B28" w:rsidR="00C43A5D" w:rsidRPr="002A060C" w:rsidRDefault="00C43A5D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MA_06_03_REC2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C43A5D" w:rsidRPr="002A060C" w14:paraId="0AB5BACE" w14:textId="77777777" w:rsidTr="00000380">
        <w:tc>
          <w:tcPr>
            <w:tcW w:w="2518" w:type="dxa"/>
          </w:tcPr>
          <w:p w14:paraId="46D3BCF5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404E443" w14:textId="2B4CF802" w:rsidR="00C43A5D" w:rsidRPr="002A060C" w:rsidRDefault="00C43A5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Propiedades de la adición</w:t>
            </w:r>
          </w:p>
        </w:tc>
      </w:tr>
      <w:tr w:rsidR="00C43A5D" w:rsidRPr="002A060C" w14:paraId="6CF6BB98" w14:textId="77777777" w:rsidTr="00000380">
        <w:tc>
          <w:tcPr>
            <w:tcW w:w="2518" w:type="dxa"/>
          </w:tcPr>
          <w:p w14:paraId="78CC29DA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4B6E992A" w14:textId="71CEDDAE" w:rsidR="00C43A5D" w:rsidRPr="002A060C" w:rsidRDefault="00C43A5D" w:rsidP="00C43A5D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2DB99BE" w14:textId="0DE97B2F" w:rsidR="00085D52" w:rsidRDefault="00085D5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618962" w14:textId="537A7EF0" w:rsidR="0067581B" w:rsidRPr="002B305F" w:rsidRDefault="0067581B" w:rsidP="0067581B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2543C176" w14:textId="77777777" w:rsidR="0067581B" w:rsidRPr="00C43A5D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2A24C2F" w14:textId="483A5396" w:rsidR="0067581B" w:rsidRPr="009818F1" w:rsidRDefault="0067581B" w:rsidP="0067581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  <w:r>
        <w:rPr>
          <w:rFonts w:ascii="Arial" w:hAnsi="Arial" w:cs="Arial"/>
        </w:rPr>
        <w:t>.</w:t>
      </w:r>
    </w:p>
    <w:p w14:paraId="67518914" w14:textId="77777777" w:rsidR="0067581B" w:rsidRPr="002A060C" w:rsidRDefault="0067581B" w:rsidP="0067581B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67581B" w:rsidRPr="00E136CE" w14:paraId="55909CAF" w14:textId="77777777" w:rsidTr="00000380">
        <w:tc>
          <w:tcPr>
            <w:tcW w:w="9054" w:type="dxa"/>
            <w:gridSpan w:val="2"/>
            <w:shd w:val="clear" w:color="auto" w:fill="000000" w:themeFill="text1"/>
          </w:tcPr>
          <w:p w14:paraId="3E04B495" w14:textId="77777777" w:rsidR="0067581B" w:rsidRPr="00E136CE" w:rsidRDefault="0067581B" w:rsidP="00000380">
            <w:pPr>
              <w:jc w:val="center"/>
              <w:rPr>
                <w:rFonts w:ascii="Arial" w:hAnsi="Arial" w:cs="Arial"/>
                <w:b/>
              </w:rPr>
            </w:pPr>
            <w:commentRangeStart w:id="32"/>
            <w:r w:rsidRPr="00E136CE">
              <w:rPr>
                <w:rFonts w:ascii="Arial" w:hAnsi="Arial" w:cs="Arial"/>
                <w:b/>
              </w:rPr>
              <w:t>Practica: recurso aprovechado</w:t>
            </w:r>
            <w:commentRangeEnd w:id="32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2"/>
            </w:r>
          </w:p>
        </w:tc>
      </w:tr>
      <w:tr w:rsidR="0067581B" w:rsidRPr="00E136CE" w14:paraId="3B12A271" w14:textId="77777777" w:rsidTr="00000380">
        <w:tc>
          <w:tcPr>
            <w:tcW w:w="2518" w:type="dxa"/>
          </w:tcPr>
          <w:p w14:paraId="27D7B646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97866F6" w14:textId="357D97C0" w:rsidR="0067581B" w:rsidRPr="00E136CE" w:rsidRDefault="0067581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30</w:t>
            </w:r>
          </w:p>
        </w:tc>
      </w:tr>
      <w:tr w:rsidR="0067581B" w:rsidRPr="00E136CE" w14:paraId="33FA1F8E" w14:textId="77777777" w:rsidTr="00000380">
        <w:tc>
          <w:tcPr>
            <w:tcW w:w="2518" w:type="dxa"/>
          </w:tcPr>
          <w:p w14:paraId="54EE8FEF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5F149738" w14:textId="77610E04" w:rsidR="0067581B" w:rsidRPr="00E136CE" w:rsidRDefault="0067581B" w:rsidP="00095F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095F8B">
              <w:rPr>
                <w:rFonts w:ascii="Arial" w:hAnsi="Arial" w:cs="Arial"/>
              </w:rPr>
              <w:t>suma de números naturales/consolidación</w:t>
            </w:r>
          </w:p>
        </w:tc>
      </w:tr>
      <w:tr w:rsidR="0067581B" w:rsidRPr="00E136CE" w14:paraId="086C4970" w14:textId="77777777" w:rsidTr="00000380">
        <w:tc>
          <w:tcPr>
            <w:tcW w:w="2518" w:type="dxa"/>
          </w:tcPr>
          <w:p w14:paraId="1D9946C1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1C3C2E7C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24BFA78A" w14:textId="77777777" w:rsidR="0067581B" w:rsidRDefault="0067581B" w:rsidP="00000380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7E46677C" w14:textId="77777777" w:rsidR="00AE793D" w:rsidRDefault="00AE793D" w:rsidP="00000380">
            <w:pPr>
              <w:rPr>
                <w:rFonts w:ascii="Arial" w:hAnsi="Arial" w:cs="Arial"/>
                <w:lang w:val="es-ES_tradnl"/>
              </w:rPr>
            </w:pPr>
          </w:p>
          <w:p w14:paraId="14ED4F68" w14:textId="367B915E" w:rsidR="00095F8B" w:rsidRDefault="00095F8B" w:rsidP="00095F8B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3BBE71A" wp14:editId="4803591F">
                      <wp:simplePos x="0" y="0"/>
                      <wp:positionH relativeFrom="column">
                        <wp:posOffset>3044190</wp:posOffset>
                      </wp:positionH>
                      <wp:positionV relativeFrom="paragraph">
                        <wp:posOffset>899796</wp:posOffset>
                      </wp:positionV>
                      <wp:extent cx="180975" cy="228600"/>
                      <wp:effectExtent l="19050" t="0" r="28575" b="38100"/>
                      <wp:wrapNone/>
                      <wp:docPr id="11" name="11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B1213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11 Flecha abajo" o:spid="_x0000_s1026" type="#_x0000_t67" style="position:absolute;margin-left:239.7pt;margin-top:70.85pt;width:14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MTeQIAAEIFAAAOAAAAZHJzL2Uyb0RvYy54bWysVEtP3DAQvlfqf7B8L0lWPFdk0QpEVQkB&#10;KlScZx2bpLI9ru3d7PbXd+xkAwLUQ9UcHI/n/fkbn19sjWYb6UOHtubVQcmZtAKbzj7X/Mfj9ZdT&#10;zkIE24BGK2u+k4FfLD5/Ou/dXM6wRd1IzyiIDfPe1byN0c2LIohWGggH6KQlpUJvIJLon4vGQ0/R&#10;jS5mZXlc9Ogb51HIEOj0alDyRY6vlBTxTqkgI9M1p9piXn1eV2ktFucwf/bg2k6MZcA/VGGgs5R0&#10;CnUFEdjad+9CmU54DKjigUBToFKdkLkH6qYq33Tz0IKTuRcCJ7gJpvD/worbzb1nXUN3V3FmwdAd&#10;VRW71lK0wGAFPzFh1LswJ9MHd+9HKdA2NbxV3qQ/tcK2GdfdhKvcRibosDotz06OOBOkms1Oj8uM&#10;e/Hi7HyIXyUaljY1b7C3S++xz5DC5iZEykr2ezsSUkVDDXkXd1qmMrT9LhX1Q1ln2TszSV5qzzZA&#10;HAAhpI3VoGqhkcPxUUlfapSSTB5ZygFTZNVpPcUeAySWvo89hBntk6vMRJycy78VNjhPHjkz2jg5&#10;m86i/yiApq7GzIP9HqQBmoTSCpsd3bbHYQyCE9cdAX4DId6DJ97ThNAsxztalMa+5jjuOGvR//7o&#10;PNkTHUnLWU9zVPPwaw1ecqa/WSLqWXV4mAYvC4dHJzMS/GvN6rXGrs0l0jURF6m6vE32Ue+3yqN5&#10;opFfpqykAisod81F9HvhMg7zTY+GkMtlNqNhcxBv7IMTKXhCNXHpcfsE3o2si0TXW9zPHMzf8G6w&#10;TZ4Wl+uIqsukfMF1xJsGNRNnfFTSS/BazlYvT9/iDwAAAP//AwBQSwMEFAAGAAgAAAAhANcxTVff&#10;AAAACwEAAA8AAABkcnMvZG93bnJldi54bWxMj01PwzAMhu9I/IfISNxYOlQWVppOqBJwQUyMj3PS&#10;mrbQOFWSbeXfY05wtN9Hrx+Xm9mN4oAhDp40LBcZCKTGtwN1Gl5f7i6uQcRkqDWjJ9TwjRE21elJ&#10;aYrWH+kZD7vUCS6hWBgNfUpTIWVsenQmLvyExNmHD84kHkMn22COXO5GeZllK+nMQHyhNxPWPTZf&#10;u73TYLfyMa1qfHvCMDxs63c7fd5brc/P5tsbEAnn9AfDrz6rQ8VO1u+pjWLUkKt1zigH+VKBYOIq&#10;U2sQljdKKZBVKf//UP0AAAD//wMAUEsBAi0AFAAGAAgAAAAhALaDOJL+AAAA4QEAABMAAAAAAAAA&#10;AAAAAAAAAAAAAFtDb250ZW50X1R5cGVzXS54bWxQSwECLQAUAAYACAAAACEAOP0h/9YAAACUAQAA&#10;CwAAAAAAAAAAAAAAAAAvAQAAX3JlbHMvLnJlbHNQSwECLQAUAAYACAAAACEAV/xTE3kCAABCBQAA&#10;DgAAAAAAAAAAAAAAAAAuAgAAZHJzL2Uyb0RvYy54bWxQSwECLQAUAAYACAAAACEA1zFNV98AAAAL&#10;AQAADwAAAAAAAAAAAAAAAADTBAAAZHJzL2Rvd25yZXYueG1sUEsFBgAAAAAEAAQA8wAAAN8FAAAA&#10;AA==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B5A7052" wp14:editId="1793C40C">
                  <wp:extent cx="4752974" cy="11239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7473" t="7609" r="7775" b="65013"/>
                          <a:stretch/>
                        </pic:blipFill>
                        <pic:spPr bwMode="auto">
                          <a:xfrm>
                            <a:off x="0" y="0"/>
                            <a:ext cx="4756420" cy="112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C064B" w14:textId="77777777" w:rsidR="00095F8B" w:rsidRDefault="00095F8B" w:rsidP="00095F8B">
            <w:pPr>
              <w:jc w:val="both"/>
            </w:pPr>
            <w:r>
              <w:t xml:space="preserve">                                                                                              Adición</w:t>
            </w:r>
          </w:p>
          <w:p w14:paraId="45A932CC" w14:textId="14E9D9C1" w:rsidR="00AE793D" w:rsidRDefault="00AE793D" w:rsidP="00095F8B">
            <w:pPr>
              <w:jc w:val="both"/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929DFB" wp14:editId="6A538958">
                      <wp:simplePos x="0" y="0"/>
                      <wp:positionH relativeFrom="column">
                        <wp:posOffset>1682115</wp:posOffset>
                      </wp:positionH>
                      <wp:positionV relativeFrom="paragraph">
                        <wp:posOffset>265430</wp:posOffset>
                      </wp:positionV>
                      <wp:extent cx="180975" cy="228600"/>
                      <wp:effectExtent l="19050" t="0" r="28575" b="38100"/>
                      <wp:wrapNone/>
                      <wp:docPr id="13" name="13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64492" id="13 Flecha abajo" o:spid="_x0000_s1026" type="#_x0000_t67" style="position:absolute;margin-left:132.45pt;margin-top:20.9pt;width:14.25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LWewIAAEIFAAAOAAAAZHJzL2Uyb0RvYy54bWysVE1v2zAMvQ/YfxB0X22n30GdImjRYUDR&#10;BmuHnhlZij3IoiYpcbJfP0p23KAtdhjmgyyK5CP5ROrqettqtpHON2hKXhzlnEkjsGrMquQ/nu++&#10;XHDmA5gKNBpZ8p30/Hr2+dNVZ6dygjXqSjpGIMZPO1vyOgQ7zTIvatmCP0IrDSkVuhYCiW6VVQ46&#10;Qm91Nsnzs6xDV1mHQnpPp7e9ks8SvlJShEelvAxMl5xyC2l1aV3GNZtdwXTlwNaNGNKAf8iihcZQ&#10;0BHqFgKwtWveQbWNcOhRhSOBbYZKNUKmGqiaIn9TzVMNVqZaiBxvR5r8/4MVD5uFY01Fd3fMmYGW&#10;7qg4ZndaihoYLOEnRo4666dk+mQXbpA8bWPBW+Xa+KdS2Dbxuht5ldvABB0WF/nl+SlnglSTycVZ&#10;nnjPXp2t8+GrxJbFTckr7MzcOewSpbC594Gikv3ejoSYUZ9D2oWdljENbb5LRfVQ1EnyTp0kb7Rj&#10;G6AeACGkCUWvqqGS/fFpTl8slIKMHklKgBFZNVqP2ANA7NL32D3MYB9dZWrE0Tn/W2K98+iRIqMJ&#10;o3PbGHQfAWiqaojc2+9J6qmJLC2x2tFtO+zHwFtx1xDh9+DDAhz1PU0IzXJ4pEVp7EqOw46zGt3v&#10;j86jPbUjaTnraI5K7n+twUnO9DdDjXpZnJzEwUvCyen5hAR3qFkeasy6vUG6poJeDSvSNtoHvd8q&#10;h+0Ljfw8RiUVGEGxSy6C2ws3oZ9vejSEnM+TGQ2bhXBvnqyI4JHV2EvP2xdwdui6QO36gPuZg+mb&#10;vutto6fB+TqgalJTvvI68E2DmhpneFTiS3AoJ6vXp2/2BwAA//8DAFBLAwQUAAYACAAAACEAYAPx&#10;ct8AAAAJAQAADwAAAGRycy9kb3ducmV2LnhtbEyPy07DMBBF90j8gzVI7KjTEKVtyKRCkYANoqI8&#10;1nYyJIF4HNluG/4es4LlaI7uPbfczmYUR3J+sIywXCQgiBvbDtwhvL7cXa1B+KC4VaNlQvgmD9vq&#10;/KxURWtP/EzHfehEDGFfKIQ+hKmQ0jc9GeUXdiKOvw/rjArxdJ1snTrFcDPKNElyadTAsaFXE9U9&#10;NV/7g0HQO/kY8prensgND7v6XU+f9xrx8mK+vQERaA5/MPzqR3WoopO2B269GBHSPNtEFCFbxgkR&#10;SDfXGQiNsFqtQVal/L+g+gEAAP//AwBQSwECLQAUAAYACAAAACEAtoM4kv4AAADhAQAAEwAAAAAA&#10;AAAAAAAAAAAAAAAAW0NvbnRlbnRfVHlwZXNdLnhtbFBLAQItABQABgAIAAAAIQA4/SH/1gAAAJQB&#10;AAALAAAAAAAAAAAAAAAAAC8BAABfcmVscy8ucmVsc1BLAQItABQABgAIAAAAIQBedLLWewIAAEIF&#10;AAAOAAAAAAAAAAAAAAAAAC4CAABkcnMvZTJvRG9jLnhtbFBLAQItABQABgAIAAAAIQBgA/Fy3wAA&#10;AAkBAAAPAAAAAAAAAAAAAAAAANUEAABkcnMvZG93bnJldi54bWxQSwUGAAAAAAQABADzAAAA4QUA&#10;AAAA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8671CBF" wp14:editId="06C6AE72">
                  <wp:extent cx="4752975" cy="6286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6963" t="22554" r="8284" b="59511"/>
                          <a:stretch/>
                        </pic:blipFill>
                        <pic:spPr bwMode="auto">
                          <a:xfrm>
                            <a:off x="0" y="0"/>
                            <a:ext cx="4756423" cy="629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11849" w14:textId="5AEC42B7" w:rsidR="00095F8B" w:rsidRDefault="00AE793D" w:rsidP="00000380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                                         Adición</w:t>
            </w:r>
          </w:p>
          <w:p w14:paraId="4DAD85A8" w14:textId="77777777" w:rsidR="00095F8B" w:rsidRDefault="00095F8B" w:rsidP="00000380">
            <w:pPr>
              <w:rPr>
                <w:rFonts w:ascii="Arial" w:hAnsi="Arial" w:cs="Arial"/>
                <w:lang w:val="es-ES_tradnl"/>
              </w:rPr>
            </w:pPr>
          </w:p>
          <w:p w14:paraId="4BD012C1" w14:textId="77777777" w:rsidR="00095F8B" w:rsidRPr="00E136CE" w:rsidRDefault="00095F8B" w:rsidP="00000380">
            <w:pPr>
              <w:rPr>
                <w:rFonts w:ascii="Arial" w:hAnsi="Arial" w:cs="Arial"/>
                <w:lang w:val="es-ES_tradnl"/>
              </w:rPr>
            </w:pPr>
          </w:p>
        </w:tc>
      </w:tr>
      <w:tr w:rsidR="0067581B" w:rsidRPr="00E136CE" w14:paraId="55EE29B9" w14:textId="77777777" w:rsidTr="00000380">
        <w:tc>
          <w:tcPr>
            <w:tcW w:w="2518" w:type="dxa"/>
          </w:tcPr>
          <w:p w14:paraId="3D4A0090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36" w:type="dxa"/>
          </w:tcPr>
          <w:p w14:paraId="5B047AF7" w14:textId="709B05C6" w:rsidR="0067581B" w:rsidRPr="00E136CE" w:rsidRDefault="00AE793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adición y sus propiedades</w:t>
            </w:r>
          </w:p>
        </w:tc>
      </w:tr>
      <w:tr w:rsidR="0067581B" w:rsidRPr="00E136CE" w14:paraId="2513C9A3" w14:textId="77777777" w:rsidTr="00000380">
        <w:tc>
          <w:tcPr>
            <w:tcW w:w="2518" w:type="dxa"/>
          </w:tcPr>
          <w:p w14:paraId="2CC38FCD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65706D08" w14:textId="1274B762" w:rsidR="0067581B" w:rsidRPr="00E136CE" w:rsidRDefault="0067581B" w:rsidP="00AE793D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 xml:space="preserve">Con éste recurso se busca que los estudiantes </w:t>
            </w:r>
            <w:r w:rsidR="00AE793D">
              <w:rPr>
                <w:rFonts w:ascii="Arial" w:hAnsi="Arial" w:cs="Arial"/>
              </w:rPr>
              <w:t>reconozcan la operación de adición y sus propiedades en los números naturales</w:t>
            </w:r>
            <w:r w:rsidRPr="00E136CE">
              <w:rPr>
                <w:rFonts w:ascii="Arial" w:hAnsi="Arial" w:cs="Arial"/>
              </w:rPr>
              <w:t>.</w:t>
            </w:r>
          </w:p>
        </w:tc>
      </w:tr>
    </w:tbl>
    <w:p w14:paraId="59A2B09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  <w:commentRangeStart w:id="3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7D0E3580" w14:textId="77777777" w:rsidTr="002F1E65">
        <w:tc>
          <w:tcPr>
            <w:tcW w:w="9033" w:type="dxa"/>
            <w:gridSpan w:val="2"/>
            <w:shd w:val="clear" w:color="auto" w:fill="000000" w:themeFill="text1"/>
          </w:tcPr>
          <w:p w14:paraId="6F286DEE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Practica: recurso nuevo</w:t>
            </w:r>
          </w:p>
        </w:tc>
      </w:tr>
      <w:commentRangeEnd w:id="33"/>
      <w:tr w:rsidR="009273F4" w:rsidRPr="002A060C" w14:paraId="16A7DB41" w14:textId="77777777" w:rsidTr="002F1E65">
        <w:tc>
          <w:tcPr>
            <w:tcW w:w="2518" w:type="dxa"/>
            <w:shd w:val="clear" w:color="auto" w:fill="auto"/>
          </w:tcPr>
          <w:p w14:paraId="25275B06" w14:textId="77777777" w:rsidR="009273F4" w:rsidRPr="002A060C" w:rsidRDefault="00A3353F" w:rsidP="009273F4">
            <w:pPr>
              <w:rPr>
                <w:rFonts w:ascii="Arial" w:hAnsi="Arial" w:cs="Arial"/>
                <w:b/>
              </w:rPr>
            </w:pPr>
            <w:r>
              <w:rPr>
                <w:rStyle w:val="Refdecomentario"/>
                <w:rFonts w:ascii="Calibri" w:eastAsia="Calibri" w:hAnsi="Calibri" w:cs="Times New Roman"/>
              </w:rPr>
              <w:commentReference w:id="33"/>
            </w:r>
            <w:r w:rsidR="009273F4"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DBC1D4" w14:textId="66B660F7" w:rsidR="009273F4" w:rsidRPr="002A060C" w:rsidRDefault="009273F4" w:rsidP="00961DB2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MA_06_03_REC4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2E2C179F" w14:textId="77777777" w:rsidTr="002F1E65">
        <w:tc>
          <w:tcPr>
            <w:tcW w:w="2518" w:type="dxa"/>
            <w:shd w:val="clear" w:color="auto" w:fill="auto"/>
          </w:tcPr>
          <w:p w14:paraId="4092FC3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E1CAC0" w14:textId="1E4F92AB" w:rsidR="009273F4" w:rsidRPr="002A060C" w:rsidRDefault="002F1E65" w:rsidP="002F1E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</w:t>
            </w:r>
          </w:p>
        </w:tc>
      </w:tr>
      <w:tr w:rsidR="009273F4" w:rsidRPr="002A060C" w14:paraId="4B60573D" w14:textId="77777777" w:rsidTr="002F1E65">
        <w:tc>
          <w:tcPr>
            <w:tcW w:w="2518" w:type="dxa"/>
            <w:shd w:val="clear" w:color="auto" w:fill="auto"/>
          </w:tcPr>
          <w:p w14:paraId="6C92E98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14E349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1B46FC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9568CEC" w14:textId="48D5D152" w:rsidR="00B8775D" w:rsidRPr="00891B2A" w:rsidRDefault="00B8775D" w:rsidP="00B877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sustracción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868FE8F" w14:textId="77777777" w:rsidR="00B8775D" w:rsidRPr="00891B2A" w:rsidRDefault="00B8775D" w:rsidP="00B8775D">
      <w:pPr>
        <w:spacing w:after="0"/>
        <w:jc w:val="both"/>
        <w:rPr>
          <w:rFonts w:ascii="Arial" w:hAnsi="Arial" w:cs="Arial"/>
        </w:rPr>
      </w:pPr>
    </w:p>
    <w:p w14:paraId="5EFA7459" w14:textId="059A9FFE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sustracción</w:t>
      </w:r>
      <w:r w:rsidRPr="00891B2A">
        <w:rPr>
          <w:rFonts w:ascii="Arial" w:hAnsi="Arial" w:cs="Arial"/>
          <w:color w:val="000000"/>
        </w:rPr>
        <w:t xml:space="preserve"> es </w:t>
      </w:r>
      <w:commentRangeStart w:id="34"/>
      <w:r w:rsidRPr="00891B2A">
        <w:rPr>
          <w:rFonts w:ascii="Arial" w:hAnsi="Arial" w:cs="Arial"/>
          <w:color w:val="000000"/>
        </w:rPr>
        <w:t>una</w:t>
      </w:r>
      <w:commentRangeEnd w:id="34"/>
      <w:r w:rsidR="00A3353F">
        <w:rPr>
          <w:rStyle w:val="Refdecomentario"/>
          <w:rFonts w:ascii="Calibri" w:eastAsia="Calibri" w:hAnsi="Calibri" w:cs="Times New Roman"/>
          <w:lang w:val="es-MX"/>
        </w:rPr>
        <w:commentReference w:id="34"/>
      </w:r>
      <w:r w:rsidRPr="00891B2A">
        <w:rPr>
          <w:rFonts w:ascii="Arial" w:hAnsi="Arial" w:cs="Arial"/>
          <w:color w:val="000000"/>
        </w:rPr>
        <w:t xml:space="preserve"> operación matemática</w:t>
      </w:r>
      <w:r>
        <w:rPr>
          <w:rFonts w:ascii="Arial" w:hAnsi="Arial" w:cs="Arial"/>
          <w:color w:val="000000"/>
        </w:rPr>
        <w:t xml:space="preserve"> inversa a la adición. </w:t>
      </w:r>
      <w:commentRangeStart w:id="35"/>
      <w:r>
        <w:rPr>
          <w:rFonts w:ascii="Arial" w:hAnsi="Arial" w:cs="Arial"/>
          <w:color w:val="000000"/>
        </w:rPr>
        <w:t>Esto quiere decir, que se va a quitar o reducir a una cantidad mayor una cantidad menor</w:t>
      </w:r>
      <w:commentRangeEnd w:id="35"/>
      <w:r w:rsidR="00A3353F">
        <w:rPr>
          <w:rStyle w:val="Refdecomentario"/>
          <w:rFonts w:ascii="Calibri" w:eastAsia="Calibri" w:hAnsi="Calibri" w:cs="Times New Roman"/>
          <w:lang w:val="es-MX"/>
        </w:rPr>
        <w:commentReference w:id="35"/>
      </w:r>
      <w:r>
        <w:rPr>
          <w:rFonts w:ascii="Arial" w:hAnsi="Arial" w:cs="Arial"/>
          <w:color w:val="000000"/>
        </w:rPr>
        <w:t>.</w:t>
      </w:r>
    </w:p>
    <w:p w14:paraId="494E6BF6" w14:textId="77777777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8775D" w:rsidRPr="002A060C" w14:paraId="25A2E3A5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609094A2" w14:textId="77777777" w:rsidR="00B8775D" w:rsidRPr="002A060C" w:rsidRDefault="00B877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B8775D" w:rsidRPr="002A060C" w14:paraId="70BC984A" w14:textId="77777777" w:rsidTr="00A3353F">
        <w:trPr>
          <w:trHeight w:val="340"/>
        </w:trPr>
        <w:tc>
          <w:tcPr>
            <w:tcW w:w="2518" w:type="dxa"/>
          </w:tcPr>
          <w:p w14:paraId="7503EDC8" w14:textId="77777777" w:rsidR="00B8775D" w:rsidRPr="002A060C" w:rsidRDefault="00B8775D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2C5FE61" w14:textId="023977DD" w:rsidR="00B8775D" w:rsidRPr="002A060C" w:rsidRDefault="00B8775D" w:rsidP="00B8775D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sustracción</w:t>
            </w:r>
          </w:p>
        </w:tc>
      </w:tr>
      <w:tr w:rsidR="00B8775D" w:rsidRPr="002A060C" w14:paraId="698F9CD6" w14:textId="77777777" w:rsidTr="00000380">
        <w:tc>
          <w:tcPr>
            <w:tcW w:w="2518" w:type="dxa"/>
          </w:tcPr>
          <w:p w14:paraId="0E2B52E9" w14:textId="77777777" w:rsidR="00B8775D" w:rsidRPr="002A060C" w:rsidRDefault="00B877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5182561" w14:textId="77777777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commentRangeStart w:id="36"/>
            <w:r w:rsidRPr="009F298B">
              <w:rPr>
                <w:rFonts w:ascii="Arial" w:hAnsi="Arial" w:cs="Arial"/>
                <w:sz w:val="24"/>
                <w:szCs w:val="24"/>
              </w:rPr>
              <w:t xml:space="preserve">Si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a,b,c∈N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y a &lt; b se define la sustracción como </w:t>
            </w:r>
          </w:p>
          <w:p w14:paraId="56AFBB50" w14:textId="416AE471" w:rsidR="00B8775D" w:rsidRPr="00A3353F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m:oMath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a-b=c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, </w:t>
            </w:r>
            <w:commentRangeEnd w:id="36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6"/>
            </w:r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donde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a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="00433205"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m</w:t>
            </w:r>
            <w:r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inuendo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>,</w:t>
            </w:r>
            <w:r w:rsidR="00961DB2"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b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="00433205"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s</w:t>
            </w:r>
            <w:r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ustraendo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y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c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="00433205"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d</w:t>
            </w:r>
            <w:r w:rsidRPr="00433205">
              <w:rPr>
                <w:rFonts w:ascii="Arial" w:eastAsiaTheme="minorEastAsia" w:hAnsi="Arial" w:cs="Arial"/>
                <w:b/>
                <w:sz w:val="24"/>
                <w:szCs w:val="24"/>
              </w:rPr>
              <w:t>iferencia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>.</w:t>
            </w:r>
          </w:p>
          <w:p w14:paraId="2EB1C527" w14:textId="6B126DC2" w:rsidR="00B8775D" w:rsidRPr="00A3353F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5C314778" w14:textId="68EB3B78" w:rsidR="00B8775D" w:rsidRPr="00891B2A" w:rsidRDefault="00A3353F" w:rsidP="00A3353F">
            <w:pPr>
              <w:jc w:val="center"/>
              <w:rPr>
                <w:rFonts w:ascii="Arial" w:eastAsiaTheme="minorEastAsia" w:hAnsi="Arial" w:cs="Arial"/>
              </w:rPr>
            </w:pP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a – b = c</w:t>
            </w:r>
          </w:p>
        </w:tc>
      </w:tr>
    </w:tbl>
    <w:p w14:paraId="45809A34" w14:textId="194F7A5C" w:rsidR="00B8775D" w:rsidRPr="00891B2A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p w14:paraId="614BA991" w14:textId="1E91EE66" w:rsidR="00C43A5D" w:rsidRDefault="00AB6888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  <w:r w:rsidRPr="00AB6888">
        <w:rPr>
          <w:rFonts w:ascii="Arial" w:hAnsi="Arial" w:cs="Arial"/>
          <w:color w:val="000000"/>
          <w:lang w:val="es-CO"/>
        </w:rPr>
        <w:t>Veamos un ejemplo que se resuelve aplicando la sustracción</w:t>
      </w:r>
      <w:r>
        <w:rPr>
          <w:rFonts w:ascii="Times New Roman" w:hAnsi="Times New Roman" w:cs="Times New Roman"/>
          <w:color w:val="000000"/>
          <w:lang w:val="es-CO"/>
        </w:rPr>
        <w:t>.</w:t>
      </w:r>
    </w:p>
    <w:p w14:paraId="1CFB7D77" w14:textId="196C3407" w:rsidR="006D2055" w:rsidRPr="006D2055" w:rsidRDefault="006D2055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</w:t>
      </w:r>
      <w:r w:rsidRPr="006D2055">
        <w:rPr>
          <w:rFonts w:ascii="Arial" w:hAnsi="Arial" w:cs="Arial"/>
          <w:color w:val="000000"/>
          <w:lang w:val="es-CO"/>
        </w:rPr>
        <w:t>ene</w:t>
      </w:r>
      <w:r>
        <w:rPr>
          <w:rFonts w:ascii="Arial" w:hAnsi="Arial" w:cs="Arial"/>
          <w:color w:val="000000"/>
          <w:lang w:val="es-CO"/>
        </w:rPr>
        <w:t xml:space="preserve"> $</w:t>
      </w:r>
      <w:commentRangeStart w:id="37"/>
      <w:r>
        <w:rPr>
          <w:rFonts w:ascii="Arial" w:hAnsi="Arial" w:cs="Arial"/>
          <w:color w:val="000000"/>
          <w:lang w:val="es-CO"/>
        </w:rPr>
        <w:t xml:space="preserve">42.550 </w:t>
      </w:r>
      <w:commentRangeEnd w:id="37"/>
      <w:r w:rsidR="00433205">
        <w:rPr>
          <w:rStyle w:val="Refdecomentario"/>
          <w:rFonts w:ascii="Calibri" w:eastAsia="Calibri" w:hAnsi="Calibri" w:cs="Times New Roman"/>
          <w:lang w:val="es-MX"/>
        </w:rPr>
        <w:commentReference w:id="37"/>
      </w:r>
      <w:r>
        <w:rPr>
          <w:rFonts w:ascii="Arial" w:hAnsi="Arial" w:cs="Arial"/>
          <w:color w:val="000000"/>
          <w:lang w:val="es-CO"/>
        </w:rPr>
        <w:t>y debe pagar la factura de su plan de datos por valor de $21.900</w:t>
      </w:r>
      <w:r w:rsidR="00BD544F">
        <w:rPr>
          <w:rFonts w:ascii="Arial" w:hAnsi="Arial" w:cs="Arial"/>
          <w:color w:val="000000"/>
          <w:lang w:val="es-CO"/>
        </w:rPr>
        <w:t xml:space="preserve"> ¿Cuánto dinero le queda?</w:t>
      </w:r>
    </w:p>
    <w:p w14:paraId="2EB51BE9" w14:textId="77777777" w:rsidR="00C43A5D" w:rsidRPr="006D2055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69484A9" w14:textId="7A94D63E" w:rsidR="00BD544F" w:rsidRDefault="00BD544F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En esta situación se requiere sustraer (quitar),</w:t>
      </w:r>
      <w:r w:rsidR="009A1438">
        <w:rPr>
          <w:rFonts w:ascii="Arial" w:hAnsi="Arial" w:cs="Arial"/>
          <w:color w:val="000000"/>
          <w:lang w:val="es-CO"/>
        </w:rPr>
        <w:t xml:space="preserve"> </w:t>
      </w:r>
      <w:r>
        <w:rPr>
          <w:rFonts w:ascii="Arial" w:hAnsi="Arial" w:cs="Arial"/>
          <w:color w:val="000000"/>
          <w:lang w:val="es-CO"/>
        </w:rPr>
        <w:t>del dinero que se tiene</w:t>
      </w:r>
      <w:r w:rsidR="009A1438">
        <w:rPr>
          <w:rFonts w:ascii="Arial" w:hAnsi="Arial" w:cs="Arial"/>
          <w:color w:val="000000"/>
          <w:lang w:val="es-CO"/>
        </w:rPr>
        <w:t xml:space="preserve"> el dinero que se debe pagar por el plan de datos.</w:t>
      </w:r>
    </w:p>
    <w:p w14:paraId="7AC1DEFF" w14:textId="0A48B524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3AEC013C" w14:textId="5C00A5AD" w:rsidR="009A1438" w:rsidRPr="00433205" w:rsidRDefault="00433205" w:rsidP="00433205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</w:t>
      </w:r>
      <w:r w:rsidR="009A1438" w:rsidRPr="00433205">
        <w:rPr>
          <w:rFonts w:ascii="Arial" w:hAnsi="Arial" w:cs="Arial"/>
          <w:color w:val="000000"/>
          <w:lang w:val="es-CO"/>
        </w:rPr>
        <w:t>42.550</w:t>
      </w:r>
      <w:r>
        <w:rPr>
          <w:rFonts w:ascii="Arial" w:hAnsi="Arial" w:cs="Arial"/>
          <w:color w:val="000000"/>
          <w:lang w:val="es-CO"/>
        </w:rPr>
        <w:tab/>
      </w:r>
      <w:r w:rsidR="009A1438" w:rsidRPr="00433205">
        <w:rPr>
          <w:rFonts w:ascii="Arial" w:hAnsi="Arial" w:cs="Arial"/>
          <w:color w:val="000000"/>
          <w:lang w:val="es-CO"/>
        </w:rPr>
        <w:t>Minuendo</w:t>
      </w:r>
    </w:p>
    <w:p w14:paraId="276635DF" w14:textId="5D8D37B5" w:rsidR="009A1438" w:rsidRPr="00433205" w:rsidRDefault="00433205" w:rsidP="00433205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u w:val="single"/>
          <w:lang w:val="es-CO"/>
        </w:rPr>
        <w:t xml:space="preserve">– </w:t>
      </w:r>
      <w:r w:rsidR="009A1438" w:rsidRPr="00433205">
        <w:rPr>
          <w:rFonts w:ascii="Arial" w:hAnsi="Arial" w:cs="Arial"/>
          <w:color w:val="000000"/>
          <w:u w:val="single"/>
          <w:lang w:val="es-CO"/>
        </w:rPr>
        <w:t>21.900</w:t>
      </w:r>
      <w:r w:rsidRPr="00433205">
        <w:rPr>
          <w:rFonts w:ascii="Arial" w:hAnsi="Arial" w:cs="Arial"/>
          <w:color w:val="000000"/>
          <w:lang w:val="es-CO"/>
        </w:rPr>
        <w:tab/>
      </w:r>
      <w:r w:rsidR="009A1438" w:rsidRPr="00433205">
        <w:rPr>
          <w:rFonts w:ascii="Arial" w:hAnsi="Arial" w:cs="Arial"/>
          <w:color w:val="000000"/>
          <w:lang w:val="es-CO"/>
        </w:rPr>
        <w:t>Sustraendo</w:t>
      </w:r>
    </w:p>
    <w:p w14:paraId="6445083F" w14:textId="24647C98" w:rsidR="00C43A5D" w:rsidRPr="00433205" w:rsidRDefault="00433205" w:rsidP="00433205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</w:t>
      </w:r>
      <w:r w:rsidR="009A1438" w:rsidRPr="00433205">
        <w:rPr>
          <w:rFonts w:ascii="Arial" w:hAnsi="Arial" w:cs="Arial"/>
          <w:color w:val="000000"/>
          <w:lang w:val="es-CO"/>
        </w:rPr>
        <w:t>20.650</w:t>
      </w:r>
      <w:r>
        <w:rPr>
          <w:rFonts w:ascii="Arial" w:hAnsi="Arial" w:cs="Arial"/>
          <w:color w:val="000000"/>
          <w:lang w:val="es-CO"/>
        </w:rPr>
        <w:tab/>
      </w:r>
      <w:r w:rsidR="009A1438" w:rsidRPr="00433205">
        <w:rPr>
          <w:rFonts w:ascii="Arial" w:hAnsi="Arial" w:cs="Arial"/>
          <w:color w:val="000000"/>
          <w:lang w:val="es-CO"/>
        </w:rPr>
        <w:t>Diferencia</w:t>
      </w:r>
    </w:p>
    <w:p w14:paraId="475A45D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D35DA43" w14:textId="0B0AAB94" w:rsidR="00C43A5D" w:rsidRPr="00CF0211" w:rsidRDefault="00CF0211" w:rsidP="00CF0211">
      <w:pPr>
        <w:spacing w:after="0"/>
        <w:jc w:val="both"/>
        <w:rPr>
          <w:rFonts w:ascii="Arial" w:hAnsi="Arial" w:cs="Arial"/>
          <w:i/>
          <w:color w:val="000000"/>
          <w:lang w:val="es-CO"/>
        </w:rPr>
      </w:pPr>
      <w:commentRangeStart w:id="38"/>
      <w:r w:rsidRPr="00CF0211">
        <w:rPr>
          <w:rFonts w:ascii="Arial" w:hAnsi="Arial" w:cs="Arial"/>
          <w:i/>
          <w:color w:val="000000"/>
          <w:lang w:val="es-CO"/>
        </w:rPr>
        <w:t>P</w:t>
      </w:r>
      <w:r w:rsidR="00433205">
        <w:rPr>
          <w:rFonts w:ascii="Arial" w:hAnsi="Arial" w:cs="Arial"/>
          <w:i/>
          <w:color w:val="000000"/>
          <w:lang w:val="es-CO"/>
        </w:rPr>
        <w:t>or</w:t>
      </w:r>
      <w:r w:rsidRPr="00CF0211">
        <w:rPr>
          <w:rFonts w:ascii="Arial" w:hAnsi="Arial" w:cs="Arial"/>
          <w:i/>
          <w:color w:val="000000"/>
          <w:lang w:val="es-CO"/>
        </w:rPr>
        <w:t xml:space="preserve"> lo tanto, Andrea tiene ahora $20.650</w:t>
      </w:r>
      <w:commentRangeEnd w:id="38"/>
      <w:r w:rsidR="00433205">
        <w:rPr>
          <w:rStyle w:val="Refdecomentario"/>
          <w:rFonts w:ascii="Calibri" w:eastAsia="Calibri" w:hAnsi="Calibri" w:cs="Times New Roman"/>
          <w:lang w:val="es-MX"/>
        </w:rPr>
        <w:commentReference w:id="38"/>
      </w:r>
    </w:p>
    <w:p w14:paraId="558CE62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32729BB" w14:textId="70756BA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.1</w:t>
      </w:r>
      <w:r w:rsidR="00A8425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sustracción de números naturales?</w:t>
      </w:r>
    </w:p>
    <w:p w14:paraId="10789187" w14:textId="7777777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</w:p>
    <w:p w14:paraId="7C73986E" w14:textId="61F8579D" w:rsidR="004344A2" w:rsidRPr="004344A2" w:rsidRDefault="004344A2" w:rsidP="00A8425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sustracción de números naturales </w:t>
      </w:r>
      <w:r w:rsidR="00433205" w:rsidRPr="00433205">
        <w:rPr>
          <w:rFonts w:ascii="Arial" w:hAnsi="Arial" w:cs="Arial"/>
        </w:rPr>
        <w:t>no</w:t>
      </w:r>
      <w:r>
        <w:rPr>
          <w:rFonts w:ascii="Arial" w:hAnsi="Arial" w:cs="Arial"/>
          <w:b/>
        </w:rPr>
        <w:t xml:space="preserve"> </w:t>
      </w:r>
      <w:r w:rsidR="00A84257">
        <w:rPr>
          <w:rFonts w:ascii="Arial" w:hAnsi="Arial" w:cs="Arial"/>
        </w:rPr>
        <w:t xml:space="preserve">se </w:t>
      </w:r>
      <w:r w:rsidR="00433205">
        <w:rPr>
          <w:rFonts w:ascii="Arial" w:hAnsi="Arial" w:cs="Arial"/>
        </w:rPr>
        <w:t>satisfacen las mismas propiedades de la adición.</w:t>
      </w:r>
    </w:p>
    <w:p w14:paraId="196729C9" w14:textId="77777777" w:rsidR="00C43A5D" w:rsidRPr="004344A2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5BACAE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05"/>
        <w:gridCol w:w="2855"/>
        <w:gridCol w:w="1598"/>
      </w:tblGrid>
      <w:tr w:rsidR="00A84257" w:rsidRPr="002B305F" w14:paraId="3094EA0F" w14:textId="7100AAD8" w:rsidTr="0028352B">
        <w:tc>
          <w:tcPr>
            <w:tcW w:w="1670" w:type="dxa"/>
          </w:tcPr>
          <w:p w14:paraId="66BEC8B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4027CBCF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51C2932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41A71429" w14:textId="35D3E55C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A84257" w:rsidRPr="00A84257" w14:paraId="38CB4860" w14:textId="41BD2DC1" w:rsidTr="0028352B">
        <w:tc>
          <w:tcPr>
            <w:tcW w:w="1670" w:type="dxa"/>
          </w:tcPr>
          <w:p w14:paraId="5BE40A94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5676B465" w14:textId="69638CA6" w:rsidR="00A84257" w:rsidRPr="00A84257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w:commentRangeStart w:id="39"/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22F35E5C" w14:textId="1CF84CB5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 ∈N</m:t>
                </m:r>
                <w:commentRangeEnd w:id="39"/>
                <m:r>
                  <m:rPr>
                    <m:sty m:val="p"/>
                  </m:rPr>
                  <w:rPr>
                    <w:rStyle w:val="Refdecomentario"/>
                    <w:rFonts w:ascii="Calibri" w:eastAsia="Calibri" w:hAnsi="Calibri" w:cs="Times New Roman"/>
                    <w:lang w:val="es-MX"/>
                  </w:rPr>
                  <w:commentReference w:id="39"/>
                </m:r>
              </m:oMath>
            </m:oMathPara>
          </w:p>
        </w:tc>
        <w:tc>
          <w:tcPr>
            <w:tcW w:w="2976" w:type="dxa"/>
          </w:tcPr>
          <w:p w14:paraId="0C868AB7" w14:textId="13EE69CF" w:rsidR="00AC40DF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w:commentRangeStart w:id="40"/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200∈N y</m:t>
                </m:r>
              </m:oMath>
            </m:oMathPara>
          </w:p>
          <w:p w14:paraId="6D77B6D3" w14:textId="20843CF0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900∈N entonces,</m:t>
                </m:r>
              </m:oMath>
            </m:oMathPara>
          </w:p>
          <w:p w14:paraId="483FEFCD" w14:textId="77777777" w:rsidR="00AC40DF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578E42AA" w14:textId="3C5DF26E" w:rsidR="00A84257" w:rsidRPr="00AC40DF" w:rsidRDefault="00AC40DF" w:rsidP="001D6C49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200-900=</m:t>
                </m:r>
                <w:commentRangeEnd w:id="40"/>
                <m:r>
                  <m:rPr>
                    <m:sty m:val="p"/>
                  </m:rPr>
                  <w:rPr>
                    <w:rStyle w:val="Refdecomentario"/>
                    <w:rFonts w:ascii="Calibri" w:eastAsia="Calibri" w:hAnsi="Calibri" w:cs="Times New Roman"/>
                    <w:lang w:val="es-MX"/>
                  </w:rPr>
                  <w:commentReference w:id="40"/>
                </m:r>
              </m:oMath>
            </m:oMathPara>
          </w:p>
          <w:p w14:paraId="57DF5CFE" w14:textId="77777777" w:rsidR="00AC40D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24ADC0D4" w14:textId="07A0461C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w:commentRangeStart w:id="41"/>
            <w:r>
              <w:rPr>
                <w:rFonts w:ascii="Arial" w:eastAsiaTheme="minorEastAsia" w:hAnsi="Arial" w:cs="Arial"/>
              </w:rPr>
              <w:lastRenderedPageBreak/>
              <w:t>No es posible porque el sustraendo es mayor que el minuendo.</w:t>
            </w:r>
            <w:commentRangeEnd w:id="41"/>
            <w:r w:rsidR="00433205">
              <w:rPr>
                <w:rStyle w:val="Refdecomentario"/>
                <w:rFonts w:ascii="Calibri" w:eastAsia="Calibri" w:hAnsi="Calibri" w:cs="Times New Roman"/>
                <w:lang w:val="es-MX"/>
              </w:rPr>
              <w:commentReference w:id="41"/>
            </w:r>
          </w:p>
        </w:tc>
        <w:tc>
          <w:tcPr>
            <w:tcW w:w="1575" w:type="dxa"/>
          </w:tcPr>
          <w:p w14:paraId="2B17B4B7" w14:textId="7B2A43B1" w:rsidR="00AC40DF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commentRangeStart w:id="42"/>
            <w:r w:rsidRPr="00A84257">
              <w:rPr>
                <w:rFonts w:ascii="Arial" w:eastAsia="Cambria" w:hAnsi="Arial" w:cs="Arial"/>
                <w:b/>
              </w:rPr>
              <w:lastRenderedPageBreak/>
              <w:t>No</w:t>
            </w:r>
          </w:p>
          <w:p w14:paraId="11911C2F" w14:textId="477CA659" w:rsidR="00A84257" w:rsidRPr="00A84257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  <w:commentRangeEnd w:id="42"/>
            <w:r w:rsidR="00433205">
              <w:rPr>
                <w:rStyle w:val="Refdecomentario"/>
                <w:rFonts w:ascii="Calibri" w:eastAsia="Calibri" w:hAnsi="Calibri" w:cs="Times New Roman"/>
                <w:lang w:val="es-MX"/>
              </w:rPr>
              <w:commentReference w:id="42"/>
            </w:r>
          </w:p>
        </w:tc>
      </w:tr>
      <w:tr w:rsidR="00A84257" w:rsidRPr="00A84257" w14:paraId="4F05E570" w14:textId="06F2ED1A" w:rsidTr="0028352B">
        <w:tc>
          <w:tcPr>
            <w:tcW w:w="1670" w:type="dxa"/>
          </w:tcPr>
          <w:p w14:paraId="69A47007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lastRenderedPageBreak/>
              <w:t>Conmutativa</w:t>
            </w:r>
          </w:p>
        </w:tc>
        <w:tc>
          <w:tcPr>
            <w:tcW w:w="2833" w:type="dxa"/>
          </w:tcPr>
          <w:p w14:paraId="646A9E9F" w14:textId="76C4F638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6954310C" w14:textId="6995C31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a-b=b-a</m:t>
                </m:r>
              </m:oMath>
            </m:oMathPara>
          </w:p>
        </w:tc>
        <w:tc>
          <w:tcPr>
            <w:tcW w:w="2976" w:type="dxa"/>
          </w:tcPr>
          <w:p w14:paraId="5DEA79CA" w14:textId="10DFEE2A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120∈N y  30∈N entonces,</m:t>
                </m:r>
              </m:oMath>
            </m:oMathPara>
          </w:p>
          <w:p w14:paraId="074F31D3" w14:textId="147EBE8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120-30=30-120</m:t>
                </m:r>
              </m:oMath>
            </m:oMathPara>
          </w:p>
          <w:p w14:paraId="04370D4D" w14:textId="682BDC4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90=No es posible</m:t>
                </m:r>
              </m:oMath>
            </m:oMathPara>
          </w:p>
        </w:tc>
        <w:tc>
          <w:tcPr>
            <w:tcW w:w="1575" w:type="dxa"/>
          </w:tcPr>
          <w:p w14:paraId="1C80F392" w14:textId="1F73E66C" w:rsidR="00AC40DF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307EB080" w14:textId="1A0CE46F" w:rsidR="00A84257" w:rsidRPr="00A84257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0DF2F31E" w14:textId="0745DEDE" w:rsidTr="0028352B">
        <w:tc>
          <w:tcPr>
            <w:tcW w:w="1670" w:type="dxa"/>
          </w:tcPr>
          <w:p w14:paraId="303FE8CF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1ED30EFD" w14:textId="29AC4E77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21F2C5D2" w14:textId="103B4DF8" w:rsidR="00A84257" w:rsidRPr="00AC40DF" w:rsidRDefault="00433205" w:rsidP="001D6C49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a-b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-c=a-(b-c)</m:t>
                </m:r>
              </m:oMath>
            </m:oMathPara>
          </w:p>
        </w:tc>
        <w:tc>
          <w:tcPr>
            <w:tcW w:w="2976" w:type="dxa"/>
          </w:tcPr>
          <w:p w14:paraId="799BCED2" w14:textId="0339EC6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, 15∈N y 3∈N</m:t>
                </m:r>
              </m:oMath>
            </m:oMathPara>
          </w:p>
          <w:p w14:paraId="695A3DB5" w14:textId="0316F4AD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91487F4" w14:textId="77777777" w:rsidR="00A84257" w:rsidRPr="00D73948" w:rsidRDefault="00433205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12-15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-3=12-(15-3)</m:t>
                </m:r>
              </m:oMath>
            </m:oMathPara>
          </w:p>
          <w:p w14:paraId="179D7089" w14:textId="556E6E95" w:rsidR="00D73948" w:rsidRPr="002B305F" w:rsidRDefault="00D73948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ya que el minuendo es mayor que el sustraendo.</w:t>
            </w:r>
          </w:p>
        </w:tc>
        <w:tc>
          <w:tcPr>
            <w:tcW w:w="1575" w:type="dxa"/>
          </w:tcPr>
          <w:p w14:paraId="5E663DAF" w14:textId="3C5B8025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1E839F40" w14:textId="13594EC6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7563D77F" w14:textId="3A81215C" w:rsidTr="0028352B">
        <w:tc>
          <w:tcPr>
            <w:tcW w:w="1670" w:type="dxa"/>
          </w:tcPr>
          <w:p w14:paraId="3C6573FB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1B1F32DC" w14:textId="3E8F542B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16EEF120" w14:textId="5984FB59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a-0=a</m:t>
                </m:r>
              </m:oMath>
            </m:oMathPara>
          </w:p>
        </w:tc>
        <w:tc>
          <w:tcPr>
            <w:tcW w:w="2976" w:type="dxa"/>
          </w:tcPr>
          <w:p w14:paraId="67A50BE0" w14:textId="5DAB64A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9.123∈Nentonces,</m:t>
                </m:r>
              </m:oMath>
            </m:oMathPara>
          </w:p>
          <w:p w14:paraId="41C57381" w14:textId="6FF874E8" w:rsidR="00A84257" w:rsidRPr="00D73948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9.123-0=9.123</m:t>
                </m:r>
              </m:oMath>
            </m:oMathPara>
          </w:p>
          <w:p w14:paraId="3B2388DF" w14:textId="4CB06FE5" w:rsidR="00D73948" w:rsidRPr="002B305F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Siempre que el 0 este en el sustraendo.</w:t>
            </w:r>
          </w:p>
          <w:p w14:paraId="4EED019E" w14:textId="1708795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5BA4C06C" w14:textId="1D4FED26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06E9885D" w14:textId="5A76C6D3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46032D0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5"/>
        <w:gridCol w:w="7413"/>
      </w:tblGrid>
      <w:tr w:rsidR="005719A5" w:rsidRPr="00610322" w14:paraId="70417A12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D744329" w14:textId="77777777" w:rsidR="005719A5" w:rsidRPr="00610322" w:rsidRDefault="005719A5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5719A5" w:rsidRPr="00610322" w14:paraId="4BF99A7C" w14:textId="77777777" w:rsidTr="00000380">
        <w:tc>
          <w:tcPr>
            <w:tcW w:w="2372" w:type="dxa"/>
          </w:tcPr>
          <w:p w14:paraId="1AF50040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44174688" w14:textId="352EE99F" w:rsidR="005719A5" w:rsidRPr="00610322" w:rsidRDefault="005719A5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9273F4">
              <w:rPr>
                <w:rFonts w:ascii="Arial" w:hAnsi="Arial" w:cs="Arial"/>
              </w:rPr>
              <w:t>5</w:t>
            </w:r>
            <w:r w:rsidRPr="00610322">
              <w:rPr>
                <w:rFonts w:ascii="Arial" w:hAnsi="Arial" w:cs="Arial"/>
              </w:rPr>
              <w:t>0</w:t>
            </w:r>
          </w:p>
        </w:tc>
      </w:tr>
      <w:tr w:rsidR="005719A5" w:rsidRPr="00610322" w14:paraId="477A09E3" w14:textId="77777777" w:rsidTr="00000380">
        <w:tc>
          <w:tcPr>
            <w:tcW w:w="2372" w:type="dxa"/>
          </w:tcPr>
          <w:p w14:paraId="41A8610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739F75E0" w14:textId="7E42E1A6" w:rsidR="005719A5" w:rsidRPr="00610322" w:rsidRDefault="005719A5" w:rsidP="005719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resta de números naturales/</w:t>
            </w:r>
            <w:commentRangeStart w:id="43"/>
            <w:r>
              <w:rPr>
                <w:rFonts w:ascii="Arial" w:hAnsi="Arial" w:cs="Arial"/>
              </w:rPr>
              <w:t>P</w:t>
            </w:r>
            <w:r w:rsidRPr="00610322">
              <w:rPr>
                <w:rFonts w:ascii="Arial" w:hAnsi="Arial" w:cs="Arial"/>
              </w:rPr>
              <w:t>rofundiza: Los números naturales.</w:t>
            </w:r>
            <w:commentRangeEnd w:id="43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3"/>
            </w:r>
          </w:p>
        </w:tc>
      </w:tr>
      <w:tr w:rsidR="005719A5" w:rsidRPr="00610322" w14:paraId="0D53D7F3" w14:textId="77777777" w:rsidTr="00000380">
        <w:tc>
          <w:tcPr>
            <w:tcW w:w="2372" w:type="dxa"/>
          </w:tcPr>
          <w:p w14:paraId="2FDA188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5CEB4BA1" w14:textId="2862D5D9" w:rsidR="005719A5" w:rsidRPr="00610322" w:rsidRDefault="005719A5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Cambiar título</w:t>
            </w:r>
            <w:r w:rsidR="00E511AD">
              <w:rPr>
                <w:rFonts w:ascii="Arial" w:hAnsi="Arial" w:cs="Arial"/>
              </w:rPr>
              <w:t xml:space="preserve"> por:</w:t>
            </w:r>
            <w:r>
              <w:rPr>
                <w:rFonts w:ascii="Arial" w:hAnsi="Arial" w:cs="Arial"/>
              </w:rPr>
              <w:t xml:space="preserve"> </w:t>
            </w:r>
            <w:r w:rsidRPr="00E511AD">
              <w:rPr>
                <w:rFonts w:ascii="Arial" w:hAnsi="Arial" w:cs="Arial"/>
                <w:b/>
              </w:rPr>
              <w:t>Adición y sustracción de números naturales.</w:t>
            </w:r>
          </w:p>
          <w:p w14:paraId="49C14ADC" w14:textId="72B29B6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761BEE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BE65E3F" w14:textId="4900B9C0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6FBA49AF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8A9C49F" w14:textId="3BE2D3D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03E8DFF5" w14:textId="66EBD75B" w:rsidR="005719A5" w:rsidRPr="00610322" w:rsidRDefault="00E511AD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0B1A96F" wp14:editId="3ABDC5F7">
                  <wp:extent cx="4543425" cy="2816301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3268" t="32880" r="27137" b="17935"/>
                          <a:stretch/>
                        </pic:blipFill>
                        <pic:spPr bwMode="auto">
                          <a:xfrm>
                            <a:off x="0" y="0"/>
                            <a:ext cx="4546717" cy="281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BD508" w14:textId="03B9E406" w:rsidR="00C87094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6D6FC2" wp14:editId="3A651415">
                  <wp:extent cx="4432953" cy="2895600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6967" t="36413" r="22589" b="10870"/>
                          <a:stretch/>
                        </pic:blipFill>
                        <pic:spPr bwMode="auto">
                          <a:xfrm>
                            <a:off x="0" y="0"/>
                            <a:ext cx="4442464" cy="29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54732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DEAFD04" w14:textId="77777777" w:rsidR="00C87094" w:rsidRPr="006B340F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Por favor cambiar en las fichas </w:t>
            </w:r>
            <w:r w:rsidR="00C87094">
              <w:rPr>
                <w:rFonts w:ascii="Arial" w:hAnsi="Arial" w:cs="Arial"/>
              </w:rPr>
              <w:t xml:space="preserve">de las propiedades de la adición </w:t>
            </w:r>
            <w:r w:rsidRPr="00610322">
              <w:rPr>
                <w:rFonts w:ascii="Arial" w:hAnsi="Arial" w:cs="Arial"/>
              </w:rPr>
              <w:t xml:space="preserve">donde </w:t>
            </w:r>
            <w:r w:rsidR="00C87094">
              <w:rPr>
                <w:rFonts w:ascii="Arial" w:hAnsi="Arial" w:cs="Arial"/>
              </w:rPr>
              <w:t xml:space="preserve">aparece la palabra </w:t>
            </w:r>
            <w:r w:rsidR="00C87094" w:rsidRPr="006B340F">
              <w:rPr>
                <w:rFonts w:ascii="Arial" w:hAnsi="Arial" w:cs="Arial"/>
              </w:rPr>
              <w:t xml:space="preserve">resultado por </w:t>
            </w:r>
            <w:r w:rsidR="00C87094" w:rsidRPr="006B340F">
              <w:rPr>
                <w:rFonts w:ascii="Arial" w:hAnsi="Arial" w:cs="Arial"/>
                <w:b/>
              </w:rPr>
              <w:t>suma o total</w:t>
            </w:r>
            <w:r w:rsidR="00C87094" w:rsidRPr="006B340F">
              <w:rPr>
                <w:rFonts w:ascii="Arial" w:hAnsi="Arial" w:cs="Arial"/>
              </w:rPr>
              <w:t>.</w:t>
            </w:r>
          </w:p>
          <w:p w14:paraId="48EE9BDC" w14:textId="77777777" w:rsidR="00764E47" w:rsidRDefault="00764E47" w:rsidP="00000380">
            <w:pPr>
              <w:rPr>
                <w:rFonts w:ascii="Arial" w:hAnsi="Arial" w:cs="Arial"/>
              </w:rPr>
            </w:pPr>
          </w:p>
          <w:p w14:paraId="04DE23B0" w14:textId="590BC5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35EB7" wp14:editId="1D756F52">
                  <wp:extent cx="4991100" cy="301636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8533" t="36141" r="32402" b="26087"/>
                          <a:stretch/>
                        </pic:blipFill>
                        <pic:spPr bwMode="auto">
                          <a:xfrm>
                            <a:off x="0" y="0"/>
                            <a:ext cx="4994716" cy="30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4420B4" w14:textId="777777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favor cambiar:</w:t>
            </w:r>
          </w:p>
          <w:p w14:paraId="1744BFF2" w14:textId="55E852F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La resta por sustracción</w:t>
            </w:r>
          </w:p>
          <w:p w14:paraId="4CC2C164" w14:textId="04F7EA3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Altera el resultado por altera la diferencia</w:t>
            </w:r>
          </w:p>
          <w:p w14:paraId="7597E69B" w14:textId="057968BA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* Propiedad interna por propiedad </w:t>
            </w:r>
            <w:proofErr w:type="spellStart"/>
            <w:r>
              <w:rPr>
                <w:rFonts w:ascii="Arial" w:hAnsi="Arial" w:cs="Arial"/>
              </w:rPr>
              <w:t>clausurativa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99AF150" w14:textId="43846C86" w:rsidR="00764E47" w:rsidRP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EC8F14" wp14:editId="0539D1F4">
                  <wp:extent cx="4200525" cy="2567719"/>
                  <wp:effectExtent l="0" t="0" r="0" b="444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9363" t="23098" r="26457" b="23913"/>
                          <a:stretch/>
                        </pic:blipFill>
                        <pic:spPr bwMode="auto">
                          <a:xfrm>
                            <a:off x="0" y="0"/>
                            <a:ext cx="4203569" cy="25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9C8A33" w14:textId="77777777" w:rsidR="00000380" w:rsidRDefault="005719A5" w:rsidP="00000380">
            <w:pPr>
              <w:rPr>
                <w:rFonts w:ascii="Arial" w:hAnsi="Arial" w:cs="Arial"/>
                <w:b/>
              </w:rPr>
            </w:pPr>
            <w:commentRangeStart w:id="44"/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3FEF22AA" w14:textId="2E0C448C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</w:p>
          <w:p w14:paraId="3BE5DEEF" w14:textId="3A7BB849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23249CA" wp14:editId="2E457A90">
                  <wp:extent cx="4810125" cy="11144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12398" t="13315" r="30364" b="72555"/>
                          <a:stretch/>
                        </pic:blipFill>
                        <pic:spPr bwMode="auto">
                          <a:xfrm>
                            <a:off x="0" y="0"/>
                            <a:ext cx="4818379" cy="1116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</w:rPr>
              <w:t>Por</w:t>
            </w:r>
          </w:p>
          <w:p w14:paraId="398428A2" w14:textId="329A22EF" w:rsidR="005719A5" w:rsidRPr="00610322" w:rsidRDefault="00000380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lang w:val="es-CO"/>
              </w:rPr>
              <w:t xml:space="preserve">Los </w:t>
            </w:r>
            <w:r w:rsidRPr="002A060C">
              <w:rPr>
                <w:rFonts w:ascii="Arial" w:hAnsi="Arial" w:cs="Arial"/>
                <w:b/>
                <w:lang w:val="es-CO"/>
              </w:rPr>
              <w:t>números naturales</w:t>
            </w:r>
            <w:r w:rsidRPr="002A060C">
              <w:rPr>
                <w:rFonts w:ascii="Arial" w:hAnsi="Arial" w:cs="Arial"/>
                <w:lang w:val="es-CO"/>
              </w:rPr>
              <w:t xml:space="preserve">, surgen de la necesidad del hombre para contar sus pertenencias, medir sus terrenos, entre otras; antes de la existencia </w:t>
            </w:r>
            <w:r w:rsidRPr="002A060C">
              <w:rPr>
                <w:rFonts w:ascii="Arial" w:hAnsi="Arial" w:cs="Arial"/>
                <w:lang w:val="es-CO"/>
              </w:rPr>
              <w:lastRenderedPageBreak/>
              <w:t>de éste conjunto numérico, el ser humano, empleaba, pa</w:t>
            </w:r>
            <w:r>
              <w:rPr>
                <w:rFonts w:ascii="Arial" w:hAnsi="Arial" w:cs="Arial"/>
                <w:lang w:val="es-CO"/>
              </w:rPr>
              <w:t>los piedras, marcas en el suelo. Con ellos se pueden realizar diferentes operaciones.</w:t>
            </w:r>
          </w:p>
          <w:p w14:paraId="1E17ACE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E3AF620" w14:textId="4C19950D" w:rsidR="00000380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77F4FC" wp14:editId="70FE122E">
                  <wp:extent cx="3990975" cy="322894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14946" t="27446" r="32572" b="4620"/>
                          <a:stretch/>
                        </pic:blipFill>
                        <pic:spPr bwMode="auto">
                          <a:xfrm>
                            <a:off x="0" y="0"/>
                            <a:ext cx="3993868" cy="3231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C561C" w14:textId="26F2A539" w:rsidR="00F11E4E" w:rsidRDefault="00615A33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 por:</w:t>
            </w:r>
          </w:p>
          <w:p w14:paraId="45B95300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1A50637D" w14:textId="4C5D5F5A" w:rsidR="00F11E4E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Adición y sustracción.</w:t>
            </w:r>
          </w:p>
          <w:p w14:paraId="71B1F1ED" w14:textId="77777777" w:rsidR="00615A33" w:rsidRDefault="00615A33" w:rsidP="00615A33">
            <w:pPr>
              <w:jc w:val="both"/>
              <w:rPr>
                <w:rFonts w:ascii="Arial" w:hAnsi="Arial" w:cs="Arial"/>
              </w:rPr>
            </w:pPr>
          </w:p>
          <w:p w14:paraId="4125F99C" w14:textId="5434BF52" w:rsidR="00F11E4E" w:rsidRPr="00F11E4E" w:rsidRDefault="00F11E4E" w:rsidP="00615A33">
            <w:pPr>
              <w:jc w:val="both"/>
              <w:rPr>
                <w:rFonts w:ascii="Arial" w:hAnsi="Arial" w:cs="Arial"/>
              </w:rPr>
            </w:pPr>
            <w:r w:rsidRPr="00F11E4E">
              <w:rPr>
                <w:rFonts w:ascii="Arial" w:hAnsi="Arial" w:cs="Arial"/>
              </w:rPr>
              <w:t>Cu</w:t>
            </w:r>
            <w:r>
              <w:rPr>
                <w:rFonts w:ascii="Arial" w:hAnsi="Arial" w:cs="Arial"/>
              </w:rPr>
              <w:t>an</w:t>
            </w:r>
            <w:r w:rsidRPr="00F11E4E">
              <w:rPr>
                <w:rFonts w:ascii="Arial" w:hAnsi="Arial" w:cs="Arial"/>
              </w:rPr>
              <w:t xml:space="preserve">do realizas operaciones con los números naturales debes tener en cuenta que </w:t>
            </w:r>
            <w:r>
              <w:rPr>
                <w:rFonts w:ascii="Arial" w:hAnsi="Arial" w:cs="Arial"/>
              </w:rPr>
              <w:t xml:space="preserve">la adición y la sustracción son operaciones inversas, ya que se considera que la adición es </w:t>
            </w:r>
            <w:r w:rsidR="00615A33">
              <w:rPr>
                <w:rFonts w:ascii="Arial" w:hAnsi="Arial" w:cs="Arial"/>
              </w:rPr>
              <w:t>añadir o ganar mientras que la sustracción es quitar o perder. Además, es necesario analizar cada una de las propiedades para cada operación ya que no siempre se cumplen para ambas.</w:t>
            </w:r>
          </w:p>
          <w:p w14:paraId="17011886" w14:textId="77777777" w:rsidR="00000380" w:rsidRDefault="00000380" w:rsidP="00615A33">
            <w:pPr>
              <w:jc w:val="both"/>
              <w:rPr>
                <w:rFonts w:ascii="Arial" w:hAnsi="Arial" w:cs="Arial"/>
                <w:b/>
              </w:rPr>
            </w:pPr>
          </w:p>
          <w:p w14:paraId="069C7EB1" w14:textId="17E1FFFE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Cambiar a propiedades de la adición y la sustracción</w:t>
            </w:r>
          </w:p>
          <w:p w14:paraId="54267549" w14:textId="3E88AEF6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 xml:space="preserve">Propiedad interna por propiedad </w:t>
            </w:r>
            <w:proofErr w:type="spellStart"/>
            <w:r w:rsidRPr="006B340F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3CB4EDDF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41645E1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D5058BC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5E68D6B9" w14:textId="77777777" w:rsidR="005719A5" w:rsidRDefault="005719A5" w:rsidP="00000380">
            <w:pPr>
              <w:rPr>
                <w:rFonts w:ascii="Arial" w:hAnsi="Arial" w:cs="Arial"/>
              </w:rPr>
            </w:pPr>
          </w:p>
          <w:p w14:paraId="78DD1FE8" w14:textId="77777777" w:rsidR="00757411" w:rsidRPr="00610322" w:rsidRDefault="00757411" w:rsidP="00000380">
            <w:pPr>
              <w:rPr>
                <w:rFonts w:ascii="Arial" w:hAnsi="Arial" w:cs="Arial"/>
              </w:rPr>
            </w:pPr>
          </w:p>
          <w:p w14:paraId="77025A6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Por favor cambiar</w:t>
            </w:r>
          </w:p>
          <w:p w14:paraId="30535AD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1B43A0C" w14:textId="0203C7E0" w:rsidR="005719A5" w:rsidRPr="00610322" w:rsidRDefault="00CD0B00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61799E4" wp14:editId="32779E8A">
                  <wp:extent cx="3981450" cy="2996947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835" t="22554" r="26457" b="21196"/>
                          <a:stretch/>
                        </pic:blipFill>
                        <pic:spPr bwMode="auto">
                          <a:xfrm>
                            <a:off x="0" y="0"/>
                            <a:ext cx="3984336" cy="299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commentRangeEnd w:id="44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4"/>
            </w:r>
          </w:p>
          <w:p w14:paraId="4D95F7E5" w14:textId="56C78C2D" w:rsidR="005719A5" w:rsidRPr="00610322" w:rsidRDefault="005719A5" w:rsidP="00000380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lang w:val="es-ES_tradnl"/>
              </w:rPr>
            </w:pPr>
          </w:p>
        </w:tc>
      </w:tr>
      <w:tr w:rsidR="005719A5" w:rsidRPr="00610322" w14:paraId="311413A3" w14:textId="77777777" w:rsidTr="00000380">
        <w:tc>
          <w:tcPr>
            <w:tcW w:w="2372" w:type="dxa"/>
          </w:tcPr>
          <w:p w14:paraId="64902AE4" w14:textId="19648A9A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09CA4DB7" w14:textId="0E7CFA57" w:rsidR="005719A5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Adición y sustracción de números naturales</w:t>
            </w:r>
          </w:p>
        </w:tc>
      </w:tr>
      <w:tr w:rsidR="005719A5" w:rsidRPr="00610322" w14:paraId="22D5E1FE" w14:textId="77777777" w:rsidTr="00000380">
        <w:tc>
          <w:tcPr>
            <w:tcW w:w="2372" w:type="dxa"/>
          </w:tcPr>
          <w:p w14:paraId="6A4229DB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074CA801" w14:textId="17336BD0" w:rsidR="005719A5" w:rsidRPr="00610322" w:rsidRDefault="005719A5" w:rsidP="00C87094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 w:rsidR="00C87094">
              <w:rPr>
                <w:rFonts w:ascii="Arial" w:hAnsi="Arial" w:cs="Arial"/>
              </w:rPr>
              <w:t>los elementos y propiedades de la adición y sustracción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02E36CF1" w14:textId="77777777" w:rsidR="00C43A5D" w:rsidRPr="005719A5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30F8665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6E3723" w:rsidRPr="00610322" w14:paraId="3C23221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CCF6A04" w14:textId="77777777" w:rsidR="006E3723" w:rsidRPr="00610322" w:rsidRDefault="006E3723" w:rsidP="00E9102E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3723" w:rsidRPr="00610322" w14:paraId="25D96136" w14:textId="77777777" w:rsidTr="00E9102E">
        <w:tc>
          <w:tcPr>
            <w:tcW w:w="2468" w:type="dxa"/>
          </w:tcPr>
          <w:p w14:paraId="2AE002A8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6ED2BE3F" w14:textId="63C53D78" w:rsidR="006E3723" w:rsidRPr="00610322" w:rsidRDefault="006E3723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3723" w:rsidRPr="00610322" w14:paraId="5FA675BB" w14:textId="77777777" w:rsidTr="00E9102E">
        <w:tc>
          <w:tcPr>
            <w:tcW w:w="2468" w:type="dxa"/>
          </w:tcPr>
          <w:p w14:paraId="1F7324DE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1F5A20BB" w14:textId="0851E8E3" w:rsidR="006E3723" w:rsidRPr="00610322" w:rsidRDefault="006E3723" w:rsidP="00FE03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as operaciones con números naturales/la resta de números naturales</w:t>
            </w:r>
            <w:r w:rsidRPr="00610322">
              <w:rPr>
                <w:rFonts w:ascii="Arial" w:hAnsi="Arial" w:cs="Arial"/>
              </w:rPr>
              <w:t>/</w:t>
            </w:r>
            <w:r w:rsidR="00FE0326">
              <w:rPr>
                <w:rFonts w:ascii="Arial" w:hAnsi="Arial" w:cs="Arial"/>
              </w:rPr>
              <w:t>Practica</w:t>
            </w:r>
          </w:p>
        </w:tc>
      </w:tr>
      <w:tr w:rsidR="006E3723" w:rsidRPr="00610322" w14:paraId="26806F4C" w14:textId="77777777" w:rsidTr="00E9102E">
        <w:tc>
          <w:tcPr>
            <w:tcW w:w="2468" w:type="dxa"/>
          </w:tcPr>
          <w:p w14:paraId="0FFF71EF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5C29FFC" w14:textId="394E9CED" w:rsidR="006E3723" w:rsidRPr="00610322" w:rsidRDefault="006E3723" w:rsidP="00E9102E">
            <w:pPr>
              <w:rPr>
                <w:rFonts w:ascii="Arial" w:hAnsi="Arial" w:cs="Arial"/>
              </w:rPr>
            </w:pPr>
          </w:p>
        </w:tc>
      </w:tr>
      <w:tr w:rsidR="006E3723" w:rsidRPr="00610322" w14:paraId="07E7CDE3" w14:textId="77777777" w:rsidTr="00E9102E">
        <w:tc>
          <w:tcPr>
            <w:tcW w:w="2468" w:type="dxa"/>
          </w:tcPr>
          <w:p w14:paraId="283A8DE7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6962A1D8" w14:textId="74A803DB" w:rsidR="006E3723" w:rsidRPr="00610322" w:rsidRDefault="00FE0326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Sustracción de números naturales</w:t>
            </w:r>
          </w:p>
        </w:tc>
      </w:tr>
      <w:tr w:rsidR="006E3723" w:rsidRPr="00610322" w14:paraId="613D40A6" w14:textId="77777777" w:rsidTr="00E9102E">
        <w:tc>
          <w:tcPr>
            <w:tcW w:w="2468" w:type="dxa"/>
          </w:tcPr>
          <w:p w14:paraId="62D23EF3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36C5E70A" w14:textId="5ECA0E4D" w:rsidR="006E3723" w:rsidRPr="00610322" w:rsidRDefault="006E3723" w:rsidP="00FE0326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Este recurso permite que el estudiante </w:t>
            </w:r>
            <w:r w:rsidR="00FE0326">
              <w:rPr>
                <w:rFonts w:ascii="Arial" w:hAnsi="Arial" w:cs="Arial"/>
              </w:rPr>
              <w:t>refuerce el algoritmo de la sustracción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</w:tbl>
    <w:p w14:paraId="25A383F2" w14:textId="77777777" w:rsidR="005719A5" w:rsidRPr="006E3723" w:rsidRDefault="005719A5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40CD3F7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  <w:commentRangeStart w:id="4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A90B4C" w:rsidRPr="002A060C" w14:paraId="42FA6291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5101893A" w14:textId="77777777" w:rsidR="00A90B4C" w:rsidRPr="002A060C" w:rsidRDefault="00A90B4C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commentRangeEnd w:id="45"/>
      <w:tr w:rsidR="00A90B4C" w:rsidRPr="002A060C" w14:paraId="31C3D5A4" w14:textId="77777777" w:rsidTr="00E9102E">
        <w:tc>
          <w:tcPr>
            <w:tcW w:w="2518" w:type="dxa"/>
          </w:tcPr>
          <w:p w14:paraId="1AA42F1E" w14:textId="77777777" w:rsidR="00A90B4C" w:rsidRPr="002A060C" w:rsidRDefault="00433205" w:rsidP="00E9102E">
            <w:pPr>
              <w:rPr>
                <w:rFonts w:ascii="Arial" w:hAnsi="Arial" w:cs="Arial"/>
                <w:b/>
              </w:rPr>
            </w:pPr>
            <w:r>
              <w:rPr>
                <w:rStyle w:val="Refdecomentario"/>
                <w:rFonts w:ascii="Calibri" w:eastAsia="Calibri" w:hAnsi="Calibri" w:cs="Times New Roman"/>
              </w:rPr>
              <w:commentReference w:id="45"/>
            </w:r>
            <w:r w:rsidR="00A90B4C"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27B04E98" w14:textId="20D41417" w:rsidR="00A90B4C" w:rsidRPr="002A060C" w:rsidRDefault="00A90B4C" w:rsidP="00385DA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A90B4C" w:rsidRPr="002A060C" w14:paraId="7E6E0C75" w14:textId="77777777" w:rsidTr="00E9102E">
        <w:tc>
          <w:tcPr>
            <w:tcW w:w="2518" w:type="dxa"/>
          </w:tcPr>
          <w:p w14:paraId="40E7C5CD" w14:textId="77777777" w:rsidR="00A90B4C" w:rsidRPr="002A060C" w:rsidRDefault="00A90B4C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169C1F6B" w14:textId="0F099A5B" w:rsidR="00A90B4C" w:rsidRPr="002A060C" w:rsidRDefault="00A90B4C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 las siguientes operaciones</w:t>
            </w:r>
          </w:p>
        </w:tc>
      </w:tr>
      <w:tr w:rsidR="00A90B4C" w:rsidRPr="002A060C" w14:paraId="215973B2" w14:textId="77777777" w:rsidTr="00E9102E">
        <w:tc>
          <w:tcPr>
            <w:tcW w:w="2518" w:type="dxa"/>
          </w:tcPr>
          <w:p w14:paraId="5EE0D45F" w14:textId="77777777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24021B1" w14:textId="58864CEA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refuercen las operaciones de adición y sustracción</w:t>
            </w:r>
            <w:r w:rsidR="006E6C93">
              <w:rPr>
                <w:rFonts w:ascii="Arial" w:hAnsi="Arial" w:cs="Arial"/>
              </w:rPr>
              <w:t xml:space="preserve"> hallando uno de sus términos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1469FFC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E695AE1" w14:textId="6B304760" w:rsidR="006E6C93" w:rsidRPr="002B305F" w:rsidRDefault="006E6C93" w:rsidP="006E6C9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7AD01904" w14:textId="77777777" w:rsidR="006E6C93" w:rsidRPr="00C43A5D" w:rsidRDefault="006E6C93" w:rsidP="006E6C93">
      <w:pPr>
        <w:spacing w:after="0"/>
        <w:rPr>
          <w:rFonts w:ascii="Times New Roman" w:hAnsi="Times New Roman" w:cs="Times New Roman"/>
          <w:color w:val="000000"/>
        </w:rPr>
      </w:pPr>
    </w:p>
    <w:p w14:paraId="1C5C9FE6" w14:textId="031374A0" w:rsidR="006E6C93" w:rsidRDefault="006E6C93" w:rsidP="006E6C9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</w:p>
    <w:p w14:paraId="1C6DCF6E" w14:textId="77777777" w:rsidR="00385DA8" w:rsidRPr="009818F1" w:rsidRDefault="00385DA8" w:rsidP="006E6C9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2E0335B2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32E59EA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601D79DD" w14:textId="77777777" w:rsidTr="00322FFB">
        <w:tc>
          <w:tcPr>
            <w:tcW w:w="2518" w:type="dxa"/>
            <w:shd w:val="clear" w:color="auto" w:fill="auto"/>
          </w:tcPr>
          <w:p w14:paraId="4C2FB1C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C3D70A" w14:textId="4D05F536" w:rsidR="009273F4" w:rsidRPr="002A060C" w:rsidRDefault="009273F4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MA_06_03_REC8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52F09890" w14:textId="77777777" w:rsidTr="00322FFB">
        <w:tc>
          <w:tcPr>
            <w:tcW w:w="2518" w:type="dxa"/>
            <w:shd w:val="clear" w:color="auto" w:fill="auto"/>
          </w:tcPr>
          <w:p w14:paraId="65D90E5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3071D01" w14:textId="5A5914DC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</w:t>
            </w:r>
            <w:r w:rsidR="00D82C80">
              <w:rPr>
                <w:rFonts w:ascii="Arial" w:hAnsi="Arial" w:cs="Arial"/>
              </w:rPr>
              <w:t>nes problemas con sustracciones</w:t>
            </w:r>
          </w:p>
        </w:tc>
      </w:tr>
      <w:tr w:rsidR="009273F4" w:rsidRPr="002A060C" w14:paraId="0A08C356" w14:textId="77777777" w:rsidTr="00322FFB">
        <w:tc>
          <w:tcPr>
            <w:tcW w:w="2518" w:type="dxa"/>
            <w:shd w:val="clear" w:color="auto" w:fill="auto"/>
          </w:tcPr>
          <w:p w14:paraId="7319A70C" w14:textId="77777777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A2A764A" w14:textId="5398A66A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sustracciones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883C9E8" w14:textId="77777777" w:rsidR="009273F4" w:rsidRPr="002A060C" w:rsidRDefault="009273F4" w:rsidP="006E6C9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7"/>
        <w:gridCol w:w="7391"/>
      </w:tblGrid>
      <w:tr w:rsidR="006E6C93" w:rsidRPr="00E136CE" w14:paraId="172E2CF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42B43A52" w14:textId="77777777" w:rsidR="006E6C93" w:rsidRPr="00E136CE" w:rsidRDefault="006E6C93" w:rsidP="00E9102E">
            <w:pPr>
              <w:jc w:val="center"/>
              <w:rPr>
                <w:rFonts w:ascii="Arial" w:hAnsi="Arial" w:cs="Arial"/>
                <w:b/>
              </w:rPr>
            </w:pPr>
            <w:commentRangeStart w:id="46"/>
            <w:r w:rsidRPr="00E136CE">
              <w:rPr>
                <w:rFonts w:ascii="Arial" w:hAnsi="Arial" w:cs="Arial"/>
                <w:b/>
              </w:rPr>
              <w:t>Practica: recurso aprovechado</w:t>
            </w:r>
            <w:commentRangeEnd w:id="46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6"/>
            </w:r>
          </w:p>
        </w:tc>
      </w:tr>
      <w:tr w:rsidR="006E6C93" w:rsidRPr="00E136CE" w14:paraId="2518B83A" w14:textId="77777777" w:rsidTr="00E9102E">
        <w:tc>
          <w:tcPr>
            <w:tcW w:w="2518" w:type="dxa"/>
          </w:tcPr>
          <w:p w14:paraId="617EC229" w14:textId="77777777" w:rsidR="006E6C93" w:rsidRPr="00E136CE" w:rsidRDefault="006E6C93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56EB89F7" w14:textId="76FB368A" w:rsidR="006E6C93" w:rsidRPr="00E136CE" w:rsidRDefault="006E6C93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6C93" w:rsidRPr="00E136CE" w14:paraId="5E27030D" w14:textId="77777777" w:rsidTr="00E9102E">
        <w:tc>
          <w:tcPr>
            <w:tcW w:w="2518" w:type="dxa"/>
          </w:tcPr>
          <w:p w14:paraId="40604756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89D85E8" w14:textId="5F4A2E00" w:rsidR="006E6C93" w:rsidRPr="00E136CE" w:rsidRDefault="006E6C93" w:rsidP="006E6C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resta de números naturales/consolidación</w:t>
            </w:r>
          </w:p>
        </w:tc>
      </w:tr>
      <w:tr w:rsidR="006E6C93" w:rsidRPr="00E136CE" w14:paraId="6FC46EB7" w14:textId="77777777" w:rsidTr="00E9102E">
        <w:tc>
          <w:tcPr>
            <w:tcW w:w="2518" w:type="dxa"/>
          </w:tcPr>
          <w:p w14:paraId="19ACE789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3BD39D1A" w14:textId="726F84DA" w:rsidR="006E6C93" w:rsidRDefault="006E6C93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naturales.</w:t>
            </w:r>
          </w:p>
          <w:p w14:paraId="403EC5E3" w14:textId="77777777" w:rsidR="006E6C93" w:rsidRDefault="006E6C93" w:rsidP="00E9102E">
            <w:pPr>
              <w:rPr>
                <w:rFonts w:ascii="Arial" w:hAnsi="Arial" w:cs="Arial"/>
              </w:rPr>
            </w:pPr>
          </w:p>
          <w:p w14:paraId="193B3622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0F987525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2F539AAF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</w:p>
          <w:p w14:paraId="7D3B8235" w14:textId="08AEA744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commentRangeStart w:id="47"/>
            <w:r>
              <w:rPr>
                <w:rFonts w:ascii="Arial" w:hAnsi="Arial" w:cs="Arial"/>
                <w:lang w:val="es-ES_tradnl"/>
              </w:rPr>
              <w:t>Quitar la calculadora.</w:t>
            </w:r>
            <w:commentRangeEnd w:id="47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7"/>
            </w:r>
          </w:p>
          <w:p w14:paraId="10217CFB" w14:textId="2B6E3E17" w:rsidR="006E6C93" w:rsidRPr="00E136CE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0BAF8" wp14:editId="17218D6E">
                  <wp:extent cx="4886322" cy="904875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6624" t="7065" r="6246" b="67120"/>
                          <a:stretch/>
                        </pic:blipFill>
                        <pic:spPr bwMode="auto">
                          <a:xfrm>
                            <a:off x="0" y="0"/>
                            <a:ext cx="4889864" cy="905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491" w:rsidRPr="00E136CE" w14:paraId="42C09530" w14:textId="77777777" w:rsidTr="00E9102E">
        <w:tc>
          <w:tcPr>
            <w:tcW w:w="2518" w:type="dxa"/>
          </w:tcPr>
          <w:p w14:paraId="5F4B1F00" w14:textId="52438F60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5FF12FB8" w14:textId="548DFC17" w:rsidR="00CE1491" w:rsidRDefault="003C6B99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</w:t>
            </w:r>
          </w:p>
        </w:tc>
      </w:tr>
      <w:tr w:rsidR="00CE1491" w:rsidRPr="00E136CE" w14:paraId="69EDB02A" w14:textId="77777777" w:rsidTr="00E9102E">
        <w:tc>
          <w:tcPr>
            <w:tcW w:w="2518" w:type="dxa"/>
          </w:tcPr>
          <w:p w14:paraId="2B7B5C37" w14:textId="29D2374A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368D6879" w14:textId="72B7F975" w:rsidR="00CE1491" w:rsidRDefault="003C6B99" w:rsidP="003C6B99">
            <w:pPr>
              <w:rPr>
                <w:rFonts w:ascii="Arial" w:hAnsi="Arial" w:cs="Arial"/>
              </w:rPr>
            </w:pPr>
            <w:r w:rsidRPr="009C6DEB">
              <w:rPr>
                <w:rFonts w:ascii="Arial" w:hAnsi="Arial" w:cs="Arial"/>
              </w:rPr>
              <w:t xml:space="preserve">Este recurso permite que los estudiantes practiquen </w:t>
            </w:r>
            <w:r>
              <w:rPr>
                <w:rFonts w:ascii="Arial" w:hAnsi="Arial" w:cs="Arial"/>
              </w:rPr>
              <w:t>lo aprendido</w:t>
            </w:r>
            <w:commentRangeStart w:id="48"/>
            <w:r w:rsidRPr="009C6DEB">
              <w:rPr>
                <w:rFonts w:ascii="Arial" w:hAnsi="Arial" w:cs="Arial"/>
              </w:rPr>
              <w:t xml:space="preserve"> </w:t>
            </w:r>
            <w:commentRangeEnd w:id="48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8"/>
            </w:r>
            <w:r w:rsidRPr="009C6DEB">
              <w:rPr>
                <w:rFonts w:ascii="Arial" w:hAnsi="Arial" w:cs="Arial"/>
              </w:rPr>
              <w:t xml:space="preserve">de la </w:t>
            </w:r>
            <w:r>
              <w:rPr>
                <w:rFonts w:ascii="Arial" w:hAnsi="Arial" w:cs="Arial"/>
              </w:rPr>
              <w:t>sustracción.</w:t>
            </w:r>
          </w:p>
        </w:tc>
      </w:tr>
    </w:tbl>
    <w:p w14:paraId="69D715A4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B66285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9273F4" w:rsidRPr="002A060C" w14:paraId="26E0D3D4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541AE57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7749160B" w14:textId="77777777" w:rsidTr="00322FFB">
        <w:tc>
          <w:tcPr>
            <w:tcW w:w="2518" w:type="dxa"/>
            <w:shd w:val="clear" w:color="auto" w:fill="auto"/>
          </w:tcPr>
          <w:p w14:paraId="1A2B3333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57F470" w14:textId="128A23E5" w:rsidR="009273F4" w:rsidRPr="002A060C" w:rsidRDefault="009273F4" w:rsidP="00AA067B">
            <w:pPr>
              <w:rPr>
                <w:rFonts w:ascii="Arial" w:hAnsi="Arial" w:cs="Arial"/>
                <w:b/>
              </w:rPr>
            </w:pPr>
            <w:commentRangeStart w:id="49"/>
            <w:r>
              <w:rPr>
                <w:rFonts w:ascii="Arial" w:hAnsi="Arial" w:cs="Arial"/>
              </w:rPr>
              <w:t>MA_06_03_REC100</w:t>
            </w:r>
            <w:commentRangeEnd w:id="49"/>
            <w:r w:rsidR="00433205">
              <w:rPr>
                <w:rStyle w:val="Refdecomentario"/>
                <w:rFonts w:ascii="Calibri" w:eastAsia="Calibri" w:hAnsi="Calibri" w:cs="Times New Roman"/>
              </w:rPr>
              <w:commentReference w:id="49"/>
            </w:r>
          </w:p>
        </w:tc>
      </w:tr>
      <w:tr w:rsidR="009273F4" w:rsidRPr="002A060C" w14:paraId="091E40EC" w14:textId="77777777" w:rsidTr="00322FFB">
        <w:tc>
          <w:tcPr>
            <w:tcW w:w="2518" w:type="dxa"/>
            <w:shd w:val="clear" w:color="auto" w:fill="auto"/>
          </w:tcPr>
          <w:p w14:paraId="49DFAE63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531F8B0" w14:textId="079649AE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 y sustracciones</w:t>
            </w:r>
          </w:p>
        </w:tc>
      </w:tr>
      <w:tr w:rsidR="009273F4" w:rsidRPr="002A060C" w14:paraId="089ACEDE" w14:textId="77777777" w:rsidTr="00322FFB">
        <w:tc>
          <w:tcPr>
            <w:tcW w:w="2518" w:type="dxa"/>
            <w:shd w:val="clear" w:color="auto" w:fill="auto"/>
          </w:tcPr>
          <w:p w14:paraId="68AD4E10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989BB8" w14:textId="7DD52231" w:rsidR="009273F4" w:rsidRPr="002A060C" w:rsidRDefault="009273F4" w:rsidP="00322FFB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adicio</w:t>
            </w:r>
            <w:r>
              <w:rPr>
                <w:rFonts w:ascii="Arial" w:hAnsi="Arial" w:cs="Arial"/>
              </w:rPr>
              <w:t>n</w:t>
            </w:r>
            <w:r w:rsidR="00322FFB">
              <w:rPr>
                <w:rFonts w:ascii="Arial" w:hAnsi="Arial" w:cs="Arial"/>
              </w:rPr>
              <w:t>es y sustracciones</w:t>
            </w:r>
            <w:r>
              <w:rPr>
                <w:rFonts w:ascii="Arial" w:hAnsi="Arial" w:cs="Arial"/>
              </w:rPr>
              <w:t xml:space="preserve"> de </w:t>
            </w:r>
            <w:r w:rsidR="00322FF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4385E2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0086D28" w14:textId="51E4F24F" w:rsidR="00CD0E84" w:rsidRPr="00891B2A" w:rsidRDefault="00CD0E84" w:rsidP="00CD0E84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multiplicación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E505AD2" w14:textId="77777777" w:rsidR="00CD0E84" w:rsidRPr="00891B2A" w:rsidRDefault="00CD0E84" w:rsidP="00CD0E84">
      <w:pPr>
        <w:spacing w:after="0"/>
        <w:jc w:val="both"/>
        <w:rPr>
          <w:rFonts w:ascii="Arial" w:hAnsi="Arial" w:cs="Arial"/>
        </w:rPr>
      </w:pPr>
    </w:p>
    <w:p w14:paraId="41859926" w14:textId="151369A1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multiplicación se define como la suma abreviada de términos iguales, es decir,</w:t>
      </w:r>
      <w:r w:rsidRPr="00891B2A">
        <w:rPr>
          <w:rFonts w:ascii="Arial" w:hAnsi="Arial" w:cs="Arial"/>
          <w:color w:val="000000"/>
        </w:rPr>
        <w:t xml:space="preserve"> </w:t>
      </w:r>
    </w:p>
    <w:p w14:paraId="1492434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4E15B976" w14:textId="2E1078B3" w:rsidR="000C4B7A" w:rsidRPr="000C4B7A" w:rsidRDefault="00322FFB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"4+4+4=12"</m:t>
          </m:r>
        </m:oMath>
      </m:oMathPara>
    </w:p>
    <w:p w14:paraId="4BDB9670" w14:textId="22D853F6" w:rsidR="000C4B7A" w:rsidRDefault="000C4B7A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 xml:space="preserve"> 3 veces se suma el 4</w:t>
      </w:r>
    </w:p>
    <w:p w14:paraId="60220124" w14:textId="33388BCE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4 x 3 = 12</w:t>
      </w:r>
    </w:p>
    <w:p w14:paraId="09D49271" w14:textId="77777777" w:rsidR="00CD0E84" w:rsidRDefault="00CD0E84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7A0A4EC7" w14:textId="34784EEC" w:rsidR="000C4B7A" w:rsidRPr="000C4B7A" w:rsidRDefault="00322FFB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"12+12+12+12+12=60"</m:t>
          </m:r>
        </m:oMath>
      </m:oMathPara>
    </w:p>
    <w:p w14:paraId="787D2D4A" w14:textId="161B6536" w:rsidR="000C4B7A" w:rsidRDefault="000C4B7A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5 veces se suma el 12</w:t>
      </w:r>
    </w:p>
    <w:p w14:paraId="1CA71EF6" w14:textId="77777777" w:rsid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</w:p>
    <w:p w14:paraId="753F599B" w14:textId="77283FB5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12x 5 = 60</w:t>
      </w:r>
    </w:p>
    <w:p w14:paraId="64ADC924" w14:textId="77777777" w:rsidR="000C4B7A" w:rsidRDefault="000C4B7A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54CD6CC6" w14:textId="6854609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65E7D476" w14:textId="7777777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apple-converted-space"/>
          <w:rFonts w:ascii="Arial" w:hAnsi="Arial" w:cs="Arial"/>
          <w:color w:val="333333"/>
        </w:rPr>
        <w:lastRenderedPageBreak/>
        <w:t xml:space="preserve">Se puede emplear varias formas para representar la multiplicación entre números naturales, una con </w:t>
      </w:r>
      <w:r>
        <w:rPr>
          <w:rStyle w:val="un"/>
          <w:rFonts w:ascii="Arial" w:hAnsi="Arial" w:cs="Arial"/>
          <w:color w:val="333333"/>
        </w:rPr>
        <w:t>e</w:t>
      </w:r>
      <w:r w:rsidRPr="00EE0B80">
        <w:rPr>
          <w:rStyle w:val="un"/>
          <w:rFonts w:ascii="Arial" w:hAnsi="Arial" w:cs="Arial"/>
          <w:color w:val="333333"/>
        </w:rPr>
        <w:t xml:space="preserve">l signo </w:t>
      </w:r>
      <w:r>
        <w:rPr>
          <w:rStyle w:val="un"/>
          <w:rFonts w:ascii="Arial" w:hAnsi="Arial" w:cs="Arial"/>
          <w:color w:val="333333"/>
        </w:rPr>
        <w:t>(</w:t>
      </w:r>
      <w:r>
        <w:rPr>
          <w:rStyle w:val="un"/>
          <w:rFonts w:ascii="Arial" w:hAnsi="Arial" w:cs="Arial"/>
          <w:b/>
          <w:color w:val="333333"/>
        </w:rPr>
        <w:t>x)</w:t>
      </w:r>
      <w:r w:rsidRPr="00EE0B80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 o con un punto </w:t>
      </w:r>
      <w:r w:rsidRPr="00EE0B80">
        <w:rPr>
          <w:rStyle w:val="un"/>
          <w:rFonts w:ascii="Arial" w:hAnsi="Arial" w:cs="Arial"/>
          <w:b/>
          <w:color w:val="333333"/>
        </w:rPr>
        <w:t>(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b/>
          <w:color w:val="333333"/>
        </w:rPr>
        <w:t>)</w:t>
      </w:r>
      <w:r>
        <w:rPr>
          <w:rStyle w:val="un"/>
          <w:rFonts w:ascii="Arial" w:hAnsi="Arial" w:cs="Arial"/>
          <w:color w:val="333333"/>
        </w:rPr>
        <w:t>. Entonces es lo mismo escribir</w:t>
      </w:r>
    </w:p>
    <w:p w14:paraId="58FDB39E" w14:textId="32965AF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 7 x 8 = 56 </w:t>
      </w:r>
    </w:p>
    <w:p w14:paraId="0E963BA4" w14:textId="17E08D1E" w:rsidR="00CD0E84" w:rsidRPr="00EE0B80" w:rsidRDefault="00EE0B80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un"/>
          <w:rFonts w:ascii="Arial" w:hAnsi="Arial" w:cs="Arial"/>
          <w:color w:val="333333"/>
        </w:rPr>
        <w:t>7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color w:val="333333"/>
        </w:rPr>
        <w:t>8</w:t>
      </w:r>
      <w:r>
        <w:rPr>
          <w:rStyle w:val="un"/>
          <w:rFonts w:ascii="Arial" w:hAnsi="Arial" w:cs="Arial"/>
          <w:color w:val="333333"/>
        </w:rPr>
        <w:t xml:space="preserve"> = 56</w:t>
      </w:r>
    </w:p>
    <w:p w14:paraId="4BCDEB8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D0E84" w:rsidRPr="002A060C" w14:paraId="00246341" w14:textId="77777777" w:rsidTr="00E9102E">
        <w:tc>
          <w:tcPr>
            <w:tcW w:w="8978" w:type="dxa"/>
            <w:gridSpan w:val="2"/>
            <w:shd w:val="clear" w:color="auto" w:fill="000000" w:themeFill="text1"/>
          </w:tcPr>
          <w:p w14:paraId="3A1CDBAE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CD0E84" w:rsidRPr="002A060C" w14:paraId="6ED92B1A" w14:textId="77777777" w:rsidTr="00E9102E">
        <w:tc>
          <w:tcPr>
            <w:tcW w:w="2518" w:type="dxa"/>
          </w:tcPr>
          <w:p w14:paraId="0F005B34" w14:textId="77777777" w:rsidR="00CD0E84" w:rsidRPr="002A060C" w:rsidRDefault="00CD0E84" w:rsidP="00E9102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BB7A246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CD0E84" w:rsidRPr="002A060C" w14:paraId="67D8F748" w14:textId="77777777" w:rsidTr="00E9102E">
        <w:tc>
          <w:tcPr>
            <w:tcW w:w="2518" w:type="dxa"/>
          </w:tcPr>
          <w:p w14:paraId="1C578866" w14:textId="77777777" w:rsidR="00CD0E84" w:rsidRPr="002A060C" w:rsidRDefault="00CD0E84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5185F95" w14:textId="734988F0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multiplicación como </w:t>
            </w:r>
            <m:oMath>
              <m:r>
                <w:rPr>
                  <w:rFonts w:ascii="Cambria Math" w:eastAsiaTheme="minorEastAsia" w:hAnsi="Cambria Math" w:cs="Arial"/>
                </w:rPr>
                <m:t>a x 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7317CF9C" w14:textId="424B0710" w:rsidR="00CD0E84" w:rsidRDefault="00CD0E84" w:rsidP="00E9102E">
            <w:pPr>
              <w:jc w:val="both"/>
              <w:rPr>
                <w:rFonts w:ascii="Arial" w:eastAsiaTheme="minorEastAsia" w:hAnsi="Arial" w:cs="Arial"/>
                <w:b/>
              </w:rPr>
            </w:pPr>
            <w:proofErr w:type="gramStart"/>
            <w:r w:rsidRPr="00951611">
              <w:rPr>
                <w:rFonts w:ascii="Arial" w:eastAsiaTheme="minorEastAsia" w:hAnsi="Arial" w:cs="Arial"/>
                <w:b/>
              </w:rPr>
              <w:t>a</w:t>
            </w:r>
            <w:proofErr w:type="gramEnd"/>
            <w:r w:rsidRPr="00951611">
              <w:rPr>
                <w:rFonts w:ascii="Arial" w:eastAsiaTheme="minorEastAsia" w:hAnsi="Arial" w:cs="Arial"/>
              </w:rPr>
              <w:t xml:space="preserve"> y </w:t>
            </w:r>
            <w:r w:rsidRPr="00951611">
              <w:rPr>
                <w:rFonts w:ascii="Arial" w:eastAsiaTheme="minorEastAsia" w:hAnsi="Arial" w:cs="Arial"/>
                <w:b/>
              </w:rPr>
              <w:t>b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se denominan </w:t>
            </w:r>
            <w:r>
              <w:rPr>
                <w:rFonts w:ascii="Arial" w:eastAsiaTheme="minorEastAsia" w:hAnsi="Arial" w:cs="Arial"/>
                <w:b/>
              </w:rPr>
              <w:t>factores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51611">
              <w:rPr>
                <w:rFonts w:ascii="Arial" w:eastAsiaTheme="minorEastAsia" w:hAnsi="Arial" w:cs="Arial"/>
              </w:rPr>
              <w:t xml:space="preserve">y </w:t>
            </w:r>
            <w:r w:rsidRPr="00951611">
              <w:rPr>
                <w:rFonts w:ascii="Arial" w:eastAsiaTheme="minorEastAsia" w:hAnsi="Arial" w:cs="Arial"/>
                <w:b/>
              </w:rPr>
              <w:t>c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Producto.</w:t>
            </w:r>
          </w:p>
          <w:p w14:paraId="738496DE" w14:textId="77777777" w:rsidR="00CD0E84" w:rsidRDefault="00CD0E84" w:rsidP="00E9102E">
            <w:pPr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A84D60" wp14:editId="47B33D54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289" name="28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C855C" id="289 Cerrar llave" o:spid="_x0000_s1026" type="#_x0000_t88" style="position:absolute;margin-left:122.55pt;margin-top:6.75pt;width:22.85pt;height:56.2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4KgjwIAAHUFAAAOAAAAZHJzL2Uyb0RvYy54bWysVN1v0zAQf0fif7D8ztJkLVurpVPpNIQ0&#10;bRUb2rPn2E3AX5zdpt1fz9lJswKDB0Qeojvf775+vvPF5U4rshXgG2tKmp+MKBGG26ox65J+ebh+&#10;d06JD8xUTFkjSroXnl7O3765aN1MFLa2qhJAMIjxs9aVtA7BzbLM81po5k+sEwaN0oJmAVVYZxWw&#10;FqNrlRWj0fustVA5sFx4j6dXnZHOU3wpBQ93UnoRiCop1hbSH9L/Kf6z+QWbrYG5uuF9GewfqtCs&#10;MZh0CHXFAiMbaH4LpRsO1lsZTrjVmZWy4SL1gN3ko1+6ua+ZE6kXJMe7gSb//8Ly2+0KSFOVtDif&#10;UmKYxktCkSwFAAOiFNuKyFLr/AzB924FveZRjC3vJGgCFqmdjEfxS0Rga2SXeN4PPItdIBwPi+ko&#10;n04o4Wg6y8enZ5OYIetCxZAOfPgorCZRKCk06zp8AMYjGWzGtjc+JLKrvmBWfc0pkVrh3W2ZIsUk&#10;ltHd7RGmOMZESMJg3j4iSofMWE7suOsxSWGvREyqzGchkTHs4zSVk2ZVLBUQTF3S6lved5OQ0UU2&#10;Sg1OHT1/dOqx0U2k+R0ci79nG9ApozVhcNSNsfCac9gdSpUd/tB112ts+8lWexyQdL24P97x6wbv&#10;5Ib5sGKAdOMhrn+4w59Uti2p7SVKagvPr51HPE4wWilpcfVK6r9vGAhK1CeDsz3Nx+O4q0kZT84K&#10;VODY8nRsMRu9tMg7DgBWl8SID+ogSrD6EV+JRcyKJmY45i4pD3BQlqF7EvCd4WKxSDDcT8fCjbl3&#10;PAaPrMbheNg9MnD9YAac6Ft7WNN+jrpRfsFGT2MXm2BlE6Lxhddewd1G6afH41hPqJfXcv4DAAD/&#10;/wMAUEsDBBQABgAIAAAAIQCbJ/A94QAAAAkBAAAPAAAAZHJzL2Rvd25yZXYueG1sTI9NS8NAFEX3&#10;gv9heII7O8m0xDbmpUSli4JFTAVxN808k+h8hMy0jf/ecaXLxz3ce16xnoxmJxp97yxCOkuAkW2c&#10;6m2L8Lrf3CyB+SCtktpZQvgmD+vy8qKQuXJn+0KnOrQsllifS4QuhCHn3DcdGelnbiAbsw83Ghni&#10;ObZcjfIcy43mIkkybmRv40InB3roqPmqjwah+qwfnfZ8m23nz/e7t/cnX20axOurqboDFmgKfzD8&#10;6kd1KKPTwR2t8kwjiDS9jSjCIlsBi8BcLASwA8JKZMDLgv//oPwBAAD//wMAUEsBAi0AFAAGAAgA&#10;AAAhALaDOJL+AAAA4QEAABMAAAAAAAAAAAAAAAAAAAAAAFtDb250ZW50X1R5cGVzXS54bWxQSwEC&#10;LQAUAAYACAAAACEAOP0h/9YAAACUAQAACwAAAAAAAAAAAAAAAAAvAQAAX3JlbHMvLnJlbHNQSwEC&#10;LQAUAAYACAAAACEA4l+CoI8CAAB1BQAADgAAAAAAAAAAAAAAAAAuAgAAZHJzL2Uyb0RvYy54bWxQ&#10;SwECLQAUAAYACAAAACEAmyfwPeEAAAAJAQAADwAAAAAAAAAAAAAAAADpBAAAZHJzL2Rvd25yZXYu&#10;eG1sUEsFBgAAAAAEAAQA8wAAAPc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409CC4F3" w14:textId="65EE32F6" w:rsidR="00CD0E84" w:rsidRPr="000C4B7A" w:rsidRDefault="00CD0E84" w:rsidP="00E9102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27E53C1" wp14:editId="1F436B5B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113665</wp:posOffset>
                      </wp:positionV>
                      <wp:extent cx="290195" cy="351155"/>
                      <wp:effectExtent l="83820" t="11430" r="79375" b="98425"/>
                      <wp:wrapNone/>
                      <wp:docPr id="291" name="29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26969"/>
                                  <a:gd name="adj2" fmla="val 44575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7382F" id="291 Cerrar llave" o:spid="_x0000_s1026" type="#_x0000_t88" style="position:absolute;margin-left:182.05pt;margin-top:8.95pt;width:22.85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2sujwIAAHUFAAAOAAAAZHJzL2Uyb0RvYy54bWysVEtvEzEQviPxHyzf6Wa3SSFRN1VIVYRU&#10;tRUt6tn12tkFvxg72YRfz9j7aIDCAbGH1Yzn+X2e8fnFXiuyE+Aba0qan0woEYbbqjGbkn5+uHrz&#10;jhIfmKmYskaU9CA8vVi+fnXeuoUobG1VJYBgEuMXrStpHYJbZJnntdDMn1gnDBqlBc0CqrDJKmAt&#10;ZtcqKyaTs6y1UDmwXHiPp5edkS5TfikFD7dSehGIKin2FtIf0v8p/rPlOVtsgLm64X0b7B+60Kwx&#10;WHRMdckCI1tofkulGw7WWxlOuNWZlbLhImFANPnkFzT3NXMiYUFyvBtp8v8vLb/Z3QFpqpIW85wS&#10;wzReEopkLQAYEKXYTkSWWucX6Hzv7qDXPIoR8l6CJmCR2tl0Er9EBEIj+8TzYeRZ7APheFjMJ/l8&#10;RglH0+ksz2ezWCHrUsWUDnz4IKwmUSgpNJs6vAfGIxlswXbXPiSyq75hVn3B5qVWeHc7pkhxNj+b&#10;93d75FMc+0yns7dD3T4jdjBUxnYi4g5jksJBiVhUmU9CImOI4zS1k2ZVrBUQLF3S6mveo0meMUQ2&#10;So1BHT1/DOp9Y5hI8zsGFn+vNnqnitaEMVA3xsJLwWE/tCo7/wF1hzXCfrLVAQckXS/uj3f8qsE7&#10;uWY+3DFAuvEQ1z/c4k8q25bU9hIltYXvL51Hf5xgtFLS4uqV1H/bMhCUqI8GZ3ueT6dxV5OCt1Sg&#10;AseWp2OL2eq1Rd5xALC7JEb/oAZRgtWP+EqsYlU0McOxdkl5gEFZh+5JwHeGi9UqueF+Ohauzb3j&#10;MXlkNQ7Hw/6RgesHM+BE39hhTfvJ7Eb52TdGGrvaBiubEI3PvPYK7jZKPz0ex3ryen4tlz8AAAD/&#10;/wMAUEsDBBQABgAIAAAAIQCEPTb84AAAAAkBAAAPAAAAZHJzL2Rvd25yZXYueG1sTI9BT4NAEIXv&#10;Jv6HzZh4s0sBaUWGxtQ00TTRlup9gRFI2VnCblv8964nPU7el/e+yVaT7sWZRtsZRpjPAhDElak7&#10;bhA+Dpu7JQjrFNeqN0wI32RhlV9fZSqtzYX3dC5cI3wJ21QhtM4NqZS2akkrOzMDsc++zKiV8+fY&#10;yHpUF1+uexkGQSK16tgvtGqgdUvVsThphN1rGe1ens1Ubhv5VhwXn+t3u0G8vZmeHkE4mtwfDL/6&#10;Xh1y71SaE9dW9AjR/UPkUYQwXIDwQDyPExAlQrKMQeaZ/P9B/gMAAP//AwBQSwECLQAUAAYACAAA&#10;ACEAtoM4kv4AAADhAQAAEwAAAAAAAAAAAAAAAAAAAAAAW0NvbnRlbnRfVHlwZXNdLnhtbFBLAQIt&#10;ABQABgAIAAAAIQA4/SH/1gAAAJQBAAALAAAAAAAAAAAAAAAAAC8BAABfcmVscy8ucmVsc1BLAQIt&#10;ABQABgAIAAAAIQBf42sujwIAAHUFAAAOAAAAAAAAAAAAAAAAAC4CAABkcnMvZTJvRG9jLnhtbFBL&#10;AQItABQABgAIAAAAIQCEPTb84AAAAAkBAAAPAAAAAAAAAAAAAAAAAOkEAABkcnMvZG93bnJldi54&#10;bWxQSwUGAAAAAAQABADzAAAA9gUAAAAA&#10;" adj="4814,9628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</w:rPr>
              <w:t xml:space="preserve">                     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x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593C7352" w14:textId="77777777" w:rsidR="00CD0E84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</w:p>
          <w:p w14:paraId="7F20F0D8" w14:textId="77777777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</w:p>
          <w:p w14:paraId="2DC4896D" w14:textId="43639A0A" w:rsidR="00CD0E84" w:rsidRPr="00891B2A" w:rsidRDefault="00CD0E84" w:rsidP="00CD0E84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>
              <w:rPr>
                <w:rFonts w:ascii="Arial" w:eastAsiaTheme="minorEastAsia" w:hAnsi="Arial" w:cs="Arial"/>
                <w:i/>
              </w:rPr>
              <w:t>Factores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    </w:t>
            </w:r>
            <w:r>
              <w:rPr>
                <w:rFonts w:ascii="Arial" w:eastAsiaTheme="minorEastAsia" w:hAnsi="Arial" w:cs="Arial"/>
                <w:i/>
              </w:rPr>
              <w:t xml:space="preserve">   Producto</w:t>
            </w:r>
          </w:p>
        </w:tc>
      </w:tr>
    </w:tbl>
    <w:p w14:paraId="1205697F" w14:textId="77777777" w:rsidR="00CD0E84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D4A3097" w14:textId="3EB3460D" w:rsidR="006C4F9D" w:rsidRPr="006C4F9D" w:rsidRDefault="006C4F9D" w:rsidP="00CD0E84">
      <w:pPr>
        <w:spacing w:after="0"/>
        <w:jc w:val="both"/>
        <w:rPr>
          <w:rFonts w:ascii="Arial" w:hAnsi="Arial" w:cs="Arial"/>
          <w:color w:val="000000"/>
        </w:rPr>
      </w:pPr>
      <w:r w:rsidRPr="006C4F9D">
        <w:rPr>
          <w:rFonts w:ascii="Arial" w:hAnsi="Arial" w:cs="Arial"/>
          <w:color w:val="000000"/>
        </w:rPr>
        <w:t>Veamos un ejemplo de aplicación de la multiplicación.</w:t>
      </w:r>
    </w:p>
    <w:p w14:paraId="74ACE627" w14:textId="434827BC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Wilson compro un carro a crédito y debe pagar una cuota mensual de $5.137.000 durante 12 meses. ¿Cuál es el precio del auto que Wilson compro?</w:t>
      </w:r>
    </w:p>
    <w:p w14:paraId="42292932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1725CC" w:rsidRPr="005D1738" w14:paraId="24C9F018" w14:textId="77777777" w:rsidTr="00E9102E">
        <w:tc>
          <w:tcPr>
            <w:tcW w:w="9033" w:type="dxa"/>
            <w:gridSpan w:val="2"/>
            <w:shd w:val="clear" w:color="auto" w:fill="0D0D0D" w:themeFill="text1" w:themeFillTint="F2"/>
          </w:tcPr>
          <w:p w14:paraId="04BB6979" w14:textId="77777777" w:rsidR="001725CC" w:rsidRPr="005D1738" w:rsidRDefault="001725CC" w:rsidP="00E9102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25CC" w14:paraId="301F9BDD" w14:textId="77777777" w:rsidTr="00E9102E">
        <w:tc>
          <w:tcPr>
            <w:tcW w:w="2518" w:type="dxa"/>
          </w:tcPr>
          <w:p w14:paraId="720C97D7" w14:textId="77777777" w:rsidR="001725CC" w:rsidRPr="00053744" w:rsidRDefault="001725CC" w:rsidP="00E9102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A0C1D" w14:textId="21B8E8F7" w:rsidR="001725CC" w:rsidRPr="00053744" w:rsidRDefault="001725CC" w:rsidP="00385D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MA_06_03_IMG01</w:t>
            </w:r>
          </w:p>
        </w:tc>
      </w:tr>
      <w:tr w:rsidR="001725CC" w14:paraId="18CE67FA" w14:textId="77777777" w:rsidTr="00E9102E">
        <w:tc>
          <w:tcPr>
            <w:tcW w:w="2518" w:type="dxa"/>
          </w:tcPr>
          <w:p w14:paraId="47AB3345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DAAA92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Multiplicación de números naturales</w:t>
            </w:r>
          </w:p>
        </w:tc>
      </w:tr>
      <w:tr w:rsidR="001725CC" w14:paraId="050D0B6D" w14:textId="77777777" w:rsidTr="00E9102E">
        <w:tc>
          <w:tcPr>
            <w:tcW w:w="2518" w:type="dxa"/>
          </w:tcPr>
          <w:p w14:paraId="4177997E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4484F0A" w14:textId="77777777" w:rsidR="001725CC" w:rsidRDefault="00433205" w:rsidP="00E9102E">
            <w:pPr>
              <w:rPr>
                <w:rFonts w:ascii="Times New Roman" w:hAnsi="Times New Roman" w:cs="Times New Roman"/>
                <w:color w:val="000000"/>
              </w:rPr>
            </w:pPr>
            <w:hyperlink r:id="rId20" w:history="1">
              <w:r w:rsidR="001725C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152345408</w:t>
              </w:r>
            </w:hyperlink>
          </w:p>
        </w:tc>
      </w:tr>
      <w:tr w:rsidR="001725CC" w14:paraId="66BB9F1F" w14:textId="77777777" w:rsidTr="00E9102E">
        <w:tc>
          <w:tcPr>
            <w:tcW w:w="2518" w:type="dxa"/>
          </w:tcPr>
          <w:p w14:paraId="607C1170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2B5E269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situaciones diarias hacemos uso de las multiplicaciones, costo del vehículo, distancia recorrida por el automóvil durante un mes, entre otras.</w:t>
            </w:r>
          </w:p>
        </w:tc>
      </w:tr>
    </w:tbl>
    <w:p w14:paraId="49CE2703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8066F23" w14:textId="15CB8713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dar solución a este problema, se resuelve multiplicando 12 que son los meses que Wilson debe pagar los $5.137.000 del valor de la cuota, de esta mane</w:t>
      </w:r>
      <w:r w:rsidR="00AB6888">
        <w:rPr>
          <w:rFonts w:ascii="Arial" w:hAnsi="Arial" w:cs="Arial"/>
          <w:color w:val="000000"/>
        </w:rPr>
        <w:t>ra hallamos el precio del auto.</w:t>
      </w:r>
    </w:p>
    <w:p w14:paraId="65558038" w14:textId="656B3306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C24D7BC" w14:textId="7A25F58E" w:rsidR="00CD0E84" w:rsidRDefault="00CD0E84" w:rsidP="00AB6888">
      <w:pPr>
        <w:spacing w:after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5. 1 3 7. 0 0 0</w:t>
      </w:r>
      <w:r w:rsidR="006C4F9D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Factor</w:t>
      </w:r>
    </w:p>
    <w:p w14:paraId="19E26D0E" w14:textId="3D22F752" w:rsidR="00CD0E84" w:rsidRDefault="00AB6888" w:rsidP="00AB6888">
      <w:pPr>
        <w:spacing w:after="0"/>
        <w:jc w:val="center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  <w:u w:val="single"/>
        </w:rPr>
        <w:t>x</w:t>
      </w:r>
      <w:proofErr w:type="gramEnd"/>
      <w:r w:rsidR="00CD0E84" w:rsidRPr="00CD0E84">
        <w:rPr>
          <w:rFonts w:ascii="Arial" w:hAnsi="Arial" w:cs="Arial"/>
          <w:color w:val="000000"/>
          <w:u w:val="single"/>
        </w:rPr>
        <w:t xml:space="preserve"> 1 2</w:t>
      </w:r>
      <w:r w:rsidR="00CD0E84">
        <w:rPr>
          <w:rFonts w:ascii="Arial" w:hAnsi="Arial" w:cs="Arial"/>
          <w:color w:val="000000"/>
        </w:rPr>
        <w:t>Factor</w:t>
      </w:r>
    </w:p>
    <w:p w14:paraId="72110AAC" w14:textId="4927CE13" w:rsidR="00CD0E84" w:rsidRDefault="00CD0E84" w:rsidP="00AB6888">
      <w:pPr>
        <w:spacing w:after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1 0 2 7 4 0 0 0</w:t>
      </w:r>
    </w:p>
    <w:p w14:paraId="64EE8674" w14:textId="171979C2" w:rsidR="00CD0E84" w:rsidRPr="00CD0E84" w:rsidRDefault="00CD0E84" w:rsidP="00AB6888">
      <w:pPr>
        <w:spacing w:after="0"/>
        <w:jc w:val="center"/>
        <w:rPr>
          <w:rFonts w:ascii="Arial" w:hAnsi="Arial" w:cs="Arial"/>
          <w:color w:val="000000"/>
        </w:rPr>
      </w:pPr>
      <w:r w:rsidRPr="00CD0E84">
        <w:rPr>
          <w:rFonts w:ascii="Arial" w:hAnsi="Arial" w:cs="Arial"/>
          <w:color w:val="000000"/>
          <w:u w:val="single"/>
        </w:rPr>
        <w:t>5 1 3 7 0 0 0</w:t>
      </w:r>
    </w:p>
    <w:p w14:paraId="0B2A4F95" w14:textId="4760D806" w:rsidR="00CD0E84" w:rsidRDefault="00AB6888" w:rsidP="00AB6888">
      <w:pPr>
        <w:spacing w:after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6  1. 6 4 4. 0 0 0</w:t>
      </w:r>
      <w:r w:rsidR="00351EDB">
        <w:rPr>
          <w:rFonts w:ascii="Arial" w:hAnsi="Arial" w:cs="Arial"/>
          <w:color w:val="000000"/>
        </w:rPr>
        <w:t>Producto</w:t>
      </w:r>
    </w:p>
    <w:p w14:paraId="713BB13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A0B4E26" w14:textId="13F5925B" w:rsid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el auto que Wilson compro tiene un costo </w:t>
      </w:r>
      <w:r w:rsidRPr="006C4F9D">
        <w:rPr>
          <w:rFonts w:ascii="Arial" w:hAnsi="Arial" w:cs="Arial"/>
          <w:color w:val="000000"/>
        </w:rPr>
        <w:t>de $61.644.000</w:t>
      </w:r>
    </w:p>
    <w:p w14:paraId="1512F623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351EDB" w:rsidRPr="002A060C" w14:paraId="02D2BB19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5A9EC15" w14:textId="77777777" w:rsidR="00351EDB" w:rsidRPr="002A060C" w:rsidRDefault="00351EDB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351EDB" w:rsidRPr="002A060C" w14:paraId="1A2B2AF0" w14:textId="77777777" w:rsidTr="00E9102E">
        <w:tc>
          <w:tcPr>
            <w:tcW w:w="2518" w:type="dxa"/>
          </w:tcPr>
          <w:p w14:paraId="69605CE9" w14:textId="77777777" w:rsidR="00351EDB" w:rsidRPr="002A060C" w:rsidRDefault="00351EDB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30D944A5" w14:textId="461D13AB" w:rsidR="00351EDB" w:rsidRPr="002A060C" w:rsidRDefault="00351EDB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0</w:t>
            </w:r>
          </w:p>
        </w:tc>
      </w:tr>
      <w:tr w:rsidR="00351EDB" w:rsidRPr="002A060C" w14:paraId="3D2D4471" w14:textId="77777777" w:rsidTr="00E9102E">
        <w:tc>
          <w:tcPr>
            <w:tcW w:w="2518" w:type="dxa"/>
          </w:tcPr>
          <w:p w14:paraId="051AE71F" w14:textId="77777777" w:rsidR="00351EDB" w:rsidRPr="002A060C" w:rsidRDefault="00351EDB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742150FF" w14:textId="3B5CE010" w:rsidR="00351EDB" w:rsidRPr="002A060C" w:rsidRDefault="00351EDB" w:rsidP="00351EDB">
            <w:pPr>
              <w:jc w:val="both"/>
              <w:rPr>
                <w:rFonts w:ascii="Arial" w:hAnsi="Arial" w:cs="Arial"/>
              </w:rPr>
            </w:pPr>
            <w:r w:rsidRPr="00351EDB">
              <w:rPr>
                <w:rFonts w:ascii="Arial" w:hAnsi="Arial" w:cs="Arial"/>
                <w:lang w:val="es-ES_tradnl"/>
              </w:rPr>
              <w:t>Situaciones problema que involucra</w:t>
            </w:r>
            <w:r w:rsidR="00D82C80">
              <w:rPr>
                <w:rFonts w:ascii="Arial" w:hAnsi="Arial" w:cs="Arial"/>
                <w:lang w:val="es-ES_tradnl"/>
              </w:rPr>
              <w:t>n multiplicaciones de naturales</w:t>
            </w:r>
          </w:p>
        </w:tc>
      </w:tr>
      <w:tr w:rsidR="00351EDB" w:rsidRPr="002A060C" w14:paraId="6358F933" w14:textId="77777777" w:rsidTr="00E9102E">
        <w:tc>
          <w:tcPr>
            <w:tcW w:w="2518" w:type="dxa"/>
          </w:tcPr>
          <w:p w14:paraId="0CA77BFE" w14:textId="77777777" w:rsidR="00351EDB" w:rsidRPr="002A060C" w:rsidRDefault="00351EDB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104C8A0E" w14:textId="63533933" w:rsidR="00351EDB" w:rsidRPr="002A060C" w:rsidRDefault="00351EDB" w:rsidP="001D573A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1D573A">
              <w:rPr>
                <w:rFonts w:ascii="Arial" w:hAnsi="Arial" w:cs="Arial"/>
              </w:rPr>
              <w:t>practiquen</w:t>
            </w:r>
            <w:r>
              <w:rPr>
                <w:rFonts w:ascii="Arial" w:hAnsi="Arial" w:cs="Arial"/>
              </w:rPr>
              <w:t xml:space="preserve"> la </w:t>
            </w:r>
            <w:r w:rsidR="001D573A">
              <w:rPr>
                <w:rFonts w:ascii="Arial" w:hAnsi="Arial" w:cs="Arial"/>
              </w:rPr>
              <w:t>multiplicación de números naturales por medio de situaciones problemas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3795A75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E6687F" w:rsidRPr="002A060C" w14:paraId="4D3B87E6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B1E1C95" w14:textId="77777777" w:rsidR="00E6687F" w:rsidRPr="002A060C" w:rsidRDefault="00E668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E6687F" w:rsidRPr="002A060C" w14:paraId="63C3C9BD" w14:textId="77777777" w:rsidTr="006C4F9D">
        <w:tc>
          <w:tcPr>
            <w:tcW w:w="1464" w:type="dxa"/>
          </w:tcPr>
          <w:p w14:paraId="7FD9617C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4" w:type="dxa"/>
          </w:tcPr>
          <w:p w14:paraId="517DD791" w14:textId="64886FDE" w:rsidR="00E6687F" w:rsidRPr="002A060C" w:rsidRDefault="00E6687F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120</w:t>
            </w:r>
          </w:p>
        </w:tc>
      </w:tr>
      <w:tr w:rsidR="00E6687F" w:rsidRPr="002A060C" w14:paraId="06407026" w14:textId="77777777" w:rsidTr="006C4F9D">
        <w:tc>
          <w:tcPr>
            <w:tcW w:w="1464" w:type="dxa"/>
          </w:tcPr>
          <w:p w14:paraId="691F3F5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4" w:type="dxa"/>
          </w:tcPr>
          <w:p w14:paraId="6ECE953E" w14:textId="27682D8C" w:rsidR="00E6687F" w:rsidRPr="002A060C" w:rsidRDefault="00ED6017" w:rsidP="00ED60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="00E6687F" w:rsidRPr="002A060C">
              <w:rPr>
                <w:rFonts w:ascii="Arial" w:hAnsi="Arial" w:cs="Arial"/>
              </w:rPr>
              <w:t xml:space="preserve"> ESO/Matemáticas/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E6687F" w:rsidRPr="002A060C" w14:paraId="0E7D2233" w14:textId="77777777" w:rsidTr="006C4F9D">
        <w:tc>
          <w:tcPr>
            <w:tcW w:w="1464" w:type="dxa"/>
          </w:tcPr>
          <w:p w14:paraId="711B289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4" w:type="dxa"/>
          </w:tcPr>
          <w:p w14:paraId="39F1DB76" w14:textId="1D83B3EC" w:rsidR="00E6687F" w:rsidRPr="002A060C" w:rsidRDefault="00ED6017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9A1A62" wp14:editId="12F2FD8B">
                  <wp:extent cx="4752975" cy="3028950"/>
                  <wp:effectExtent l="0" t="0" r="9525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6624" t="8695" r="8624" b="4891"/>
                          <a:stretch/>
                        </pic:blipFill>
                        <pic:spPr bwMode="auto">
                          <a:xfrm>
                            <a:off x="0" y="0"/>
                            <a:ext cx="4756419" cy="303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87F" w:rsidRPr="002A060C" w14:paraId="2D0EF699" w14:textId="77777777" w:rsidTr="006C4F9D">
        <w:tc>
          <w:tcPr>
            <w:tcW w:w="1464" w:type="dxa"/>
          </w:tcPr>
          <w:p w14:paraId="7195BA51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4" w:type="dxa"/>
          </w:tcPr>
          <w:p w14:paraId="1819B3AF" w14:textId="661673FC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 w:rsidR="00ED6017">
              <w:rPr>
                <w:rFonts w:ascii="Arial" w:hAnsi="Arial" w:cs="Arial"/>
              </w:rPr>
              <w:t>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E6687F" w:rsidRPr="002A060C" w14:paraId="18FBCEC0" w14:textId="77777777" w:rsidTr="006C4F9D">
        <w:tc>
          <w:tcPr>
            <w:tcW w:w="1464" w:type="dxa"/>
          </w:tcPr>
          <w:p w14:paraId="32172400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4" w:type="dxa"/>
          </w:tcPr>
          <w:p w14:paraId="3CCCD45D" w14:textId="7B56D7F4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practiquen el </w:t>
            </w:r>
            <w:r w:rsidR="00ED6017">
              <w:rPr>
                <w:rFonts w:ascii="Arial" w:hAnsi="Arial" w:cs="Arial"/>
              </w:rPr>
              <w:t xml:space="preserve">algoritmo de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102207A0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048B3EF9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3DD30C8F" w14:textId="45AF810F" w:rsidR="00CD0E84" w:rsidRPr="002B305F" w:rsidRDefault="00CD0E84" w:rsidP="00CD0E84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1D573A"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.1</w:t>
      </w:r>
      <w:r w:rsidR="00797E8E">
        <w:rPr>
          <w:rFonts w:ascii="Arial" w:hAnsi="Arial" w:cs="Arial"/>
          <w:b/>
        </w:rPr>
        <w:t xml:space="preserve"> Las</w:t>
      </w:r>
      <w:r w:rsidRPr="002B305F">
        <w:rPr>
          <w:rFonts w:ascii="Arial" w:hAnsi="Arial" w:cs="Arial"/>
          <w:b/>
        </w:rPr>
        <w:t xml:space="preserve"> </w:t>
      </w:r>
      <w:r w:rsidR="00797E8E"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de la </w:t>
      </w:r>
      <w:r w:rsidR="001D573A">
        <w:rPr>
          <w:rFonts w:ascii="Arial" w:hAnsi="Arial" w:cs="Arial"/>
          <w:b/>
        </w:rPr>
        <w:t>multiplicación</w:t>
      </w:r>
      <w:r w:rsidR="00797E8E">
        <w:rPr>
          <w:rFonts w:ascii="Arial" w:hAnsi="Arial" w:cs="Arial"/>
          <w:b/>
        </w:rPr>
        <w:t xml:space="preserve"> de números naturales</w:t>
      </w:r>
    </w:p>
    <w:p w14:paraId="64958C69" w14:textId="77777777" w:rsidR="00CD0E84" w:rsidRPr="002B305F" w:rsidRDefault="00CD0E84" w:rsidP="00CD0E84">
      <w:pPr>
        <w:spacing w:after="0"/>
        <w:rPr>
          <w:rFonts w:ascii="Arial" w:hAnsi="Arial" w:cs="Arial"/>
          <w:b/>
        </w:rPr>
      </w:pPr>
    </w:p>
    <w:p w14:paraId="1D0619CC" w14:textId="77777777" w:rsidR="001D573A" w:rsidRDefault="001D573A" w:rsidP="00CD0E84">
      <w:pPr>
        <w:spacing w:after="0"/>
        <w:rPr>
          <w:rFonts w:ascii="Arial" w:hAnsi="Arial" w:cs="Arial"/>
        </w:rPr>
      </w:pPr>
    </w:p>
    <w:p w14:paraId="58387667" w14:textId="61C4EAA6" w:rsidR="00CD0E84" w:rsidRPr="002B305F" w:rsidRDefault="00CD0E84" w:rsidP="00797E8E">
      <w:pPr>
        <w:spacing w:after="0"/>
        <w:jc w:val="both"/>
        <w:rPr>
          <w:rFonts w:ascii="Arial" w:hAnsi="Arial" w:cs="Arial"/>
        </w:rPr>
      </w:pPr>
      <w:r w:rsidRPr="002B305F">
        <w:rPr>
          <w:rFonts w:ascii="Arial" w:hAnsi="Arial" w:cs="Arial"/>
        </w:rPr>
        <w:t xml:space="preserve">La </w:t>
      </w:r>
      <w:r w:rsidR="00797E8E">
        <w:rPr>
          <w:rFonts w:ascii="Arial" w:hAnsi="Arial" w:cs="Arial"/>
        </w:rPr>
        <w:t>multiplicación</w:t>
      </w:r>
      <w:r w:rsidRPr="002B305F">
        <w:rPr>
          <w:rFonts w:ascii="Arial" w:hAnsi="Arial" w:cs="Arial"/>
        </w:rPr>
        <w:t xml:space="preserve"> en el conjunto de números naturales cumple las siguientes propiedades:</w:t>
      </w:r>
    </w:p>
    <w:p w14:paraId="09233A98" w14:textId="77777777" w:rsidR="00CD0E84" w:rsidRPr="002B305F" w:rsidRDefault="00CD0E84" w:rsidP="00CD0E84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3"/>
        <w:gridCol w:w="3059"/>
        <w:gridCol w:w="3556"/>
      </w:tblGrid>
      <w:tr w:rsidR="00CD0E84" w:rsidRPr="002B305F" w14:paraId="222BF6C9" w14:textId="77777777" w:rsidTr="0028352B">
        <w:tc>
          <w:tcPr>
            <w:tcW w:w="2235" w:type="dxa"/>
          </w:tcPr>
          <w:p w14:paraId="278B7F49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2D9ED17D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40D76434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CD0E84" w:rsidRPr="002B305F" w14:paraId="7941BE7D" w14:textId="77777777" w:rsidTr="0028352B">
        <w:tc>
          <w:tcPr>
            <w:tcW w:w="2235" w:type="dxa"/>
          </w:tcPr>
          <w:p w14:paraId="0BA732F9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285B258B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4BBC09FB" w14:textId="3105DD60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 ∈N</m:t>
                </m:r>
              </m:oMath>
            </m:oMathPara>
          </w:p>
        </w:tc>
        <w:tc>
          <w:tcPr>
            <w:tcW w:w="3625" w:type="dxa"/>
          </w:tcPr>
          <w:p w14:paraId="07D7BCC7" w14:textId="74C04F20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36∈N y  48∈N entonces,</m:t>
                </m:r>
              </m:oMath>
            </m:oMathPara>
          </w:p>
          <w:p w14:paraId="7A71C28E" w14:textId="00E4DC74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36 x 48=1.728</m:t>
              </m:r>
            </m:oMath>
            <w:r w:rsidR="00CD0E84"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1.728∈N</m:t>
              </m:r>
            </m:oMath>
          </w:p>
        </w:tc>
      </w:tr>
      <w:tr w:rsidR="00CD0E84" w:rsidRPr="002B305F" w14:paraId="32EBB36D" w14:textId="77777777" w:rsidTr="0028352B">
        <w:tc>
          <w:tcPr>
            <w:tcW w:w="2235" w:type="dxa"/>
          </w:tcPr>
          <w:p w14:paraId="6A35B9D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2A26833C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22855563" w14:textId="39BA2843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b=b x a</m:t>
                </m:r>
              </m:oMath>
            </m:oMathPara>
          </w:p>
        </w:tc>
        <w:tc>
          <w:tcPr>
            <w:tcW w:w="3625" w:type="dxa"/>
          </w:tcPr>
          <w:p w14:paraId="70298078" w14:textId="17D1E89A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15∈N y  3∈N entonces,</m:t>
                </m:r>
              </m:oMath>
            </m:oMathPara>
          </w:p>
          <w:p w14:paraId="03325CB4" w14:textId="1923AE2D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15 x 3=3 x 15</m:t>
                </m:r>
              </m:oMath>
            </m:oMathPara>
          </w:p>
          <w:p w14:paraId="3E1B2874" w14:textId="125D4C3D" w:rsidR="00CD0E84" w:rsidRPr="002B305F" w:rsidRDefault="00797E8E" w:rsidP="00797E8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45=45</m:t>
                </m:r>
              </m:oMath>
            </m:oMathPara>
          </w:p>
        </w:tc>
      </w:tr>
      <w:tr w:rsidR="00CD0E84" w:rsidRPr="002B305F" w14:paraId="154B1D1B" w14:textId="77777777" w:rsidTr="0028352B">
        <w:tc>
          <w:tcPr>
            <w:tcW w:w="2235" w:type="dxa"/>
          </w:tcPr>
          <w:p w14:paraId="174F197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08FCA68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3754E720" w14:textId="3CFFD15A" w:rsidR="00CD0E84" w:rsidRPr="002B305F" w:rsidRDefault="00433205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 x b</m:t>
                    </m:r>
                  </m:e>
                </m:d>
                <m:r>
                  <w:rPr>
                    <w:rFonts w:ascii="Cambria Math" w:hAnsi="Cambria Math" w:cs="Arial"/>
                  </w:rPr>
                  <m:t>x c=a x (b x c)</m:t>
                </m:r>
              </m:oMath>
            </m:oMathPara>
          </w:p>
        </w:tc>
        <w:tc>
          <w:tcPr>
            <w:tcW w:w="3625" w:type="dxa"/>
          </w:tcPr>
          <w:p w14:paraId="4F338D51" w14:textId="7C76A5D1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10∈N , 20∈N y 30∈N</m:t>
                </m:r>
              </m:oMath>
            </m:oMathPara>
          </w:p>
          <w:p w14:paraId="07C13C56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1B3475E7" w14:textId="584ABEBE" w:rsidR="00CD0E84" w:rsidRPr="002B305F" w:rsidRDefault="00433205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10 x 20</m:t>
                    </m:r>
                  </m:e>
                </m:d>
                <m:r>
                  <w:rPr>
                    <w:rFonts w:ascii="Cambria Math" w:hAnsi="Cambria Math" w:cs="Arial"/>
                  </w:rPr>
                  <m:t xml:space="preserve"> x 30=10 x (20 x 30)</m:t>
                </m:r>
              </m:oMath>
            </m:oMathPara>
          </w:p>
          <w:p w14:paraId="469BDD68" w14:textId="107E6CA7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200 x 30=10x 600</m:t>
                </m:r>
              </m:oMath>
            </m:oMathPara>
          </w:p>
          <w:p w14:paraId="6489CB5A" w14:textId="5E0447CE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6.000=6.000</m:t>
                </m:r>
              </m:oMath>
            </m:oMathPara>
          </w:p>
        </w:tc>
      </w:tr>
      <w:tr w:rsidR="00797E8E" w:rsidRPr="002B305F" w14:paraId="73FCA137" w14:textId="77777777" w:rsidTr="0028352B">
        <w:tc>
          <w:tcPr>
            <w:tcW w:w="2235" w:type="dxa"/>
          </w:tcPr>
          <w:p w14:paraId="5B462AB8" w14:textId="5A360318" w:rsidR="00797E8E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</w:t>
            </w:r>
          </w:p>
          <w:p w14:paraId="59A96677" w14:textId="2DE1BBB9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Neutro</w:t>
            </w:r>
          </w:p>
        </w:tc>
        <w:tc>
          <w:tcPr>
            <w:tcW w:w="3118" w:type="dxa"/>
          </w:tcPr>
          <w:p w14:paraId="6F7254D6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52CCCF6D" w14:textId="18C1E967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1=1 x a=a</m:t>
                </m:r>
              </m:oMath>
            </m:oMathPara>
          </w:p>
        </w:tc>
        <w:tc>
          <w:tcPr>
            <w:tcW w:w="3625" w:type="dxa"/>
          </w:tcPr>
          <w:p w14:paraId="3D62F32B" w14:textId="2D754372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2.015∈Nentonces,</m:t>
                </m:r>
              </m:oMath>
            </m:oMathPara>
          </w:p>
          <w:p w14:paraId="1817880C" w14:textId="6C1C9BED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 x 1=2.105  x 1</m:t>
                </m:r>
              </m:oMath>
            </m:oMathPara>
          </w:p>
          <w:p w14:paraId="163E6D87" w14:textId="6C1C9BED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w:lastRenderedPageBreak/>
                  <m:t>2.105=2.105</m:t>
                </m:r>
              </m:oMath>
            </m:oMathPara>
          </w:p>
        </w:tc>
      </w:tr>
      <w:tr w:rsidR="00797E8E" w:rsidRPr="002B305F" w14:paraId="356049D9" w14:textId="77777777" w:rsidTr="0028352B">
        <w:tc>
          <w:tcPr>
            <w:tcW w:w="2235" w:type="dxa"/>
          </w:tcPr>
          <w:p w14:paraId="66EC6EBC" w14:textId="0D0E2837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Distributiva</w:t>
            </w:r>
          </w:p>
        </w:tc>
        <w:tc>
          <w:tcPr>
            <w:tcW w:w="3118" w:type="dxa"/>
          </w:tcPr>
          <w:p w14:paraId="0ED9F09A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17610C40" w14:textId="44473A21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lang w:val="es-MX"/>
                  </w:rPr>
                  <m:t>a x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 xml:space="preserve"> b+c</m:t>
                    </m:r>
                  </m:e>
                </m:d>
                <m:r>
                  <w:rPr>
                    <w:rFonts w:ascii="Cambria Math" w:hAnsi="Cambria Math" w:cs="Arial"/>
                  </w:rPr>
                  <m:t>=a x b+a x c)</m:t>
                </m:r>
              </m:oMath>
            </m:oMathPara>
          </w:p>
        </w:tc>
        <w:tc>
          <w:tcPr>
            <w:tcW w:w="3625" w:type="dxa"/>
          </w:tcPr>
          <w:p w14:paraId="463BCD9B" w14:textId="270C9361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3∈N y 2∈N</m:t>
                </m:r>
              </m:oMath>
            </m:oMathPara>
          </w:p>
          <w:p w14:paraId="7F4B838E" w14:textId="7777777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F02CD09" w14:textId="1C6E9096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 xml:space="preserve">8 x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3+2</m:t>
                    </m:r>
                  </m:e>
                </m:d>
                <m:r>
                  <w:rPr>
                    <w:rFonts w:ascii="Cambria Math" w:hAnsi="Cambria Math" w:cs="Arial"/>
                  </w:rPr>
                  <m:t>=8 x 3+8x2</m:t>
                </m:r>
              </m:oMath>
            </m:oMathPara>
          </w:p>
          <w:p w14:paraId="79807BB4" w14:textId="2BE0DB0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8 x 5=24+16</m:t>
                </m:r>
              </m:oMath>
            </m:oMathPara>
          </w:p>
          <w:p w14:paraId="011FA096" w14:textId="00D9C1A7" w:rsidR="00797E8E" w:rsidRDefault="00802CC4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40=40</m:t>
                </m:r>
              </m:oMath>
            </m:oMathPara>
          </w:p>
        </w:tc>
      </w:tr>
    </w:tbl>
    <w:p w14:paraId="1B496C8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AD59870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BC540D" w:rsidRPr="002A060C" w14:paraId="3E004297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30CD2D0" w14:textId="77777777" w:rsidR="00BC540D" w:rsidRPr="002A060C" w:rsidRDefault="00BC540D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BC540D" w:rsidRPr="002A060C" w14:paraId="5C22ADF0" w14:textId="77777777" w:rsidTr="00E9102E">
        <w:tc>
          <w:tcPr>
            <w:tcW w:w="2518" w:type="dxa"/>
          </w:tcPr>
          <w:p w14:paraId="2B076A35" w14:textId="77777777" w:rsidR="00BC540D" w:rsidRPr="002A060C" w:rsidRDefault="00BC540D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56823471" w14:textId="588FC675" w:rsidR="00BC540D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MA_06_03_REC13</w:t>
            </w:r>
            <w:r w:rsidR="00BC540D">
              <w:rPr>
                <w:rFonts w:ascii="Arial" w:hAnsi="Arial" w:cs="Arial"/>
              </w:rPr>
              <w:t>0</w:t>
            </w:r>
          </w:p>
        </w:tc>
      </w:tr>
      <w:tr w:rsidR="00BC540D" w:rsidRPr="002A060C" w14:paraId="18051EE5" w14:textId="77777777" w:rsidTr="00E9102E">
        <w:tc>
          <w:tcPr>
            <w:tcW w:w="2518" w:type="dxa"/>
          </w:tcPr>
          <w:p w14:paraId="3977B6B1" w14:textId="77777777" w:rsidR="00BC540D" w:rsidRPr="002A060C" w:rsidRDefault="00BC540D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0A86A5C" w14:textId="425AFFD4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Identifica las propiedades de la multiplicación</w:t>
            </w:r>
            <w:r w:rsidR="002F4E4C">
              <w:rPr>
                <w:rFonts w:ascii="Arial" w:hAnsi="Arial" w:cs="Arial"/>
                <w:lang w:val="es-ES_tradnl"/>
              </w:rPr>
              <w:t xml:space="preserve"> de naturales</w:t>
            </w:r>
          </w:p>
        </w:tc>
      </w:tr>
      <w:tr w:rsidR="00BC540D" w:rsidRPr="002A060C" w14:paraId="1545ACAD" w14:textId="77777777" w:rsidTr="00E9102E">
        <w:tc>
          <w:tcPr>
            <w:tcW w:w="2518" w:type="dxa"/>
          </w:tcPr>
          <w:p w14:paraId="177EF802" w14:textId="77777777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CFD1CC5" w14:textId="0EAC0482" w:rsidR="00BC540D" w:rsidRPr="002A060C" w:rsidRDefault="00BC540D" w:rsidP="00554957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554957">
              <w:rPr>
                <w:rFonts w:ascii="Arial" w:hAnsi="Arial" w:cs="Arial"/>
              </w:rPr>
              <w:t>identifiquen</w:t>
            </w:r>
            <w:r>
              <w:rPr>
                <w:rFonts w:ascii="Arial" w:hAnsi="Arial" w:cs="Arial"/>
              </w:rPr>
              <w:t xml:space="preserve"> las propiedades de la multiplicación de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F45E445" w14:textId="77777777" w:rsidR="00CD0E84" w:rsidRPr="00BC540D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752EDF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80718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1901C7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9"/>
        <w:gridCol w:w="7369"/>
      </w:tblGrid>
      <w:tr w:rsidR="004C3E7F" w:rsidRPr="002A060C" w14:paraId="088BD6D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0F88178" w14:textId="77777777" w:rsidR="004C3E7F" w:rsidRPr="002A060C" w:rsidRDefault="004C3E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4C3E7F" w:rsidRPr="002A060C" w14:paraId="1AF21C35" w14:textId="77777777" w:rsidTr="00E9102E">
        <w:tc>
          <w:tcPr>
            <w:tcW w:w="1467" w:type="dxa"/>
          </w:tcPr>
          <w:p w14:paraId="77BE1F37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3C07FC2" w14:textId="1EBD4E2C" w:rsidR="004C3E7F" w:rsidRPr="002A060C" w:rsidRDefault="004C3E7F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</w:t>
            </w:r>
            <w:r w:rsidR="009273F4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4C3E7F" w:rsidRPr="002A060C" w14:paraId="1BE7B30F" w14:textId="77777777" w:rsidTr="00E9102E">
        <w:tc>
          <w:tcPr>
            <w:tcW w:w="1467" w:type="dxa"/>
          </w:tcPr>
          <w:p w14:paraId="5530D1D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4CEF85A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2A060C">
              <w:rPr>
                <w:rFonts w:ascii="Arial" w:hAnsi="Arial" w:cs="Arial"/>
              </w:rPr>
              <w:t xml:space="preserve"> ESO/Matemáticas/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4C3E7F" w:rsidRPr="002A060C" w14:paraId="2CEE71B9" w14:textId="77777777" w:rsidTr="00E9102E">
        <w:tc>
          <w:tcPr>
            <w:tcW w:w="1467" w:type="dxa"/>
          </w:tcPr>
          <w:p w14:paraId="22CD1A4C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14267585" w14:textId="510585D4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 favor cambiar  el enunciado: Ubica en los espacios la palabra correcta</w:t>
            </w:r>
          </w:p>
          <w:p w14:paraId="5BEBFE64" w14:textId="078B1D25" w:rsidR="004C3E7F" w:rsidRPr="00E9102E" w:rsidRDefault="004C3E7F" w:rsidP="00E9102E">
            <w:pPr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Cambiar las palabra </w:t>
            </w:r>
            <w:r w:rsidRPr="00E9102E">
              <w:rPr>
                <w:rFonts w:ascii="Arial" w:hAnsi="Arial" w:cs="Arial"/>
                <w:i/>
                <w:noProof/>
                <w:sz w:val="24"/>
                <w:szCs w:val="24"/>
                <w:lang w:eastAsia="es-CO"/>
              </w:rPr>
              <w:t>interna</w:t>
            </w: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por </w:t>
            </w:r>
            <w:r w:rsidRPr="00E9102E"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  <w:t>Clausurativa</w:t>
            </w:r>
          </w:p>
          <w:p w14:paraId="7EE9CD9C" w14:textId="6A81CA36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Quitar la calculadora</w:t>
            </w:r>
          </w:p>
          <w:p w14:paraId="22772CFC" w14:textId="77777777" w:rsidR="004C3E7F" w:rsidRDefault="004C3E7F" w:rsidP="00E9102E">
            <w:pPr>
              <w:rPr>
                <w:noProof/>
                <w:lang w:eastAsia="es-CO"/>
              </w:rPr>
            </w:pPr>
          </w:p>
          <w:p w14:paraId="317692E7" w14:textId="20C8060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49C6575" wp14:editId="6EECF957">
                  <wp:extent cx="4772025" cy="2819400"/>
                  <wp:effectExtent l="0" t="0" r="9525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963" t="7609" r="7945" b="11956"/>
                          <a:stretch/>
                        </pic:blipFill>
                        <pic:spPr bwMode="auto">
                          <a:xfrm>
                            <a:off x="0" y="0"/>
                            <a:ext cx="4775483" cy="282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E7F" w:rsidRPr="002A060C" w14:paraId="555048FF" w14:textId="77777777" w:rsidTr="00E9102E">
        <w:tc>
          <w:tcPr>
            <w:tcW w:w="1467" w:type="dxa"/>
          </w:tcPr>
          <w:p w14:paraId="528D9CD3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1" w:type="dxa"/>
          </w:tcPr>
          <w:p w14:paraId="1DC62398" w14:textId="10377314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>
              <w:rPr>
                <w:rFonts w:ascii="Arial" w:hAnsi="Arial" w:cs="Arial"/>
              </w:rPr>
              <w:t>las propiedades de 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4C3E7F" w:rsidRPr="002A060C" w14:paraId="76FCB322" w14:textId="77777777" w:rsidTr="00E9102E">
        <w:tc>
          <w:tcPr>
            <w:tcW w:w="1467" w:type="dxa"/>
          </w:tcPr>
          <w:p w14:paraId="040D431F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0BD49FA2" w14:textId="2710C7B1" w:rsidR="004C3E7F" w:rsidRPr="002A060C" w:rsidRDefault="004C3E7F" w:rsidP="004C3E7F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</w:t>
            </w:r>
            <w:r>
              <w:rPr>
                <w:rFonts w:ascii="Arial" w:hAnsi="Arial" w:cs="Arial"/>
              </w:rPr>
              <w:t xml:space="preserve">recuerden las propiedades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60A1B615" w14:textId="77777777" w:rsidR="00CD0E84" w:rsidRPr="004C3E7F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045E66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54EA14" w14:textId="2AB06EC7" w:rsidR="00E9102E" w:rsidRPr="002B305F" w:rsidRDefault="00E9102E" w:rsidP="00E9102E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1301EC33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D96837C" w14:textId="49B29650" w:rsidR="00E9102E" w:rsidRPr="00E9102E" w:rsidRDefault="00E9102E" w:rsidP="00081745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687E2086" w14:textId="77777777" w:rsid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3D4889" w14:textId="77777777" w:rsidR="00E9102E" w:rsidRP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49"/>
        <w:gridCol w:w="7579"/>
      </w:tblGrid>
      <w:tr w:rsidR="00E9102E" w:rsidRPr="00E136CE" w14:paraId="2E33D4D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3CFC180F" w14:textId="77777777" w:rsidR="00E9102E" w:rsidRPr="00E136CE" w:rsidRDefault="00E9102E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9102E" w:rsidRPr="00E136CE" w14:paraId="4BB2DB93" w14:textId="77777777" w:rsidTr="003C6B99">
        <w:tc>
          <w:tcPr>
            <w:tcW w:w="1277" w:type="dxa"/>
          </w:tcPr>
          <w:p w14:paraId="1577EF7B" w14:textId="77777777" w:rsidR="00E9102E" w:rsidRPr="00E136CE" w:rsidRDefault="00E9102E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777" w:type="dxa"/>
          </w:tcPr>
          <w:p w14:paraId="352AF2D6" w14:textId="5F6CB564" w:rsidR="00E9102E" w:rsidRPr="00E136CE" w:rsidRDefault="00E9102E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E9102E" w:rsidRPr="00E136CE" w14:paraId="152FDFBC" w14:textId="77777777" w:rsidTr="003C6B99">
        <w:tc>
          <w:tcPr>
            <w:tcW w:w="1277" w:type="dxa"/>
          </w:tcPr>
          <w:p w14:paraId="279E7C75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777" w:type="dxa"/>
          </w:tcPr>
          <w:p w14:paraId="0619571E" w14:textId="2CADDB03" w:rsidR="00E9102E" w:rsidRPr="00E136C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E9102E" w:rsidRPr="00E136CE" w14:paraId="74E14D06" w14:textId="77777777" w:rsidTr="003C6B99">
        <w:tc>
          <w:tcPr>
            <w:tcW w:w="1277" w:type="dxa"/>
          </w:tcPr>
          <w:p w14:paraId="68A6EDDC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777" w:type="dxa"/>
          </w:tcPr>
          <w:p w14:paraId="67000476" w14:textId="4775ADBC" w:rsidR="00E9102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Refuerza tu aprendizaje: La </w:t>
            </w:r>
            <w:r w:rsidR="00B7381E">
              <w:rPr>
                <w:rFonts w:ascii="Arial" w:hAnsi="Arial" w:cs="Arial"/>
              </w:rPr>
              <w:t>multiplicación</w:t>
            </w:r>
            <w:r>
              <w:rPr>
                <w:rFonts w:ascii="Arial" w:hAnsi="Arial" w:cs="Arial"/>
              </w:rPr>
              <w:t xml:space="preserve"> de números naturales.</w:t>
            </w:r>
          </w:p>
          <w:p w14:paraId="06B80028" w14:textId="77777777" w:rsidR="00E9102E" w:rsidRDefault="00E9102E" w:rsidP="00E9102E">
            <w:pPr>
              <w:rPr>
                <w:rFonts w:ascii="Arial" w:hAnsi="Arial" w:cs="Arial"/>
              </w:rPr>
            </w:pPr>
          </w:p>
          <w:p w14:paraId="5BEAB77A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68D9EF5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8192A11" w14:textId="77777777" w:rsidR="00B7381E" w:rsidRDefault="00B7381E" w:rsidP="00E9102E">
            <w:pPr>
              <w:rPr>
                <w:rFonts w:ascii="Arial" w:hAnsi="Arial" w:cs="Arial"/>
                <w:lang w:val="es-ES_tradnl"/>
              </w:rPr>
            </w:pPr>
          </w:p>
          <w:p w14:paraId="3D3D2471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2011E6D8" w14:textId="77777777" w:rsidR="00E9102E" w:rsidRDefault="00E9102E" w:rsidP="00E9102E">
            <w:pPr>
              <w:rPr>
                <w:noProof/>
                <w:lang w:eastAsia="es-CO"/>
              </w:rPr>
            </w:pPr>
          </w:p>
          <w:p w14:paraId="69D1B5BF" w14:textId="35E30BF2" w:rsidR="00B7381E" w:rsidRPr="00C46085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Cambiar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los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siguiente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enunciado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: </w:t>
            </w:r>
          </w:p>
          <w:p w14:paraId="0BE711A6" w14:textId="1EE54BC7" w:rsidR="00B7381E" w:rsidRDefault="00B7381E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98E463" wp14:editId="4D7E94AA">
                  <wp:extent cx="4724400" cy="352425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7644" t="25000" r="8114" b="64946"/>
                          <a:stretch/>
                        </pic:blipFill>
                        <pic:spPr bwMode="auto">
                          <a:xfrm>
                            <a:off x="0" y="0"/>
                            <a:ext cx="4727819" cy="35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26986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30D70270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4385447A" w14:textId="77777777" w:rsid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0C1A0A6A" w14:textId="1581E44C" w:rsidR="00B7381E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Por: Calcula cuánto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se ha gast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do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Marth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 en ir al cine si ha ido un to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t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l de 100 veces y cada entrada vale $9.500. Explica cómo lo has resuleto.</w:t>
            </w:r>
          </w:p>
          <w:p w14:paraId="6AA0C23A" w14:textId="77777777" w:rsidR="00C46085" w:rsidRP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2D3652F4" w14:textId="6A7E009A" w:rsidR="00B7381E" w:rsidRDefault="002300A1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9FBA4" wp14:editId="7167D1C3">
                  <wp:extent cx="5924550" cy="70485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7302" t="24456" r="8114" b="62500"/>
                          <a:stretch/>
                        </pic:blipFill>
                        <pic:spPr bwMode="auto">
                          <a:xfrm>
                            <a:off x="0" y="0"/>
                            <a:ext cx="5929313" cy="70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2B8224" w14:textId="77777777" w:rsidR="00B7381E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Alfredo tiene 13 baldes  de 250 litros de agua cada uno. Averigua cuántos litros de agua tiene en total y explica el procedimiento para hallar la solución.</w:t>
            </w:r>
          </w:p>
          <w:p w14:paraId="592C50BF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0A8FED1A" w14:textId="225F18F9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Suprimir este </w:t>
            </w:r>
            <w:r w:rsidR="00453741">
              <w:rPr>
                <w:rFonts w:ascii="Arial" w:hAnsi="Arial" w:cs="Arial"/>
                <w:lang w:val="es-ES_tradnl"/>
              </w:rPr>
              <w:t>enunciado</w:t>
            </w:r>
          </w:p>
          <w:p w14:paraId="09D17D2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3E605A" wp14:editId="0403333E">
                  <wp:extent cx="4533900" cy="495300"/>
                  <wp:effectExtent l="0" t="0" r="0" b="0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7814" t="23641" r="11340" b="62228"/>
                          <a:stretch/>
                        </pic:blipFill>
                        <pic:spPr bwMode="auto">
                          <a:xfrm>
                            <a:off x="0" y="0"/>
                            <a:ext cx="4537189" cy="49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BA5040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3AA58B5B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Agregar </w:t>
            </w:r>
          </w:p>
          <w:p w14:paraId="354DD24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Si una pista de automovilismo tiene 6.345 m de longitud. ¿Cuántos metros recorrerá un automóvil si da11 vueltas en esta pista?</w:t>
            </w:r>
          </w:p>
          <w:p w14:paraId="05882AF6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7ED25762" w14:textId="77777777" w:rsidR="00453741" w:rsidRDefault="00453741" w:rsidP="0045374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Suprimir este enunciado</w:t>
            </w:r>
          </w:p>
          <w:p w14:paraId="000299C9" w14:textId="4A3A903F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3BC9ACD" wp14:editId="358B831D">
                  <wp:extent cx="3990975" cy="381000"/>
                  <wp:effectExtent l="0" t="0" r="9525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8492" t="25000" r="20343" b="64130"/>
                          <a:stretch/>
                        </pic:blipFill>
                        <pic:spPr bwMode="auto">
                          <a:xfrm>
                            <a:off x="0" y="0"/>
                            <a:ext cx="3993866" cy="381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1C4CE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4457E170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Agregar</w:t>
            </w:r>
          </w:p>
          <w:p w14:paraId="7A704DEA" w14:textId="35EF5E55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En un torneo de futbol organizado en el barrio participan 8 equipos. Cada equipo juega con los otros</w:t>
            </w:r>
            <w:r w:rsidR="003C6B99">
              <w:rPr>
                <w:rFonts w:ascii="Arial" w:hAnsi="Arial" w:cs="Arial"/>
                <w:lang w:val="es-ES_tradnl"/>
              </w:rPr>
              <w:t>,</w:t>
            </w:r>
            <w:r>
              <w:rPr>
                <w:rFonts w:ascii="Arial" w:hAnsi="Arial" w:cs="Arial"/>
                <w:lang w:val="es-ES_tradnl"/>
              </w:rPr>
              <w:t xml:space="preserve"> dos veces. ¿Cuántos partidos se juegan en el torneo? </w:t>
            </w:r>
          </w:p>
          <w:p w14:paraId="6DABDA44" w14:textId="3DA33A23" w:rsidR="00453741" w:rsidRPr="00E136CE" w:rsidRDefault="00453741" w:rsidP="002300A1">
            <w:pPr>
              <w:rPr>
                <w:rFonts w:ascii="Arial" w:hAnsi="Arial" w:cs="Arial"/>
                <w:lang w:val="es-ES_tradnl"/>
              </w:rPr>
            </w:pPr>
          </w:p>
        </w:tc>
      </w:tr>
      <w:tr w:rsidR="003C6B99" w14:paraId="1857FD09" w14:textId="77777777" w:rsidTr="003C6B99">
        <w:tc>
          <w:tcPr>
            <w:tcW w:w="1277" w:type="dxa"/>
          </w:tcPr>
          <w:p w14:paraId="3321EBA7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777" w:type="dxa"/>
          </w:tcPr>
          <w:p w14:paraId="375A255C" w14:textId="29370B84" w:rsidR="003C6B99" w:rsidRDefault="003C6B99" w:rsidP="003C6B9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multiplicación de números naturales</w:t>
            </w:r>
          </w:p>
        </w:tc>
      </w:tr>
      <w:tr w:rsidR="003C6B99" w14:paraId="7889DA0D" w14:textId="77777777" w:rsidTr="003C6B99">
        <w:tc>
          <w:tcPr>
            <w:tcW w:w="1277" w:type="dxa"/>
          </w:tcPr>
          <w:p w14:paraId="0293081B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777" w:type="dxa"/>
          </w:tcPr>
          <w:p w14:paraId="5DAAB25F" w14:textId="6486F112" w:rsidR="003C6B99" w:rsidRDefault="003C6B99" w:rsidP="00D82C80">
            <w:pPr>
              <w:rPr>
                <w:rFonts w:ascii="Arial" w:hAnsi="Arial" w:cs="Arial"/>
              </w:rPr>
            </w:pPr>
            <w:r w:rsidRPr="005C77B9">
              <w:rPr>
                <w:rFonts w:ascii="Arial" w:hAnsi="Arial" w:cs="Arial"/>
              </w:rPr>
              <w:t>Este interactivo explica y ejemplifica las propiedades de la multiplicación de números naturales.</w:t>
            </w:r>
          </w:p>
        </w:tc>
      </w:tr>
    </w:tbl>
    <w:p w14:paraId="4BCF107B" w14:textId="416A0E1B" w:rsidR="00CD0E84" w:rsidRPr="003C6B99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F126AD3" w14:textId="05F061B2" w:rsidR="00F812D9" w:rsidRPr="00891B2A" w:rsidRDefault="00F812D9" w:rsidP="00F812D9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división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7098DA1F" w14:textId="77777777" w:rsidR="00F812D9" w:rsidRPr="00891B2A" w:rsidRDefault="00F812D9" w:rsidP="00F812D9">
      <w:pPr>
        <w:spacing w:after="0"/>
        <w:jc w:val="both"/>
        <w:rPr>
          <w:rFonts w:ascii="Arial" w:hAnsi="Arial" w:cs="Arial"/>
        </w:rPr>
      </w:pPr>
    </w:p>
    <w:p w14:paraId="2747A706" w14:textId="787327C0" w:rsidR="001A7A6E" w:rsidRDefault="00F812D9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división es una operación que consiste en repartir una cantidad en partes iguales.</w:t>
      </w:r>
      <w:r w:rsidR="001A7A6E">
        <w:rPr>
          <w:rFonts w:ascii="Arial" w:hAnsi="Arial" w:cs="Arial"/>
          <w:color w:val="000000"/>
        </w:rPr>
        <w:t xml:space="preserve"> </w:t>
      </w:r>
      <w:r w:rsidR="001A7A6E">
        <w:rPr>
          <w:rStyle w:val="apple-converted-space"/>
          <w:rFonts w:ascii="Arial" w:hAnsi="Arial" w:cs="Arial"/>
          <w:color w:val="333333"/>
        </w:rPr>
        <w:t xml:space="preserve">Se puede emplear varias formas para representar la división entre números naturales, una con </w:t>
      </w:r>
      <w:r w:rsidR="001A7A6E">
        <w:rPr>
          <w:rStyle w:val="un"/>
          <w:rFonts w:ascii="Arial" w:hAnsi="Arial" w:cs="Arial"/>
          <w:color w:val="333333"/>
        </w:rPr>
        <w:t>e</w:t>
      </w:r>
      <w:r w:rsidR="001A7A6E" w:rsidRPr="00EE0B80">
        <w:rPr>
          <w:rStyle w:val="un"/>
          <w:rFonts w:ascii="Arial" w:hAnsi="Arial" w:cs="Arial"/>
          <w:color w:val="333333"/>
        </w:rPr>
        <w:t xml:space="preserve">l </w:t>
      </w:r>
      <w:r w:rsidR="00FD20E9">
        <w:rPr>
          <w:rStyle w:val="un"/>
          <w:rFonts w:ascii="Arial" w:hAnsi="Arial" w:cs="Arial"/>
          <w:color w:val="333333"/>
        </w:rPr>
        <w:t>símbolo</w:t>
      </w:r>
      <w:r w:rsidR="001A7A6E" w:rsidRPr="00EE0B80">
        <w:rPr>
          <w:rStyle w:val="un"/>
          <w:rFonts w:ascii="Arial" w:hAnsi="Arial" w:cs="Arial"/>
          <w:color w:val="333333"/>
        </w:rPr>
        <w:t xml:space="preserve"> </w:t>
      </w:r>
      <w:r w:rsidR="001A7A6E">
        <w:rPr>
          <w:rStyle w:val="un"/>
          <w:rFonts w:ascii="Arial" w:hAnsi="Arial" w:cs="Arial"/>
          <w:color w:val="333333"/>
        </w:rPr>
        <w:t>(</w:t>
      </w:r>
      <m:oMath>
        <m:r>
          <m:rPr>
            <m:sty m:val="bi"/>
          </m:rPr>
          <w:rPr>
            <w:rStyle w:val="un"/>
            <w:rFonts w:ascii="Cambria Math" w:hAnsi="Cambria Math" w:cs="Arial"/>
            <w:color w:val="333333"/>
          </w:rPr>
          <m:t>÷</m:t>
        </m:r>
      </m:oMath>
      <w:r w:rsidR="00FD20E9">
        <w:rPr>
          <w:rStyle w:val="un"/>
          <w:rFonts w:ascii="Arial" w:hAnsi="Arial" w:cs="Arial"/>
          <w:b/>
          <w:color w:val="333333"/>
        </w:rPr>
        <w:t xml:space="preserve">) </w:t>
      </w:r>
      <w:r w:rsidR="00FD20E9" w:rsidRPr="00FD20E9">
        <w:rPr>
          <w:rStyle w:val="un"/>
          <w:rFonts w:ascii="Arial" w:hAnsi="Arial" w:cs="Arial"/>
          <w:color w:val="333333"/>
        </w:rPr>
        <w:t>y otra con este</w:t>
      </w:r>
      <w:r w:rsidR="00FD20E9">
        <w:rPr>
          <w:rStyle w:val="un"/>
          <w:rFonts w:ascii="Arial" w:hAnsi="Arial" w:cs="Arial"/>
          <w:b/>
          <w:color w:val="333333"/>
        </w:rPr>
        <w:t xml:space="preserve"> </w:t>
      </w:r>
      <w:r w:rsidR="001A7A6E" w:rsidRPr="00EE0B80">
        <w:rPr>
          <w:rStyle w:val="un"/>
          <w:rFonts w:ascii="Arial" w:hAnsi="Arial" w:cs="Arial"/>
          <w:b/>
          <w:color w:val="333333"/>
        </w:rPr>
        <w:t>(</w:t>
      </w:r>
      <w:r w:rsidR="001A7A6E">
        <w:rPr>
          <w:noProof/>
          <w:lang w:val="es-CO" w:eastAsia="es-CO"/>
        </w:rPr>
        <w:drawing>
          <wp:inline distT="0" distB="0" distL="0" distR="0" wp14:anchorId="243F959C" wp14:editId="563CCA12">
            <wp:extent cx="467710" cy="152400"/>
            <wp:effectExtent l="0" t="0" r="8890" b="0"/>
            <wp:docPr id="314" name="Imagen 314" descr="http://agrega.hezkuntza.net/repositorio/02032011/d4/es-eu_2011022013_1230505/div_numeros/materiales/img/histori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grega.hezkuntza.net/repositorio/02032011/d4/es-eu_2011022013_1230505/div_numeros/materiales/img/histori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41"/>
                    <a:stretch/>
                  </pic:blipFill>
                  <pic:spPr bwMode="auto">
                    <a:xfrm>
                      <a:off x="0" y="0"/>
                      <a:ext cx="470986" cy="1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A6E" w:rsidRPr="00EE0B80">
        <w:rPr>
          <w:rStyle w:val="un"/>
          <w:rFonts w:ascii="Arial" w:hAnsi="Arial" w:cs="Arial"/>
          <w:b/>
          <w:color w:val="333333"/>
        </w:rPr>
        <w:t>)</w:t>
      </w:r>
      <w:r w:rsidR="001A7A6E">
        <w:rPr>
          <w:rStyle w:val="un"/>
          <w:rFonts w:ascii="Arial" w:hAnsi="Arial" w:cs="Arial"/>
          <w:color w:val="333333"/>
        </w:rPr>
        <w:t xml:space="preserve">. </w:t>
      </w:r>
    </w:p>
    <w:p w14:paraId="37014095" w14:textId="77777777" w:rsidR="001A7A6E" w:rsidRDefault="001A7A6E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E66B82" w:rsidRPr="005D1738" w14:paraId="58A644A6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0B27104" w14:textId="77777777" w:rsidR="00E66B82" w:rsidRPr="005D1738" w:rsidRDefault="00E66B82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6B82" w14:paraId="27E7BFE1" w14:textId="77777777" w:rsidTr="002C0E38">
        <w:tc>
          <w:tcPr>
            <w:tcW w:w="2518" w:type="dxa"/>
          </w:tcPr>
          <w:p w14:paraId="7DA475DC" w14:textId="77777777" w:rsidR="00E66B82" w:rsidRPr="00053744" w:rsidRDefault="00E66B82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4A7142" w14:textId="2CB1EF6B" w:rsidR="00E66B82" w:rsidRPr="00053744" w:rsidRDefault="00E66B82" w:rsidP="00E66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MA_G06_03_IMG02</w:t>
            </w:r>
          </w:p>
        </w:tc>
      </w:tr>
      <w:tr w:rsidR="00E66B82" w14:paraId="48E4BC14" w14:textId="77777777" w:rsidTr="002C0E38">
        <w:tc>
          <w:tcPr>
            <w:tcW w:w="2518" w:type="dxa"/>
          </w:tcPr>
          <w:p w14:paraId="00B8D87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55B3EF" w14:textId="141024B4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  <w:tr w:rsidR="00E66B82" w14:paraId="07145961" w14:textId="77777777" w:rsidTr="002C0E38">
        <w:tc>
          <w:tcPr>
            <w:tcW w:w="2518" w:type="dxa"/>
          </w:tcPr>
          <w:p w14:paraId="0A1031E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5822A63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8519A4" wp14:editId="4A359AD8">
                  <wp:extent cx="2783446" cy="8001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42461" t="50815" r="15587" b="29892"/>
                          <a:stretch/>
                        </pic:blipFill>
                        <pic:spPr bwMode="auto">
                          <a:xfrm>
                            <a:off x="0" y="0"/>
                            <a:ext cx="2785463" cy="8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7D85E" w14:textId="74C8DC45" w:rsidR="00E66B82" w:rsidRDefault="00E66B82" w:rsidP="00FD2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Resto por </w:t>
            </w:r>
            <w:r w:rsidRPr="00E66B82">
              <w:rPr>
                <w:rFonts w:ascii="Times New Roman" w:hAnsi="Times New Roman" w:cs="Times New Roman"/>
                <w:b/>
                <w:color w:val="000000"/>
              </w:rPr>
              <w:t>Residuo</w:t>
            </w:r>
          </w:p>
        </w:tc>
      </w:tr>
      <w:tr w:rsidR="00E66B82" w14:paraId="7936D400" w14:textId="77777777" w:rsidTr="002C0E38">
        <w:tc>
          <w:tcPr>
            <w:tcW w:w="2518" w:type="dxa"/>
          </w:tcPr>
          <w:p w14:paraId="32B59FCD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CC052D6" w14:textId="6F4CB1B9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</w:tbl>
    <w:p w14:paraId="58B73615" w14:textId="77777777" w:rsidR="00FD20E9" w:rsidRDefault="00FD20E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184E5B2C" w14:textId="77777777" w:rsidR="00F70AEF" w:rsidRDefault="00F70AEF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46177144" w14:textId="0377622B" w:rsidR="001A7A6E" w:rsidRPr="00FD20E9" w:rsidRDefault="00FD20E9" w:rsidP="00F812D9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EJEMPLO</w:t>
      </w:r>
    </w:p>
    <w:p w14:paraId="5DB2FE29" w14:textId="77777777" w:rsidR="00D03F05" w:rsidRDefault="00D03F05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7"/>
        <w:gridCol w:w="6401"/>
      </w:tblGrid>
      <w:tr w:rsidR="00037FD0" w:rsidRPr="005D1738" w14:paraId="6EC99B1E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5782FAC" w14:textId="77777777" w:rsidR="00037FD0" w:rsidRPr="005D1738" w:rsidRDefault="00037FD0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37FD0" w14:paraId="1C59429A" w14:textId="77777777" w:rsidTr="002C0E38">
        <w:tc>
          <w:tcPr>
            <w:tcW w:w="2518" w:type="dxa"/>
          </w:tcPr>
          <w:p w14:paraId="4750D299" w14:textId="77777777" w:rsidR="00037FD0" w:rsidRPr="00053744" w:rsidRDefault="00037FD0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2AC0570" w14:textId="0FA4772B" w:rsidR="00037FD0" w:rsidRPr="00053744" w:rsidRDefault="00037FD0" w:rsidP="00037F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MA_G06_03_IMG03</w:t>
            </w:r>
          </w:p>
        </w:tc>
      </w:tr>
      <w:tr w:rsidR="00037FD0" w14:paraId="6C3CD920" w14:textId="77777777" w:rsidTr="002C0E38">
        <w:tc>
          <w:tcPr>
            <w:tcW w:w="2518" w:type="dxa"/>
          </w:tcPr>
          <w:p w14:paraId="275CC82B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77E945" w14:textId="3D4AFF8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Ejemplo de los Elementos de la división</w:t>
            </w:r>
          </w:p>
        </w:tc>
      </w:tr>
      <w:tr w:rsidR="00037FD0" w14:paraId="079C5748" w14:textId="77777777" w:rsidTr="002C0E38">
        <w:tc>
          <w:tcPr>
            <w:tcW w:w="2518" w:type="dxa"/>
          </w:tcPr>
          <w:p w14:paraId="75629164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7E92C1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229C7" wp14:editId="30FD24EE">
                  <wp:extent cx="2978943" cy="108585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782" t="34511" r="15417" b="40529"/>
                          <a:stretch/>
                        </pic:blipFill>
                        <pic:spPr bwMode="auto">
                          <a:xfrm>
                            <a:off x="0" y="0"/>
                            <a:ext cx="2981103" cy="108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0DD36" w14:textId="3BC35E6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la palabra Resto por </w:t>
            </w:r>
            <w:r w:rsidRPr="00037FD0">
              <w:rPr>
                <w:rFonts w:ascii="Times New Roman" w:hAnsi="Times New Roman" w:cs="Times New Roman"/>
                <w:b/>
                <w:color w:val="000000"/>
                <w:u w:val="single"/>
              </w:rPr>
              <w:t>Residuo</w:t>
            </w:r>
          </w:p>
          <w:p w14:paraId="6381DA30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37FD0" w14:paraId="5A0F9C58" w14:textId="77777777" w:rsidTr="002C0E38">
        <w:tc>
          <w:tcPr>
            <w:tcW w:w="2518" w:type="dxa"/>
          </w:tcPr>
          <w:p w14:paraId="13CD1197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D289CAE" w14:textId="0D488908" w:rsidR="00037FD0" w:rsidRDefault="00037FD0" w:rsidP="00037F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 en el ejemplo 1.054</w:t>
            </w:r>
            <m:oMath>
              <m:r>
                <w:rPr>
                  <w:rFonts w:ascii="Cambria Math" w:hAnsi="Cambria Math" w:cs="Times New Roman"/>
                  <w:color w:val="000000"/>
                </w:rPr>
                <m:t>÷</m:t>
              </m:r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3</w:t>
            </w:r>
          </w:p>
        </w:tc>
      </w:tr>
    </w:tbl>
    <w:p w14:paraId="38CB97DD" w14:textId="77777777" w:rsidR="00E66B82" w:rsidRDefault="00E66B82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6037C13" w14:textId="0C610F14" w:rsidR="00F812D9" w:rsidRDefault="00F812D9" w:rsidP="00F812D9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 consideran que existen dos clases de divisiones: </w:t>
      </w:r>
      <w:r w:rsidRPr="00FD20E9">
        <w:rPr>
          <w:rFonts w:ascii="Arial" w:hAnsi="Arial" w:cs="Arial"/>
          <w:b/>
          <w:color w:val="000000"/>
          <w:u w:val="single"/>
        </w:rPr>
        <w:t>Exactas</w:t>
      </w:r>
      <w:r w:rsidRPr="00FD20E9">
        <w:rPr>
          <w:rFonts w:ascii="Arial" w:hAnsi="Arial" w:cs="Arial"/>
          <w:color w:val="000000"/>
        </w:rPr>
        <w:t xml:space="preserve"> e </w:t>
      </w:r>
      <w:r w:rsidRPr="00FD20E9">
        <w:rPr>
          <w:rFonts w:ascii="Arial" w:hAnsi="Arial" w:cs="Arial"/>
          <w:b/>
          <w:color w:val="000000"/>
          <w:u w:val="single"/>
        </w:rPr>
        <w:t>Inexactas</w:t>
      </w:r>
      <w:r>
        <w:rPr>
          <w:rFonts w:ascii="Arial" w:hAnsi="Arial" w:cs="Arial"/>
          <w:color w:val="000000"/>
        </w:rPr>
        <w:t>.</w:t>
      </w:r>
    </w:p>
    <w:p w14:paraId="221C2D71" w14:textId="77777777" w:rsidR="001A7A6E" w:rsidRDefault="001A7A6E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7A6E" w:rsidRPr="005D1738" w14:paraId="515C7183" w14:textId="77777777" w:rsidTr="002C0E38">
        <w:tc>
          <w:tcPr>
            <w:tcW w:w="8978" w:type="dxa"/>
            <w:gridSpan w:val="2"/>
            <w:shd w:val="clear" w:color="auto" w:fill="000000" w:themeFill="text1"/>
          </w:tcPr>
          <w:p w14:paraId="40A692D9" w14:textId="77777777" w:rsidR="001A7A6E" w:rsidRPr="005D1738" w:rsidRDefault="001A7A6E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7A6E" w:rsidRPr="00726376" w14:paraId="79B29EE2" w14:textId="77777777" w:rsidTr="002C0E38">
        <w:tc>
          <w:tcPr>
            <w:tcW w:w="2518" w:type="dxa"/>
          </w:tcPr>
          <w:p w14:paraId="627B90E5" w14:textId="77777777" w:rsidR="001A7A6E" w:rsidRPr="00726376" w:rsidRDefault="001A7A6E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460" w:type="dxa"/>
          </w:tcPr>
          <w:p w14:paraId="39728705" w14:textId="1DF27A7D" w:rsidR="001A7A6E" w:rsidRPr="00726376" w:rsidRDefault="001A7A6E" w:rsidP="001A7A6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División Exacta</w:t>
            </w:r>
          </w:p>
        </w:tc>
      </w:tr>
      <w:tr w:rsidR="00E66B82" w14:paraId="5FD47323" w14:textId="77777777" w:rsidTr="002C0E38">
        <w:tc>
          <w:tcPr>
            <w:tcW w:w="2518" w:type="dxa"/>
          </w:tcPr>
          <w:p w14:paraId="54863CA9" w14:textId="77777777" w:rsidR="00E66B82" w:rsidRDefault="00E66B82" w:rsidP="002C0E3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875D3AF" w14:textId="3FEA4F41" w:rsidR="00E66B82" w:rsidRPr="000C4B7A" w:rsidRDefault="00E66B82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ex</w:t>
            </w:r>
            <w:r w:rsidR="00D03F05" w:rsidRPr="000C4B7A">
              <w:rPr>
                <w:rFonts w:ascii="Arial" w:eastAsiaTheme="minorEastAsia" w:hAnsi="Arial" w:cs="Arial"/>
              </w:rPr>
              <w:t>ac</w:t>
            </w:r>
            <w:r w:rsidRPr="000C4B7A">
              <w:rPr>
                <w:rFonts w:ascii="Arial" w:eastAsiaTheme="minorEastAsia" w:hAnsi="Arial" w:cs="Arial"/>
              </w:rPr>
              <w:t>ta como como</w:t>
            </w:r>
            <w:r w:rsidR="00D03F05" w:rsidRPr="000C4B7A">
              <w:rPr>
                <w:rFonts w:ascii="Arial" w:eastAsiaTheme="minorEastAsia" w:hAnsi="Arial" w:cs="Arial"/>
              </w:rPr>
              <w:t xml:space="preserve">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>, donde</w:t>
            </w:r>
            <w:r w:rsidR="00D03F05" w:rsidRPr="000C4B7A">
              <w:rPr>
                <w:rFonts w:ascii="Arial" w:eastAsiaTheme="minorEastAsia" w:hAnsi="Arial" w:cs="Arial"/>
              </w:rPr>
              <w:t>,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="00D03F05" w:rsidRPr="000C4B7A">
              <w:rPr>
                <w:rFonts w:ascii="Arial" w:eastAsiaTheme="minorEastAsia" w:hAnsi="Arial" w:cs="Arial"/>
                <w:b/>
                <w:u w:val="single"/>
              </w:rPr>
              <w:t>D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1AEF4090" w14:textId="77777777" w:rsidR="00D03F05" w:rsidRPr="000C4B7A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26BFFFC6" w14:textId="2F0E05A8" w:rsidR="00E66B82" w:rsidRPr="000C4B7A" w:rsidRDefault="00D03F05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F78703" wp14:editId="4AD8A965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133350" r="0" b="171450"/>
                      <wp:wrapNone/>
                      <wp:docPr id="323" name="323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E95B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323 Conector recto de flecha" o:spid="_x0000_s1026" type="#_x0000_t32" style="position:absolute;margin-left:210.6pt;margin-top:6.4pt;width:24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ebX0wEAAPQDAAAOAAAAZHJzL2Uyb0RvYy54bWysU9uO0zAQfUfiHyy/06QtAjZqug9d4AVB&#10;xeUDvM64sfBNY9Mkf8/YabMI0D6s9sXXOTPnHI93t6M17AwYtXctX69qzsBJ32l3avmP7x9eveMs&#10;JuE6YbyDlk8Q+e3+5YvdEBrY+N6bDpBREhebIbS8Tyk0VRVlD1bElQ/g6FJ5tCLRFk9Vh2Kg7NZU&#10;m7p+Uw0eu4BeQox0ejdf8n3JrxTI9EWpCImZlhO3VEYs430eq/1ONCcUodfyQkM8gYUV2lHRJdWd&#10;SIL9Qv1PKqsl+uhVWklvK6+UllA0kJp1/Zeab70IULSQOTEsNsXnSys/n4/IdNfy7WbLmROWHomW&#10;7EDPJZNHhnliHTBlQPYiOzaE2BDw4I542cVwxCx/VGjzTMLYWFyeFpdhTEzS4bZ+/fbmhjN5vaoe&#10;cAFj+gjesrxoeUwo9KlPRGZmsy4mi/OnmKgyAa+AXNS4PCahzXvXsTQFkiIQ/ZA5U2y+rzL3mW1Z&#10;pcnAjP0KinzI/EqN0oFwMMjOgnqn+7leslBkhihtzAKqHwddYjMMSlcuwM3jwCW6VPQuLUCrncf/&#10;gdN4parm+KvqWWuWfe+7qbxdsYNaq/hz+Qa5d//cF/jDZ93/BgAA//8DAFBLAwQUAAYACAAAACEA&#10;7GzAGN0AAAAJAQAADwAAAGRycy9kb3ducmV2LnhtbEyPzU7DMBCE70i8g7VI3KjTqKogjVNVFeXn&#10;gpTCAzjxNo6I1yF22pSnZxGHctyZT7Mz+XpynTjiEFpPCuazBARS7U1LjYKP993dPYgQNRndeUIF&#10;ZwywLq6vcp0Zf6ISj/vYCA6hkGkFNsY+kzLUFp0OM98jsXfwg9ORz6GRZtAnDnedTJNkKZ1uiT9Y&#10;3ePWYv25H50C/7I7x++3r+fhyT+OdluVyea1VOr2ZtqsQESc4gWG3/pcHQruVPmRTBCdgkU6Txll&#10;I+UJDCyWDyxUf4Iscvl/QfEDAAD//wMAUEsBAi0AFAAGAAgAAAAhALaDOJL+AAAA4QEAABMAAAAA&#10;AAAAAAAAAAAAAAAAAFtDb250ZW50X1R5cGVzXS54bWxQSwECLQAUAAYACAAAACEAOP0h/9YAAACU&#10;AQAACwAAAAAAAAAAAAAAAAAvAQAAX3JlbHMvLnJlbHNQSwECLQAUAAYACAAAACEAM6Xm19MBAAD0&#10;AwAADgAAAAAAAAAAAAAAAAAuAgAAZHJzL2Uyb0RvYy54bWxQSwECLQAUAAYACAAAACEA7GzAGN0A&#10;AAAJAQAADwAAAAAAAAAAAAAAAAAtBAAAZHJzL2Rvd25yZXYueG1sUEsFBgAAAAAEAAQA8wAAADcF&#10;AAAAAA==&#10;" strokecolor="black [3200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E66B82"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a</w:t>
            </w:r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w:r w:rsidR="00E66B82" w:rsidRPr="000C4B7A">
              <w:rPr>
                <w:rFonts w:ascii="Arial" w:eastAsiaTheme="minorEastAsia" w:hAnsi="Arial" w:cs="Arial"/>
                <w:b/>
              </w:rPr>
              <w:t>b</w:t>
            </w:r>
            <w:r w:rsidR="00E66B82" w:rsidRPr="000C4B7A">
              <w:rPr>
                <w:rFonts w:ascii="Arial" w:eastAsiaTheme="minorEastAsia" w:hAnsi="Arial" w:cs="Arial"/>
              </w:rPr>
              <w:t xml:space="preserve">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=</w:t>
            </w:r>
            <w:r w:rsidR="00E66B82" w:rsidRPr="000C4B7A">
              <w:rPr>
                <w:rFonts w:ascii="Arial" w:eastAsiaTheme="minorEastAsia" w:hAnsi="Arial" w:cs="Arial"/>
              </w:rPr>
              <w:t xml:space="preserve">    </w:t>
            </w:r>
            <w:r w:rsidR="00E66B82" w:rsidRPr="000C4B7A">
              <w:rPr>
                <w:rFonts w:ascii="Arial" w:eastAsiaTheme="minorEastAsia" w:hAnsi="Arial" w:cs="Arial"/>
                <w:b/>
              </w:rPr>
              <w:t xml:space="preserve"> c</w:t>
            </w:r>
            <w:r w:rsidRPr="000C4B7A">
              <w:rPr>
                <w:rFonts w:ascii="Arial" w:eastAsiaTheme="minorEastAsia" w:hAnsi="Arial" w:cs="Arial"/>
                <w:b/>
              </w:rPr>
              <w:t xml:space="preserve">            Cociente</w:t>
            </w:r>
          </w:p>
          <w:p w14:paraId="2EC405A1" w14:textId="1F2BC082" w:rsidR="00E66B82" w:rsidRPr="000C4B7A" w:rsidRDefault="00D03F05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355E7" wp14:editId="141957CD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1" name="321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D86CE05" id="321 Conector recto de flecha" o:spid="_x0000_s1026" type="#_x0000_t32" style="position:absolute;margin-left:95.05pt;margin-top:.3pt;width:21pt;height:8.25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dn3wEAAAMEAAAOAAAAZHJzL2Uyb0RvYy54bWysU8uy0zAM3TPDP3i8p0kLtEym6V308lgw&#10;0OHxAb6O3Hjwa2TTNH+P7KSB4bVg2Ch2pHOkI8n7u6s17AIYtXctX69qzsBJ32l3bvnnT6+evOAs&#10;JuE6YbyDlo8Q+d3h8aP9EBrY+N6bDpARiYvNEFrepxSaqoqyByviygdw5FQerUh0xXPVoRiI3Zpq&#10;U9fbavDYBfQSYqS/95OTHwq/UiDTe6UiJGZaTrWlYrHYh2yrw140ZxSh13IuQ/xDFVZoR0kXqnuR&#10;BPuK+hcqqyX66FVaSW8rr5SWUDSQmnX9k5qPvQhQtFBzYljaFP8frXx3OSHTXcufbtacOWFpSHRk&#10;RxqXTB4Z5g/rgCkDshe5Y0OIDQGP7oTzLYYTZvlXhZYCdXhDy1AaQhLZtfR7XPoN18Qk/dxst7ua&#10;piLJta6f7XbPM3s10WS6gDG9Bm9ZPrQ8JhT63CeqbSpuSiEub2OagDdABhuXbRLavHQdS2MgZQLR&#10;D3OS7K+ylKn4ckqjgQn7ARS1JRdZZJSFhKNBdhG0St2X9cJCkRmitDELqP47aI7NMChLugAnRX/M&#10;tkSXjN6lBWi18/i7rOl6K1VN8TfVk9Ys+8F3YxllaQdtWhnC/CryKv94L/Dvb/fwDQAA//8DAFBL&#10;AwQUAAYACAAAACEAOZInZd0AAAAHAQAADwAAAGRycy9kb3ducmV2LnhtbEyOy2rDMBBF94X+g5hC&#10;N6GR7dI8XMuhFAKFQiFuFl0q1sQ2sUZGkhPn7ztdNcsz93LnFJvJ9uKMPnSOFKTzBARS7UxHjYL9&#10;9/ZpBSJETUb3jlDBFQNsyvu7QufGXWiH5yo2gkco5FpBG+OQSxnqFq0OczcgcXZ03urI6BtpvL7w&#10;uO1lliQLaXVH/KHVA763WJ+q0Srws+36dN1l2ez4+VEtV9P4sv/5UurxYXp7BRFxiv9l+NNndSjZ&#10;6eBGMkH0zOsk5aqCBQiOs+eM8cD3ZQqyLOStf/kLAAD//wMAUEsBAi0AFAAGAAgAAAAhALaDOJL+&#10;AAAA4QEAABMAAAAAAAAAAAAAAAAAAAAAAFtDb250ZW50X1R5cGVzXS54bWxQSwECLQAUAAYACAAA&#10;ACEAOP0h/9YAAACUAQAACwAAAAAAAAAAAAAAAAAvAQAAX3JlbHMvLnJlbHNQSwECLQAUAAYACAAA&#10;ACEA3gBHZ98BAAADBAAADgAAAAAAAAAAAAAAAAAuAgAAZHJzL2Uyb0RvYy54bWxQSwECLQAUAAYA&#10;CAAAACEAOZInZd0AAAAHAQAADwAAAAAAAAAAAAAAAAA5BAAAZHJzL2Rvd25yZXYueG1sUEsFBgAA&#10;AAAEAAQA8wAAAEMFAAAAAA==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6A24840" wp14:editId="63EDF0DB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2" name="322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D4415" id="322 Conector recto de flecha" o:spid="_x0000_s1026" type="#_x0000_t32" style="position:absolute;margin-left:151.3pt;margin-top:.3pt;width:18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Y2QEAAPkDAAAOAAAAZHJzL2Uyb0RvYy54bWysU9tuEzEQfUfiHyy/k70AbRVl04cUeEEQ&#10;UfgA1zvOWvimsclm/56xN9kioH1AvIwv43Nmzsx4c3uyhh0Bo/au482q5gyc9L12h45/+/r+1Q1n&#10;MQnXC+MddHyCyG+3L19sxrCG1g/e9ICMSFxcj6HjQ0phXVVRDmBFXPkAjpzKoxWJjnioehQjsVtT&#10;tXV9VY0e+4BeQox0ezc7+bbwKwUyfVYqQmKm45RbKhaLfci22m7E+oAiDFqe0xD/kIUV2lHQhepO&#10;JMF+oP6DymqJPnqVVtLbyiulJRQNpKapf1NzP4gARQsVJ4alTPH/0cpPxz0y3Xf8ddty5oSlJtGW&#10;7ahdMnlkmBfWA1MG5CByxcYQ1wTcuT2eTzHsMcs/KbR5JWHsVKo8LVWGU2KSLtv25qqmXkhyNfWb&#10;6+u3mbN6BAeM6QN4y/Km4zGh0IchUUZzSk2ptDh+jGkGXgA5snHZJqHNO9ezNAXSIxD9eA6S/VUW&#10;MKdcdmkyMGO/gKJi5CRLjDKGsDPIjoIGqP/eLCz0MkOUNmYB1c+Dzm8zDMpoLsBZ0ZPRltclondp&#10;AVrtPP4tajpdUlXz+4vqWWuW/eD7qTSwlIPmqzTh/BfyAP96LvDHH7v9CQ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ApcBeY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118BBE5" w14:textId="7CB1D699" w:rsidR="00E66B82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</w:rPr>
              <w:t xml:space="preserve">                     </w:t>
            </w:r>
            <w:r w:rsidRPr="00D03F05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4B8A3C6" w14:textId="77777777" w:rsidR="00D03F05" w:rsidRDefault="00D03F05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0C93A03A" w14:textId="58DA48D2" w:rsidR="00E66B82" w:rsidRDefault="00D03F05" w:rsidP="00FD20E9">
            <w:pPr>
              <w:jc w:val="both"/>
              <w:rPr>
                <w:rFonts w:ascii="Arial" w:eastAsiaTheme="minorEastAsia" w:hAnsi="Arial" w:cs="Arial"/>
              </w:rPr>
            </w:pPr>
            <w:r w:rsidRPr="00D03F05">
              <w:rPr>
                <w:rFonts w:ascii="Arial" w:eastAsiaTheme="minorEastAsia" w:hAnsi="Arial" w:cs="Arial"/>
                <w:i/>
              </w:rPr>
              <w:t>Y el residuo</w:t>
            </w:r>
            <w:r w:rsidR="00FD20E9">
              <w:rPr>
                <w:rFonts w:ascii="Arial" w:eastAsiaTheme="minorEastAsia" w:hAnsi="Arial" w:cs="Arial"/>
                <w:i/>
              </w:rPr>
              <w:t xml:space="preserve"> </w:t>
            </w:r>
            <w:r w:rsidR="00FD20E9" w:rsidRPr="00FD20E9">
              <w:rPr>
                <w:rFonts w:ascii="Arial" w:eastAsiaTheme="minorEastAsia" w:hAnsi="Arial" w:cs="Arial"/>
                <w:b/>
                <w:i/>
              </w:rPr>
              <w:t>r</w:t>
            </w:r>
            <w:r w:rsidRPr="00D03F05">
              <w:rPr>
                <w:rFonts w:ascii="Arial" w:eastAsiaTheme="minorEastAsia" w:hAnsi="Arial" w:cs="Arial"/>
                <w:i/>
              </w:rPr>
              <w:t xml:space="preserve"> es igual a </w:t>
            </w:r>
            <w:r w:rsidRPr="00FD20E9">
              <w:rPr>
                <w:rFonts w:ascii="Arial" w:eastAsiaTheme="minorEastAsia" w:hAnsi="Arial" w:cs="Arial"/>
                <w:b/>
                <w:i/>
              </w:rPr>
              <w:t>0</w:t>
            </w:r>
            <w:r w:rsidR="00E66B82">
              <w:rPr>
                <w:rFonts w:ascii="Arial" w:eastAsiaTheme="minorEastAsia" w:hAnsi="Arial" w:cs="Arial"/>
              </w:rPr>
              <w:t xml:space="preserve">               </w:t>
            </w:r>
          </w:p>
          <w:p w14:paraId="3CD20346" w14:textId="5EEEDCA5" w:rsidR="00D03F05" w:rsidRDefault="00D03F05" w:rsidP="00D03F05">
            <w:pPr>
              <w:rPr>
                <w:rFonts w:ascii="Times" w:hAnsi="Times"/>
              </w:rPr>
            </w:pPr>
          </w:p>
        </w:tc>
      </w:tr>
    </w:tbl>
    <w:p w14:paraId="3C898C8B" w14:textId="77777777" w:rsidR="00F812D9" w:rsidRPr="00891B2A" w:rsidRDefault="00F812D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3E195BA" w14:textId="77777777" w:rsidR="00F812D9" w:rsidRPr="00CF6876" w:rsidRDefault="00F812D9" w:rsidP="00F812D9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76F968E4" w14:textId="77777777" w:rsid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948EEF9" w14:textId="13214034" w:rsidR="00CD0E84" w:rsidRPr="005A0BF8" w:rsidRDefault="006C42EC" w:rsidP="005A0BF8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5A0BF8">
        <w:rPr>
          <w:rFonts w:ascii="Arial" w:hAnsi="Arial" w:cs="Arial"/>
          <w:color w:val="000000"/>
          <w:lang w:val="es-CO"/>
        </w:rPr>
        <w:t xml:space="preserve">Realiza la siguiente división 350.136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5A0BF8">
        <w:rPr>
          <w:rFonts w:ascii="Arial" w:eastAsiaTheme="minorEastAsia" w:hAnsi="Arial" w:cs="Arial"/>
          <w:color w:val="000000"/>
          <w:lang w:val="es-CO"/>
        </w:rPr>
        <w:t>24</w:t>
      </w:r>
    </w:p>
    <w:p w14:paraId="0F217F67" w14:textId="77777777" w:rsidR="006C42EC" w:rsidRDefault="006C42EC" w:rsidP="00081745">
      <w:pPr>
        <w:spacing w:after="0"/>
        <w:rPr>
          <w:rFonts w:ascii="Arial" w:eastAsiaTheme="minorEastAsia" w:hAnsi="Arial" w:cs="Arial"/>
          <w:color w:val="000000"/>
          <w:lang w:val="es-CO"/>
        </w:rPr>
      </w:pPr>
    </w:p>
    <w:p w14:paraId="7DA8BDB0" w14:textId="77777777" w:rsidR="006C42EC" w:rsidRP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0C4B7A" w:rsidRPr="000C4B7A" w14:paraId="599AA7F6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402E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C2C9" w14:textId="77777777" w:rsidR="006C42EC" w:rsidRPr="000C4B7A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350.136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090A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B4032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0C4B7A" w:rsidRPr="000C4B7A" w14:paraId="27DF208B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A747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3BD6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4B6C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14589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01D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0C4B7A" w:rsidRPr="000C4B7A" w14:paraId="7E29E438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F03D5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D8845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141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A737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8D54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73A997A7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252EBB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7E9579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213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391F1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6BABC6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0EB4BEF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2BE1DF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4F9C2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216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6E67D5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9246D9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6C42EC" w:rsidRPr="000C4B7A" w14:paraId="48D9EC5C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0EABD3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89EF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5D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CEA698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</w:tbl>
    <w:p w14:paraId="1C88B397" w14:textId="77777777" w:rsidR="006C42EC" w:rsidRPr="000C4B7A" w:rsidRDefault="006C42EC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5E04B14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0C4B7A" w:rsidRPr="000C4B7A" w14:paraId="582B8AD5" w14:textId="77777777" w:rsidTr="00D2163D">
        <w:tc>
          <w:tcPr>
            <w:tcW w:w="8828" w:type="dxa"/>
            <w:gridSpan w:val="2"/>
            <w:shd w:val="clear" w:color="auto" w:fill="000000" w:themeFill="text1"/>
          </w:tcPr>
          <w:p w14:paraId="174F4C37" w14:textId="77777777" w:rsidR="006C42EC" w:rsidRPr="000C4B7A" w:rsidRDefault="006C42EC" w:rsidP="002C0E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C4B7A">
              <w:rPr>
                <w:rFonts w:ascii="Times New Roman" w:hAnsi="Times New Roman" w:cs="Times New Roman"/>
                <w:b/>
              </w:rPr>
              <w:t>Destacado</w:t>
            </w:r>
          </w:p>
        </w:tc>
      </w:tr>
      <w:tr w:rsidR="000C4B7A" w:rsidRPr="000C4B7A" w14:paraId="358A6FCA" w14:textId="77777777" w:rsidTr="00D2163D">
        <w:tc>
          <w:tcPr>
            <w:tcW w:w="2484" w:type="dxa"/>
          </w:tcPr>
          <w:p w14:paraId="1979F7B4" w14:textId="77777777" w:rsidR="006C42EC" w:rsidRPr="000C4B7A" w:rsidRDefault="006C42EC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344" w:type="dxa"/>
          </w:tcPr>
          <w:p w14:paraId="77208490" w14:textId="051D023B" w:rsidR="006C42EC" w:rsidRPr="000C4B7A" w:rsidRDefault="006C42EC" w:rsidP="006C42E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División Inexacta</w:t>
            </w:r>
          </w:p>
        </w:tc>
      </w:tr>
      <w:tr w:rsidR="000C4B7A" w:rsidRPr="000C4B7A" w14:paraId="179C8DD1" w14:textId="77777777" w:rsidTr="00D2163D">
        <w:tc>
          <w:tcPr>
            <w:tcW w:w="2484" w:type="dxa"/>
          </w:tcPr>
          <w:p w14:paraId="1AEF6C61" w14:textId="77777777" w:rsidR="006C42EC" w:rsidRPr="000C4B7A" w:rsidRDefault="006C42EC" w:rsidP="002C0E38">
            <w:pPr>
              <w:rPr>
                <w:rFonts w:ascii="Times" w:hAnsi="Times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344" w:type="dxa"/>
          </w:tcPr>
          <w:p w14:paraId="6E1D9077" w14:textId="44EB5325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inexacta como como                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, donde,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7F3C0D27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3DD18EF9" w14:textId="77777777" w:rsidR="006C42EC" w:rsidRPr="000C4B7A" w:rsidRDefault="006C42EC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F94C90" wp14:editId="080C4C49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76200" r="19685" b="152400"/>
                      <wp:wrapNone/>
                      <wp:docPr id="324" name="324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E71CE" id="324 Conector recto de flecha" o:spid="_x0000_s1026" type="#_x0000_t32" style="position:absolute;margin-left:210.6pt;margin-top:6.4pt;width:24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m21gEAAPQDAAAOAAAAZHJzL2Uyb0RvYy54bWysU02P0zAQvSPxHyzfadLuCtio6R66wAVB&#10;xcIP8DrjxsJfGpsm+feMnTaLgN0D4uLPeTPvPY+3t6M17AQYtXctX69qzsBJ32l3bPm3r+9fveUs&#10;JuE6YbyDlk8Q+e3u5YvtEBrY+N6bDpBREhebIbS8Tyk0VRVlD1bElQ/g6FJ5tCLRFo9Vh2Kg7NZU&#10;m7p+XQ0eu4BeQox0ejdf8l3JrxTI9FmpCImZlhO3VEYs40Meq91WNEcUodfyTEP8AwsrtKOiS6o7&#10;kQT7gfqPVFZL9NGrtJLeVl4pLaFoIDXr+jc1970IULSQOTEsNsX/l1Z+Oh2Q6a7lV5trzpyw9Ei0&#10;ZHt6Lpk8MswT64ApA7IX2bEhxIaAe3fA8y6GA2b5o0KbZxLGxuLytLgMY2KSDq/q6zc3N5zJy1X1&#10;iAsY0wfwluVFy2NCoY99IjIzm3UxWZw+xkSVCXgB5KLG5TEJbd65jqUpkBSB6IfMmWLzfZW5z2zL&#10;Kk0GZuwXUOQD8duUGqUDYW+QnQT1Tvd9vWShyAxR2pgFVD8POsdmGJSuXICzoierLdGlondpAVrt&#10;PP6tahovVNUcf1E9a82yH3w3lbcrdlBrFX/O3yD37q/7An/8rLufAAAA//8DAFBLAwQUAAYACAAA&#10;ACEAiQudQ9wAAAAJAQAADwAAAGRycy9kb3ducmV2LnhtbEyPwU7DMBBE70j8g7VI3KhTUxUIcSpU&#10;hBQ4QeHA0Y23SdR4bcVuEv6eRRzguDNPszPFZna9GHGInScNy0UGAqn2tqNGw8f709UtiJgMWdN7&#10;Qg1fGGFTnp8VJrd+ojccd6kRHEIxNxralEIuZaxbdCYufEBi7+AHZxKfQyPtYCYOd71UWbaWznTE&#10;H1oTcNtifdydnIZpPKhGhe1z9fpy83msfKiuH4PWlxfzwz2IhHP6g+GnPleHkjvt/YlsFL2GlVoq&#10;RtlQPIGB1fqOhf2vIMtC/l9QfgMAAP//AwBQSwECLQAUAAYACAAAACEAtoM4kv4AAADhAQAAEwAA&#10;AAAAAAAAAAAAAAAAAAAAW0NvbnRlbnRfVHlwZXNdLnhtbFBLAQItABQABgAIAAAAIQA4/SH/1gAA&#10;AJQBAAALAAAAAAAAAAAAAAAAAC8BAABfcmVscy8ucmVsc1BLAQItABQABgAIAAAAIQDBkZm21gEA&#10;APQDAAAOAAAAAAAAAAAAAAAAAC4CAABkcnMvZTJvRG9jLnhtbFBLAQItABQABgAIAAAAIQCJC51D&#10;3AAAAAkBAAAPAAAAAAAAAAAAAAAAADAEAABkcnMvZG93bnJldi54bWxQSwUGAAAAAAQABADzAAAA&#10;O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            Cociente</w:t>
            </w:r>
          </w:p>
          <w:p w14:paraId="2B66BF66" w14:textId="77777777" w:rsidR="006C42EC" w:rsidRPr="000C4B7A" w:rsidRDefault="006C42EC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6DC428" wp14:editId="0EAFA4D3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5" name="325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678DD" id="325 Conector recto de flecha" o:spid="_x0000_s1026" type="#_x0000_t32" style="position:absolute;margin-left:95.05pt;margin-top:.3pt;width:21pt;height:8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Dz4QEAAAMEAAAOAAAAZHJzL2Uyb0RvYy54bWysU02P0zAQvSPxHyzfadLCtqhquocuHwcE&#10;1cL+AK8zbiz8pbFpmn/P2EkDgoUD4jKxM/PezJsZ724v1rAzYNTeNXy5qDkDJ32r3anhD1/evnjN&#10;WUzCtcJ4Bw0fIPLb/fNnuz5sYeU7b1pARiQubvvQ8C6lsK2qKDuwIi58AEdO5dGKRFc8VS2Kntit&#10;qVZ1va56j21ALyFG+ns3Ovm+8CsFMn1SKkJipuFUWyoWi33MttrvxPaEInRaTmWIf6jCCu0o6Ux1&#10;J5Jg31D/RmW1RB+9SgvpbeWV0hKKBlKzrH9R87kTAYoWak4Mc5vi/6OVH89HZLpt+MvVDWdOWBoS&#10;HdmBxiWTR4b5w1pgyoDsRO5YH+KWgAd3xOkWwxGz/ItCS4E6vKdlKA0hiexS+j3M/YZLYpJ+rtbr&#10;TU1TkeRa1q82m5vMXo00mS5gTO/AW5YPDY8JhT51iWobixtTiPOHmEbgFZDBxmWbhDZvXMvSEEiZ&#10;QPT9lCT7qyxlLL6c0mBgxN6DorbkIouMspBwMMjOglap/bqcWSgyQ5Q2ZgbVfwdNsRkGZUln4Kjo&#10;j9nm6JLRuzQDrXYen8qaLtdS1Rh/VT1qzbIffTuUUZZ20KaVIUyvIq/yz/cC//F2998BAAD//wMA&#10;UEsDBBQABgAIAAAAIQA5kidl3QAAAAcBAAAPAAAAZHJzL2Rvd25yZXYueG1sTI7LasMwEEX3hf6D&#10;mEI3oZHt0jxcy6EUAoVCIW4WXSrWxDaxRkaSE+fvO101yzP3cucUm8n24ow+dI4UpPMEBFLtTEeN&#10;gv339mkFIkRNRveOUMEVA2zK+7tC58ZdaIfnKjaCRyjkWkEb45BLGeoWrQ5zNyBxdnTe6sjoG2m8&#10;vvC47WWWJAtpdUf8odUDvrdYn6rRKvCz7fp03WXZ7Pj5US1X0/iy//lS6vFhensFEXGK/2X402d1&#10;KNnp4EYyQfTM6yTlqoIFCI6z54zxwPdlCrIs5K1/+QsAAP//AwBQSwECLQAUAAYACAAAACEAtoM4&#10;kv4AAADhAQAAEwAAAAAAAAAAAAAAAAAAAAAAW0NvbnRlbnRfVHlwZXNdLnhtbFBLAQItABQABgAI&#10;AAAAIQA4/SH/1gAAAJQBAAALAAAAAAAAAAAAAAAAAC8BAABfcmVscy8ucmVsc1BLAQItABQABgAI&#10;AAAAIQBXggDz4QEAAAMEAAAOAAAAAAAAAAAAAAAAAC4CAABkcnMvZTJvRG9jLnhtbFBLAQItABQA&#10;BgAIAAAAIQA5kidl3QAAAAcBAAAPAAAAAAAAAAAAAAAAADsEAABkcnMvZG93bnJldi54bWxQSwUG&#10;AAAAAAQABADzAAAAR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A511C6C" wp14:editId="3CDD7428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6" name="326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F9255" id="326 Conector recto de flecha" o:spid="_x0000_s1026" type="#_x0000_t32" style="position:absolute;margin-left:151.3pt;margin-top:.3pt;width:18pt;height: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ETr2QEAAPkDAAAOAAAAZHJzL2Uyb0RvYy54bWysU9uO0zAQfUfiHyy/0yQFuquq6T50gRcE&#10;FQsf4HXGjYVvGpsm+XvGTptF3B4QL+PL+JyZMzPe3Y3WsDNg1N61vFnVnIGTvtPu1PIvn9++uOUs&#10;JuE6YbyDlk8Q+d3++bPdELaw9r03HSAjEhe3Q2h5n1LYVlWUPVgRVz6AI6fyaEWiI56qDsVA7NZU&#10;67reVIPHLqCXECPd3s9Ovi/8SoFMH5WKkJhpOeWWisViH7Ot9juxPaEIvZaXNMQ/ZGGFdhR0oboX&#10;SbBvqH+hslqij16llfS28kppCUUDqWnqn9Q89CJA0ULFiWEpU/x/tPLD+YhMdy1/ud5w5oSlJtGW&#10;HahdMnlkmBfWAVMGZC9yxYYQtwQ8uCNeTjEcMcsfFdq8kjA2lipPS5VhTEzS5Xp9u6mpF5JcTf3q&#10;5uZ15qyewAFjegfesrxpeUwo9KlPlNGcUlMqLc7vY5qBV0CObFy2SWjzxnUsTYH0CEQ/XIJkf5UF&#10;zCmXXZoMzNhPoKgYOckSo4whHAyys6AB6r42Cwu9zBCljVlA9d9Bl7cZBmU0F+Cs6I/Rltclondp&#10;AVrtPP4uahqvqar5/VX1rDXLfvTdVBpYykHzVZpw+Qt5gH88F/jTj91/Bw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D7KETr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1FC976D6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eastAsiaTheme="minorEastAsia" w:hAnsi="Arial" w:cs="Arial"/>
              </w:rPr>
              <w:t xml:space="preserve">                     </w:t>
            </w:r>
            <w:r w:rsidRPr="000C4B7A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EE0ADDC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668BC851" w14:textId="613DB058" w:rsidR="006C42EC" w:rsidRPr="000C4B7A" w:rsidRDefault="006C42EC" w:rsidP="006C42EC">
            <w:pPr>
              <w:jc w:val="both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i/>
              </w:rPr>
              <w:t xml:space="preserve">Y el residuo </w:t>
            </w:r>
            <w:r w:rsidRPr="000C4B7A">
              <w:rPr>
                <w:rFonts w:ascii="Arial" w:eastAsiaTheme="minorEastAsia" w:hAnsi="Arial" w:cs="Arial"/>
                <w:b/>
                <w:i/>
              </w:rPr>
              <w:t>r</w:t>
            </w:r>
            <w:r w:rsidRPr="000C4B7A">
              <w:rPr>
                <w:rFonts w:ascii="Arial" w:eastAsiaTheme="minorEastAsia" w:hAnsi="Arial" w:cs="Arial"/>
                <w:i/>
              </w:rPr>
              <w:t xml:space="preserve"> es diferente de 0</w:t>
            </w:r>
            <w:r w:rsidRPr="000C4B7A">
              <w:rPr>
                <w:rFonts w:ascii="Arial" w:eastAsiaTheme="minorEastAsia" w:hAnsi="Arial" w:cs="Arial"/>
              </w:rPr>
              <w:t xml:space="preserve">                           </w:t>
            </w:r>
          </w:p>
          <w:p w14:paraId="1B90A87D" w14:textId="77777777" w:rsidR="006C42EC" w:rsidRPr="000C4B7A" w:rsidRDefault="006C42EC" w:rsidP="002C0E38">
            <w:pPr>
              <w:rPr>
                <w:rFonts w:ascii="Times" w:hAnsi="Times"/>
              </w:rPr>
            </w:pPr>
          </w:p>
        </w:tc>
      </w:tr>
    </w:tbl>
    <w:p w14:paraId="6EF269B9" w14:textId="77777777" w:rsidR="00CD0E84" w:rsidRPr="006C42EC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4CEDB1C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5D727B2" w14:textId="2B2CC7E7" w:rsidR="006C42EC" w:rsidRPr="008D2EC6" w:rsidRDefault="006C42EC" w:rsidP="008D2EC6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8D2EC6">
        <w:rPr>
          <w:rFonts w:ascii="Arial" w:hAnsi="Arial" w:cs="Arial"/>
          <w:color w:val="000000"/>
          <w:lang w:val="es-CO"/>
        </w:rPr>
        <w:t xml:space="preserve">Realiza la siguiente división 54.937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8D2EC6">
        <w:rPr>
          <w:rFonts w:ascii="Arial" w:eastAsiaTheme="minorEastAsia" w:hAnsi="Arial" w:cs="Arial"/>
          <w:color w:val="000000"/>
          <w:lang w:val="es-CO"/>
        </w:rPr>
        <w:t xml:space="preserve"> 35</w:t>
      </w:r>
      <w:bookmarkStart w:id="50" w:name="_GoBack"/>
      <w:bookmarkEnd w:id="50"/>
    </w:p>
    <w:p w14:paraId="74DE0E4A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FDBABD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C42EC" w:rsidRPr="006C42EC" w14:paraId="2A1F3BFC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FEE6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0DA1" w14:textId="77777777" w:rsidR="006C42EC" w:rsidRPr="006C42EC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54.937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160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21B5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92D05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6C42EC" w:rsidRPr="006C42EC" w14:paraId="3FB0AD76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D8E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7DD3F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F7740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1569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EC96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00B0F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6C42EC" w:rsidRPr="006C42EC" w14:paraId="01DF83C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FB612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C0F5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243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FFD5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3A9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74BB2D3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EEDB6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825474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337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EEE82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C8C9C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17778124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C26A13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45AC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D177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A5B758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54A91E3A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A1F13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61C3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31B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EDCB9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6EB8B994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FB45EFF" w14:textId="33C8E60E" w:rsidR="00CD0E84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 xml:space="preserve">Ejemplo </w:t>
      </w:r>
    </w:p>
    <w:p w14:paraId="1B7AF73B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76B569E" w14:textId="24FA367D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tiene 215 gomitas para distribuir en 8 paquetes, ¿cuántas gomitas tendrá cada paquete? ¿Cu</w:t>
      </w:r>
      <w:r w:rsidR="00FD20E9">
        <w:rPr>
          <w:rFonts w:ascii="Arial" w:hAnsi="Arial" w:cs="Arial"/>
          <w:color w:val="000000"/>
          <w:lang w:val="es-CO"/>
        </w:rPr>
        <w:t>á</w:t>
      </w:r>
      <w:r>
        <w:rPr>
          <w:rFonts w:ascii="Arial" w:hAnsi="Arial" w:cs="Arial"/>
          <w:color w:val="000000"/>
          <w:lang w:val="es-CO"/>
        </w:rPr>
        <w:t>ntas gomitas  le hacen falta para completar otro paquete?</w:t>
      </w:r>
    </w:p>
    <w:p w14:paraId="57E5045D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7E559A7" w14:textId="7E478ED1" w:rsidR="007C385E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>Solución</w:t>
      </w:r>
    </w:p>
    <w:p w14:paraId="05AD3CA0" w14:textId="77777777" w:rsidR="00CD0E84" w:rsidRPr="007C385E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61FB6D63" w14:textId="285E6E69" w:rsidR="00CD0E84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Como Andrea tien</w:t>
      </w:r>
      <w:r>
        <w:rPr>
          <w:rFonts w:ascii="Arial" w:hAnsi="Arial" w:cs="Arial"/>
          <w:color w:val="000000"/>
          <w:lang w:val="es-CO"/>
        </w:rPr>
        <w:t>e</w:t>
      </w:r>
      <w:r w:rsidRPr="005520AF">
        <w:rPr>
          <w:rFonts w:ascii="Arial" w:hAnsi="Arial" w:cs="Arial"/>
          <w:color w:val="000000"/>
          <w:lang w:val="es-CO"/>
        </w:rPr>
        <w:t xml:space="preserve"> 215 gomitas para repartirlas en 8 paquetes, es necesario realizar una división</w:t>
      </w:r>
      <w:r>
        <w:rPr>
          <w:rFonts w:ascii="Arial" w:hAnsi="Arial" w:cs="Arial"/>
          <w:color w:val="000000"/>
          <w:lang w:val="es-CO"/>
        </w:rPr>
        <w:t>.</w:t>
      </w:r>
    </w:p>
    <w:p w14:paraId="49BE7701" w14:textId="77777777" w:rsid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W w:w="2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520AF" w:rsidRPr="005520AF" w14:paraId="339632B9" w14:textId="77777777" w:rsidTr="005520AF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883F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215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BA9294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8</w:t>
            </w:r>
          </w:p>
        </w:tc>
      </w:tr>
      <w:tr w:rsidR="005520AF" w:rsidRPr="005520AF" w14:paraId="7CA68F23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4BFE5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2821E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26</w:t>
            </w:r>
          </w:p>
        </w:tc>
      </w:tr>
      <w:tr w:rsidR="005520AF" w:rsidRPr="005520AF" w14:paraId="1789B790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348B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7185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2AE8386E" w14:textId="77777777" w:rsidR="005520AF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5A04FB3" w14:textId="3B846321" w:rsidR="00CD0E84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Para dar respuesta a la primera respuesta decimos, que cada paquete debe contener 26 gomitas</w:t>
      </w:r>
      <w:r w:rsidR="008D2EC6" w:rsidRPr="005520AF">
        <w:rPr>
          <w:rFonts w:ascii="Arial" w:hAnsi="Arial" w:cs="Arial"/>
          <w:color w:val="000000"/>
          <w:lang w:val="es-CO"/>
        </w:rPr>
        <w:t xml:space="preserve">; </w:t>
      </w:r>
      <w:r w:rsidR="008D2EC6">
        <w:rPr>
          <w:rFonts w:ascii="Arial" w:hAnsi="Arial" w:cs="Arial"/>
          <w:color w:val="000000"/>
          <w:lang w:val="es-CO"/>
        </w:rPr>
        <w:t>como</w:t>
      </w:r>
      <w:r>
        <w:rPr>
          <w:rFonts w:ascii="Arial" w:hAnsi="Arial" w:cs="Arial"/>
          <w:color w:val="000000"/>
          <w:lang w:val="es-CO"/>
        </w:rPr>
        <w:t xml:space="preserve"> sobra </w:t>
      </w:r>
      <w:r w:rsidR="008D2EC6">
        <w:rPr>
          <w:rFonts w:ascii="Arial" w:hAnsi="Arial" w:cs="Arial"/>
          <w:color w:val="000000"/>
          <w:lang w:val="es-CO"/>
        </w:rPr>
        <w:t>7 gomas</w:t>
      </w:r>
      <w:r>
        <w:rPr>
          <w:rFonts w:ascii="Arial" w:hAnsi="Arial" w:cs="Arial"/>
          <w:color w:val="000000"/>
          <w:lang w:val="es-CO"/>
        </w:rPr>
        <w:t xml:space="preserve"> </w:t>
      </w:r>
      <w:r w:rsidR="00D2163D">
        <w:rPr>
          <w:rFonts w:ascii="Arial" w:hAnsi="Arial" w:cs="Arial"/>
          <w:color w:val="000000"/>
          <w:lang w:val="es-CO"/>
        </w:rPr>
        <w:t>harían</w:t>
      </w:r>
      <w:r>
        <w:rPr>
          <w:rFonts w:ascii="Arial" w:hAnsi="Arial" w:cs="Arial"/>
          <w:color w:val="000000"/>
          <w:lang w:val="es-CO"/>
        </w:rPr>
        <w:t xml:space="preserve"> falta </w:t>
      </w:r>
      <w:r w:rsidR="008D2EC6">
        <w:rPr>
          <w:rFonts w:ascii="Arial" w:hAnsi="Arial" w:cs="Arial"/>
          <w:color w:val="000000"/>
          <w:lang w:val="es-CO"/>
        </w:rPr>
        <w:t>19 de</w:t>
      </w:r>
      <w:r>
        <w:rPr>
          <w:rFonts w:ascii="Arial" w:hAnsi="Arial" w:cs="Arial"/>
          <w:color w:val="000000"/>
          <w:lang w:val="es-CO"/>
        </w:rPr>
        <w:t xml:space="preserve"> ellas para completar otro paquete</w:t>
      </w:r>
      <w:r w:rsidR="00FD20E9">
        <w:rPr>
          <w:rFonts w:ascii="Arial" w:hAnsi="Arial" w:cs="Arial"/>
          <w:color w:val="000000"/>
          <w:lang w:val="es-CO"/>
        </w:rPr>
        <w:t xml:space="preserve"> (</w:t>
      </w:r>
      <w:r w:rsidR="00FD20E9" w:rsidRPr="00FD20E9">
        <w:rPr>
          <w:rFonts w:ascii="Arial" w:hAnsi="Arial" w:cs="Arial"/>
          <w:i/>
          <w:color w:val="000000"/>
          <w:lang w:val="es-CO"/>
        </w:rPr>
        <w:t>7 + 19 = 26</w:t>
      </w:r>
      <w:r w:rsidR="00FD20E9">
        <w:rPr>
          <w:rFonts w:ascii="Arial" w:hAnsi="Arial" w:cs="Arial"/>
          <w:color w:val="000000"/>
          <w:lang w:val="es-CO"/>
        </w:rPr>
        <w:t>);</w:t>
      </w:r>
      <w:r>
        <w:rPr>
          <w:rFonts w:ascii="Arial" w:hAnsi="Arial" w:cs="Arial"/>
          <w:color w:val="000000"/>
          <w:lang w:val="es-CO"/>
        </w:rPr>
        <w:t xml:space="preserve"> de </w:t>
      </w:r>
      <w:r w:rsidR="008D2EC6">
        <w:rPr>
          <w:rFonts w:ascii="Arial" w:hAnsi="Arial" w:cs="Arial"/>
          <w:color w:val="000000"/>
          <w:lang w:val="es-CO"/>
        </w:rPr>
        <w:t>esta manera</w:t>
      </w:r>
      <w:r>
        <w:rPr>
          <w:rFonts w:ascii="Arial" w:hAnsi="Arial" w:cs="Arial"/>
          <w:color w:val="000000"/>
          <w:lang w:val="es-CO"/>
        </w:rPr>
        <w:t xml:space="preserve"> contestamos la segunda pregunta.</w:t>
      </w:r>
    </w:p>
    <w:p w14:paraId="721E4C9B" w14:textId="77777777" w:rsidR="00CD0E84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02EC7E3" w14:textId="77777777" w:rsidR="00FD20E9" w:rsidRPr="005520AF" w:rsidRDefault="00FD20E9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F6DDA8F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4666A5B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4"/>
        <w:gridCol w:w="6424"/>
      </w:tblGrid>
      <w:tr w:rsidR="008C7457" w:rsidRPr="00E136CE" w14:paraId="404F1E8E" w14:textId="77777777" w:rsidTr="002C0E38">
        <w:tc>
          <w:tcPr>
            <w:tcW w:w="9054" w:type="dxa"/>
            <w:gridSpan w:val="2"/>
            <w:shd w:val="clear" w:color="auto" w:fill="000000" w:themeFill="text1"/>
          </w:tcPr>
          <w:p w14:paraId="5140DC45" w14:textId="77777777" w:rsidR="008C7457" w:rsidRPr="00E136CE" w:rsidRDefault="008C7457" w:rsidP="002C0E38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8C7457" w:rsidRPr="00E136CE" w14:paraId="6214F097" w14:textId="77777777" w:rsidTr="002C0E38">
        <w:tc>
          <w:tcPr>
            <w:tcW w:w="2518" w:type="dxa"/>
          </w:tcPr>
          <w:p w14:paraId="3653FF1C" w14:textId="77777777" w:rsidR="008C7457" w:rsidRPr="00E136CE" w:rsidRDefault="008C7457" w:rsidP="002C0E38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4F6EA0A0" w14:textId="1834D4CC" w:rsidR="008C7457" w:rsidRPr="00E136CE" w:rsidRDefault="007D1171" w:rsidP="009273F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</w:t>
            </w:r>
            <w:r w:rsidR="008C7457" w:rsidRPr="00E136CE">
              <w:rPr>
                <w:rFonts w:ascii="Arial" w:hAnsi="Arial" w:cs="Arial"/>
              </w:rPr>
              <w:t>0</w:t>
            </w:r>
            <w:r w:rsidR="008C7457">
              <w:rPr>
                <w:rFonts w:ascii="Arial" w:hAnsi="Arial" w:cs="Arial"/>
              </w:rPr>
              <w:t>6</w:t>
            </w:r>
            <w:r w:rsidR="008C7457" w:rsidRPr="00E136CE">
              <w:rPr>
                <w:rFonts w:ascii="Arial" w:hAnsi="Arial" w:cs="Arial"/>
              </w:rPr>
              <w:t>_0</w:t>
            </w:r>
            <w:r w:rsidR="008C7457">
              <w:rPr>
                <w:rFonts w:ascii="Arial" w:hAnsi="Arial" w:cs="Arial"/>
              </w:rPr>
              <w:t>3</w:t>
            </w:r>
            <w:r w:rsidR="008C7457" w:rsidRPr="00E136CE">
              <w:rPr>
                <w:rFonts w:ascii="Arial" w:hAnsi="Arial" w:cs="Arial"/>
              </w:rPr>
              <w:t>_REC</w:t>
            </w:r>
            <w:r w:rsidR="008C7457"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6</w:t>
            </w:r>
            <w:r w:rsidR="008C7457">
              <w:rPr>
                <w:rFonts w:ascii="Arial" w:hAnsi="Arial" w:cs="Arial"/>
              </w:rPr>
              <w:t>0</w:t>
            </w:r>
          </w:p>
        </w:tc>
      </w:tr>
      <w:tr w:rsidR="008C7457" w:rsidRPr="00E136CE" w14:paraId="3359DE4D" w14:textId="77777777" w:rsidTr="002C0E38">
        <w:tc>
          <w:tcPr>
            <w:tcW w:w="2518" w:type="dxa"/>
          </w:tcPr>
          <w:p w14:paraId="585EC239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64DD7BA" w14:textId="43101314" w:rsidR="008C7457" w:rsidRPr="00E136CE" w:rsidRDefault="008C7457" w:rsidP="008C74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8C7457" w:rsidRPr="00E136CE" w14:paraId="126C649E" w14:textId="77777777" w:rsidTr="002C0E38">
        <w:tc>
          <w:tcPr>
            <w:tcW w:w="2518" w:type="dxa"/>
          </w:tcPr>
          <w:p w14:paraId="19B200BF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5AB8BE3B" w14:textId="7481948C" w:rsidR="008C7457" w:rsidRP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arreglar el símbolo de la división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FD20E9">
              <w:rPr>
                <w:rFonts w:ascii="Arial" w:eastAsiaTheme="minorEastAsia" w:hAnsi="Arial" w:cs="Arial"/>
                <w:b/>
                <w:lang w:val="es-ES_tradnl"/>
              </w:rPr>
              <w:t xml:space="preserve"> </w:t>
            </w:r>
            <w:r>
              <w:rPr>
                <w:rFonts w:ascii="Arial" w:eastAsiaTheme="minorEastAsia" w:hAnsi="Arial" w:cs="Arial"/>
                <w:lang w:val="es-ES_tradnl"/>
              </w:rPr>
              <w:t xml:space="preserve"> en toda la </w:t>
            </w:r>
            <w:r w:rsidR="008429F6">
              <w:rPr>
                <w:rFonts w:ascii="Arial" w:eastAsiaTheme="minorEastAsia" w:hAnsi="Arial" w:cs="Arial"/>
                <w:lang w:val="es-ES_tradnl"/>
              </w:rPr>
              <w:t>práctica</w:t>
            </w:r>
            <w:r>
              <w:rPr>
                <w:rFonts w:ascii="Arial" w:eastAsiaTheme="minorEastAsia" w:hAnsi="Arial" w:cs="Arial"/>
                <w:lang w:val="es-ES_tradnl"/>
              </w:rPr>
              <w:t>.</w:t>
            </w:r>
          </w:p>
          <w:p w14:paraId="28184093" w14:textId="77777777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</w:p>
          <w:p w14:paraId="45720BF6" w14:textId="4341BDED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1FF39B" wp14:editId="00D1583B">
                  <wp:extent cx="3381375" cy="885825"/>
                  <wp:effectExtent l="0" t="0" r="9525" b="952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4458" t="40217" r="15248" b="34511"/>
                          <a:stretch/>
                        </pic:blipFill>
                        <pic:spPr bwMode="auto">
                          <a:xfrm>
                            <a:off x="0" y="0"/>
                            <a:ext cx="3383826" cy="8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28DF2" w14:textId="77777777" w:rsidR="008C7457" w:rsidRPr="00E136CE" w:rsidRDefault="008C7457" w:rsidP="00D74AF7">
            <w:pPr>
              <w:rPr>
                <w:rFonts w:ascii="Arial" w:hAnsi="Arial" w:cs="Arial"/>
                <w:lang w:val="es-ES_tradnl"/>
              </w:rPr>
            </w:pPr>
          </w:p>
        </w:tc>
      </w:tr>
      <w:tr w:rsidR="00C11C63" w14:paraId="6F652243" w14:textId="77777777" w:rsidTr="00C11C63">
        <w:tc>
          <w:tcPr>
            <w:tcW w:w="2518" w:type="dxa"/>
          </w:tcPr>
          <w:p w14:paraId="2ED33ECE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791D2D70" w14:textId="609413F6" w:rsidR="00C11C63" w:rsidRDefault="00C11C63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Ejercita la división de números naturales</w:t>
            </w:r>
          </w:p>
        </w:tc>
      </w:tr>
      <w:tr w:rsidR="00C11C63" w14:paraId="350D75F0" w14:textId="77777777" w:rsidTr="00C11C63">
        <w:tc>
          <w:tcPr>
            <w:tcW w:w="2518" w:type="dxa"/>
          </w:tcPr>
          <w:p w14:paraId="15E058D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5ABD8E6B" w14:textId="152F3813" w:rsidR="00C11C63" w:rsidRDefault="00C11C63" w:rsidP="00D82C80">
            <w:pPr>
              <w:rPr>
                <w:rFonts w:ascii="Arial" w:hAnsi="Arial" w:cs="Arial"/>
              </w:rPr>
            </w:pPr>
            <w:r w:rsidRPr="00EC71D2">
              <w:rPr>
                <w:rFonts w:ascii="Arial" w:hAnsi="Arial" w:cs="Arial"/>
              </w:rPr>
              <w:t>Este recurso permite que el estudiante practique el algoritmo de la división hasta por tres cifras.</w:t>
            </w:r>
          </w:p>
        </w:tc>
      </w:tr>
    </w:tbl>
    <w:p w14:paraId="680AE6B2" w14:textId="77777777" w:rsidR="00CD0E84" w:rsidRPr="00C11C63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5411901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D68E2C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97AFD19" w14:textId="41F75590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división de números naturales?</w:t>
      </w:r>
    </w:p>
    <w:p w14:paraId="7E4C9D7E" w14:textId="77777777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</w:p>
    <w:p w14:paraId="5C42DCE3" w14:textId="2BF2FE66" w:rsidR="008429F6" w:rsidRPr="004344A2" w:rsidRDefault="008429F6" w:rsidP="008429F6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la división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se cumple todas las propiedades vistas en la </w:t>
      </w:r>
      <w:r w:rsidR="0096035A">
        <w:rPr>
          <w:rFonts w:ascii="Arial" w:hAnsi="Arial" w:cs="Arial"/>
        </w:rPr>
        <w:t>multiplicación</w:t>
      </w:r>
      <w:r>
        <w:rPr>
          <w:rFonts w:ascii="Arial" w:hAnsi="Arial" w:cs="Arial"/>
        </w:rPr>
        <w:t>.</w:t>
      </w:r>
    </w:p>
    <w:p w14:paraId="0C20E2E2" w14:textId="77777777" w:rsidR="008429F6" w:rsidRPr="004344A2" w:rsidRDefault="008429F6" w:rsidP="008429F6">
      <w:pPr>
        <w:spacing w:after="0"/>
        <w:rPr>
          <w:rFonts w:ascii="Times New Roman" w:hAnsi="Times New Roman" w:cs="Times New Roman"/>
          <w:color w:val="000000"/>
        </w:rPr>
      </w:pPr>
    </w:p>
    <w:p w14:paraId="64ACB996" w14:textId="2CE921D1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8429F6" w:rsidRPr="002B305F" w14:paraId="74825C86" w14:textId="77777777" w:rsidTr="00E049D3">
        <w:tc>
          <w:tcPr>
            <w:tcW w:w="1670" w:type="dxa"/>
          </w:tcPr>
          <w:p w14:paraId="5158A64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50EEE1A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7752CB68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3E524087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8429F6" w:rsidRPr="00A84257" w14:paraId="2F9DDBA8" w14:textId="77777777" w:rsidTr="00E049D3">
        <w:tc>
          <w:tcPr>
            <w:tcW w:w="1670" w:type="dxa"/>
          </w:tcPr>
          <w:p w14:paraId="48246695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37803D2B" w14:textId="77777777" w:rsidR="008429F6" w:rsidRPr="00A84257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4DB768B2" w14:textId="63FD48A9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 ∈N</m:t>
                </m:r>
              </m:oMath>
            </m:oMathPara>
          </w:p>
        </w:tc>
        <w:tc>
          <w:tcPr>
            <w:tcW w:w="2976" w:type="dxa"/>
          </w:tcPr>
          <w:p w14:paraId="103858D9" w14:textId="7F2A2071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</m:t>
                </m:r>
              </m:oMath>
            </m:oMathPara>
          </w:p>
          <w:p w14:paraId="5CB52AB0" w14:textId="399371CF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40∈N entonces,</m:t>
                </m:r>
              </m:oMath>
            </m:oMathPara>
          </w:p>
          <w:p w14:paraId="2D338212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2C11C81A" w14:textId="3E6A476C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12÷40=</m:t>
                </m:r>
              </m:oMath>
            </m:oMathPara>
          </w:p>
          <w:p w14:paraId="413665F0" w14:textId="77777777" w:rsidR="008429F6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5EF16F85" w14:textId="4D0E76C1" w:rsidR="008429F6" w:rsidRPr="002B305F" w:rsidRDefault="008429F6" w:rsidP="00A51E80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 xml:space="preserve">No es posible porque el </w:t>
            </w:r>
            <w:r w:rsidR="00A51E80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 xml:space="preserve"> es mayor que el </w:t>
            </w:r>
            <w:r w:rsidR="00A51E80">
              <w:rPr>
                <w:rFonts w:ascii="Arial" w:eastAsiaTheme="minorEastAsia" w:hAnsi="Arial" w:cs="Arial"/>
              </w:rPr>
              <w:t>dividendo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  <w:tc>
          <w:tcPr>
            <w:tcW w:w="1575" w:type="dxa"/>
          </w:tcPr>
          <w:p w14:paraId="6F501828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6EBBA460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3CF58384" w14:textId="77777777" w:rsidTr="00E049D3">
        <w:tc>
          <w:tcPr>
            <w:tcW w:w="1670" w:type="dxa"/>
          </w:tcPr>
          <w:p w14:paraId="56007B58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B88CB7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79F26EAA" w14:textId="32C56A54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a÷b=b÷a</m:t>
                </m:r>
              </m:oMath>
            </m:oMathPara>
          </w:p>
        </w:tc>
        <w:tc>
          <w:tcPr>
            <w:tcW w:w="2976" w:type="dxa"/>
          </w:tcPr>
          <w:p w14:paraId="648C7940" w14:textId="07183E60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250∈N y  50∈N entonces,</m:t>
                </m:r>
              </m:oMath>
            </m:oMathPara>
          </w:p>
          <w:p w14:paraId="7C147213" w14:textId="0679583D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250÷50=50÷250</m:t>
                </m:r>
              </m:oMath>
            </m:oMathPara>
          </w:p>
          <w:p w14:paraId="37693D56" w14:textId="04E01F02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50=No es posible</m:t>
                </m:r>
              </m:oMath>
            </m:oMathPara>
          </w:p>
        </w:tc>
        <w:tc>
          <w:tcPr>
            <w:tcW w:w="1575" w:type="dxa"/>
          </w:tcPr>
          <w:p w14:paraId="5B62DE70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7AFC527D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43E7996D" w14:textId="77777777" w:rsidTr="00E049D3">
        <w:tc>
          <w:tcPr>
            <w:tcW w:w="1670" w:type="dxa"/>
          </w:tcPr>
          <w:p w14:paraId="31C32D67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27B1A914" w14:textId="77777777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65B023E1" w14:textId="4FE1417C" w:rsidR="008429F6" w:rsidRPr="00AC40DF" w:rsidRDefault="00433205" w:rsidP="002C0E38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a÷b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÷c=a÷(b÷c)</m:t>
                </m:r>
              </m:oMath>
            </m:oMathPara>
          </w:p>
        </w:tc>
        <w:tc>
          <w:tcPr>
            <w:tcW w:w="2976" w:type="dxa"/>
          </w:tcPr>
          <w:p w14:paraId="315D50BF" w14:textId="1847218E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4∈N y 2∈N</m:t>
                </m:r>
              </m:oMath>
            </m:oMathPara>
          </w:p>
          <w:p w14:paraId="63EF7957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750EE328" w14:textId="29EDDC1F" w:rsidR="008429F6" w:rsidRPr="00A51E80" w:rsidRDefault="00433205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8÷4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÷2=8÷(4÷2)</m:t>
                </m:r>
              </m:oMath>
            </m:oMathPara>
          </w:p>
          <w:p w14:paraId="26186E72" w14:textId="04BF6A6E" w:rsidR="00A51E80" w:rsidRPr="00A51E80" w:rsidRDefault="00A51E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2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÷2=8÷2</m:t>
                </m:r>
              </m:oMath>
            </m:oMathPara>
          </w:p>
          <w:p w14:paraId="280A32DD" w14:textId="5C8E3884" w:rsidR="00A51E80" w:rsidRPr="00D73948" w:rsidRDefault="00A51E80" w:rsidP="00A51E80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1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≠4</m:t>
                </m:r>
              </m:oMath>
            </m:oMathPara>
          </w:p>
          <w:p w14:paraId="572D6C97" w14:textId="571B0EC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04ABCED3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4E2A32B1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6E98C6F2" w14:textId="77777777" w:rsidTr="00E049D3">
        <w:tc>
          <w:tcPr>
            <w:tcW w:w="1670" w:type="dxa"/>
          </w:tcPr>
          <w:p w14:paraId="26F5BE5F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3C94F8D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3A1AF7AB" w14:textId="79F79F4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a÷1=a</m:t>
                </m:r>
              </m:oMath>
            </m:oMathPara>
          </w:p>
        </w:tc>
        <w:tc>
          <w:tcPr>
            <w:tcW w:w="2976" w:type="dxa"/>
          </w:tcPr>
          <w:p w14:paraId="379C315D" w14:textId="3617767D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789∈Nentonces,</m:t>
                </m:r>
              </m:oMath>
            </m:oMathPara>
          </w:p>
          <w:p w14:paraId="7E1E993E" w14:textId="76CBEA9D" w:rsidR="008429F6" w:rsidRPr="00D73948" w:rsidRDefault="00D2019B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789÷1=789</m:t>
                </m:r>
              </m:oMath>
            </m:oMathPara>
          </w:p>
          <w:p w14:paraId="76E9E544" w14:textId="369BC7D9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Siempre que el </w:t>
            </w:r>
            <w:r w:rsidR="00D2019B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 este en el </w:t>
            </w:r>
            <w:r w:rsidR="00D2019B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>.</w:t>
            </w:r>
          </w:p>
          <w:p w14:paraId="060D6AC0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4BC503C4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602E62FF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76152AD8" w14:textId="77777777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430"/>
      </w:tblGrid>
      <w:tr w:rsidR="003C2FAA" w:rsidRPr="00E136CE" w14:paraId="32FF0075" w14:textId="77777777" w:rsidTr="00CC0F18">
        <w:tc>
          <w:tcPr>
            <w:tcW w:w="8828" w:type="dxa"/>
            <w:gridSpan w:val="2"/>
            <w:shd w:val="clear" w:color="auto" w:fill="000000" w:themeFill="text1"/>
          </w:tcPr>
          <w:p w14:paraId="07A3D3BF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77BF56D5" w14:textId="77777777" w:rsidTr="00CC0F18">
        <w:tc>
          <w:tcPr>
            <w:tcW w:w="2398" w:type="dxa"/>
          </w:tcPr>
          <w:p w14:paraId="7BC15993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30" w:type="dxa"/>
          </w:tcPr>
          <w:p w14:paraId="43964AC6" w14:textId="56FBB1C0" w:rsidR="003C2FAA" w:rsidRPr="00E136CE" w:rsidRDefault="003C2FAA" w:rsidP="009273F4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AA067B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0FFC5CA1" w14:textId="77777777" w:rsidTr="00CC0F18">
        <w:tc>
          <w:tcPr>
            <w:tcW w:w="2398" w:type="dxa"/>
          </w:tcPr>
          <w:p w14:paraId="02731F78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30" w:type="dxa"/>
          </w:tcPr>
          <w:p w14:paraId="158AFC4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3C2FAA" w:rsidRPr="00E136CE" w14:paraId="798C847B" w14:textId="77777777" w:rsidTr="00CC0F18">
        <w:trPr>
          <w:trHeight w:val="7045"/>
        </w:trPr>
        <w:tc>
          <w:tcPr>
            <w:tcW w:w="2398" w:type="dxa"/>
          </w:tcPr>
          <w:p w14:paraId="5F7A3F2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6430" w:type="dxa"/>
          </w:tcPr>
          <w:p w14:paraId="5482EC2E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Realizar los cambios indicados en las gráficas</w:t>
            </w:r>
          </w:p>
          <w:p w14:paraId="5A98FC43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</w:p>
          <w:p w14:paraId="1C5B6709" w14:textId="3A127C8B" w:rsidR="003C2FAA" w:rsidRPr="00E136CE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40B10B" wp14:editId="36D4D6F4">
                  <wp:extent cx="3457575" cy="406498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6665" t="19837" r="35629" b="9239"/>
                          <a:stretch/>
                        </pic:blipFill>
                        <pic:spPr bwMode="auto">
                          <a:xfrm>
                            <a:off x="0" y="0"/>
                            <a:ext cx="3460080" cy="406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63" w14:paraId="4CFC8A6D" w14:textId="77777777" w:rsidTr="00C11C63">
        <w:tc>
          <w:tcPr>
            <w:tcW w:w="2398" w:type="dxa"/>
          </w:tcPr>
          <w:p w14:paraId="1F20CA1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430" w:type="dxa"/>
          </w:tcPr>
          <w:p w14:paraId="47F63FDB" w14:textId="226ECF75" w:rsidR="00C11C63" w:rsidRDefault="00DD65ED" w:rsidP="00D82C80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>Situaciones problema con multiplicación y división</w:t>
            </w:r>
          </w:p>
        </w:tc>
      </w:tr>
      <w:tr w:rsidR="00C11C63" w14:paraId="1DA118D9" w14:textId="77777777" w:rsidTr="00C11C63">
        <w:tc>
          <w:tcPr>
            <w:tcW w:w="2398" w:type="dxa"/>
          </w:tcPr>
          <w:p w14:paraId="0F575796" w14:textId="77777777" w:rsidR="00C11C63" w:rsidRPr="00E136CE" w:rsidRDefault="00C11C63" w:rsidP="00DD65ED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30" w:type="dxa"/>
          </w:tcPr>
          <w:p w14:paraId="24C7BCC2" w14:textId="69E43842" w:rsidR="00C11C63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 xml:space="preserve">En la actividad se resuelven situaciones que involucran </w:t>
            </w:r>
            <w:r>
              <w:rPr>
                <w:rFonts w:ascii="Arial" w:hAnsi="Arial" w:cs="Arial"/>
                <w:lang w:val="es-ES_tradnl"/>
              </w:rPr>
              <w:t>m</w:t>
            </w:r>
            <w:r w:rsidRPr="00AC662E">
              <w:rPr>
                <w:rFonts w:ascii="Arial" w:hAnsi="Arial" w:cs="Arial"/>
                <w:lang w:val="es-ES_tradnl"/>
              </w:rPr>
              <w:t>ultiplicaciones de números naturales.</w:t>
            </w:r>
          </w:p>
        </w:tc>
      </w:tr>
    </w:tbl>
    <w:p w14:paraId="00AD364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C3AADCC" w14:textId="61ED2B54" w:rsidR="003C2FAA" w:rsidRPr="002B305F" w:rsidRDefault="003C2FAA" w:rsidP="003C2FAA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222A6B17" w14:textId="77777777" w:rsidR="003C2FAA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p w14:paraId="505B0E1F" w14:textId="77777777" w:rsidR="003C2FAA" w:rsidRPr="00E9102E" w:rsidRDefault="003C2FAA" w:rsidP="003C2FAA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4DE2E38E" w14:textId="77777777" w:rsidR="003C2FAA" w:rsidRPr="00E9102E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7086"/>
      </w:tblGrid>
      <w:tr w:rsidR="003C2FAA" w:rsidRPr="00E136CE" w14:paraId="0C9D45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144094E8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6AFD1057" w14:textId="77777777" w:rsidTr="00DD65ED">
        <w:tc>
          <w:tcPr>
            <w:tcW w:w="1968" w:type="dxa"/>
          </w:tcPr>
          <w:p w14:paraId="087A4299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086" w:type="dxa"/>
          </w:tcPr>
          <w:p w14:paraId="5559A433" w14:textId="565789CC" w:rsidR="003C2FAA" w:rsidRPr="00E136CE" w:rsidRDefault="003C2FAA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55E871D5" w14:textId="77777777" w:rsidTr="00DD65ED">
        <w:tc>
          <w:tcPr>
            <w:tcW w:w="1968" w:type="dxa"/>
          </w:tcPr>
          <w:p w14:paraId="0968D551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086" w:type="dxa"/>
          </w:tcPr>
          <w:p w14:paraId="15CC33B5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3C2FAA" w:rsidRPr="00E136CE" w14:paraId="5D3E10D9" w14:textId="77777777" w:rsidTr="00DD65ED">
        <w:tc>
          <w:tcPr>
            <w:tcW w:w="1968" w:type="dxa"/>
          </w:tcPr>
          <w:p w14:paraId="5163D25E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086" w:type="dxa"/>
          </w:tcPr>
          <w:p w14:paraId="7D8A3FC1" w14:textId="739FDC1C" w:rsidR="003C2FAA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división de números naturales.</w:t>
            </w:r>
          </w:p>
          <w:p w14:paraId="15C02939" w14:textId="77777777" w:rsidR="00F14258" w:rsidRDefault="00F14258" w:rsidP="00CF352A">
            <w:pPr>
              <w:rPr>
                <w:rFonts w:ascii="Arial" w:hAnsi="Arial" w:cs="Arial"/>
              </w:rPr>
            </w:pPr>
          </w:p>
          <w:p w14:paraId="541CB72C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6CAC0506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49A28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</w:p>
          <w:p w14:paraId="09EDE04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537BF3A3" w14:textId="3D9EE7FB" w:rsidR="003C2FAA" w:rsidRDefault="000E601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4364EB2" wp14:editId="06B62BEF">
                  <wp:extent cx="4362450" cy="1619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6666" t="52174" r="36478" b="28532"/>
                          <a:stretch/>
                        </pic:blipFill>
                        <pic:spPr bwMode="auto">
                          <a:xfrm>
                            <a:off x="0" y="0"/>
                            <a:ext cx="4365613" cy="162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2FAA">
              <w:rPr>
                <w:rFonts w:ascii="Arial" w:hAnsi="Arial" w:cs="Arial"/>
                <w:lang w:val="es-ES_tradnl"/>
              </w:rPr>
              <w:t xml:space="preserve"> </w:t>
            </w:r>
          </w:p>
          <w:p w14:paraId="553E9745" w14:textId="77777777" w:rsidR="003C2FAA" w:rsidRPr="00E136CE" w:rsidRDefault="003C2FAA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DD65ED" w14:paraId="7F691A99" w14:textId="77777777" w:rsidTr="00DD65ED">
        <w:tc>
          <w:tcPr>
            <w:tcW w:w="1968" w:type="dxa"/>
          </w:tcPr>
          <w:p w14:paraId="4CECA21F" w14:textId="77777777" w:rsidR="00DD65ED" w:rsidRPr="00E136CE" w:rsidRDefault="00DD65ED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086" w:type="dxa"/>
          </w:tcPr>
          <w:p w14:paraId="2D1450B6" w14:textId="1B03D19B" w:rsidR="00DD65ED" w:rsidRDefault="00DD65ED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La división de números naturales</w:t>
            </w:r>
          </w:p>
        </w:tc>
      </w:tr>
      <w:tr w:rsidR="00DD65ED" w14:paraId="57AF298B" w14:textId="77777777" w:rsidTr="00DD65ED">
        <w:tc>
          <w:tcPr>
            <w:tcW w:w="1968" w:type="dxa"/>
          </w:tcPr>
          <w:p w14:paraId="7E2E6088" w14:textId="77777777" w:rsidR="00DD65ED" w:rsidRPr="00E136CE" w:rsidRDefault="00DD65ED" w:rsidP="00D82C80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086" w:type="dxa"/>
          </w:tcPr>
          <w:p w14:paraId="543A3279" w14:textId="4BD40EF2" w:rsidR="00DD65ED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lo aprendido en la sección de división con números naturales.</w:t>
            </w:r>
          </w:p>
        </w:tc>
      </w:tr>
    </w:tbl>
    <w:p w14:paraId="5180CEDD" w14:textId="77777777" w:rsidR="00C43A5D" w:rsidRPr="00DD65ED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15CC0C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9CCA9F5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81EB00" w14:textId="047FC7D6" w:rsidR="00F70AEF" w:rsidRPr="00891B2A" w:rsidRDefault="00F70AEF" w:rsidP="00F70AE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5</w:t>
      </w:r>
      <w:r w:rsidRPr="00891B2A">
        <w:rPr>
          <w:rFonts w:ascii="Arial" w:hAnsi="Arial" w:cs="Arial"/>
          <w:b/>
        </w:rPr>
        <w:t xml:space="preserve"> La</w:t>
      </w:r>
      <w:r>
        <w:rPr>
          <w:rFonts w:ascii="Arial" w:hAnsi="Arial" w:cs="Arial"/>
          <w:b/>
        </w:rPr>
        <w:t>s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operaciones combinadas</w:t>
      </w:r>
      <w:r w:rsidRPr="00891B2A">
        <w:rPr>
          <w:rFonts w:ascii="Arial" w:hAnsi="Arial" w:cs="Arial"/>
          <w:b/>
        </w:rPr>
        <w:t xml:space="preserve"> de números naturales</w:t>
      </w:r>
    </w:p>
    <w:p w14:paraId="222146DA" w14:textId="77777777" w:rsidR="00F70AEF" w:rsidRPr="00891B2A" w:rsidRDefault="00F70AEF" w:rsidP="00F70AEF">
      <w:pPr>
        <w:spacing w:after="0"/>
        <w:jc w:val="both"/>
        <w:rPr>
          <w:rFonts w:ascii="Arial" w:hAnsi="Arial" w:cs="Arial"/>
        </w:rPr>
      </w:pPr>
    </w:p>
    <w:p w14:paraId="71A7E997" w14:textId="5B67F1BA" w:rsidR="00F70AEF" w:rsidRDefault="00F70AEF" w:rsidP="00F70AEF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Las operaciones combinadas son expresiones que involucran varias operaciones como sumas, restas, multiplicaciones y divisiones. </w:t>
      </w:r>
      <w:r w:rsidRPr="00F70AEF">
        <w:rPr>
          <w:rStyle w:val="un"/>
          <w:rFonts w:ascii="Arial" w:hAnsi="Arial" w:cs="Arial"/>
          <w:b/>
          <w:color w:val="333333"/>
        </w:rPr>
        <w:t>Por ejemplo</w:t>
      </w:r>
    </w:p>
    <w:p w14:paraId="4BA0F731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B15B8A" w14:textId="0BC6D88F" w:rsidR="00F70AEF" w:rsidRPr="00984E1F" w:rsidRDefault="00984E1F" w:rsidP="00081745">
      <w:pPr>
        <w:spacing w:after="0"/>
        <w:rPr>
          <w:rFonts w:ascii="Times New Roman" w:eastAsiaTheme="minorEastAsia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8∙5+27÷9-4∙3</m:t>
          </m:r>
        </m:oMath>
      </m:oMathPara>
    </w:p>
    <w:p w14:paraId="6F0770BF" w14:textId="77777777" w:rsidR="00984E1F" w:rsidRPr="00984E1F" w:rsidRDefault="00984E1F" w:rsidP="00081745">
      <w:pPr>
        <w:spacing w:after="0"/>
        <w:rPr>
          <w:rFonts w:ascii="Times New Roman" w:hAnsi="Times New Roman" w:cs="Times New Roman"/>
          <w:b/>
          <w:color w:val="000000"/>
        </w:rPr>
      </w:pPr>
    </w:p>
    <w:p w14:paraId="3F4256C4" w14:textId="2B3EC21F" w:rsidR="00984E1F" w:rsidRPr="00984E1F" w:rsidRDefault="00984E1F" w:rsidP="00984E1F">
      <w:pPr>
        <w:spacing w:after="0"/>
        <w:rPr>
          <w:rFonts w:ascii="Times New Roman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12∙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b/>
                  <w:i/>
                  <w:color w:val="000000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36÷4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5∙6</m:t>
                  </m:r>
                </m:e>
              </m:d>
            </m:e>
          </m:d>
        </m:oMath>
      </m:oMathPara>
    </w:p>
    <w:p w14:paraId="1AEDE01E" w14:textId="77777777" w:rsidR="00984E1F" w:rsidRDefault="00984E1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37EECF" w14:textId="259E39E0" w:rsidR="003C2FAA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>Para resolver las operaciones combinadas es necesario tener en cuenta el siguiente orden:</w:t>
      </w:r>
    </w:p>
    <w:p w14:paraId="1A6EBEE6" w14:textId="77777777" w:rsidR="00984E1F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</w:p>
    <w:p w14:paraId="421F0251" w14:textId="4442A04E" w:rsid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Si hay signos de agrupación como paréntesis </w:t>
      </w:r>
      <w:r w:rsidRPr="00984E1F">
        <w:rPr>
          <w:rFonts w:ascii="Arial" w:hAnsi="Arial" w:cs="Arial"/>
          <w:b/>
          <w:color w:val="000000"/>
        </w:rPr>
        <w:t xml:space="preserve">( ), </w:t>
      </w:r>
      <w:r w:rsidRPr="00984E1F">
        <w:rPr>
          <w:rFonts w:ascii="Arial" w:hAnsi="Arial" w:cs="Arial"/>
          <w:color w:val="000000"/>
        </w:rPr>
        <w:t xml:space="preserve">corchetes </w:t>
      </w:r>
      <w:r w:rsidRPr="00984E1F">
        <w:rPr>
          <w:rFonts w:ascii="Arial" w:hAnsi="Arial" w:cs="Arial"/>
          <w:b/>
          <w:color w:val="000000"/>
        </w:rPr>
        <w:t xml:space="preserve">[ ] </w:t>
      </w:r>
      <w:r w:rsidRPr="00984E1F">
        <w:rPr>
          <w:rFonts w:ascii="Arial" w:hAnsi="Arial" w:cs="Arial"/>
          <w:color w:val="000000"/>
        </w:rPr>
        <w:t xml:space="preserve">o llaves </w:t>
      </w:r>
      <w:r w:rsidRPr="00984E1F">
        <w:rPr>
          <w:rFonts w:ascii="Arial" w:hAnsi="Arial" w:cs="Arial"/>
          <w:b/>
          <w:color w:val="000000"/>
        </w:rPr>
        <w:t>{ }</w:t>
      </w:r>
      <w:r w:rsidRPr="00984E1F">
        <w:rPr>
          <w:rFonts w:ascii="Arial" w:hAnsi="Arial" w:cs="Arial"/>
          <w:color w:val="000000"/>
        </w:rPr>
        <w:t>, se deben resolver primero las operaciones que hay dentro de estos.</w:t>
      </w:r>
    </w:p>
    <w:p w14:paraId="19212AC5" w14:textId="77777777" w:rsidR="00984E1F" w:rsidRP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4B0CABAC" w14:textId="16D42BD2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Se resuelven las </w:t>
      </w:r>
      <w:r w:rsidRPr="00984E1F">
        <w:rPr>
          <w:rFonts w:ascii="Arial" w:hAnsi="Arial" w:cs="Arial"/>
          <w:b/>
          <w:color w:val="000000"/>
        </w:rPr>
        <w:t>multiplicaciones</w:t>
      </w:r>
      <w:r w:rsidRPr="00984E1F">
        <w:rPr>
          <w:rFonts w:ascii="Arial" w:hAnsi="Arial" w:cs="Arial"/>
          <w:color w:val="000000"/>
        </w:rPr>
        <w:t xml:space="preserve"> y </w:t>
      </w:r>
      <w:r w:rsidRPr="00984E1F">
        <w:rPr>
          <w:rFonts w:ascii="Arial" w:hAnsi="Arial" w:cs="Arial"/>
          <w:b/>
          <w:color w:val="000000"/>
        </w:rPr>
        <w:t>divisiones</w:t>
      </w:r>
      <w:r w:rsidRPr="00984E1F">
        <w:rPr>
          <w:rFonts w:ascii="Arial" w:hAnsi="Arial" w:cs="Arial"/>
          <w:color w:val="000000"/>
        </w:rPr>
        <w:t xml:space="preserve"> indicadas en el orden respectivo de izquierda a derecha.</w:t>
      </w:r>
    </w:p>
    <w:p w14:paraId="28727473" w14:textId="77777777" w:rsid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536CFA89" w14:textId="626D6CA5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Por último se resuelven las </w:t>
      </w:r>
      <w:r w:rsidRPr="00984E1F">
        <w:rPr>
          <w:rFonts w:ascii="Arial" w:hAnsi="Arial" w:cs="Arial"/>
          <w:b/>
          <w:color w:val="000000"/>
        </w:rPr>
        <w:t>sumas</w:t>
      </w:r>
      <w:r w:rsidRPr="00984E1F">
        <w:rPr>
          <w:rFonts w:ascii="Arial" w:hAnsi="Arial" w:cs="Arial"/>
          <w:color w:val="000000"/>
        </w:rPr>
        <w:t xml:space="preserve"> y las </w:t>
      </w:r>
      <w:r w:rsidRPr="00984E1F">
        <w:rPr>
          <w:rFonts w:ascii="Arial" w:hAnsi="Arial" w:cs="Arial"/>
          <w:b/>
          <w:color w:val="000000"/>
        </w:rPr>
        <w:t>restas</w:t>
      </w:r>
      <w:r w:rsidRPr="00984E1F">
        <w:rPr>
          <w:rFonts w:ascii="Arial" w:hAnsi="Arial" w:cs="Arial"/>
          <w:color w:val="000000"/>
        </w:rPr>
        <w:t xml:space="preserve"> según corresponda de izquierda a derecha.</w:t>
      </w:r>
    </w:p>
    <w:p w14:paraId="71D17D7F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FF8F0A0" w14:textId="1A041CF6" w:rsidR="003C2FAA" w:rsidRPr="00984E1F" w:rsidRDefault="00435574" w:rsidP="00081745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1</w:t>
      </w:r>
    </w:p>
    <w:p w14:paraId="0C342C0E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8AC75D" w14:textId="5978A2C0" w:rsidR="003C2FAA" w:rsidRPr="00637921" w:rsidRDefault="00984E1F" w:rsidP="00637921">
      <w:pPr>
        <w:spacing w:after="0"/>
        <w:ind w:left="360"/>
        <w:rPr>
          <w:rFonts w:ascii="Arial" w:hAnsi="Arial" w:cs="Arial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</m:t>
                  </m:r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color w:val="00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color w:val="000000"/>
                        </w:rPr>
                        <m:t>16÷4</m:t>
                      </m:r>
                    </m:e>
                  </m:d>
                </m:e>
              </m:d>
            </m:e>
          </m:d>
        </m:oMath>
      </m:oMathPara>
    </w:p>
    <w:p w14:paraId="79351BCA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69F8F9A4" w14:textId="573DE4A0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paréntesis, es decir,</w:t>
      </w:r>
      <w:r>
        <w:rPr>
          <w:rFonts w:ascii="Arial" w:eastAsiaTheme="minorEastAsia" w:hAnsi="Arial" w:cs="Arial"/>
          <w:color w:val="000000"/>
        </w:rPr>
        <w:t xml:space="preserve">        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16÷4</m:t>
            </m:r>
          </m:e>
        </m:d>
        <m:r>
          <w:rPr>
            <w:rFonts w:ascii="Cambria Math" w:hAnsi="Cambria Math" w:cs="Arial"/>
            <w:color w:val="000000"/>
          </w:rPr>
          <m:t>=4</m:t>
        </m:r>
      </m:oMath>
    </w:p>
    <w:p w14:paraId="539838FF" w14:textId="77777777" w:rsidR="00777E96" w:rsidRDefault="00777E96" w:rsidP="00777E96">
      <w:pPr>
        <w:spacing w:after="0"/>
        <w:rPr>
          <w:rFonts w:ascii="Arial" w:hAnsi="Arial" w:cs="Arial"/>
          <w:color w:val="000000"/>
        </w:rPr>
      </w:pPr>
    </w:p>
    <w:p w14:paraId="6ABF4C99" w14:textId="3BDBDC63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11∙4</m:t>
                  </m:r>
                </m:e>
              </m:d>
            </m:e>
          </m:d>
        </m:oMath>
      </m:oMathPara>
    </w:p>
    <w:p w14:paraId="455342D0" w14:textId="77777777" w:rsidR="00777E96" w:rsidRDefault="00777E96" w:rsidP="00777E96">
      <w:pPr>
        <w:spacing w:after="0"/>
        <w:rPr>
          <w:rFonts w:ascii="Arial" w:hAnsi="Arial" w:cs="Arial"/>
          <w:b/>
          <w:color w:val="000000"/>
        </w:rPr>
      </w:pPr>
    </w:p>
    <w:p w14:paraId="3CADC597" w14:textId="1C4BDC39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lastRenderedPageBreak/>
        <w:t>Regla 1</w:t>
      </w:r>
      <w:r>
        <w:rPr>
          <w:rFonts w:ascii="Arial" w:hAnsi="Arial" w:cs="Arial"/>
          <w:color w:val="000000"/>
        </w:rPr>
        <w:t xml:space="preserve"> Se resuelven las operaciones dentro de los corchetes, es decir,          </w:t>
      </w:r>
      <m:oMath>
        <m:r>
          <w:rPr>
            <w:rFonts w:ascii="Cambria Math" w:hAnsi="Cambria Math" w:cs="Arial"/>
            <w:color w:val="00000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11∙4</m:t>
            </m:r>
          </m:e>
        </m:d>
        <m:r>
          <w:rPr>
            <w:rFonts w:ascii="Cambria Math" w:eastAsiaTheme="minorEastAsia" w:hAnsi="Cambria Math" w:cs="Arial"/>
            <w:color w:val="000000"/>
          </w:rPr>
          <m:t>=44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4FE7B7AF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7F0ADBE1" w14:textId="11016EE4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56-44</m:t>
              </m:r>
            </m:e>
          </m:d>
        </m:oMath>
      </m:oMathPara>
    </w:p>
    <w:p w14:paraId="7DF01963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3C3ADB9E" w14:textId="567B65FE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las llaves, es decir,                 </w:t>
      </w:r>
      <m:oMath>
        <m:d>
          <m:dPr>
            <m:begChr m:val="{"/>
            <m:endChr m:val="}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56-44</m:t>
            </m:r>
          </m:e>
        </m:d>
        <m:r>
          <w:rPr>
            <w:rFonts w:ascii="Cambria Math" w:eastAsiaTheme="minorEastAsia" w:hAnsi="Cambria Math" w:cs="Arial"/>
            <w:color w:val="000000"/>
          </w:rPr>
          <m:t>=12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077EA32C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3774004B" w14:textId="31E75457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</m:t>
          </m:r>
        </m:oMath>
      </m:oMathPara>
    </w:p>
    <w:p w14:paraId="36AA1EFF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4D3DAA35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r>
        <w:rPr>
          <w:rFonts w:ascii="Arial" w:hAnsi="Arial" w:cs="Arial"/>
          <w:b/>
          <w:color w:val="000000"/>
        </w:rPr>
        <w:t>3</w:t>
      </w:r>
      <w:r>
        <w:rPr>
          <w:rFonts w:ascii="Arial" w:hAnsi="Arial" w:cs="Arial"/>
          <w:color w:val="000000"/>
        </w:rPr>
        <w:t xml:space="preserve"> Se resuelve la sustracción, es decir,    </w:t>
      </w:r>
    </w:p>
    <w:p w14:paraId="0AF73486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48A69E25" w14:textId="1899FB46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100-12=88</m:t>
          </m:r>
        </m:oMath>
      </m:oMathPara>
    </w:p>
    <w:p w14:paraId="2046865C" w14:textId="51B795B5" w:rsidR="003C2FAA" w:rsidRPr="00984E1F" w:rsidRDefault="00777E96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</w:t>
      </w:r>
    </w:p>
    <w:p w14:paraId="357F4D96" w14:textId="214574D1" w:rsidR="00435574" w:rsidRPr="00984E1F" w:rsidRDefault="00435574" w:rsidP="00435574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2</w:t>
      </w:r>
    </w:p>
    <w:p w14:paraId="4C9D33D0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009F3FE2" w14:textId="4E9EF065" w:rsidR="00435574" w:rsidRPr="00637921" w:rsidRDefault="00435574" w:rsidP="00637921">
      <w:pPr>
        <w:spacing w:after="0"/>
        <w:jc w:val="both"/>
        <w:rPr>
          <w:rFonts w:ascii="Arial" w:hAnsi="Arial" w:cs="Arial"/>
          <w:color w:val="000000"/>
        </w:rPr>
      </w:pPr>
      <w:r w:rsidRPr="00637921">
        <w:rPr>
          <w:rFonts w:ascii="Arial" w:hAnsi="Arial" w:cs="Arial"/>
          <w:color w:val="000000"/>
        </w:rPr>
        <w:t xml:space="preserve">Un teatro tiene una capacidad para 480 personas. Si en una función se vendieron la mitad de la boletería en la taquilla </w:t>
      </w:r>
      <w:r w:rsidR="00FF59B2" w:rsidRPr="00637921">
        <w:rPr>
          <w:rFonts w:ascii="Arial" w:hAnsi="Arial" w:cs="Arial"/>
          <w:color w:val="000000"/>
        </w:rPr>
        <w:t>y 30 por medio telefónico. ¿Cuántas boletas quedaron sin vender?</w:t>
      </w:r>
    </w:p>
    <w:p w14:paraId="35D2F0FA" w14:textId="77777777" w:rsid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F26948" w:rsidRPr="005D1738" w14:paraId="1E3123B2" w14:textId="77777777" w:rsidTr="00CF352A">
        <w:tc>
          <w:tcPr>
            <w:tcW w:w="9033" w:type="dxa"/>
            <w:gridSpan w:val="2"/>
            <w:shd w:val="clear" w:color="auto" w:fill="0D0D0D" w:themeFill="text1" w:themeFillTint="F2"/>
          </w:tcPr>
          <w:p w14:paraId="0D7009B5" w14:textId="77777777" w:rsidR="00F26948" w:rsidRPr="005D1738" w:rsidRDefault="00F26948" w:rsidP="00CF35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6948" w14:paraId="7D4DBBC6" w14:textId="77777777" w:rsidTr="00CF352A">
        <w:tc>
          <w:tcPr>
            <w:tcW w:w="2518" w:type="dxa"/>
          </w:tcPr>
          <w:p w14:paraId="5E332D51" w14:textId="77777777" w:rsidR="00F26948" w:rsidRPr="00053744" w:rsidRDefault="00F26948" w:rsidP="00CF35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C5E6B78" w14:textId="6F032FE4" w:rsidR="00F26948" w:rsidRPr="00053744" w:rsidRDefault="00F26948" w:rsidP="008051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MA_06_03_IMG04</w:t>
            </w:r>
          </w:p>
        </w:tc>
      </w:tr>
      <w:tr w:rsidR="00F26948" w14:paraId="1AA57767" w14:textId="77777777" w:rsidTr="00CF352A">
        <w:tc>
          <w:tcPr>
            <w:tcW w:w="2518" w:type="dxa"/>
          </w:tcPr>
          <w:p w14:paraId="2A298B66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D59442" w14:textId="24A091B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Boletería de una función de teatro.</w:t>
            </w:r>
          </w:p>
        </w:tc>
      </w:tr>
      <w:tr w:rsidR="00F26948" w14:paraId="11726281" w14:textId="77777777" w:rsidTr="00CC0F18">
        <w:trPr>
          <w:trHeight w:val="2017"/>
        </w:trPr>
        <w:tc>
          <w:tcPr>
            <w:tcW w:w="2518" w:type="dxa"/>
          </w:tcPr>
          <w:p w14:paraId="58E27293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252482C" w14:textId="11808F9E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t>Quitar descprción</w:t>
            </w:r>
          </w:p>
          <w:p w14:paraId="19F9710B" w14:textId="3D1A7F29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8D12F9" wp14:editId="0B1DB473">
                  <wp:extent cx="2438400" cy="100965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1442" t="37228" r="15078" b="33968"/>
                          <a:stretch/>
                        </pic:blipFill>
                        <pic:spPr bwMode="auto">
                          <a:xfrm>
                            <a:off x="0" y="0"/>
                            <a:ext cx="2440167" cy="1010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948" w14:paraId="00662939" w14:textId="77777777" w:rsidTr="00CC0F18">
        <w:trPr>
          <w:trHeight w:val="455"/>
        </w:trPr>
        <w:tc>
          <w:tcPr>
            <w:tcW w:w="2518" w:type="dxa"/>
          </w:tcPr>
          <w:p w14:paraId="6C39A87B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016AAB" w14:textId="7148EE1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Localidades del teatro</w:t>
            </w:r>
          </w:p>
        </w:tc>
      </w:tr>
    </w:tbl>
    <w:p w14:paraId="5116C064" w14:textId="77777777" w:rsidR="00F26948" w:rsidRDefault="00F26948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E682C15" w14:textId="77777777" w:rsidR="00F26948" w:rsidRPr="000C4B7A" w:rsidRDefault="00F26948" w:rsidP="00FF59B2">
      <w:pPr>
        <w:spacing w:after="0"/>
        <w:jc w:val="both"/>
        <w:rPr>
          <w:rFonts w:ascii="Arial" w:hAnsi="Arial" w:cs="Arial"/>
          <w:b/>
        </w:rPr>
      </w:pPr>
    </w:p>
    <w:p w14:paraId="42792E54" w14:textId="481702CB" w:rsidR="00FF59B2" w:rsidRP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  <w:r w:rsidRPr="00FF59B2">
        <w:rPr>
          <w:rFonts w:ascii="Arial" w:hAnsi="Arial" w:cs="Arial"/>
          <w:b/>
          <w:color w:val="000000"/>
        </w:rPr>
        <w:t>Solución</w:t>
      </w:r>
    </w:p>
    <w:p w14:paraId="5B7DE9AA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5D99BD6" w14:textId="4C67DE8D" w:rsidR="003C2FAA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 debe plantear la siguiente operación combinada.</w:t>
      </w:r>
    </w:p>
    <w:p w14:paraId="3700EFB5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087A06E9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7D1B31F" w14:textId="71392FF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480-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480÷2</m:t>
                  </m:r>
                </m:e>
              </m:d>
              <m:r>
                <w:rPr>
                  <w:rFonts w:ascii="Cambria Math" w:hAnsi="Cambria Math" w:cs="Arial"/>
                  <w:color w:val="000000"/>
                </w:rPr>
                <m:t>+30</m:t>
              </m:r>
            </m:e>
          </m:d>
        </m:oMath>
      </m:oMathPara>
    </w:p>
    <w:p w14:paraId="52D17551" w14:textId="1F0017C6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EE471B" wp14:editId="2476F008">
                <wp:simplePos x="0" y="0"/>
                <wp:positionH relativeFrom="column">
                  <wp:posOffset>3425190</wp:posOffset>
                </wp:positionH>
                <wp:positionV relativeFrom="paragraph">
                  <wp:posOffset>40640</wp:posOffset>
                </wp:positionV>
                <wp:extent cx="0" cy="400050"/>
                <wp:effectExtent l="152400" t="19050" r="133350" b="76200"/>
                <wp:wrapNone/>
                <wp:docPr id="295" name="2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6067F" id="295 Conector recto de flecha" o:spid="_x0000_s1026" type="#_x0000_t32" style="position:absolute;margin-left:269.7pt;margin-top:3.2pt;width:0;height:3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4j0wEAAPQDAAAOAAAAZHJzL2Uyb0RvYy54bWysU8uOEzEQvCPxD5bvZCaBRRBlsocscEEQ&#10;sfABXrudsfBLbZOZ+XvanmQWAdoD4uJnV3dVub27HZ1lZ8Bkgu/4etVyBl4GZfyp49++vn/xhrOU&#10;hVfCBg8dnyDx2/3zZ7shbmET+mAVIKMkPm2H2PE+57htmiR7cCKtQgRPlzqgE5m2eGoUioGyO9ts&#10;2vZ1MwRUEYOElOj0br7k+5pfa5D5s9YJMrMdJ265jljHhzI2+53YnlDE3sgLDfEPLJwwnoouqe5E&#10;FuwHmj9SOSMxpKDzSgbXBK2NhKqB1Kzb39Tc9yJC1ULmpLjYlP5fWvnpfERmVMc3b28488LRI9GS&#10;Hei5ZA7IsExMAdMWZC+KY0NMWwIe/BEvuxSPWOSPGl2ZSRgbq8vT4jKMmcn5UNLpq7Ztb+oDNI+4&#10;iCl/gOBYWXQ8ZRTm1GciM7NZV5PF+WPKVJmAV0Apan0ZszD2nVcsT5GkCMQwFM4UW+6bwn1mW1d5&#10;sjBjv4AmH4jfy1qjdiAcLLKzoN5R39dLFoosEG2sXUDt06BLbIFB7coFuHkauETXisHnBeiMD/g3&#10;cB6vVPUcf1U9ay2yH4Ka6ttVO6i1qj+Xb1B699d9hT9+1v1PAAAA//8DAFBLAwQUAAYACAAAACEA&#10;8y0ScNwAAAAIAQAADwAAAGRycy9kb3ducmV2LnhtbEyPzU7DMBCE70i8g7VI3KjDX0VDnKqqKD8X&#10;pJQ+gBMvcUS8DrbTpjw9izjAafXtjGZni+XkerHHEDtPCi5nGQikxpuOWgW7t83FHYiYNBnde0IF&#10;R4ywLE9PCp0bf6AK99vUCg6hmGsFNqUhlzI2Fp2OMz8gsfbug9OJMbTSBH3gcNfLqyybS6c74gtW&#10;D7i22HxsR6fAP2+O6ev18yk8+ofRrusqW71USp2fTat7EAmn9GeGn/pcHUruVPuRTBS9gtvrxQ1b&#10;Fcx5sP7LNTPvZVnI/w+U3wAAAP//AwBQSwECLQAUAAYACAAAACEAtoM4kv4AAADhAQAAEwAAAAAA&#10;AAAAAAAAAAAAAAAAW0NvbnRlbnRfVHlwZXNdLnhtbFBLAQItABQABgAIAAAAIQA4/SH/1gAAAJQB&#10;AAALAAAAAAAAAAAAAAAAAC8BAABfcmVscy8ucmVsc1BLAQItABQABgAIAAAAIQCl7j4j0wEAAPQD&#10;AAAOAAAAAAAAAAAAAAAAAC4CAABkcnMvZTJvRG9jLnhtbFBLAQItABQABgAIAAAAIQDzLRJw3AAA&#10;AAgBAAAPAAAAAAAAAAAAAAAAAC0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24883D" wp14:editId="6B82BF8E">
                <wp:simplePos x="0" y="0"/>
                <wp:positionH relativeFrom="column">
                  <wp:posOffset>2129790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6E180" id="30 Conector recto de flecha" o:spid="_x0000_s1026" type="#_x0000_t32" style="position:absolute;margin-left:167.7pt;margin-top:2.45pt;width:0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FD0QEAAPIDAAAOAAAAZHJzL2Uyb0RvYy54bWysU8uOEzEQvCPxD5bvZCYJIDTKZA9Z4IIg&#10;4vEBXrudsfBLbZOZ/D1tTzKLAO0BcfGzq7uq3N7dTc6yM2Aywfd8vWo5Ay+DMv7U829f3714w1nK&#10;withg4eeXyDxu/3zZ7sxdrAJQ7AKkFESn7ox9nzIOXZNk+QATqRViODpUgd0ItMWT41CMVJ2Z5tN&#10;275uxoAqYpCQEp3ez5d8X/NrDTJ/0jpBZrbnxC3XEev4UMZmvxPdCUUcjLzSEP/AwgnjqeiS6l5k&#10;wX6g+SOVMxJDCjqvZHBN0NpIqBpIzbr9Tc2XQUSoWsicFBeb0v9LKz+ej8iM6vmW7PHC0RttW3ag&#10;x5I5IMMyMQVMW5CDKH6NMXUEO/gjXncpHrGInzS6MpMsNlWPL4vHMGUm50NJpy/btn1V7W8ecRFT&#10;fg/BsbLoecoozGnIRGZms64Wi/OHlKkyAW+AUtT6MmZh7FuvWL5EUiIQw1g4U2y5bwr3mW1d5YuF&#10;GfsZNLlA/La1Ru0/OFhkZ0Gdo76vlywUWSDaWLuA2qdB19gCg9qTC3DzNHCJrhWDzwvQGR/wb+A8&#10;3ajqOf6metZaZD8EdalvV+2gxqr+XD9B6dxf9xX++FX3PwEAAP//AwBQSwMEFAAGAAgAAAAhAKbO&#10;viLeAAAACAEAAA8AAABkcnMvZG93bnJldi54bWxMj81OwzAQhO9IvIO1SNyoAy2lDdlUVUX5uSCl&#10;5QGcZIkj4nWwnTbl6THiAMfRjGa+yVaj6cSBnG8tI1xPEhDEla1bbhDe9turBQgfFNeqs0wIJ/Kw&#10;ys/PMpXW9sgFHXahEbGEfaoQdAh9KqWvNBnlJ7Ynjt67dUaFKF0ja6eOsdx08iZJ5tKoluOCVj1t&#10;NFUfu8Eg2OftKXy9fj65R/sw6E1ZJOuXAvHyYlzfgwg0hr8w/OBHdMgjU2kHrr3oEKbT21mMIsyW&#10;IKL/q0uE+d0SZJ7J/wfybwAAAP//AwBQSwECLQAUAAYACAAAACEAtoM4kv4AAADhAQAAEwAAAAAA&#10;AAAAAAAAAAAAAAAAW0NvbnRlbnRfVHlwZXNdLnhtbFBLAQItABQABgAIAAAAIQA4/SH/1gAAAJQB&#10;AAALAAAAAAAAAAAAAAAAAC8BAABfcmVscy8ucmVsc1BLAQItABQABgAIAAAAIQBGdDFD0QEAAPID&#10;AAAOAAAAAAAAAAAAAAAAAC4CAABkcnMvZTJvRG9jLnhtbFBLAQItABQABgAIAAAAIQCmzr4i3gAA&#10;AAg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20BC9C" wp14:editId="72F506DC">
                <wp:simplePos x="0" y="0"/>
                <wp:positionH relativeFrom="column">
                  <wp:posOffset>2806065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84C" id="31 Conector recto de flecha" o:spid="_x0000_s1026" type="#_x0000_t32" style="position:absolute;margin-left:220.95pt;margin-top:2.45pt;width:0;height:3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el0QEAAPIDAAAOAAAAZHJzL2Uyb0RvYy54bWysU8uu0zAQ3SPxD5b3NEkLCEVN76IX2CCo&#10;eHyArzNuLPzS2DTJ3zN22lwE6C4QGz/nzJxzPN7fTdawC2DU3nW82dScgZO+1+7c8W9f3714w1lM&#10;wvXCeAcdnyHyu8PzZ/sxtLD1gzc9IKMkLrZj6PiQUmirKsoBrIgbH8DRpfJoRaItnqsexUjZram2&#10;df26Gj32Ab2EGOn0frnkh5JfKZDpk1IREjMdJ26pjFjGhzxWh71ozyjCoOWVhvgHFlZoR0XXVPci&#10;CfYD9R+prJboo1dpI72tvFJaQtFAapr6NzVfBhGgaCFzYlhtiv8vrfx4OSHTfcd3DWdOWHqjXcOO&#10;9FgyeWSYJ9YDUwbkILJfY4gtwY7uhNddDCfM4ieFNs8ki03F43n1GKbE5HIo6fRlXdeviv3VIy5g&#10;TO/BW5YXHY8JhT4PicgsbJpisbh8iIkqE/AGyEWNy2MS2rx1PUtzICUC0Y+ZM8Xm+ypzX9iWVZoN&#10;LNjPoMgF4rcrNUr/wdEguwjqnP57s2ahyAxR2pgVVD8NusZmGJSeXIHbp4FrdKnoXVqBVjuPfwOn&#10;6UZVLfE31YvWLPvB93N5u2IHNVbx5/oJcuf+ui/wx696+AkAAP//AwBQSwMEFAAGAAgAAAAhAMJa&#10;7qvdAAAACAEAAA8AAABkcnMvZG93bnJldi54bWxMj81OwzAQhO9IvIO1SNyoU1QVGuJUVUX5uSCl&#10;8ABOvMQR8TrYTpvy9CziAKfd0Yxmvy3Wk+vFAUPsPCmYzzIQSI03HbUK3l53V7cgYtJkdO8JFZww&#10;wro8Pyt0bvyRKjzsUyu4hGKuFdiUhlzK2Fh0Os78gMTeuw9OJ5ahlSboI5e7Xl5n2VI63RFfsHrA&#10;rcXmYz86Bf5pd0pfL5+P4cHfj3ZbV9nmuVLq8mLa3IFIOKW/MPzgMzqUzFT7kUwUvYLFYr7iKC88&#10;2P/VtYLlzQpkWcj/D5TfAAAA//8DAFBLAQItABQABgAIAAAAIQC2gziS/gAAAOEBAAATAAAAAAAA&#10;AAAAAAAAAAAAAABbQ29udGVudF9UeXBlc10ueG1sUEsBAi0AFAAGAAgAAAAhADj9If/WAAAAlAEA&#10;AAsAAAAAAAAAAAAAAAAALwEAAF9yZWxzLy5yZWxzUEsBAi0AFAAGAAgAAAAhAIHz56XRAQAA8gMA&#10;AA4AAAAAAAAAAAAAAAAALgIAAGRycy9lMm9Eb2MueG1sUEsBAi0AFAAGAAgAAAAhAMJa7qvdAAAA&#10;CAEAAA8AAAAAAAAAAAAAAAAAKw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88E8216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1E2161C8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228DB59E" w14:textId="1F288EDC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Total        Boletas       </w:t>
      </w:r>
      <w:proofErr w:type="spellStart"/>
      <w:r>
        <w:rPr>
          <w:rFonts w:ascii="Arial" w:hAnsi="Arial" w:cs="Arial"/>
          <w:color w:val="000000"/>
        </w:rPr>
        <w:t>Boletas</w:t>
      </w:r>
      <w:proofErr w:type="spellEnd"/>
    </w:p>
    <w:p w14:paraId="68514490" w14:textId="29F110E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</w:t>
      </w:r>
      <w:proofErr w:type="gramStart"/>
      <w:r>
        <w:rPr>
          <w:rFonts w:ascii="Arial" w:hAnsi="Arial" w:cs="Arial"/>
          <w:color w:val="000000"/>
        </w:rPr>
        <w:t>de</w:t>
      </w:r>
      <w:proofErr w:type="gramEnd"/>
      <w:r>
        <w:rPr>
          <w:rFonts w:ascii="Arial" w:hAnsi="Arial" w:cs="Arial"/>
          <w:color w:val="000000"/>
        </w:rPr>
        <w:t xml:space="preserve">          vendidas     </w:t>
      </w:r>
      <w:proofErr w:type="spellStart"/>
      <w:r>
        <w:rPr>
          <w:rFonts w:ascii="Arial" w:hAnsi="Arial" w:cs="Arial"/>
          <w:color w:val="000000"/>
        </w:rPr>
        <w:t>vendidas</w:t>
      </w:r>
      <w:proofErr w:type="spellEnd"/>
    </w:p>
    <w:p w14:paraId="01B0FCB1" w14:textId="71FD5ED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Boletería      taquilla      telefónicamente</w:t>
      </w:r>
    </w:p>
    <w:p w14:paraId="7DDACD44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5536CD5B" w14:textId="32656C6D" w:rsidR="00565858" w:rsidRDefault="00565858" w:rsidP="00565858">
      <w:pPr>
        <w:spacing w:after="0"/>
        <w:jc w:val="both"/>
        <w:rPr>
          <w:rFonts w:ascii="Arial" w:eastAsiaTheme="minorEastAsia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w:lastRenderedPageBreak/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d>
              <m:d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</w:rPr>
                  <m:t>480÷2</m:t>
                </m:r>
              </m:e>
            </m:d>
            <m:r>
              <w:rPr>
                <w:rFonts w:ascii="Cambria Math" w:hAnsi="Cambria Math" w:cs="Arial"/>
                <w:color w:val="000000"/>
              </w:rPr>
              <m:t>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Ejercicio planteado</w:t>
      </w:r>
    </w:p>
    <w:p w14:paraId="77FD6451" w14:textId="463E7BBC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240+30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Regla 1. Operación dentro paréntesis</w:t>
      </w:r>
    </w:p>
    <w:p w14:paraId="661DB369" w14:textId="27535C1D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270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        Regla 1. Operación entre corchetes</w:t>
      </w:r>
    </w:p>
    <w:p w14:paraId="3270F4A0" w14:textId="43962DFA" w:rsidR="00565858" w:rsidRPr="00565858" w:rsidRDefault="00565858" w:rsidP="00565858">
      <w:pPr>
        <w:spacing w:after="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480-270</m:t>
        </m:r>
      </m:oMath>
      <w:r>
        <w:rPr>
          <w:rFonts w:ascii="Arial" w:eastAsiaTheme="minorEastAsia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          Regla 3. Operación de sustracción</w:t>
      </w:r>
    </w:p>
    <w:p w14:paraId="483C4273" w14:textId="736E9E1E" w:rsidR="003C2FAA" w:rsidRDefault="00565858" w:rsidP="00081745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210</w:t>
      </w:r>
    </w:p>
    <w:p w14:paraId="4ACE0A39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2C64E7" w14:textId="72870404" w:rsidR="00FF59B2" w:rsidRPr="00565858" w:rsidRDefault="00565858" w:rsidP="00081745">
      <w:pPr>
        <w:spacing w:after="0"/>
        <w:rPr>
          <w:rFonts w:ascii="Arial" w:hAnsi="Arial" w:cs="Arial"/>
          <w:i/>
          <w:color w:val="000000"/>
        </w:rPr>
      </w:pPr>
      <w:r w:rsidRPr="00565858">
        <w:rPr>
          <w:rFonts w:ascii="Arial" w:hAnsi="Arial" w:cs="Arial"/>
          <w:i/>
          <w:color w:val="000000"/>
        </w:rPr>
        <w:t xml:space="preserve">Respuesta: </w:t>
      </w:r>
      <w:r w:rsidR="0019317F">
        <w:rPr>
          <w:rFonts w:ascii="Arial" w:hAnsi="Arial" w:cs="Arial"/>
          <w:i/>
          <w:color w:val="000000"/>
        </w:rPr>
        <w:t>S</w:t>
      </w:r>
      <w:r w:rsidRPr="00565858">
        <w:rPr>
          <w:rFonts w:ascii="Arial" w:hAnsi="Arial" w:cs="Arial"/>
          <w:i/>
          <w:color w:val="000000"/>
        </w:rPr>
        <w:t>e quedaron 210 boletas sin vender.</w:t>
      </w:r>
    </w:p>
    <w:p w14:paraId="6227C310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0"/>
        <w:gridCol w:w="7468"/>
      </w:tblGrid>
      <w:tr w:rsidR="00623EC7" w:rsidRPr="00E136CE" w14:paraId="0EBEFB18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D38FFEC" w14:textId="77777777" w:rsidR="00623EC7" w:rsidRPr="00E136CE" w:rsidRDefault="00623EC7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23EC7" w:rsidRPr="00E136CE" w14:paraId="4B79BA5D" w14:textId="77777777" w:rsidTr="0012421A">
        <w:tc>
          <w:tcPr>
            <w:tcW w:w="1391" w:type="dxa"/>
          </w:tcPr>
          <w:p w14:paraId="4FB39305" w14:textId="77777777" w:rsidR="00623EC7" w:rsidRPr="00E136CE" w:rsidRDefault="00623EC7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663" w:type="dxa"/>
          </w:tcPr>
          <w:p w14:paraId="371C15B6" w14:textId="67059094" w:rsidR="00623EC7" w:rsidRPr="00E136CE" w:rsidRDefault="00623EC7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23EC7" w:rsidRPr="00E136CE" w14:paraId="5200D68B" w14:textId="77777777" w:rsidTr="0012421A">
        <w:tc>
          <w:tcPr>
            <w:tcW w:w="1391" w:type="dxa"/>
          </w:tcPr>
          <w:p w14:paraId="17EF540F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663" w:type="dxa"/>
          </w:tcPr>
          <w:p w14:paraId="537887DC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ejercicios…</w:t>
            </w:r>
          </w:p>
        </w:tc>
      </w:tr>
      <w:tr w:rsidR="00623EC7" w:rsidRPr="00E136CE" w14:paraId="0EDBBA79" w14:textId="77777777" w:rsidTr="0012421A">
        <w:tc>
          <w:tcPr>
            <w:tcW w:w="1391" w:type="dxa"/>
          </w:tcPr>
          <w:p w14:paraId="05336140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663" w:type="dxa"/>
          </w:tcPr>
          <w:p w14:paraId="1F26840E" w14:textId="77777777" w:rsidR="00623EC7" w:rsidRPr="00E056D7" w:rsidRDefault="00623EC7" w:rsidP="00CF352A">
            <w:pPr>
              <w:rPr>
                <w:rFonts w:ascii="Arial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23A4E295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8D65CA" wp14:editId="3186AD58">
                  <wp:extent cx="5267325" cy="3454684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6624" t="7338" r="9473" b="4620"/>
                          <a:stretch/>
                        </pic:blipFill>
                        <pic:spPr bwMode="auto">
                          <a:xfrm>
                            <a:off x="0" y="0"/>
                            <a:ext cx="5271143" cy="345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84D" w14:textId="65448ADE" w:rsidR="00623EC7" w:rsidRPr="00E136CE" w:rsidRDefault="00623EC7" w:rsidP="0012421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</w:tc>
      </w:tr>
      <w:tr w:rsidR="0012421A" w:rsidRPr="00AC662E" w14:paraId="004628D8" w14:textId="77777777" w:rsidTr="0012421A">
        <w:tc>
          <w:tcPr>
            <w:tcW w:w="1391" w:type="dxa"/>
          </w:tcPr>
          <w:p w14:paraId="11905060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663" w:type="dxa"/>
          </w:tcPr>
          <w:p w14:paraId="686831AA" w14:textId="6FF6A95D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 </w:t>
            </w:r>
            <w:r w:rsidRPr="00AC662E">
              <w:rPr>
                <w:rFonts w:ascii="Arial" w:hAnsi="Arial" w:cs="Arial"/>
              </w:rPr>
              <w:t>con números naturales</w:t>
            </w:r>
          </w:p>
        </w:tc>
      </w:tr>
      <w:tr w:rsidR="0012421A" w:rsidRPr="00AC662E" w14:paraId="15E8EB48" w14:textId="77777777" w:rsidTr="0012421A">
        <w:tc>
          <w:tcPr>
            <w:tcW w:w="1391" w:type="dxa"/>
          </w:tcPr>
          <w:p w14:paraId="1E999108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3" w:type="dxa"/>
          </w:tcPr>
          <w:p w14:paraId="045D99FB" w14:textId="5896A962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las operaciones combinadas con números naturales.</w:t>
            </w:r>
          </w:p>
        </w:tc>
      </w:tr>
    </w:tbl>
    <w:p w14:paraId="6E8B9DFE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86EB853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A219D4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3"/>
        <w:gridCol w:w="6515"/>
      </w:tblGrid>
      <w:tr w:rsidR="00765804" w:rsidRPr="00E136CE" w14:paraId="4EE9C309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3661543F" w14:textId="77777777" w:rsidR="00765804" w:rsidRPr="00E136CE" w:rsidRDefault="00765804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65804" w:rsidRPr="00E136CE" w14:paraId="230CB5AE" w14:textId="77777777" w:rsidTr="00CF352A">
        <w:tc>
          <w:tcPr>
            <w:tcW w:w="2518" w:type="dxa"/>
          </w:tcPr>
          <w:p w14:paraId="78EC1B6A" w14:textId="77777777" w:rsidR="00765804" w:rsidRPr="00E136CE" w:rsidRDefault="00765804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4E4A7F9" w14:textId="38A92590" w:rsidR="00765804" w:rsidRPr="00E136CE" w:rsidRDefault="00765804" w:rsidP="00F2223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7D1171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t>0</w:t>
            </w:r>
          </w:p>
        </w:tc>
      </w:tr>
      <w:tr w:rsidR="00765804" w:rsidRPr="00E136CE" w14:paraId="79E89084" w14:textId="77777777" w:rsidTr="00CF352A">
        <w:tc>
          <w:tcPr>
            <w:tcW w:w="2518" w:type="dxa"/>
          </w:tcPr>
          <w:p w14:paraId="39A28CDC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2C0293B0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¿Cuáles son los pasos para resolver el problema?</w:t>
            </w:r>
          </w:p>
        </w:tc>
      </w:tr>
      <w:tr w:rsidR="00765804" w:rsidRPr="00E136CE" w14:paraId="18D6121A" w14:textId="77777777" w:rsidTr="00CF352A">
        <w:tc>
          <w:tcPr>
            <w:tcW w:w="2518" w:type="dxa"/>
          </w:tcPr>
          <w:p w14:paraId="69FD0007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29F6F1EC" w14:textId="77777777" w:rsidR="00765804" w:rsidRPr="000C4B7A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>Cambiar por favor el enunciado por:</w:t>
            </w:r>
            <w:r w:rsidRPr="000C4B7A">
              <w:rPr>
                <w:rFonts w:ascii="Arial" w:hAnsi="Arial" w:cs="Arial"/>
                <w:i/>
                <w:lang w:val="es-ES_tradnl"/>
              </w:rPr>
              <w:t xml:space="preserve"> Selecciona el procedimiento correcto para dar solución a la operación indicada.</w:t>
            </w:r>
          </w:p>
          <w:p w14:paraId="01ABBB5D" w14:textId="77777777" w:rsidR="00765804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343F7CFB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02AA8ABF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</w:p>
          <w:p w14:paraId="63997888" w14:textId="77777777" w:rsidR="00765804" w:rsidRPr="00E056D7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11B1EDA0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1F5D30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8122FE" wp14:editId="60286946">
                  <wp:extent cx="3924300" cy="2800350"/>
                  <wp:effectExtent l="0" t="0" r="0" b="0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7303" t="8424" r="9983" b="5435"/>
                          <a:stretch/>
                        </pic:blipFill>
                        <pic:spPr bwMode="auto">
                          <a:xfrm>
                            <a:off x="0" y="0"/>
                            <a:ext cx="3927145" cy="280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DFE2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3FBD7A3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1F8C6E58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Por favor quitar esta ficha</w:t>
            </w:r>
          </w:p>
          <w:p w14:paraId="6971EF9F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530295C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2539E10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387A46D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95B9E11" wp14:editId="1ACB9A6A">
                  <wp:extent cx="3950074" cy="2714625"/>
                  <wp:effectExtent l="0" t="0" r="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7983" t="6793" r="12190" b="5434"/>
                          <a:stretch/>
                        </pic:blipFill>
                        <pic:spPr bwMode="auto">
                          <a:xfrm>
                            <a:off x="0" y="0"/>
                            <a:ext cx="3955365" cy="271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CB7F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0B2B57DB" w14:textId="77777777" w:rsidR="00765804" w:rsidRPr="00E136CE" w:rsidRDefault="00765804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12421A" w:rsidRPr="00AC662E" w14:paraId="5ECBEE30" w14:textId="77777777" w:rsidTr="0012421A">
        <w:tc>
          <w:tcPr>
            <w:tcW w:w="2518" w:type="dxa"/>
          </w:tcPr>
          <w:p w14:paraId="26ED0765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6E416BA8" w14:textId="166EEBE0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</w:t>
            </w:r>
          </w:p>
        </w:tc>
      </w:tr>
      <w:tr w:rsidR="0012421A" w:rsidRPr="00AC662E" w14:paraId="312F8B3F" w14:textId="77777777" w:rsidTr="0012421A">
        <w:tc>
          <w:tcPr>
            <w:tcW w:w="2518" w:type="dxa"/>
          </w:tcPr>
          <w:p w14:paraId="507D7F7A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79905591" w14:textId="37A54E96" w:rsidR="0012421A" w:rsidRPr="00AC662E" w:rsidRDefault="005C597D" w:rsidP="00D82C80">
            <w:pPr>
              <w:rPr>
                <w:rFonts w:ascii="Arial" w:hAnsi="Arial" w:cs="Arial"/>
              </w:rPr>
            </w:pPr>
            <w:r w:rsidRPr="00631AA0">
              <w:rPr>
                <w:rFonts w:ascii="Arial" w:hAnsi="Arial" w:cs="Arial"/>
              </w:rPr>
              <w:t>Este recurso permite que el estudiante practique el algoritmo para realizar operaciones combinadas con números naturales.</w:t>
            </w:r>
          </w:p>
        </w:tc>
      </w:tr>
    </w:tbl>
    <w:p w14:paraId="2A73322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57C6E1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C7086" w14:textId="77777777" w:rsidR="00A55501" w:rsidRDefault="00A55501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7FF172" w14:textId="77777777" w:rsidR="00765804" w:rsidRDefault="00765804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6951"/>
      </w:tblGrid>
      <w:tr w:rsidR="00816453" w:rsidRPr="00610322" w14:paraId="4E3FCD5F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60844B0B" w14:textId="77777777" w:rsidR="00816453" w:rsidRPr="00610322" w:rsidRDefault="00816453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816453" w:rsidRPr="00610322" w14:paraId="7CB9ED1D" w14:textId="77777777" w:rsidTr="00CF352A">
        <w:tc>
          <w:tcPr>
            <w:tcW w:w="2372" w:type="dxa"/>
          </w:tcPr>
          <w:p w14:paraId="00B69054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6CB9FAF" w14:textId="4725C4B2" w:rsidR="00816453" w:rsidRPr="00610322" w:rsidRDefault="00816453" w:rsidP="00AA067B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F22230">
              <w:rPr>
                <w:rFonts w:ascii="Arial" w:hAnsi="Arial" w:cs="Arial"/>
              </w:rPr>
              <w:t>21</w:t>
            </w:r>
            <w:r>
              <w:rPr>
                <w:rFonts w:ascii="Arial" w:hAnsi="Arial" w:cs="Arial"/>
              </w:rPr>
              <w:t>0</w:t>
            </w:r>
          </w:p>
        </w:tc>
      </w:tr>
      <w:tr w:rsidR="00816453" w:rsidRPr="00610322" w14:paraId="6460BC24" w14:textId="77777777" w:rsidTr="00CF352A">
        <w:tc>
          <w:tcPr>
            <w:tcW w:w="2372" w:type="dxa"/>
          </w:tcPr>
          <w:p w14:paraId="03CA7689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9322922" w14:textId="1C2DC6A9" w:rsidR="00816453" w:rsidRPr="00610322" w:rsidRDefault="00816453" w:rsidP="00816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 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combinadas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816453" w:rsidRPr="00610322" w14:paraId="0CA02FFD" w14:textId="77777777" w:rsidTr="00CF352A">
        <w:tc>
          <w:tcPr>
            <w:tcW w:w="2372" w:type="dxa"/>
          </w:tcPr>
          <w:p w14:paraId="6E1E9328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76F59E5B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6501B55E" w14:textId="0D97D448" w:rsidR="00816453" w:rsidRPr="00610322" w:rsidRDefault="00816453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B78EAC" wp14:editId="496DD70C">
                  <wp:extent cx="2933700" cy="168021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9553" t="34511" r="33082" b="31250"/>
                          <a:stretch/>
                        </pic:blipFill>
                        <pic:spPr bwMode="auto">
                          <a:xfrm>
                            <a:off x="0" y="0"/>
                            <a:ext cx="2935824" cy="168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9007E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0524D026" w14:textId="0294FAA6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Realizar los siguientes cambios de la ficha 3</w:t>
            </w:r>
          </w:p>
          <w:p w14:paraId="10AF1A30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88C654D" w14:textId="727E858F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AD6BAE1" wp14:editId="1ACC3437">
                  <wp:extent cx="3676650" cy="234852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496" t="22826" r="34949" b="37771"/>
                          <a:stretch/>
                        </pic:blipFill>
                        <pic:spPr bwMode="auto">
                          <a:xfrm>
                            <a:off x="0" y="0"/>
                            <a:ext cx="3679315" cy="235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707DA" w14:textId="2860719F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6CC0F095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3FF770D7" w14:textId="5537FFCA" w:rsidR="0059125B" w:rsidRDefault="00D77E95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05CB8EE" wp14:editId="23EB7C7B">
                  <wp:extent cx="4124325" cy="2089658"/>
                  <wp:effectExtent l="0" t="0" r="0" b="635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7854" t="23641" r="21192" b="35054"/>
                          <a:stretch/>
                        </pic:blipFill>
                        <pic:spPr bwMode="auto">
                          <a:xfrm>
                            <a:off x="0" y="0"/>
                            <a:ext cx="4127314" cy="209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03CA9" w14:textId="443D2B75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9B8F44D" wp14:editId="0A990EF8">
                  <wp:extent cx="4276725" cy="296192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7005" t="25815" r="22721" b="18478"/>
                          <a:stretch/>
                        </pic:blipFill>
                        <pic:spPr bwMode="auto">
                          <a:xfrm>
                            <a:off x="0" y="0"/>
                            <a:ext cx="4280279" cy="29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D82FA" w14:textId="5C9670A8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26CD3F2" wp14:editId="740BA881">
                  <wp:extent cx="3314700" cy="2074585"/>
                  <wp:effectExtent l="0" t="0" r="0" b="1905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4458" t="23098" r="26967" b="28261"/>
                          <a:stretch/>
                        </pic:blipFill>
                        <pic:spPr bwMode="auto">
                          <a:xfrm>
                            <a:off x="0" y="0"/>
                            <a:ext cx="3317101" cy="2076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41F3C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66DF1457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312D0F0A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7C349AA2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91D3217" w14:textId="0C748F56" w:rsidR="00816453" w:rsidRDefault="003015DF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Agregar</w:t>
            </w:r>
          </w:p>
          <w:p w14:paraId="46F8DD28" w14:textId="77777777" w:rsidR="00CC0F18" w:rsidRDefault="00CC0F18" w:rsidP="00CF352A">
            <w:pPr>
              <w:rPr>
                <w:rFonts w:ascii="Arial" w:hAnsi="Arial" w:cs="Arial"/>
                <w:b/>
              </w:rPr>
            </w:pPr>
          </w:p>
          <w:p w14:paraId="58C33708" w14:textId="630D4F3C" w:rsidR="00816453" w:rsidRPr="00610322" w:rsidRDefault="003015DF" w:rsidP="003015DF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97890C8" wp14:editId="41570ABE">
                  <wp:extent cx="3886200" cy="318827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326" t="23098" r="32062" b="22283"/>
                          <a:stretch/>
                        </pic:blipFill>
                        <pic:spPr bwMode="auto">
                          <a:xfrm>
                            <a:off x="0" y="0"/>
                            <a:ext cx="3889016" cy="319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32604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2BA5A81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</w:p>
          <w:p w14:paraId="622EC9B3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37FCB2C4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5AE1344C" w14:textId="7166115C" w:rsidR="00816453" w:rsidRPr="00610322" w:rsidRDefault="00371E93" w:rsidP="00371E93">
            <w:pPr>
              <w:jc w:val="center"/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3B4DC3F" wp14:editId="0F5F9633">
                  <wp:extent cx="3324225" cy="2190750"/>
                  <wp:effectExtent l="0" t="0" r="9525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326" t="23914" r="36308" b="35326"/>
                          <a:stretch/>
                        </pic:blipFill>
                        <pic:spPr bwMode="auto">
                          <a:xfrm>
                            <a:off x="0" y="0"/>
                            <a:ext cx="3327351" cy="219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453" w:rsidRPr="00610322" w14:paraId="250D8243" w14:textId="77777777" w:rsidTr="00CF352A">
        <w:tc>
          <w:tcPr>
            <w:tcW w:w="2372" w:type="dxa"/>
          </w:tcPr>
          <w:p w14:paraId="785DB15B" w14:textId="4439DBC0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3D69F5F5" w14:textId="6018621E" w:rsidR="00816453" w:rsidRPr="00610322" w:rsidRDefault="00371E93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operaciones c</w:t>
            </w:r>
            <w:r w:rsidR="00932A18">
              <w:rPr>
                <w:rFonts w:ascii="Arial" w:hAnsi="Arial" w:cs="Arial"/>
              </w:rPr>
              <w:t>ombinadas con números naturales</w:t>
            </w:r>
          </w:p>
        </w:tc>
      </w:tr>
      <w:tr w:rsidR="00816453" w:rsidRPr="00610322" w14:paraId="5068AAA5" w14:textId="77777777" w:rsidTr="00CF352A">
        <w:tc>
          <w:tcPr>
            <w:tcW w:w="2372" w:type="dxa"/>
          </w:tcPr>
          <w:p w14:paraId="124AF80B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611A7E35" w14:textId="4CDAE30F" w:rsidR="00816453" w:rsidRPr="00610322" w:rsidRDefault="00816453" w:rsidP="00371E93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>
              <w:rPr>
                <w:rFonts w:ascii="Arial" w:hAnsi="Arial" w:cs="Arial"/>
              </w:rPr>
              <w:t>l</w:t>
            </w:r>
            <w:r w:rsidR="00371E93">
              <w:rPr>
                <w:rFonts w:ascii="Arial" w:hAnsi="Arial" w:cs="Arial"/>
              </w:rPr>
              <w:t>a jerarquía de las operaciones con números naturales por medio de una situación problema.</w:t>
            </w:r>
          </w:p>
        </w:tc>
      </w:tr>
    </w:tbl>
    <w:p w14:paraId="62756EDE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E2B1F4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DC9AE" w14:textId="77777777" w:rsidR="00E056D7" w:rsidRDefault="00E056D7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6884"/>
      </w:tblGrid>
      <w:tr w:rsidR="007A7B7B" w:rsidRPr="00E136CE" w14:paraId="5572B8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4ABD264A" w14:textId="77777777" w:rsidR="007A7B7B" w:rsidRPr="00E136CE" w:rsidRDefault="007A7B7B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A7B7B" w:rsidRPr="00E136CE" w14:paraId="6C8FDBFA" w14:textId="77777777" w:rsidTr="005C597D">
        <w:tc>
          <w:tcPr>
            <w:tcW w:w="2170" w:type="dxa"/>
          </w:tcPr>
          <w:p w14:paraId="2D173BE0" w14:textId="77777777" w:rsidR="007A7B7B" w:rsidRPr="00E136CE" w:rsidRDefault="007A7B7B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884" w:type="dxa"/>
          </w:tcPr>
          <w:p w14:paraId="6F60B86B" w14:textId="77452AD3" w:rsidR="007A7B7B" w:rsidRPr="00E136CE" w:rsidRDefault="007A7B7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22</w:t>
            </w:r>
            <w:r>
              <w:rPr>
                <w:rFonts w:ascii="Arial" w:hAnsi="Arial" w:cs="Arial"/>
              </w:rPr>
              <w:t>0</w:t>
            </w:r>
          </w:p>
        </w:tc>
      </w:tr>
      <w:tr w:rsidR="007A7B7B" w:rsidRPr="00E136CE" w14:paraId="518074F2" w14:textId="77777777" w:rsidTr="005C597D">
        <w:tc>
          <w:tcPr>
            <w:tcW w:w="2170" w:type="dxa"/>
          </w:tcPr>
          <w:p w14:paraId="65F6F071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884" w:type="dxa"/>
          </w:tcPr>
          <w:p w14:paraId="4D730B2C" w14:textId="45694EF7" w:rsidR="007A7B7B" w:rsidRPr="00E136CE" w:rsidRDefault="007A7B7B" w:rsidP="00E07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</w:t>
            </w:r>
            <w:r w:rsidR="00E056D7">
              <w:rPr>
                <w:rFonts w:ascii="Arial" w:hAnsi="Arial" w:cs="Arial"/>
              </w:rPr>
              <w:t xml:space="preserve"> </w:t>
            </w:r>
            <w:r w:rsidR="00E07712">
              <w:rPr>
                <w:rFonts w:ascii="Arial" w:hAnsi="Arial" w:cs="Arial"/>
              </w:rPr>
              <w:t>Solución de problemas con operaciones combinadas con números naturales.</w:t>
            </w:r>
          </w:p>
        </w:tc>
      </w:tr>
      <w:tr w:rsidR="007A7B7B" w:rsidRPr="00E136CE" w14:paraId="73BA0537" w14:textId="77777777" w:rsidTr="005C597D">
        <w:tc>
          <w:tcPr>
            <w:tcW w:w="2170" w:type="dxa"/>
          </w:tcPr>
          <w:p w14:paraId="48133936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 xml:space="preserve">Cambio (descripción o </w:t>
            </w:r>
            <w:r w:rsidRPr="00E136CE">
              <w:rPr>
                <w:rFonts w:ascii="Arial" w:hAnsi="Arial" w:cs="Arial"/>
                <w:b/>
              </w:rPr>
              <w:lastRenderedPageBreak/>
              <w:t>capturas de pantallas)</w:t>
            </w:r>
          </w:p>
        </w:tc>
        <w:tc>
          <w:tcPr>
            <w:tcW w:w="6884" w:type="dxa"/>
          </w:tcPr>
          <w:p w14:paraId="40A53C82" w14:textId="256077ED" w:rsidR="00623EC7" w:rsidRDefault="00623EC7" w:rsidP="003D2823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lastRenderedPageBreak/>
              <w:t xml:space="preserve">Cambiar por favor el enunciado por: </w:t>
            </w:r>
          </w:p>
          <w:p w14:paraId="00E5878F" w14:textId="008E1EDE" w:rsidR="003D2823" w:rsidRDefault="003D2823" w:rsidP="003D2823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742DAAD" wp14:editId="0ACC14C0">
                  <wp:extent cx="3780692" cy="2689821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5549" t="26022" r="34796" b="28839"/>
                          <a:stretch/>
                        </pic:blipFill>
                        <pic:spPr bwMode="auto">
                          <a:xfrm>
                            <a:off x="0" y="0"/>
                            <a:ext cx="3782470" cy="269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2C5B2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</w:p>
          <w:p w14:paraId="18159242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3743D4BF" w14:textId="4045871E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65D5AAC" wp14:editId="2C5D8304">
                  <wp:extent cx="3686175" cy="2457450"/>
                  <wp:effectExtent l="0" t="0" r="9525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2907" t="36650" r="33480" b="16832"/>
                          <a:stretch/>
                        </pic:blipFill>
                        <pic:spPr bwMode="auto">
                          <a:xfrm>
                            <a:off x="0" y="0"/>
                            <a:ext cx="3693650" cy="246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8DD1B6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7CB2F6A0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49C5CB27" w14:textId="440F8324" w:rsidR="00F45B3D" w:rsidRDefault="00F45B3D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226CC1B" wp14:editId="4570DAFC">
                  <wp:extent cx="4234248" cy="2921018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3788" t="28897" r="25551" b="15187"/>
                          <a:stretch/>
                        </pic:blipFill>
                        <pic:spPr bwMode="auto">
                          <a:xfrm>
                            <a:off x="0" y="0"/>
                            <a:ext cx="4235883" cy="292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55881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49637466" w14:textId="46B13A47" w:rsidR="007A7B7B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</w:t>
            </w:r>
            <w:r w:rsidR="000A0F81">
              <w:rPr>
                <w:rFonts w:ascii="Arial" w:hAnsi="Arial" w:cs="Arial"/>
                <w:lang w:val="es-ES_tradnl"/>
              </w:rPr>
              <w:t>agregar</w:t>
            </w:r>
            <w:r>
              <w:rPr>
                <w:rFonts w:ascii="Arial" w:hAnsi="Arial" w:cs="Arial"/>
                <w:lang w:val="es-ES_tradnl"/>
              </w:rPr>
              <w:t xml:space="preserve"> esta ficha</w:t>
            </w:r>
          </w:p>
          <w:p w14:paraId="78AC4B36" w14:textId="1DC9E299" w:rsidR="00F45B3D" w:rsidRDefault="009408FF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506C373" wp14:editId="4F84F1A3">
                  <wp:extent cx="4196625" cy="2273644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2956" t="28427" r="22450" b="24250"/>
                          <a:stretch/>
                        </pic:blipFill>
                        <pic:spPr bwMode="auto">
                          <a:xfrm>
                            <a:off x="0" y="0"/>
                            <a:ext cx="4207139" cy="227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5CA1DA" w14:textId="37BBC1D9" w:rsidR="00623EC7" w:rsidRPr="00E136CE" w:rsidRDefault="00623EC7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116266" w14:paraId="5A777AFC" w14:textId="77777777" w:rsidTr="005C597D">
        <w:tc>
          <w:tcPr>
            <w:tcW w:w="2170" w:type="dxa"/>
          </w:tcPr>
          <w:p w14:paraId="0613BA4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884" w:type="dxa"/>
          </w:tcPr>
          <w:p w14:paraId="3DDCCB7E" w14:textId="416AA8E1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Operaciones com</w:t>
            </w:r>
            <w:r w:rsidR="00D82C80">
              <w:rPr>
                <w:rFonts w:ascii="Arial" w:hAnsi="Arial" w:cs="Arial"/>
                <w:lang w:val="es-ES_tradnl"/>
              </w:rPr>
              <w:t>binadas en situaciones problema</w:t>
            </w:r>
          </w:p>
        </w:tc>
      </w:tr>
      <w:tr w:rsidR="005C597D" w:rsidRPr="00116266" w14:paraId="6E31D9AE" w14:textId="77777777" w:rsidTr="005C597D">
        <w:tc>
          <w:tcPr>
            <w:tcW w:w="2170" w:type="dxa"/>
          </w:tcPr>
          <w:p w14:paraId="34B60A1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884" w:type="dxa"/>
          </w:tcPr>
          <w:p w14:paraId="46ACCC99" w14:textId="77777777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En esta actividad se propone que los estudiantes resuelvan situaciones que involucran operaciones combinadas.</w:t>
            </w:r>
          </w:p>
        </w:tc>
      </w:tr>
    </w:tbl>
    <w:p w14:paraId="45A67C46" w14:textId="07754985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C4B186" w14:textId="77777777" w:rsidR="005C597D" w:rsidRDefault="005C597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2"/>
        <w:gridCol w:w="6456"/>
      </w:tblGrid>
      <w:tr w:rsidR="004F4C69" w:rsidRPr="00610322" w14:paraId="73415D41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55D1F8C4" w14:textId="77777777" w:rsidR="004F4C69" w:rsidRPr="00610322" w:rsidRDefault="004F4C69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4F4C69" w:rsidRPr="00610322" w14:paraId="076F59BE" w14:textId="77777777" w:rsidTr="00CF352A">
        <w:tc>
          <w:tcPr>
            <w:tcW w:w="2372" w:type="dxa"/>
          </w:tcPr>
          <w:p w14:paraId="2DA36F97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1FCB9C3" w14:textId="5865EC90" w:rsidR="004F4C69" w:rsidRPr="00610322" w:rsidRDefault="004F4C69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3_REC2</w:t>
            </w:r>
            <w:r w:rsidR="00F2223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</w:p>
        </w:tc>
      </w:tr>
      <w:tr w:rsidR="004F4C69" w:rsidRPr="00610322" w14:paraId="429B12DE" w14:textId="77777777" w:rsidTr="00CF352A">
        <w:tc>
          <w:tcPr>
            <w:tcW w:w="2372" w:type="dxa"/>
          </w:tcPr>
          <w:p w14:paraId="55D270B7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53AFA25" w14:textId="5886D56F" w:rsidR="004F4C69" w:rsidRPr="00610322" w:rsidRDefault="004F4C69" w:rsidP="004F4C6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</w:t>
            </w:r>
            <w:r>
              <w:rPr>
                <w:rFonts w:ascii="Arial" w:hAnsi="Arial" w:cs="Arial"/>
              </w:rPr>
              <w:t xml:space="preserve"> Lo que debes recordar de las operaciones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4F4C69" w:rsidRPr="00610322" w14:paraId="5A54B20A" w14:textId="77777777" w:rsidTr="00CF352A">
        <w:tc>
          <w:tcPr>
            <w:tcW w:w="2372" w:type="dxa"/>
          </w:tcPr>
          <w:p w14:paraId="522F95AE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37810CD8" w14:textId="47B6F883" w:rsidR="004F4C69" w:rsidRDefault="004F4C69" w:rsidP="00CF352A">
            <w:pPr>
              <w:rPr>
                <w:rFonts w:ascii="Arial" w:hAnsi="Arial" w:cs="Arial"/>
              </w:rPr>
            </w:pPr>
            <w:r w:rsidRPr="004F4C69">
              <w:rPr>
                <w:rFonts w:ascii="Arial" w:hAnsi="Arial" w:cs="Arial"/>
              </w:rPr>
              <w:t xml:space="preserve">Por favor cambiar las propiedad interna por </w:t>
            </w:r>
            <w:proofErr w:type="spellStart"/>
            <w:r w:rsidRPr="004F4C69">
              <w:rPr>
                <w:rFonts w:ascii="Arial" w:hAnsi="Arial" w:cs="Arial"/>
              </w:rPr>
              <w:t>clausurativa</w:t>
            </w:r>
            <w:proofErr w:type="spellEnd"/>
          </w:p>
          <w:p w14:paraId="516896BA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346B2EF2" w14:textId="0E62AD09" w:rsidR="004F4C69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A94FD92" wp14:editId="40D0B8EF">
                  <wp:extent cx="3558746" cy="2774141"/>
                  <wp:effectExtent l="0" t="0" r="3810" b="762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5404" t="23024" r="37298" b="30458"/>
                          <a:stretch/>
                        </pic:blipFill>
                        <pic:spPr bwMode="auto">
                          <a:xfrm>
                            <a:off x="0" y="0"/>
                            <a:ext cx="3560119" cy="2775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E5429" w14:textId="2C43BA9D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Cambio de la siguiente ficha</w:t>
            </w:r>
          </w:p>
          <w:p w14:paraId="22537C12" w14:textId="04C9EC0A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170E811" wp14:editId="7383A2FF">
                  <wp:extent cx="3731740" cy="2982567"/>
                  <wp:effectExtent l="0" t="0" r="2540" b="889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3843" t="33361" r="37268" b="16910"/>
                          <a:stretch/>
                        </pic:blipFill>
                        <pic:spPr bwMode="auto">
                          <a:xfrm>
                            <a:off x="0" y="0"/>
                            <a:ext cx="3744959" cy="299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AE3AA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62DCC74C" w14:textId="0B89A230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A1FB386" wp14:editId="6D36FC56">
                  <wp:extent cx="3525794" cy="25391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3201" t="24434" r="37445" b="30223"/>
                          <a:stretch/>
                        </pic:blipFill>
                        <pic:spPr bwMode="auto">
                          <a:xfrm>
                            <a:off x="0" y="0"/>
                            <a:ext cx="3527156" cy="2540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B5538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381276D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EAEB39C" w14:textId="7F2D2197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16E875C" wp14:editId="084B7E4F">
                  <wp:extent cx="3921211" cy="2875554"/>
                  <wp:effectExtent l="0" t="0" r="3175" b="127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3348" t="25374" r="34802" b="25524"/>
                          <a:stretch/>
                        </pic:blipFill>
                        <pic:spPr bwMode="auto">
                          <a:xfrm>
                            <a:off x="0" y="0"/>
                            <a:ext cx="3922723" cy="28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11423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0EF4B76F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2892A6E7" w14:textId="77777777" w:rsidR="004F4C69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79CD5E2" w14:textId="77777777" w:rsidR="0073315D" w:rsidRDefault="0073315D" w:rsidP="00CF352A">
            <w:pPr>
              <w:rPr>
                <w:rFonts w:ascii="Arial" w:hAnsi="Arial" w:cs="Arial"/>
                <w:b/>
              </w:rPr>
            </w:pPr>
          </w:p>
          <w:p w14:paraId="1D19B9EC" w14:textId="451600E1" w:rsidR="004F4C69" w:rsidRDefault="0073315D" w:rsidP="00CF352A">
            <w:pPr>
              <w:rPr>
                <w:rFonts w:ascii="Arial" w:hAnsi="Arial" w:cs="Arial"/>
              </w:rPr>
            </w:pPr>
            <w:r w:rsidRPr="0073315D">
              <w:rPr>
                <w:rFonts w:ascii="Arial" w:hAnsi="Arial" w:cs="Arial"/>
                <w:b/>
              </w:rPr>
              <w:t>Suprimir</w:t>
            </w:r>
            <w:r w:rsidRPr="0073315D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S</w:t>
            </w:r>
            <w:r w:rsidRPr="0073315D">
              <w:rPr>
                <w:rFonts w:ascii="Arial" w:hAnsi="Arial" w:cs="Arial"/>
              </w:rPr>
              <w:t>on números ent</w:t>
            </w:r>
            <w:r>
              <w:rPr>
                <w:rFonts w:ascii="Arial" w:hAnsi="Arial" w:cs="Arial"/>
              </w:rPr>
              <w:t>e</w:t>
            </w:r>
            <w:r w:rsidRPr="0073315D">
              <w:rPr>
                <w:rFonts w:ascii="Arial" w:hAnsi="Arial" w:cs="Arial"/>
              </w:rPr>
              <w:t>ros y van desde 0 hasta infinito</w:t>
            </w:r>
          </w:p>
          <w:p w14:paraId="782C88E2" w14:textId="5F8C3B70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D122C3" wp14:editId="6F2F5BF8">
                  <wp:extent cx="3393989" cy="572359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15271" t="7988" r="35095" b="78620"/>
                          <a:stretch/>
                        </pic:blipFill>
                        <pic:spPr bwMode="auto">
                          <a:xfrm>
                            <a:off x="0" y="0"/>
                            <a:ext cx="3395298" cy="57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8DD820" w14:textId="5E4031DE" w:rsidR="0073315D" w:rsidRDefault="0073315D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  <w:r w:rsidRPr="0073315D">
              <w:rPr>
                <w:rFonts w:ascii="Arial" w:hAnsi="Arial" w:cs="Arial"/>
                <w:i/>
              </w:rPr>
              <w:t xml:space="preserve"> pro</w:t>
            </w:r>
            <w:r>
              <w:rPr>
                <w:rFonts w:ascii="Arial" w:hAnsi="Arial" w:cs="Arial"/>
                <w:i/>
              </w:rPr>
              <w:t>p</w:t>
            </w:r>
            <w:r w:rsidRPr="0073315D">
              <w:rPr>
                <w:rFonts w:ascii="Arial" w:hAnsi="Arial" w:cs="Arial"/>
                <w:i/>
              </w:rPr>
              <w:t xml:space="preserve">iedad interna por </w:t>
            </w:r>
            <w:proofErr w:type="spellStart"/>
            <w:r w:rsidRPr="0073315D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7EFE4994" w14:textId="03A4BA5B" w:rsidR="004F4C69" w:rsidRPr="0073315D" w:rsidRDefault="0073315D" w:rsidP="00CF352A">
            <w:pPr>
              <w:rPr>
                <w:rFonts w:ascii="Arial" w:hAnsi="Arial" w:cs="Arial"/>
                <w:i/>
              </w:rPr>
            </w:pPr>
            <w:r w:rsidRPr="0073315D">
              <w:rPr>
                <w:rFonts w:ascii="Arial" w:hAnsi="Arial" w:cs="Arial"/>
                <w:b/>
              </w:rPr>
              <w:t>Agregar</w:t>
            </w:r>
            <w:r w:rsidRPr="0073315D">
              <w:rPr>
                <w:rFonts w:ascii="Arial" w:hAnsi="Arial" w:cs="Arial"/>
                <w:i/>
              </w:rPr>
              <w:t xml:space="preserve"> las operaciones entre paréntesis, corchetes y llaves </w:t>
            </w:r>
          </w:p>
          <w:p w14:paraId="5FC607BC" w14:textId="45F81FF3" w:rsidR="0073315D" w:rsidRDefault="0073315D" w:rsidP="00CF352A">
            <w:pPr>
              <w:rPr>
                <w:rFonts w:ascii="Arial" w:hAnsi="Arial" w:cs="Arial"/>
              </w:rPr>
            </w:pPr>
          </w:p>
          <w:p w14:paraId="5AEE8B76" w14:textId="3A4EAB1F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70794E2" wp14:editId="78E78D05">
                  <wp:extent cx="3031524" cy="2484167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32599" t="27018" r="35683" b="31398"/>
                          <a:stretch/>
                        </pic:blipFill>
                        <pic:spPr bwMode="auto">
                          <a:xfrm>
                            <a:off x="0" y="0"/>
                            <a:ext cx="3032693" cy="248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59B17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72EDC3B9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267A802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449319E1" w14:textId="661A00CF" w:rsidR="004F4C69" w:rsidRPr="00610322" w:rsidRDefault="004F4C69" w:rsidP="00CF352A">
            <w:pPr>
              <w:jc w:val="center"/>
              <w:rPr>
                <w:rFonts w:ascii="Arial" w:hAnsi="Arial" w:cs="Arial"/>
                <w:lang w:val="es-ES_tradnl"/>
              </w:rPr>
            </w:pPr>
          </w:p>
        </w:tc>
      </w:tr>
      <w:tr w:rsidR="004F4C69" w:rsidRPr="00610322" w14:paraId="70900B83" w14:textId="77777777" w:rsidTr="00CF352A">
        <w:tc>
          <w:tcPr>
            <w:tcW w:w="2372" w:type="dxa"/>
          </w:tcPr>
          <w:p w14:paraId="7E3F19A6" w14:textId="2203FBC9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55C7E459" w14:textId="2FBA1C59" w:rsidR="004F4C69" w:rsidRPr="00610322" w:rsidRDefault="00296E5F" w:rsidP="00296E5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 que debes recordar de las op</w:t>
            </w:r>
            <w:r w:rsidR="00932A18">
              <w:rPr>
                <w:rFonts w:ascii="Arial" w:hAnsi="Arial" w:cs="Arial"/>
              </w:rPr>
              <w:t>eraciones con números naturales</w:t>
            </w:r>
          </w:p>
        </w:tc>
      </w:tr>
      <w:tr w:rsidR="004F4C69" w:rsidRPr="00610322" w14:paraId="4FBA6454" w14:textId="77777777" w:rsidTr="00CF352A">
        <w:tc>
          <w:tcPr>
            <w:tcW w:w="2372" w:type="dxa"/>
          </w:tcPr>
          <w:p w14:paraId="611690FB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39C4D8B5" w14:textId="61D087BC" w:rsidR="004F4C69" w:rsidRPr="00610322" w:rsidRDefault="004F4C69" w:rsidP="00296E5F">
            <w:pPr>
              <w:jc w:val="both"/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Interactivo que permite reco</w:t>
            </w:r>
            <w:r w:rsidR="00296E5F">
              <w:rPr>
                <w:rFonts w:ascii="Arial" w:hAnsi="Arial" w:cs="Arial"/>
              </w:rPr>
              <w:t>da</w:t>
            </w:r>
            <w:r w:rsidRPr="00610322">
              <w:rPr>
                <w:rFonts w:ascii="Arial" w:hAnsi="Arial" w:cs="Arial"/>
              </w:rPr>
              <w:t xml:space="preserve">r </w:t>
            </w:r>
            <w:r w:rsidR="00296E5F">
              <w:rPr>
                <w:rFonts w:ascii="Arial" w:hAnsi="Arial" w:cs="Arial"/>
              </w:rPr>
              <w:t>las operaciones, propiedades y</w:t>
            </w:r>
            <w:r>
              <w:rPr>
                <w:rFonts w:ascii="Arial" w:hAnsi="Arial" w:cs="Arial"/>
              </w:rPr>
              <w:t xml:space="preserve"> jerarquía de las operaciones con números naturales</w:t>
            </w:r>
            <w:r w:rsidR="00296E5F">
              <w:rPr>
                <w:rFonts w:ascii="Arial" w:hAnsi="Arial" w:cs="Arial"/>
              </w:rPr>
              <w:t>.</w:t>
            </w:r>
          </w:p>
        </w:tc>
      </w:tr>
    </w:tbl>
    <w:p w14:paraId="62C6267C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6BF4474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70A6202" w14:textId="436633FD" w:rsidR="00743773" w:rsidRPr="002B305F" w:rsidRDefault="00743773" w:rsidP="0074377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C503FA">
        <w:rPr>
          <w:rFonts w:ascii="Arial" w:hAnsi="Arial" w:cs="Arial"/>
          <w:b/>
        </w:rPr>
        <w:t>5.1</w:t>
      </w:r>
      <w:r>
        <w:rPr>
          <w:rFonts w:ascii="Arial" w:hAnsi="Arial" w:cs="Arial"/>
          <w:b/>
        </w:rPr>
        <w:t xml:space="preserve"> Consolidación</w:t>
      </w:r>
    </w:p>
    <w:p w14:paraId="545EA345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4DAA5EEA" w14:textId="77777777" w:rsidR="00743773" w:rsidRPr="00E9102E" w:rsidRDefault="00743773" w:rsidP="00743773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1C08107A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7C6CC726" w14:textId="77777777" w:rsidR="00743773" w:rsidRPr="00E9102E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743773" w:rsidRPr="00E136CE" w14:paraId="2DDC86D3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420EACC" w14:textId="77777777" w:rsidR="00743773" w:rsidRPr="00E136CE" w:rsidRDefault="00743773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43773" w:rsidRPr="00E136CE" w14:paraId="29E8A68F" w14:textId="77777777" w:rsidTr="005C597D">
        <w:tc>
          <w:tcPr>
            <w:tcW w:w="1561" w:type="dxa"/>
          </w:tcPr>
          <w:p w14:paraId="002D2A18" w14:textId="77777777" w:rsidR="00743773" w:rsidRPr="00E136CE" w:rsidRDefault="00743773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493" w:type="dxa"/>
          </w:tcPr>
          <w:p w14:paraId="5FB47B3C" w14:textId="4BC7BC1C" w:rsidR="00743773" w:rsidRPr="00E136CE" w:rsidRDefault="00743773" w:rsidP="00304F3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C503FA">
              <w:rPr>
                <w:rFonts w:ascii="Arial" w:hAnsi="Arial" w:cs="Arial"/>
              </w:rPr>
              <w:t>2</w:t>
            </w:r>
            <w:r w:rsidR="00F22230">
              <w:rPr>
                <w:rFonts w:ascii="Arial" w:hAnsi="Arial" w:cs="Arial"/>
              </w:rPr>
              <w:t>4</w:t>
            </w:r>
            <w:r w:rsidR="00C503FA">
              <w:rPr>
                <w:rFonts w:ascii="Arial" w:hAnsi="Arial" w:cs="Arial"/>
              </w:rPr>
              <w:t>0</w:t>
            </w:r>
          </w:p>
        </w:tc>
      </w:tr>
      <w:tr w:rsidR="00743773" w:rsidRPr="00E136CE" w14:paraId="1F0D162C" w14:textId="77777777" w:rsidTr="005C597D">
        <w:tc>
          <w:tcPr>
            <w:tcW w:w="1561" w:type="dxa"/>
          </w:tcPr>
          <w:p w14:paraId="5D4A842E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493" w:type="dxa"/>
          </w:tcPr>
          <w:p w14:paraId="0EBDB673" w14:textId="70A4CF0D" w:rsidR="00743773" w:rsidRPr="00E136CE" w:rsidRDefault="00743773" w:rsidP="00C503F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C503FA">
              <w:rPr>
                <w:rFonts w:ascii="Arial" w:hAnsi="Arial" w:cs="Arial"/>
              </w:rPr>
              <w:t>operaciones combinadas</w:t>
            </w:r>
            <w:r>
              <w:rPr>
                <w:rFonts w:ascii="Arial" w:hAnsi="Arial" w:cs="Arial"/>
              </w:rPr>
              <w:t xml:space="preserve"> de números naturales/consolidación</w:t>
            </w:r>
          </w:p>
        </w:tc>
      </w:tr>
      <w:tr w:rsidR="00743773" w:rsidRPr="00E136CE" w14:paraId="0B08CD3B" w14:textId="77777777" w:rsidTr="005C597D">
        <w:tc>
          <w:tcPr>
            <w:tcW w:w="1561" w:type="dxa"/>
          </w:tcPr>
          <w:p w14:paraId="541858E5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493" w:type="dxa"/>
          </w:tcPr>
          <w:p w14:paraId="2FB564AD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CE4100C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5AE2B496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32834647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712BDF7E" w14:textId="4D9626C8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5AA4EB" wp14:editId="7475922D">
                  <wp:extent cx="4621427" cy="1234388"/>
                  <wp:effectExtent l="0" t="0" r="0" b="4445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3201" t="57090" r="31718" b="23645"/>
                          <a:stretch/>
                        </pic:blipFill>
                        <pic:spPr bwMode="auto">
                          <a:xfrm>
                            <a:off x="0" y="0"/>
                            <a:ext cx="4628454" cy="123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5BB23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0899120C" w14:textId="3D297C91" w:rsidR="00C503FA" w:rsidRDefault="0082165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B9C9F9D" wp14:editId="234A0D3C">
                  <wp:extent cx="4429125" cy="2143125"/>
                  <wp:effectExtent l="0" t="0" r="9525" b="9525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3495" t="38060" r="30396" b="29989"/>
                          <a:stretch/>
                        </pic:blipFill>
                        <pic:spPr bwMode="auto">
                          <a:xfrm>
                            <a:off x="0" y="0"/>
                            <a:ext cx="4440754" cy="2148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9CC7A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4636C43F" w14:textId="317F11D4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  <w:p w14:paraId="3E1371FD" w14:textId="77777777" w:rsidR="00743773" w:rsidRPr="00E136CE" w:rsidRDefault="00743773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8A4647" w14:paraId="6F7532D8" w14:textId="77777777" w:rsidTr="005C597D">
        <w:tc>
          <w:tcPr>
            <w:tcW w:w="1561" w:type="dxa"/>
          </w:tcPr>
          <w:p w14:paraId="45E4406D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493" w:type="dxa"/>
          </w:tcPr>
          <w:p w14:paraId="60887ECC" w14:textId="333DDEBC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Operaciones c</w:t>
            </w:r>
            <w:r w:rsidR="00D82C80">
              <w:rPr>
                <w:rFonts w:ascii="Arial" w:hAnsi="Arial" w:cs="Arial"/>
              </w:rPr>
              <w:t>ombinadas con números naturales</w:t>
            </w:r>
          </w:p>
        </w:tc>
      </w:tr>
      <w:tr w:rsidR="005C597D" w:rsidRPr="008A4647" w14:paraId="495F8F98" w14:textId="77777777" w:rsidTr="005C597D">
        <w:tc>
          <w:tcPr>
            <w:tcW w:w="1561" w:type="dxa"/>
          </w:tcPr>
          <w:p w14:paraId="7E2C8765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493" w:type="dxa"/>
          </w:tcPr>
          <w:p w14:paraId="0D532282" w14:textId="77777777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Este recurso permite que el estudiante explique y practique el algoritmo para realizar operaciones combinadas con números naturales.</w:t>
            </w:r>
          </w:p>
        </w:tc>
      </w:tr>
    </w:tbl>
    <w:p w14:paraId="5FAF6883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49514A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2C06CB6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0642B2" w14:textId="7944752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e inecuaciones</w:t>
      </w:r>
    </w:p>
    <w:p w14:paraId="524FA4E6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75E0E6" w14:textId="47CFB8E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4B6F17">
        <w:rPr>
          <w:rFonts w:ascii="Arial" w:hAnsi="Arial" w:cs="Arial"/>
        </w:rPr>
        <w:t>Exi</w:t>
      </w:r>
      <w:r>
        <w:rPr>
          <w:rFonts w:ascii="Arial" w:hAnsi="Arial" w:cs="Arial"/>
        </w:rPr>
        <w:t>ste</w:t>
      </w:r>
      <w:r w:rsidRPr="004B6F17">
        <w:rPr>
          <w:rFonts w:ascii="Arial" w:hAnsi="Arial" w:cs="Arial"/>
        </w:rPr>
        <w:t xml:space="preserve"> una gran cantidad de situaciones de la vida </w:t>
      </w:r>
      <w:r>
        <w:rPr>
          <w:rFonts w:ascii="Arial" w:hAnsi="Arial" w:cs="Arial"/>
        </w:rPr>
        <w:t>d</w:t>
      </w:r>
      <w:r w:rsidRPr="004B6F17">
        <w:rPr>
          <w:rFonts w:ascii="Arial" w:hAnsi="Arial" w:cs="Arial"/>
        </w:rPr>
        <w:t>iaria que conducen a soluci</w:t>
      </w:r>
      <w:r>
        <w:rPr>
          <w:rFonts w:ascii="Arial" w:hAnsi="Arial" w:cs="Arial"/>
        </w:rPr>
        <w:t>o</w:t>
      </w:r>
      <w:r w:rsidRPr="004B6F17">
        <w:rPr>
          <w:rFonts w:ascii="Arial" w:hAnsi="Arial" w:cs="Arial"/>
        </w:rPr>
        <w:t>nar una ecuación o inecuación, por ej</w:t>
      </w:r>
      <w:r>
        <w:rPr>
          <w:rFonts w:ascii="Arial" w:hAnsi="Arial" w:cs="Arial"/>
        </w:rPr>
        <w:t>e</w:t>
      </w:r>
      <w:r w:rsidRPr="004B6F17">
        <w:rPr>
          <w:rFonts w:ascii="Arial" w:hAnsi="Arial" w:cs="Arial"/>
        </w:rPr>
        <w:t>mplo:</w:t>
      </w:r>
    </w:p>
    <w:p w14:paraId="06F5A567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D72355" w14:textId="4C5AF172" w:rsidR="004B6F17" w:rsidRDefault="004B6F17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intereses que cobran los bancos </w:t>
      </w:r>
      <w:r w:rsidR="00DA2C45">
        <w:rPr>
          <w:rFonts w:ascii="Arial" w:hAnsi="Arial" w:cs="Arial"/>
        </w:rPr>
        <w:t>por un crédito que solicitamos</w:t>
      </w:r>
    </w:p>
    <w:p w14:paraId="44780B6B" w14:textId="3B8FC948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La cantidad máxima de minutos de un plan telefónico, para no hacer un pago extra.</w:t>
      </w:r>
    </w:p>
    <w:p w14:paraId="3858A3C7" w14:textId="1629ADA5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El salario que puede recibir un empleado si le dan comisiones.</w:t>
      </w:r>
    </w:p>
    <w:p w14:paraId="57F7484A" w14:textId="77777777" w:rsidR="00DA2C45" w:rsidRPr="004B6F17" w:rsidRDefault="00DA2C45" w:rsidP="00DA2C45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A5D11F" w14:textId="77777777" w:rsidR="004B6F17" w:rsidRP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139A24D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DAA08C3" w14:textId="49726EE0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6.1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aditivas</w:t>
      </w:r>
    </w:p>
    <w:p w14:paraId="1DFB36CF" w14:textId="77777777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1472BF" w14:textId="3EB284E4" w:rsidR="00DA2C45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Una ecuación es una igualdad en la que hay una o varios valores desconocidos llamados </w:t>
      </w:r>
      <w:r w:rsidRPr="00CF352A">
        <w:rPr>
          <w:rFonts w:ascii="Arial" w:hAnsi="Arial" w:cs="Arial"/>
          <w:b/>
        </w:rPr>
        <w:t>incógnitas</w:t>
      </w:r>
      <w:r>
        <w:rPr>
          <w:rFonts w:ascii="Arial" w:hAnsi="Arial" w:cs="Arial"/>
        </w:rPr>
        <w:t xml:space="preserve"> o </w:t>
      </w:r>
      <w:r w:rsidRPr="00CF352A">
        <w:rPr>
          <w:rFonts w:ascii="Arial" w:hAnsi="Arial" w:cs="Arial"/>
          <w:b/>
        </w:rPr>
        <w:t>variables</w:t>
      </w:r>
      <w:r>
        <w:rPr>
          <w:rFonts w:ascii="Arial" w:hAnsi="Arial" w:cs="Arial"/>
          <w:b/>
        </w:rPr>
        <w:t>.</w:t>
      </w:r>
    </w:p>
    <w:p w14:paraId="7FD237C5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1A0F020" w14:textId="1807E29A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Elementos de las ecuaciones</w:t>
      </w:r>
    </w:p>
    <w:p w14:paraId="7628D888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18CF7E7" w14:textId="04A81CB8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>Incógnitas o variables</w:t>
      </w:r>
      <w:r w:rsidRPr="00B1701D">
        <w:rPr>
          <w:rFonts w:ascii="Arial" w:hAnsi="Arial" w:cs="Arial"/>
        </w:rPr>
        <w:t>: se representan generalmente con letras minúsculas.</w:t>
      </w:r>
    </w:p>
    <w:p w14:paraId="0A5C60B5" w14:textId="56F50234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 xml:space="preserve">Primer miembro: </w:t>
      </w:r>
      <w:r w:rsidRPr="00B1701D">
        <w:rPr>
          <w:rFonts w:ascii="Arial" w:hAnsi="Arial" w:cs="Arial"/>
        </w:rPr>
        <w:t>es la expresión que se encuentra antes del signo =</w:t>
      </w:r>
    </w:p>
    <w:p w14:paraId="059C5D3A" w14:textId="7ABE989F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Segundo miembro: </w:t>
      </w:r>
      <w:r w:rsidRPr="0050253C">
        <w:rPr>
          <w:rFonts w:ascii="Arial" w:hAnsi="Arial" w:cs="Arial"/>
        </w:rPr>
        <w:t>es la expresión que se encuentra después del signo =</w:t>
      </w:r>
    </w:p>
    <w:p w14:paraId="7CF212DB" w14:textId="20100988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Solución de la ecuación: </w:t>
      </w:r>
      <w:r w:rsidRPr="0050253C">
        <w:rPr>
          <w:rFonts w:ascii="Arial" w:hAnsi="Arial" w:cs="Arial"/>
        </w:rPr>
        <w:t>es el valor que resulta al realizar las operaciones</w:t>
      </w:r>
    </w:p>
    <w:p w14:paraId="5BAD2D27" w14:textId="77777777" w:rsidR="00DA2C45" w:rsidRPr="00891B2A" w:rsidRDefault="00DA2C45" w:rsidP="00CF35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B173A04" w14:textId="2AAF92F8" w:rsidR="00623EC7" w:rsidRPr="00CF352A" w:rsidRDefault="00CF352A" w:rsidP="00081745">
      <w:pPr>
        <w:spacing w:after="0"/>
        <w:rPr>
          <w:rFonts w:ascii="Arial" w:hAnsi="Arial" w:cs="Arial"/>
          <w:b/>
          <w:color w:val="000000"/>
        </w:rPr>
      </w:pPr>
      <w:r w:rsidRPr="00CF352A">
        <w:rPr>
          <w:rFonts w:ascii="Arial" w:hAnsi="Arial" w:cs="Arial"/>
          <w:b/>
          <w:color w:val="000000"/>
        </w:rPr>
        <w:t>Ejemplo</w:t>
      </w:r>
      <w:r w:rsidR="003817A7">
        <w:rPr>
          <w:rFonts w:ascii="Arial" w:hAnsi="Arial" w:cs="Arial"/>
          <w:b/>
          <w:color w:val="000000"/>
        </w:rPr>
        <w:t>s</w:t>
      </w:r>
    </w:p>
    <w:p w14:paraId="35197244" w14:textId="27AD7D75" w:rsidR="00623EC7" w:rsidRDefault="003817A7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38FF84" wp14:editId="1D81C6BD">
                <wp:simplePos x="0" y="0"/>
                <wp:positionH relativeFrom="column">
                  <wp:posOffset>1739265</wp:posOffset>
                </wp:positionH>
                <wp:positionV relativeFrom="paragraph">
                  <wp:posOffset>13970</wp:posOffset>
                </wp:positionV>
                <wp:extent cx="352425" cy="1000125"/>
                <wp:effectExtent l="57150" t="38100" r="85725" b="85725"/>
                <wp:wrapNone/>
                <wp:docPr id="356" name="356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86A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356 Abrir llave" o:spid="_x0000_s1026" type="#_x0000_t87" style="position:absolute;margin-left:136.95pt;margin-top:1.1pt;width:27.75pt;height:78.75pt;rotation:9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vWkgIAAH8FAAAOAAAAZHJzL2Uyb0RvYy54bWysVEtvEzEQviPxHyzf6Wa32UCjbqrQqoBU&#10;tRUt6tnx2s2CX4ydbMKvZ+x9NIWqB8QeVjOe5/fN2KdnO63IVoBvrKlofjShRBhu68Y8VvTb/eW7&#10;D5T4wEzNlDWionvh6dni7ZvT1s1FYddW1QIIJjF+3rqKrkNw8yzzfC0080fWCYNGaUGzgCo8ZjWw&#10;FrNrlRWTySxrLdQOLBfe4+lFZ6SLlF9KwcONlF4EoiqKvYX0h/RfxX+2OGXzR2Bu3fC+DfYPXWjW&#10;GCw6prpggZENNH+l0g0H660MR9zqzErZcJEwIJp88geauzVzImFBcrwbafL/Ly2/3t4CaeqKHpcz&#10;SgzTOCQUyXIFDRCl2FZEklrn5+h7526h1zyKEfFOgiZgkdl8hhPBjxKpGvcZDxIlCJLsEuP7kXGx&#10;C4Tj4XFZTIuSEo6mHENzVDB/1qWN6R348ElYTaJQUSVk+AiMR1rYnG2vfEi0133rrP6eY32tcIpb&#10;pkiZl+9n/ZQPfIpnPpOTsujL9hmxgaEwdhPBd3CTFPZKxKLKfBUSuYs4Ujtpa8W5AoKlK1r/yPus&#10;yTOGyEapMWjyelDvG8NE2uQxsHg9cPROFa0JY6BujIWXgsNuaFV2/gPqDmuEvbL1HlclTRpH7B2/&#10;bHAkV8yHWwZINx7iQxBu8CeVbStqe4mStYVfL51Hf9xltFLS4iWsqP+5YSAoUV8MbvlJPp3GW5uU&#10;afm+QAUOLatDi9noc4u84wJgd0mM/kENogSrH/C9WMaqaGKGY+2K8gCDch66xwFfHC6Wy+SGN9Wx&#10;cGXuHB92Oi7H/e6Bgev3MuBGX9vhwvab2W3yk2+ch7HLTbCyCdH4xGuv4C1H6dkzcqgnr6d3c/Eb&#10;AAD//wMAUEsDBBQABgAIAAAAIQDh5UwK4AAAAAoBAAAPAAAAZHJzL2Rvd25yZXYueG1sTI/BTsMw&#10;EETvSPyDtUjcqI1bIIQ4VUHiBKqUwgFuTrxNosTrKHaT8PeYUzmu5mnmbbZdbM8mHH3rSMHtSgBD&#10;qpxpqVbw+fF6kwDzQZPRvSNU8IMetvnlRaZT42YqcDqEmsUS8qlW0IQwpJz7qkGr/coNSDE7utHq&#10;EM+x5mbUcyy3PZdC3HOrW4oLjR7wpcGqO5ysgufy++29KLuwn47F167b82EzT0pdXy27J2ABl3CG&#10;4U8/qkMenUp3IuNZr0BK+RhRBXdrCSwC60RsgJWRFMkD8Dzj/1/IfwEAAP//AwBQSwECLQAUAAYA&#10;CAAAACEAtoM4kv4AAADhAQAAEwAAAAAAAAAAAAAAAAAAAAAAW0NvbnRlbnRfVHlwZXNdLnhtbFBL&#10;AQItABQABgAIAAAAIQA4/SH/1gAAAJQBAAALAAAAAAAAAAAAAAAAAC8BAABfcmVscy8ucmVsc1BL&#10;AQItABQABgAIAAAAIQBjWgvWkgIAAH8FAAAOAAAAAAAAAAAAAAAAAC4CAABkcnMvZTJvRG9jLnht&#10;bFBLAQItABQABgAIAAAAIQDh5UwK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FF3286" wp14:editId="129CE0AF">
                <wp:simplePos x="0" y="0"/>
                <wp:positionH relativeFrom="column">
                  <wp:posOffset>291465</wp:posOffset>
                </wp:positionH>
                <wp:positionV relativeFrom="paragraph">
                  <wp:posOffset>14605</wp:posOffset>
                </wp:positionV>
                <wp:extent cx="352425" cy="1000125"/>
                <wp:effectExtent l="57150" t="38100" r="85725" b="85725"/>
                <wp:wrapNone/>
                <wp:docPr id="355" name="355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7651" id="355 Abrir llave" o:spid="_x0000_s1026" type="#_x0000_t87" style="position:absolute;margin-left:22.95pt;margin-top:1.15pt;width:27.75pt;height:78.75pt;rotation:9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yV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2VJ&#10;iWEal4QiWSyhAaIU24gIUuv8DH3v3C30mkcxTryVoAlYRDY/wo3gR4lUjfuCBwkSHJJsE+K7EXGx&#10;DYTj4WFZTAusy9GUY2iOCubPurQxvQMfPgurSRQqqoQMn4DxCAubsc2VDwn2um+d1T9yrK8VbnHD&#10;FCnz8vio3/KeT/HCZ3JSFn3ZPiM2MBTGbuLw3bhJCjslYlFlvgmJ2MU5UjuJteJcAcHSFa1/5n3W&#10;5BlDZKPUGDR5O6j3jWEiMXkMLN4OHL1TRWvCGKgbY+G14LAdWpWd/zB1N2sce2nrHVIlbRpX7B2/&#10;bHAlV8yHWwYINx7iQxBu8CeVbStqe4mSlYWn186jP3IZrZS0eAkr6n+tGQhK1FeDLD/Jp9N4a5My&#10;LY8LVGDfsty3mLU+t4g7EgC7S2L0D2oQJVj9gO/FIlZFEzMca1eUBxiU89A9DvjicLFYJDe8qY6F&#10;K3Pn+MDpSI777QMD1/MyIKOv7XBhe2Z2TH72jfswdrEOVjYhGp9x7RW85Si9eEb29eT1/G7OfwMA&#10;AP//AwBQSwMEFAAGAAgAAAAhABbBE+LgAAAACQEAAA8AAABkcnMvZG93bnJldi54bWxMj81ugzAQ&#10;hO+V+g7WVuotMfkhQgQTJZF6ahWJpIfmZvAGEHiNsAP07eucmtusZjTzbbKbdMsG7G1tSMBiHgBD&#10;KoyqqRTwffmYRcCsk6RkawgF/KKFXfr6kshYmZEyHM6uZL6EbCwFVM51Mee2qFBLOzcdkvduptfS&#10;+bMvuerl6Mt1y5dBsOFa1uQXKtnhscKiOd+1gEN+/fzK8sadhlv2s29OvFuPgxDvb9N+C8zh5P7D&#10;8MD36JB6ptzcSVnWCpiFC58UEK5WwB5+uFwDy70Iogh4mvDnD9I/AAAA//8DAFBLAQItABQABgAI&#10;AAAAIQC2gziS/gAAAOEBAAATAAAAAAAAAAAAAAAAAAAAAABbQ29udGVudF9UeXBlc10ueG1sUEsB&#10;Ai0AFAAGAAgAAAAhADj9If/WAAAAlAEAAAsAAAAAAAAAAAAAAAAALwEAAF9yZWxzLy5yZWxzUEsB&#10;Ai0AFAAGAAgAAAAhAGdA7JWRAgAAfwUAAA4AAAAAAAAAAAAAAAAALgIAAGRycy9lMm9Eb2MueG1s&#10;UEsBAi0AFAAGAAgAAAAhABbBE+LgAAAACQ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</w:p>
    <w:p w14:paraId="5CD2688B" w14:textId="1926FC8B" w:rsidR="00CF352A" w:rsidRPr="003817A7" w:rsidRDefault="00CF352A" w:rsidP="003817A7">
      <w:pPr>
        <w:spacing w:after="0"/>
        <w:rPr>
          <w:rFonts w:ascii="Arial" w:hAnsi="Arial" w:cs="Arial"/>
          <w:i/>
          <w:color w:val="000000"/>
        </w:rPr>
      </w:pPr>
      <w:r w:rsidRPr="003817A7">
        <w:rPr>
          <w:rFonts w:ascii="Arial" w:hAnsi="Arial" w:cs="Arial"/>
          <w:i/>
          <w:color w:val="000000"/>
        </w:rPr>
        <w:lastRenderedPageBreak/>
        <w:t xml:space="preserve">Primer miembro = </w:t>
      </w:r>
      <w:r w:rsidR="003817A7"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10913C80" w14:textId="77777777" w:rsidR="00CF352A" w:rsidRDefault="00CF352A" w:rsidP="00CF352A">
      <w:pPr>
        <w:spacing w:after="0"/>
        <w:jc w:val="center"/>
        <w:rPr>
          <w:rFonts w:ascii="Arial" w:hAnsi="Arial" w:cs="Arial"/>
          <w:color w:val="000000"/>
        </w:rPr>
      </w:pPr>
    </w:p>
    <w:p w14:paraId="530742B6" w14:textId="0F9F20B1" w:rsidR="003817A7" w:rsidRDefault="00CF352A" w:rsidP="003817A7">
      <w:pPr>
        <w:spacing w:after="0"/>
        <w:jc w:val="both"/>
        <w:rPr>
          <w:rFonts w:ascii="Arial" w:hAnsi="Arial" w:cs="Arial"/>
          <w:b/>
          <w:color w:val="000000"/>
        </w:rPr>
      </w:pPr>
      <w:r w:rsidRPr="00D04123">
        <w:rPr>
          <w:rFonts w:ascii="Arial" w:hAnsi="Arial" w:cs="Arial"/>
        </w:rPr>
        <w:t xml:space="preserve">     </w:t>
      </w:r>
      <w:proofErr w:type="gramStart"/>
      <w:r w:rsidRPr="00D04123">
        <w:rPr>
          <w:rFonts w:ascii="Arial" w:hAnsi="Arial" w:cs="Arial"/>
          <w:b/>
          <w:i/>
        </w:rPr>
        <w:t>x</w:t>
      </w:r>
      <w:proofErr w:type="gramEnd"/>
      <w:r w:rsidRPr="00D04123">
        <w:rPr>
          <w:rFonts w:ascii="Arial" w:hAnsi="Arial" w:cs="Arial"/>
        </w:rPr>
        <w:t xml:space="preserve">    </w:t>
      </w:r>
      <w:r w:rsidRPr="00CF352A">
        <w:rPr>
          <w:rFonts w:ascii="Arial" w:hAnsi="Arial" w:cs="Arial"/>
          <w:b/>
          <w:color w:val="000000"/>
        </w:rPr>
        <w:t>+</w:t>
      </w:r>
      <w:r>
        <w:rPr>
          <w:rFonts w:ascii="Arial" w:hAnsi="Arial" w:cs="Arial"/>
          <w:color w:val="000000"/>
        </w:rPr>
        <w:t xml:space="preserve">  </w:t>
      </w:r>
      <w:r w:rsidRPr="00CF352A">
        <w:rPr>
          <w:rFonts w:ascii="Arial" w:hAnsi="Arial" w:cs="Arial"/>
          <w:b/>
          <w:color w:val="000000"/>
        </w:rPr>
        <w:t xml:space="preserve"> 3</w:t>
      </w:r>
      <w:r>
        <w:rPr>
          <w:rFonts w:ascii="Arial" w:hAnsi="Arial" w:cs="Arial"/>
          <w:color w:val="000000"/>
        </w:rPr>
        <w:t xml:space="preserve">     </w:t>
      </w:r>
      <w:r w:rsidR="003817A7">
        <w:rPr>
          <w:rFonts w:ascii="Arial" w:hAnsi="Arial" w:cs="Arial"/>
          <w:color w:val="000000"/>
        </w:rPr>
        <w:t xml:space="preserve">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   </w:t>
      </w:r>
      <w:r w:rsidRPr="00CF352A">
        <w:rPr>
          <w:rFonts w:ascii="Arial" w:hAnsi="Arial" w:cs="Arial"/>
          <w:b/>
          <w:color w:val="000000"/>
        </w:rPr>
        <w:t>12</w:t>
      </w:r>
    </w:p>
    <w:p w14:paraId="39F664B7" w14:textId="66B5D9C6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ED0E5B" wp14:editId="50324D29">
                <wp:simplePos x="0" y="0"/>
                <wp:positionH relativeFrom="column">
                  <wp:posOffset>253365</wp:posOffset>
                </wp:positionH>
                <wp:positionV relativeFrom="paragraph">
                  <wp:posOffset>22225</wp:posOffset>
                </wp:positionV>
                <wp:extent cx="0" cy="238125"/>
                <wp:effectExtent l="152400" t="19050" r="76200" b="85725"/>
                <wp:wrapNone/>
                <wp:docPr id="357" name="3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B611" id="357 Conector recto de flecha" o:spid="_x0000_s1026" type="#_x0000_t32" style="position:absolute;margin-left:19.95pt;margin-top:1.75pt;width:0;height:18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v00gEAAPQDAAAOAAAAZHJzL2Uyb0RvYy54bWysU9uOEzEMfUfiH6K805m2WlhVne5DF3hB&#10;UHH5gGzidKLNTU7oTP8eJ9POIkD7gPbFufnY59jO9m50lp0Akwm+48tFyxl4GZTxx47/+P7hzS1n&#10;KQuvhA0eOn6GxO92r19th7iBVeiDVYCMgvi0GWLH+5zjpmmS7MGJtAgRPD3qgE5kOuKxUSgGiu5s&#10;s2rbt80QUEUMElKi2/vpke9qfK1B5i9aJ8jMdpy45Wqx2odim91WbI4oYm/khYb4DxZOGE9J51D3&#10;Igv2E81foZyRGFLQeSGDa4LWRkLVQGqW7R9qvvUiQtVCxUlxLlN6ubDy8+mAzKiOr2/eceaFoybR&#10;lu2pXTIHZFgWpoBpC7IXpWJDTBsC7v0BL6cUD1jkjxpdWUkYG2uVz3OVYcxMTpeSblfr2+XqpoRr&#10;nnARU/4IwbGy6XjKKMyxz0RmYrOsRRanTylPwCugJLW+2CyMfe8Vy+dIUgRiGC5JyntTuE9s6y6f&#10;LUzYr6CpDsRvXXPUCYS9RXYSNDvqcTlHIc8C0cbaGdQ+D7r4FhjUqZyBq+eBs3fNGHyegc74gP8C&#10;5/FKVU/+V9WT1iL7Iahz7V0tB41WbcLlG5TZ/f1c4U+fdfcLAAD//wMAUEsDBBQABgAIAAAAIQBV&#10;1xGS2wAAAAYBAAAPAAAAZHJzL2Rvd25yZXYueG1sTI7NTsMwEITvSLyDtUjcqF3+REOcqqoo0AtS&#10;Cg/gJEscEa+D7bQpT8/CBU6j0Yxmvnw5uV7sMcTOk4b5TIFAqn3TUavh7XVzcQciJkON6T2hhiNG&#10;WBanJ7nJGn+gEve71AoeoZgZDTalIZMy1hadiTM/IHH27oMziW1oZRPMgcddLy+VupXOdMQP1gy4&#10;tlh/7EanwT9vjunr5fMpPPqH0a6rUq22pdbnZ9PqHkTCKf2V4Qef0aFgpsqP1ETRa7haLLjJegOC&#10;419babieK5BFLv/jF98AAAD//wMAUEsBAi0AFAAGAAgAAAAhALaDOJL+AAAA4QEAABMAAAAAAAAA&#10;AAAAAAAAAAAAAFtDb250ZW50X1R5cGVzXS54bWxQSwECLQAUAAYACAAAACEAOP0h/9YAAACUAQAA&#10;CwAAAAAAAAAAAAAAAAAvAQAAX3JlbHMvLnJlbHNQSwECLQAUAAYACAAAACEAEAzb9NIBAAD0AwAA&#10;DgAAAAAAAAAAAAAAAAAuAgAAZHJzL2Uyb0RvYy54bWxQSwECLQAUAAYACAAAACEAVdcRktsAAAAG&#10;AQAADwAAAAAAAAAAAAAAAAAsBAAAZHJzL2Rvd25yZXYueG1sUEsFBgAAAAAEAAQA8wAAADQFAAAA&#10;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10F70E1" w14:textId="77777777" w:rsidR="003817A7" w:rsidRDefault="003817A7" w:rsidP="003817A7">
      <w:pPr>
        <w:spacing w:after="0"/>
        <w:jc w:val="both"/>
        <w:rPr>
          <w:rFonts w:ascii="Arial" w:hAnsi="Arial" w:cs="Arial"/>
          <w:color w:val="000000"/>
        </w:rPr>
      </w:pPr>
    </w:p>
    <w:p w14:paraId="780FDD34" w14:textId="08590818" w:rsidR="003817A7" w:rsidRP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BCCC72" wp14:editId="149E55D5">
                <wp:simplePos x="0" y="0"/>
                <wp:positionH relativeFrom="column">
                  <wp:posOffset>4796790</wp:posOffset>
                </wp:positionH>
                <wp:positionV relativeFrom="paragraph">
                  <wp:posOffset>7620</wp:posOffset>
                </wp:positionV>
                <wp:extent cx="352425" cy="1000125"/>
                <wp:effectExtent l="57150" t="38100" r="85725" b="85725"/>
                <wp:wrapNone/>
                <wp:docPr id="358" name="35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B0A1" id="358 Abrir llave" o:spid="_x0000_s1026" type="#_x0000_t87" style="position:absolute;margin-left:377.7pt;margin-top:.6pt;width:27.75pt;height:78.75pt;rotation:9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PJ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yWu&#10;yjCNS0KRLJbQAFGKbUQEqXV+hr537hZ6zaMYJ95K0AQsIpsf4Ubwo0Sqxn3BgwQJDkm2CfHdiLjY&#10;BsLx8LAspkVJCUdTjqE5Kpg/69LG9A58+CysJlGoqBIyfALGIyxsxjZXPiTY6751Vv/Isb5WuMUN&#10;U6TMy+Ojfst7PsULn8lJWfRl+4zYwFAYu4nDd+MmKeyUiEWV+SYkYhfnSO0k1opzBQRLV7T+mfdZ&#10;k2cMkY1SY9Dk7aDeN4aJxOQxsHg7cPROFa0JY6BujIXXgsN2aFV2/sPU3axx7KWtd0iVtGlcsXf8&#10;ssGVXDEfbhkg3HiID0G4wZ9Utq2o7SVKVhaeXjuP/shltFLS4iWsqP+1ZiAoUV8Nsvwkn07jrU3K&#10;tDwuUIF9y3LfYtb63CLuSADsLonRP6hBlGD1A74Xi1gVTcxwrF1RHmBQzkP3OOCLw8VikdzwpjoW&#10;rsyd4wOnIznutw8MXM/LgIy+tsOF7ZnZMfnZN+7D2MU6WNmEaHzGtVfwlqP04hnZ15PX87s5/w0A&#10;AP//AwBQSwMEFAAGAAgAAAAhABi/SdngAAAACgEAAA8AAABkcnMvZG93bnJldi54bWxMj0FPg0AQ&#10;he8m/ofNmHizuyVYKrI01cSTpgnVQ3tb2C0Q2FnCbgH/veNJj5P35b1vst1iezaZ0bcOJaxXApjB&#10;yukWawlfn28PW2A+KNSqd2gkfBsPu/z2JlOpdjMWZjqGmlEJ+lRJaEIYUs591Rir/MoNBim7uNGq&#10;QOdYcz2qmcptzyMhNtyqFmmhUYN5bUzVHa9Wwkt5fv8oyi4cpktx2ncHPsTzJOX93bJ/BhbMEv5g&#10;+NUndcjJqXRX1J71EhIRx4RKeIwiYARsN+snYCWRIkmA5xn//0L+AwAA//8DAFBLAQItABQABgAI&#10;AAAAIQC2gziS/gAAAOEBAAATAAAAAAAAAAAAAAAAAAAAAABbQ29udGVudF9UeXBlc10ueG1sUEsB&#10;Ai0AFAAGAAgAAAAhADj9If/WAAAAlAEAAAsAAAAAAAAAAAAAAAAALwEAAF9yZWxzLy5yZWxzUEsB&#10;Ai0AFAAGAAgAAAAhAPUlc8mRAgAAfwUAAA4AAAAAAAAAAAAAAAAALgIAAGRycy9lMm9Eb2MueG1s&#10;UEsBAi0AFAAGAAgAAAAhABi/SdngAAAACg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B383F" wp14:editId="1F2B4F8F">
                <wp:simplePos x="0" y="0"/>
                <wp:positionH relativeFrom="column">
                  <wp:posOffset>3339465</wp:posOffset>
                </wp:positionH>
                <wp:positionV relativeFrom="paragraph">
                  <wp:posOffset>8890</wp:posOffset>
                </wp:positionV>
                <wp:extent cx="352425" cy="1000125"/>
                <wp:effectExtent l="57150" t="38100" r="85725" b="85725"/>
                <wp:wrapNone/>
                <wp:docPr id="359" name="359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1EFC" id="359 Abrir llave" o:spid="_x0000_s1026" type="#_x0000_t87" style="position:absolute;margin-left:262.95pt;margin-top:.7pt;width:27.75pt;height:78.75pt;rotation: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FBkgIAAH8FAAAOAAAAZHJzL2Uyb0RvYy54bWysVEtPGzEQvlfqf7B8L5tdslAiNigF0VZC&#10;gAoVZ8drk2396tjJJvz6jr0PQos4VN3Dasbz/L4Z+/RsqxXZCPCNNRXNDyaUCMNt3ZjHin6/v/zw&#10;kRIfmKmZskZUdCc8PZu/f3faupko7MqqWgDBJMbPWlfRVQhulmWer4Rm/sA6YdAoLWgWUIXHrAbW&#10;YnatsmIyOcpaC7UDy4X3eHrRGek85ZdS8HAjpReBqIpibyH9If2X8Z/NT9nsEZhbNbxvg/1DF5o1&#10;BouOqS5YYGQNzV+pdMPBeivDAbc6s1I2XCQMiCaf/IHmbsWcSFiQHO9Gmvz/S8uvN7dAmrqih+UJ&#10;JYZpHBKKZLGEBohSbCMiSa3zM/S9c7fQax7FiHgrQROwyGx+hBPBjxKpGvcFDxIlCJJsE+O7kXGx&#10;DYTj4WFZTIuSEo6mHENzVDB/1qWN6R348FlYTaJQUSVk+ASMR1rYjG2ufEi0133rrP6RY32tcIob&#10;pkiZl8dH/ZT3fIoXPpOTsujL9hmxgaEwdhPBd3CTFHZKxKLKfBMSuYs4Ujtpa8W5AoKlK1r/zPus&#10;yTOGyEapMWjydlDvG8NE2uQxsHg7cPROFa0JY6BujIXXgsN2aFV2/gPqDmuEvbT1DlclTRpH7B2/&#10;bHAkV8yHWwZINx7iQxBu8CeVbStqe4mSlYWn186jP+4yWilp8RJW1P9aMxCUqK8Gt/wkn07jrU3K&#10;tDwuUIF9y3LfYtb63CLvuADYXRKjf1CDKMHqB3wvFrEqmpjhWLuiPMCgnIfuccAXh4vFIrnhTXUs&#10;XJk7x4edjstxv31g4Pq9DLjR13a4sP1mdpv87BvnYexiHaxsQjQ+89oreMtRevGM7OvJ6/ndnP8G&#10;AAD//wMAUEsDBBQABgAIAAAAIQDj18gV4AAAAAoBAAAPAAAAZHJzL2Rvd25yZXYueG1sTI/BToNA&#10;EIbvJr7DZky82cWKrUWWppp40jShetDbwk6BwM4Sdgv49k5P9TaT+fLP96fb2XZixME3jhTcLyIQ&#10;SKUzDVUKvj7f7p5A+KDJ6M4RKvhFD9vs+irViXET5TgeQiU4hHyiFdQh9ImUvqzRar9wPRLfjm6w&#10;OvA6VNIMeuJw28llFK2k1Q3xh1r3+Fpj2R5OVsFL8fP+kRdt2I/H/HvX7mUfT6NStzfz7hlEwDlc&#10;YDjrszpk7FS4ExkvOgXxOt4wquBxGYNgYPVwHgomo/UGZJbK/xWyPwAAAP//AwBQSwECLQAUAAYA&#10;CAAAACEAtoM4kv4AAADhAQAAEwAAAAAAAAAAAAAAAAAAAAAAW0NvbnRlbnRfVHlwZXNdLnhtbFBL&#10;AQItABQABgAIAAAAIQA4/SH/1gAAAJQBAAALAAAAAAAAAAAAAAAAAC8BAABfcmVscy8ucmVsc1BL&#10;AQItABQABgAIAAAAIQA2LgFBkgIAAH8FAAAOAAAAAAAAAAAAAAAAAC4CAABkcnMvZTJvRG9jLnht&#10;bFBLAQItABQABgAIAAAAIQDj18gV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>Incógnita</w:t>
      </w:r>
    </w:p>
    <w:p w14:paraId="5C88FACB" w14:textId="280FFC91" w:rsidR="003817A7" w:rsidRPr="003817A7" w:rsidRDefault="003817A7" w:rsidP="003817A7">
      <w:pPr>
        <w:spacing w:after="0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 xml:space="preserve">                                                                        </w:t>
      </w:r>
      <w:r w:rsidRPr="003817A7">
        <w:rPr>
          <w:rFonts w:ascii="Arial" w:hAnsi="Arial" w:cs="Arial"/>
          <w:i/>
          <w:color w:val="000000"/>
        </w:rPr>
        <w:t xml:space="preserve">Primer miembro = </w:t>
      </w:r>
      <w:r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0E0A2287" w14:textId="77777777" w:rsidR="003817A7" w:rsidRDefault="003817A7" w:rsidP="003817A7">
      <w:pPr>
        <w:spacing w:after="0"/>
        <w:jc w:val="center"/>
        <w:rPr>
          <w:rFonts w:ascii="Arial" w:hAnsi="Arial" w:cs="Arial"/>
          <w:color w:val="000000"/>
        </w:rPr>
      </w:pPr>
    </w:p>
    <w:p w14:paraId="35DB5449" w14:textId="4898C931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831C42" wp14:editId="77869C2F">
                <wp:simplePos x="0" y="0"/>
                <wp:positionH relativeFrom="column">
                  <wp:posOffset>4825365</wp:posOffset>
                </wp:positionH>
                <wp:positionV relativeFrom="paragraph">
                  <wp:posOffset>155575</wp:posOffset>
                </wp:positionV>
                <wp:extent cx="0" cy="238125"/>
                <wp:effectExtent l="152400" t="19050" r="76200" b="85725"/>
                <wp:wrapNone/>
                <wp:docPr id="360" name="36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CC46" id="360 Conector recto de flecha" o:spid="_x0000_s1026" type="#_x0000_t32" style="position:absolute;margin-left:379.95pt;margin-top:12.25pt;width:0;height:18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8iu0QEAAPQDAAAOAAAAZHJzL2Uyb0RvYy54bWysU01vEzEQvSPxHyzfye4moqqibHpIgQuC&#10;COgPcO1x1qq/NDbZ5N8z9iZbBKgH1Mv488289zze3J2cZUfAZILvebdoOQMvgzL+0POHHx/f3XKW&#10;svBK2OCh52dI/G779s1mjGtYhiFYBcgoiU/rMfZ8yDmumybJAZxIixDB06EO6ESmJR4ahWKk7M42&#10;y7a9acaAKmKQkBLt3k+HfFvzaw0yf9U6QWa258Qt14g1PpbYbDdifUARByMvNMR/sHDCeCo6p7oX&#10;WbCfaP5K5YzEkILOCxlcE7Q2EqoGUtO1f6j5PogIVQuZk+JsU3q9tPLLcY/MqJ6vbsgfLxw9Ek3Z&#10;jp5L5oAMy8AUMG1BDqI4Nsa0JuDO7/GySnGPRf5JoysjCWOn6vJ5dhlOmclpU9LucnXbLd+XdM0z&#10;LmLKnyA4ViY9TxmFOQyZyExsumqyOH5OeQJeAaWo9SVmYewHr1g+R5IiEMN4KVLOm8J9Yltn+Wxh&#10;wn4DTT4Qv1WtUTsQdhbZUVDvqKduzkI3C0Qba2dQ+zLocrfAoHblDFy+DJxv14rB5xnojA/4L3A+&#10;Xanq6f5V9aS1yH4M6lzfrtpBrVUf4fINSu/+vq7w58+6/QUAAP//AwBQSwMEFAAGAAgAAAAhAMAE&#10;uzveAAAACQEAAA8AAABkcnMvZG93bnJldi54bWxMj0FOwzAQRfdI3MEaJHbUJqKFhkyqqqJAN0gp&#10;HMCJhzgitoPttCmnx4gFLGfm6c/7xWoyPTuQD52zCNczAYxs41RnW4S31+3VHbAQpVWyd5YQThRg&#10;VZ6fFTJX7mgrOuxjy1KIDblE0DEOOeeh0WRkmLmBbLq9O29kTKNvufLymMJNzzMhFtzIzqYPWg60&#10;0dR87EeD4J63p/j18vnkH93DqDd1Jda7CvHyYlrfA4s0xT8YfvSTOpTJqXajVYH1CLfz5TKhCNnN&#10;HFgCfhc1wiITwMuC/29QfgMAAP//AwBQSwECLQAUAAYACAAAACEAtoM4kv4AAADhAQAAEwAAAAAA&#10;AAAAAAAAAAAAAAAAW0NvbnRlbnRfVHlwZXNdLnhtbFBLAQItABQABgAIAAAAIQA4/SH/1gAAAJQB&#10;AAALAAAAAAAAAAAAAAAAAC8BAABfcmVscy8ucmVsc1BLAQItABQABgAIAAAAIQB/q8iu0QEAAPQD&#10;AAAOAAAAAAAAAAAAAAAAAC4CAABkcnMvZTJvRG9jLnhtbFBLAQItABQABgAIAAAAIQDABLs7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                     </w:t>
      </w:r>
      <w:r w:rsidRPr="00D04123">
        <w:rPr>
          <w:rFonts w:ascii="Arial" w:hAnsi="Arial" w:cs="Arial"/>
          <w:b/>
          <w:i/>
        </w:rPr>
        <w:t>40</w:t>
      </w:r>
      <w:r w:rsidRPr="00D04123">
        <w:rPr>
          <w:rFonts w:ascii="Arial" w:hAnsi="Arial" w:cs="Arial"/>
        </w:rPr>
        <w:t xml:space="preserve">           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</w:t>
      </w:r>
      <w:r w:rsidRPr="00D04123">
        <w:rPr>
          <w:rFonts w:ascii="Arial" w:hAnsi="Arial" w:cs="Arial"/>
          <w:b/>
          <w:i/>
        </w:rPr>
        <w:t>m</w:t>
      </w:r>
      <w:r w:rsidRPr="00D04123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  <w:color w:val="000000"/>
        </w:rPr>
        <w:t>-  19</w:t>
      </w:r>
    </w:p>
    <w:p w14:paraId="3A3D33AF" w14:textId="75300628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3B89BE08" w14:textId="75300628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        Incógnita</w:t>
      </w:r>
    </w:p>
    <w:p w14:paraId="2E4C1B37" w14:textId="77777777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78BDF6BC" w14:textId="77777777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</w:p>
    <w:p w14:paraId="49F9859E" w14:textId="77777777" w:rsidR="003817A7" w:rsidRPr="003150E7" w:rsidRDefault="003817A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F597555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  <w:r w:rsidRPr="003150E7">
        <w:rPr>
          <w:rFonts w:ascii="Arial" w:hAnsi="Arial" w:cs="Arial"/>
          <w:color w:val="000000"/>
        </w:rPr>
        <w:t>Para resolver ecuaci</w:t>
      </w:r>
      <w:r>
        <w:rPr>
          <w:rFonts w:ascii="Arial" w:hAnsi="Arial" w:cs="Arial"/>
          <w:color w:val="000000"/>
        </w:rPr>
        <w:t>o</w:t>
      </w:r>
      <w:r w:rsidRPr="003150E7">
        <w:rPr>
          <w:rFonts w:ascii="Arial" w:hAnsi="Arial" w:cs="Arial"/>
          <w:color w:val="000000"/>
        </w:rPr>
        <w:t xml:space="preserve">nes aditivas de la forma </w:t>
      </w:r>
      <w:r w:rsidRPr="003150E7">
        <w:rPr>
          <w:rFonts w:ascii="Arial" w:hAnsi="Arial" w:cs="Arial"/>
          <w:b/>
          <w:color w:val="000000"/>
        </w:rPr>
        <w:t xml:space="preserve">x + a = b </w:t>
      </w:r>
      <w:proofErr w:type="spellStart"/>
      <w:r w:rsidRPr="003150E7">
        <w:rPr>
          <w:rFonts w:ascii="Arial" w:hAnsi="Arial" w:cs="Arial"/>
          <w:b/>
          <w:color w:val="000000"/>
        </w:rPr>
        <w:t>ó</w:t>
      </w:r>
      <w:proofErr w:type="spellEnd"/>
      <w:r w:rsidRPr="003150E7">
        <w:rPr>
          <w:rFonts w:ascii="Arial" w:hAnsi="Arial" w:cs="Arial"/>
          <w:b/>
          <w:color w:val="000000"/>
        </w:rPr>
        <w:t xml:space="preserve">  x - a = b</w:t>
      </w:r>
      <w:r>
        <w:rPr>
          <w:rFonts w:ascii="Arial" w:hAnsi="Arial" w:cs="Arial"/>
          <w:b/>
          <w:color w:val="000000"/>
        </w:rPr>
        <w:t xml:space="preserve">, </w:t>
      </w:r>
      <w:r w:rsidRPr="003150E7">
        <w:rPr>
          <w:rFonts w:ascii="Arial" w:hAnsi="Arial" w:cs="Arial"/>
          <w:color w:val="000000"/>
        </w:rPr>
        <w:t>se debe emp</w:t>
      </w:r>
      <w:r>
        <w:rPr>
          <w:rFonts w:ascii="Arial" w:hAnsi="Arial" w:cs="Arial"/>
          <w:color w:val="000000"/>
        </w:rPr>
        <w:t>l</w:t>
      </w:r>
      <w:r w:rsidRPr="003150E7">
        <w:rPr>
          <w:rFonts w:ascii="Arial" w:hAnsi="Arial" w:cs="Arial"/>
          <w:color w:val="000000"/>
        </w:rPr>
        <w:t xml:space="preserve">ear la </w:t>
      </w:r>
      <w:r w:rsidRPr="003150E7">
        <w:rPr>
          <w:rFonts w:ascii="Arial" w:hAnsi="Arial" w:cs="Arial"/>
          <w:i/>
          <w:color w:val="000000"/>
          <w:u w:val="single"/>
        </w:rPr>
        <w:t>propiedad uniforme de la igualdad</w:t>
      </w:r>
      <w:r w:rsidRPr="003150E7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la cual consiste  en sumar o restar a ambos miembros de la igualdad el término </w:t>
      </w:r>
      <w:r w:rsidRPr="003150E7">
        <w:rPr>
          <w:rFonts w:ascii="Arial" w:hAnsi="Arial" w:cs="Arial"/>
          <w:b/>
          <w:color w:val="000000"/>
        </w:rPr>
        <w:t>a</w:t>
      </w:r>
      <w:r>
        <w:rPr>
          <w:rFonts w:ascii="Arial" w:hAnsi="Arial" w:cs="Arial"/>
          <w:color w:val="000000"/>
        </w:rPr>
        <w:t>, con el fin de despejar la incógnita. Analicemos los siguientes ejemplos:</w:t>
      </w:r>
    </w:p>
    <w:p w14:paraId="675579BE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565AF057" w14:textId="77777777" w:rsidR="00916B9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FB82929" w14:textId="2ABDFBA3" w:rsidR="003150E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2331A865" w14:textId="77777777" w:rsidR="003C4BAB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150E7" w14:paraId="2FD63FF9" w14:textId="77777777" w:rsidTr="003520DD">
        <w:tc>
          <w:tcPr>
            <w:tcW w:w="2552" w:type="dxa"/>
          </w:tcPr>
          <w:p w14:paraId="6B3A2D8B" w14:textId="2476DF11" w:rsidR="003150E7" w:rsidRPr="003C4BAB" w:rsidRDefault="003150E7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</w:t>
            </w:r>
            <w:r w:rsidR="003C4BAB" w:rsidRPr="003C4BAB">
              <w:rPr>
                <w:rFonts w:ascii="Arial" w:hAnsi="Arial" w:cs="Arial"/>
                <w:b/>
                <w:color w:val="000000"/>
              </w:rPr>
              <w:t xml:space="preserve"> = 12</w:t>
            </w:r>
          </w:p>
        </w:tc>
        <w:tc>
          <w:tcPr>
            <w:tcW w:w="5778" w:type="dxa"/>
          </w:tcPr>
          <w:p w14:paraId="31F219D8" w14:textId="0264CCAF" w:rsidR="003150E7" w:rsidRDefault="003150E7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150E7" w14:paraId="52CFB20D" w14:textId="77777777" w:rsidTr="003520DD">
        <w:tc>
          <w:tcPr>
            <w:tcW w:w="2552" w:type="dxa"/>
          </w:tcPr>
          <w:p w14:paraId="4960F864" w14:textId="4E013067" w:rsidR="003150E7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x + </w:t>
            </w:r>
            <w:r w:rsidRPr="00FC4C3E">
              <w:rPr>
                <w:rFonts w:ascii="Arial" w:hAnsi="Arial" w:cs="Arial"/>
              </w:rPr>
              <w:t xml:space="preserve">3 </w:t>
            </w:r>
            <w:r w:rsidRPr="00FC4C3E">
              <w:rPr>
                <w:rFonts w:ascii="Arial" w:hAnsi="Arial" w:cs="Arial"/>
                <w:b/>
              </w:rPr>
              <w:t>– 3</w:t>
            </w:r>
            <w:r w:rsidRPr="00FC4C3E">
              <w:rPr>
                <w:rFonts w:ascii="Arial" w:hAnsi="Arial" w:cs="Arial"/>
              </w:rPr>
              <w:t xml:space="preserve"> = 12 </w:t>
            </w:r>
            <w:r w:rsidR="00C46A5F">
              <w:rPr>
                <w:rFonts w:ascii="Arial" w:hAnsi="Arial" w:cs="Arial"/>
                <w:b/>
              </w:rPr>
              <w:t>–</w:t>
            </w:r>
            <w:r w:rsidRPr="00FC4C3E">
              <w:rPr>
                <w:rFonts w:ascii="Arial" w:hAnsi="Arial" w:cs="Arial"/>
                <w:b/>
              </w:rPr>
              <w:t xml:space="preserve"> 3</w:t>
            </w:r>
          </w:p>
        </w:tc>
        <w:tc>
          <w:tcPr>
            <w:tcW w:w="5778" w:type="dxa"/>
          </w:tcPr>
          <w:p w14:paraId="2825F25D" w14:textId="28D74D1A" w:rsidR="003150E7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restar </w:t>
            </w:r>
            <w:r w:rsidRPr="003C4BAB">
              <w:rPr>
                <w:rFonts w:ascii="Arial" w:hAnsi="Arial" w:cs="Arial"/>
                <w:b/>
                <w:color w:val="000000"/>
              </w:rPr>
              <w:t>3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002E2979" w14:textId="77777777" w:rsidTr="003520DD">
        <w:tc>
          <w:tcPr>
            <w:tcW w:w="2552" w:type="dxa"/>
          </w:tcPr>
          <w:p w14:paraId="04EE7584" w14:textId="6ED45451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x + 0 = 9</w:t>
            </w:r>
          </w:p>
        </w:tc>
        <w:tc>
          <w:tcPr>
            <w:tcW w:w="5778" w:type="dxa"/>
          </w:tcPr>
          <w:p w14:paraId="4B1F05CB" w14:textId="6D8E23C3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3D79DE00" w14:textId="77777777" w:rsidTr="003520DD">
        <w:tc>
          <w:tcPr>
            <w:tcW w:w="2552" w:type="dxa"/>
          </w:tcPr>
          <w:p w14:paraId="05F9A994" w14:textId="1A444874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x= 9</w:t>
            </w:r>
          </w:p>
        </w:tc>
        <w:tc>
          <w:tcPr>
            <w:tcW w:w="5778" w:type="dxa"/>
          </w:tcPr>
          <w:p w14:paraId="55EB4318" w14:textId="384C1AD2" w:rsidR="003C4BAB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770FD38C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7699CC73" w14:textId="4315DDA5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545537D" w14:textId="61CAF874" w:rsidR="00623EC7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0412047C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4FA091B0" w14:textId="6E7DA1D0" w:rsidR="00623EC7" w:rsidRDefault="003C4BAB" w:rsidP="003150E7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0D88A93B" w14:textId="77777777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571D2F90" w14:textId="77777777" w:rsidTr="003520DD">
        <w:tc>
          <w:tcPr>
            <w:tcW w:w="2552" w:type="dxa"/>
          </w:tcPr>
          <w:p w14:paraId="3E4AECA5" w14:textId="77777777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 = 12</w:t>
            </w:r>
          </w:p>
        </w:tc>
        <w:tc>
          <w:tcPr>
            <w:tcW w:w="5778" w:type="dxa"/>
          </w:tcPr>
          <w:p w14:paraId="5B65453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778D49F3" w14:textId="77777777" w:rsidTr="003520DD">
        <w:tc>
          <w:tcPr>
            <w:tcW w:w="2552" w:type="dxa"/>
          </w:tcPr>
          <w:p w14:paraId="15B68653" w14:textId="6BF90125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  <w:r>
              <w:rPr>
                <w:rFonts w:ascii="Arial" w:hAnsi="Arial" w:cs="Arial"/>
                <w:color w:val="000000"/>
              </w:rPr>
              <w:t xml:space="preserve"> + 3  = 12 </w:t>
            </w:r>
          </w:p>
        </w:tc>
        <w:tc>
          <w:tcPr>
            <w:tcW w:w="5778" w:type="dxa"/>
          </w:tcPr>
          <w:p w14:paraId="164BDDEB" w14:textId="68C5EB7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313F1287" w14:textId="77777777" w:rsidTr="003520DD">
        <w:tc>
          <w:tcPr>
            <w:tcW w:w="2552" w:type="dxa"/>
          </w:tcPr>
          <w:p w14:paraId="025AD75B" w14:textId="4398BED3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=12</w:t>
            </w:r>
          </w:p>
        </w:tc>
        <w:tc>
          <w:tcPr>
            <w:tcW w:w="5778" w:type="dxa"/>
          </w:tcPr>
          <w:p w14:paraId="72047D12" w14:textId="591527B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1A2F3FEB" w14:textId="77777777" w:rsidTr="003520DD">
        <w:tc>
          <w:tcPr>
            <w:tcW w:w="2552" w:type="dxa"/>
          </w:tcPr>
          <w:p w14:paraId="5BB6A087" w14:textId="655B466D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12 = 12</w:t>
            </w:r>
          </w:p>
        </w:tc>
        <w:tc>
          <w:tcPr>
            <w:tcW w:w="5778" w:type="dxa"/>
          </w:tcPr>
          <w:p w14:paraId="083952EF" w14:textId="452C531B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ED0F5AE" w14:textId="77777777" w:rsidR="00623EC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699D2E5F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5C08F522" w14:textId="267B7751" w:rsidR="003C4BAB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>
        <w:rPr>
          <w:rFonts w:ascii="Arial" w:hAnsi="Arial" w:cs="Arial"/>
          <w:b/>
          <w:color w:val="000000"/>
        </w:rPr>
        <w:t>2</w:t>
      </w:r>
    </w:p>
    <w:p w14:paraId="5EB0F117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4EAA7DE1" w14:textId="77777777" w:rsidTr="003520DD">
        <w:tc>
          <w:tcPr>
            <w:tcW w:w="2552" w:type="dxa"/>
          </w:tcPr>
          <w:p w14:paraId="451DF418" w14:textId="25F2CC40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292A1669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1EE293B5" w14:textId="77777777" w:rsidTr="003520DD">
        <w:tc>
          <w:tcPr>
            <w:tcW w:w="2552" w:type="dxa"/>
          </w:tcPr>
          <w:p w14:paraId="7DAC025E" w14:textId="6180CCC9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color w:val="000000"/>
              </w:rPr>
              <w:t xml:space="preserve">m – </w:t>
            </w:r>
            <w:r w:rsidRPr="00FC4C3E">
              <w:rPr>
                <w:rFonts w:ascii="Arial" w:hAnsi="Arial" w:cs="Arial"/>
              </w:rPr>
              <w:t>19</w:t>
            </w:r>
            <w:r w:rsidRPr="00FC4C3E">
              <w:rPr>
                <w:rFonts w:ascii="Arial" w:hAnsi="Arial" w:cs="Arial"/>
                <w:b/>
              </w:rPr>
              <w:t xml:space="preserve"> + 19 = </w:t>
            </w:r>
            <w:r w:rsidRPr="00FC4C3E">
              <w:rPr>
                <w:rFonts w:ascii="Arial" w:hAnsi="Arial" w:cs="Arial"/>
              </w:rPr>
              <w:t>40</w:t>
            </w:r>
            <w:r w:rsidRPr="00FC4C3E">
              <w:rPr>
                <w:rFonts w:ascii="Arial" w:hAnsi="Arial" w:cs="Arial"/>
                <w:b/>
              </w:rPr>
              <w:t xml:space="preserve"> + 19</w:t>
            </w:r>
          </w:p>
        </w:tc>
        <w:tc>
          <w:tcPr>
            <w:tcW w:w="5778" w:type="dxa"/>
          </w:tcPr>
          <w:p w14:paraId="4AE3C3FD" w14:textId="205EE114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sumar </w:t>
            </w:r>
            <w:r>
              <w:rPr>
                <w:rFonts w:ascii="Arial" w:hAnsi="Arial" w:cs="Arial"/>
                <w:b/>
                <w:color w:val="000000"/>
              </w:rPr>
              <w:t>19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4FBACE5D" w14:textId="77777777" w:rsidTr="003520DD">
        <w:tc>
          <w:tcPr>
            <w:tcW w:w="2552" w:type="dxa"/>
          </w:tcPr>
          <w:p w14:paraId="75495593" w14:textId="4AB6AD64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m + 0 = </w:t>
            </w:r>
            <w:r w:rsidR="009604DD">
              <w:rPr>
                <w:rFonts w:ascii="Arial" w:hAnsi="Arial" w:cs="Arial"/>
                <w:color w:val="000000"/>
              </w:rPr>
              <w:t>5</w:t>
            </w:r>
            <w:r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5778" w:type="dxa"/>
          </w:tcPr>
          <w:p w14:paraId="1964EBE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051DE6AF" w14:textId="77777777" w:rsidTr="003520DD">
        <w:tc>
          <w:tcPr>
            <w:tcW w:w="2552" w:type="dxa"/>
          </w:tcPr>
          <w:p w14:paraId="4C8BB0A2" w14:textId="5D26B589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 xml:space="preserve">x= </w:t>
            </w:r>
            <w:r w:rsidR="009604DD">
              <w:rPr>
                <w:rFonts w:ascii="Arial" w:hAnsi="Arial" w:cs="Arial"/>
                <w:b/>
                <w:color w:val="000000"/>
              </w:rPr>
              <w:t>5</w:t>
            </w: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</w:p>
        </w:tc>
        <w:tc>
          <w:tcPr>
            <w:tcW w:w="5778" w:type="dxa"/>
          </w:tcPr>
          <w:p w14:paraId="26041171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E08EB7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73D54B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5458FE5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28AE020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p w14:paraId="368FDAF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47CF560C" w14:textId="77777777" w:rsidR="003C4BAB" w:rsidRPr="003150E7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10A5E37B" w14:textId="77777777" w:rsidTr="003520DD">
        <w:tc>
          <w:tcPr>
            <w:tcW w:w="2552" w:type="dxa"/>
          </w:tcPr>
          <w:p w14:paraId="7824E5EB" w14:textId="0C0540DC" w:rsidR="003C4BAB" w:rsidRPr="003C4BAB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3A95673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413EFF45" w14:textId="77777777" w:rsidTr="003520DD">
        <w:tc>
          <w:tcPr>
            <w:tcW w:w="2552" w:type="dxa"/>
          </w:tcPr>
          <w:p w14:paraId="47149D21" w14:textId="45CC3179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59</w:t>
            </w:r>
            <w:r w:rsidRPr="009604DD">
              <w:rPr>
                <w:rFonts w:ascii="Arial" w:hAnsi="Arial" w:cs="Arial"/>
                <w:color w:val="000000"/>
              </w:rPr>
              <w:t xml:space="preserve"> - 19 = 40</w:t>
            </w:r>
          </w:p>
        </w:tc>
        <w:tc>
          <w:tcPr>
            <w:tcW w:w="5778" w:type="dxa"/>
          </w:tcPr>
          <w:p w14:paraId="7CDCE4B5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4BF1B601" w14:textId="77777777" w:rsidTr="003520DD">
        <w:tc>
          <w:tcPr>
            <w:tcW w:w="2552" w:type="dxa"/>
          </w:tcPr>
          <w:p w14:paraId="28D3DC26" w14:textId="2C533E97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40</w:t>
            </w:r>
            <w:r w:rsidRPr="009604DD">
              <w:rPr>
                <w:rFonts w:ascii="Arial" w:hAnsi="Arial" w:cs="Arial"/>
                <w:color w:val="000000"/>
              </w:rPr>
              <w:t xml:space="preserve"> = 40</w:t>
            </w:r>
          </w:p>
        </w:tc>
        <w:tc>
          <w:tcPr>
            <w:tcW w:w="5778" w:type="dxa"/>
          </w:tcPr>
          <w:p w14:paraId="62B16EB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44B6427F" w14:textId="77777777" w:rsidTr="003520DD">
        <w:tc>
          <w:tcPr>
            <w:tcW w:w="2552" w:type="dxa"/>
          </w:tcPr>
          <w:p w14:paraId="12E01570" w14:textId="3F767C44" w:rsidR="003C4BAB" w:rsidRPr="009604DD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40 = 40</w:t>
            </w:r>
          </w:p>
        </w:tc>
        <w:tc>
          <w:tcPr>
            <w:tcW w:w="5778" w:type="dxa"/>
          </w:tcPr>
          <w:p w14:paraId="39A331B2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B4AAEB2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54957" w:rsidRPr="005D1738" w14:paraId="295308B0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78C7F01A" w14:textId="77777777" w:rsidR="00554957" w:rsidRPr="005D1738" w:rsidRDefault="00554957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54957" w14:paraId="72F624C3" w14:textId="77777777" w:rsidTr="00472033">
        <w:tc>
          <w:tcPr>
            <w:tcW w:w="2518" w:type="dxa"/>
          </w:tcPr>
          <w:p w14:paraId="71810959" w14:textId="77777777" w:rsidR="00554957" w:rsidRPr="00053744" w:rsidRDefault="00554957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508B1F" w14:textId="16E71A2A" w:rsidR="00554957" w:rsidRPr="00053744" w:rsidRDefault="00554957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54957" w14:paraId="7F08747E" w14:textId="77777777" w:rsidTr="00472033">
        <w:tc>
          <w:tcPr>
            <w:tcW w:w="2518" w:type="dxa"/>
          </w:tcPr>
          <w:p w14:paraId="67ED3A75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E890D2" w14:textId="66413484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aditivas</w:t>
            </w:r>
          </w:p>
        </w:tc>
      </w:tr>
      <w:tr w:rsidR="00554957" w14:paraId="64AD42A2" w14:textId="77777777" w:rsidTr="00472033">
        <w:tc>
          <w:tcPr>
            <w:tcW w:w="2518" w:type="dxa"/>
          </w:tcPr>
          <w:p w14:paraId="026A0C6C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6B4E72" w14:textId="0BB5B1DC" w:rsidR="00554957" w:rsidRDefault="00554957" w:rsidP="00974528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974528">
              <w:rPr>
                <w:rFonts w:ascii="Arial" w:hAnsi="Arial" w:cs="Arial"/>
              </w:rPr>
              <w:t>refuercen como hallar la solución de una ecuación aditiva con</w:t>
            </w:r>
            <w:r>
              <w:rPr>
                <w:rFonts w:ascii="Arial" w:hAnsi="Arial" w:cs="Arial"/>
              </w:rPr>
              <w:t xml:space="preserve">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5784EA1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36D4EFC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E38D82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6B87C4F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E85B280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ADAD15C" w14:textId="399550AE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6.2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multiplicativas</w:t>
      </w:r>
    </w:p>
    <w:p w14:paraId="379EA744" w14:textId="77777777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44F350" w14:textId="45C32816" w:rsidR="000A035D" w:rsidRP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0A035D">
        <w:rPr>
          <w:rFonts w:ascii="Arial" w:hAnsi="Arial" w:cs="Arial"/>
        </w:rPr>
        <w:t>Para</w:t>
      </w:r>
      <w:r>
        <w:rPr>
          <w:rFonts w:ascii="Arial" w:hAnsi="Arial" w:cs="Arial"/>
        </w:rPr>
        <w:t xml:space="preserve"> resolver ecuaciones multiplicativas, de la forma a</w:t>
      </w:r>
      <m:oMath>
        <m:r>
          <w:rPr>
            <w:rFonts w:ascii="Cambria Math" w:hAnsi="Cambria Math" w:cs="Arial"/>
          </w:rPr>
          <m:t>∙</m:t>
        </m:r>
      </m:oMath>
      <w:r>
        <w:rPr>
          <w:rFonts w:ascii="Arial" w:hAnsi="Arial" w:cs="Arial"/>
        </w:rPr>
        <w:t xml:space="preserve">x = b, se debe emplear la </w:t>
      </w:r>
      <w:r w:rsidRPr="000A035D">
        <w:rPr>
          <w:rFonts w:ascii="Arial" w:hAnsi="Arial" w:cs="Arial"/>
          <w:u w:val="single"/>
        </w:rPr>
        <w:t>propiedad uniforme de la igualdad</w:t>
      </w:r>
      <w:r w:rsidRPr="000A035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es decir, se divide a ambos miembros de la ecuación entre el término </w:t>
      </w:r>
      <w:r w:rsidRPr="000A035D">
        <w:rPr>
          <w:rFonts w:ascii="Arial" w:hAnsi="Arial" w:cs="Arial"/>
          <w:b/>
        </w:rPr>
        <w:t>a</w:t>
      </w:r>
      <w:r w:rsidRPr="000A035D">
        <w:rPr>
          <w:rFonts w:ascii="Arial" w:hAnsi="Arial" w:cs="Arial"/>
        </w:rPr>
        <w:t>.</w:t>
      </w:r>
      <w:r>
        <w:rPr>
          <w:rFonts w:ascii="Arial" w:hAnsi="Arial" w:cs="Arial"/>
          <w:u w:val="single"/>
        </w:rPr>
        <w:t xml:space="preserve"> </w:t>
      </w:r>
    </w:p>
    <w:p w14:paraId="137BBA85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A5A3B6C" w14:textId="5EE7FD06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4FB618AF" w14:textId="77777777" w:rsidR="00E05190" w:rsidRDefault="00E05190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12F2BC9C" w14:textId="77777777" w:rsidTr="002D15E2">
        <w:tc>
          <w:tcPr>
            <w:tcW w:w="2552" w:type="dxa"/>
          </w:tcPr>
          <w:p w14:paraId="14EC7584" w14:textId="154C18E7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4E64FAB4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3EA34D04" w14:textId="77777777" w:rsidTr="002D15E2">
        <w:tc>
          <w:tcPr>
            <w:tcW w:w="2552" w:type="dxa"/>
          </w:tcPr>
          <w:p w14:paraId="053A71C2" w14:textId="29F7D62B" w:rsidR="00D0460A" w:rsidRDefault="00433205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7∙x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35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E2AE516" w14:textId="0C8033BC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7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08B64B34" w14:textId="77777777" w:rsidTr="002D15E2">
        <w:tc>
          <w:tcPr>
            <w:tcW w:w="2552" w:type="dxa"/>
          </w:tcPr>
          <w:p w14:paraId="19CE6BFF" w14:textId="6568E107" w:rsidR="00D0460A" w:rsidRDefault="00D0460A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1∙x=5</m:t>
                </m:r>
              </m:oMath>
            </m:oMathPara>
          </w:p>
        </w:tc>
        <w:tc>
          <w:tcPr>
            <w:tcW w:w="5778" w:type="dxa"/>
          </w:tcPr>
          <w:p w14:paraId="1F11CB7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D5E3ED0" w14:textId="77777777" w:rsidTr="002D15E2">
        <w:tc>
          <w:tcPr>
            <w:tcW w:w="2552" w:type="dxa"/>
          </w:tcPr>
          <w:p w14:paraId="546FB041" w14:textId="7E5A2283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x=5</m:t>
                </m:r>
              </m:oMath>
            </m:oMathPara>
          </w:p>
        </w:tc>
        <w:tc>
          <w:tcPr>
            <w:tcW w:w="5778" w:type="dxa"/>
          </w:tcPr>
          <w:p w14:paraId="5BC98773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039C8AF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CBB34B6" w14:textId="77777777" w:rsidR="0072291B" w:rsidRDefault="0072291B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DDB9067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5B3F8B6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2FD38293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604515EB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26BEF56B" w14:textId="77777777" w:rsidTr="002D15E2">
        <w:tc>
          <w:tcPr>
            <w:tcW w:w="2552" w:type="dxa"/>
          </w:tcPr>
          <w:p w14:paraId="5566D460" w14:textId="1AE6FF16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64EE5851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2529C656" w14:textId="77777777" w:rsidTr="002D15E2">
        <w:tc>
          <w:tcPr>
            <w:tcW w:w="2552" w:type="dxa"/>
          </w:tcPr>
          <w:p w14:paraId="06D9C31F" w14:textId="7E9C6976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7∙(5)=35</m:t>
                </m:r>
              </m:oMath>
            </m:oMathPara>
          </w:p>
        </w:tc>
        <w:tc>
          <w:tcPr>
            <w:tcW w:w="5778" w:type="dxa"/>
          </w:tcPr>
          <w:p w14:paraId="6B1F270B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2E3DBC32" w14:textId="77777777" w:rsidTr="002D15E2">
        <w:tc>
          <w:tcPr>
            <w:tcW w:w="2552" w:type="dxa"/>
          </w:tcPr>
          <w:p w14:paraId="4EAA95F3" w14:textId="0EE2465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35 =35</w:t>
            </w:r>
          </w:p>
        </w:tc>
        <w:tc>
          <w:tcPr>
            <w:tcW w:w="5778" w:type="dxa"/>
          </w:tcPr>
          <w:p w14:paraId="01477AC6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65594BFA" w14:textId="77777777" w:rsidTr="002D15E2">
        <w:tc>
          <w:tcPr>
            <w:tcW w:w="2552" w:type="dxa"/>
          </w:tcPr>
          <w:p w14:paraId="1169A1D6" w14:textId="11F84E92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35 = 35</w:t>
            </w:r>
          </w:p>
        </w:tc>
        <w:tc>
          <w:tcPr>
            <w:tcW w:w="5778" w:type="dxa"/>
          </w:tcPr>
          <w:p w14:paraId="1C723B4A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0E931FA2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31493E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7DDD65B" w14:textId="77777777" w:rsidR="00E05190" w:rsidRDefault="00E05190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5B4F49E" w14:textId="28D13D1F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 w:rsidR="00D0460A">
        <w:rPr>
          <w:rFonts w:ascii="Arial" w:hAnsi="Arial" w:cs="Arial"/>
          <w:b/>
          <w:color w:val="000000"/>
        </w:rPr>
        <w:t>2</w:t>
      </w:r>
    </w:p>
    <w:p w14:paraId="6A192C36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3C99CE6E" w14:textId="77777777" w:rsidTr="002D15E2">
        <w:tc>
          <w:tcPr>
            <w:tcW w:w="2552" w:type="dxa"/>
          </w:tcPr>
          <w:p w14:paraId="62C1F326" w14:textId="58D7CE7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4599E95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4E289349" w14:textId="77777777" w:rsidTr="002D15E2">
        <w:tc>
          <w:tcPr>
            <w:tcW w:w="2552" w:type="dxa"/>
          </w:tcPr>
          <w:p w14:paraId="7391164B" w14:textId="37BBC443" w:rsidR="00D0460A" w:rsidRDefault="00433205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2∙p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500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0112E43" w14:textId="45011477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21E95BD9" w14:textId="77777777" w:rsidTr="002D15E2">
        <w:tc>
          <w:tcPr>
            <w:tcW w:w="2552" w:type="dxa"/>
          </w:tcPr>
          <w:p w14:paraId="05A73449" w14:textId="76325052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1∙p=250</m:t>
                </m:r>
              </m:oMath>
            </m:oMathPara>
          </w:p>
        </w:tc>
        <w:tc>
          <w:tcPr>
            <w:tcW w:w="5778" w:type="dxa"/>
          </w:tcPr>
          <w:p w14:paraId="7A8D830C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1806887" w14:textId="77777777" w:rsidTr="002D15E2">
        <w:tc>
          <w:tcPr>
            <w:tcW w:w="2552" w:type="dxa"/>
          </w:tcPr>
          <w:p w14:paraId="10754A4F" w14:textId="547BF175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p=250</m:t>
                </m:r>
              </m:oMath>
            </m:oMathPara>
          </w:p>
        </w:tc>
        <w:tc>
          <w:tcPr>
            <w:tcW w:w="5778" w:type="dxa"/>
          </w:tcPr>
          <w:p w14:paraId="7EB06E32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636E054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248D5D3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F3FDB49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4FCC8557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424442D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2E586FEE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6A2DA941" w14:textId="77777777" w:rsidTr="002D15E2">
        <w:tc>
          <w:tcPr>
            <w:tcW w:w="2552" w:type="dxa"/>
          </w:tcPr>
          <w:p w14:paraId="11CAC16D" w14:textId="1CFB4B00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2A6B1C6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1AF382B0" w14:textId="77777777" w:rsidTr="002D15E2">
        <w:tc>
          <w:tcPr>
            <w:tcW w:w="2552" w:type="dxa"/>
          </w:tcPr>
          <w:p w14:paraId="74C31CE5" w14:textId="4742C7BC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2∙(250)=500</m:t>
                </m:r>
              </m:oMath>
            </m:oMathPara>
          </w:p>
        </w:tc>
        <w:tc>
          <w:tcPr>
            <w:tcW w:w="5778" w:type="dxa"/>
          </w:tcPr>
          <w:p w14:paraId="7C3867D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18A6C0FB" w14:textId="77777777" w:rsidTr="002D15E2">
        <w:tc>
          <w:tcPr>
            <w:tcW w:w="2552" w:type="dxa"/>
          </w:tcPr>
          <w:p w14:paraId="0AE9519D" w14:textId="35F68AC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33ECA5F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2A9D1AE6" w14:textId="77777777" w:rsidTr="002D15E2">
        <w:tc>
          <w:tcPr>
            <w:tcW w:w="2552" w:type="dxa"/>
          </w:tcPr>
          <w:p w14:paraId="50461A06" w14:textId="4961549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2C6144E7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56F29DAB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FF9FD41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4755AD8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3424F" w:rsidRPr="005D1738" w14:paraId="2E7B5FA6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05E58A4" w14:textId="77777777" w:rsidR="0053424F" w:rsidRPr="005D1738" w:rsidRDefault="0053424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3424F" w14:paraId="430EAF14" w14:textId="77777777" w:rsidTr="00472033">
        <w:tc>
          <w:tcPr>
            <w:tcW w:w="2518" w:type="dxa"/>
          </w:tcPr>
          <w:p w14:paraId="4E113580" w14:textId="77777777" w:rsidR="0053424F" w:rsidRPr="00053744" w:rsidRDefault="0053424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3E534F" w14:textId="7E2296A4" w:rsidR="0053424F" w:rsidRPr="00053744" w:rsidRDefault="0053424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3424F" w14:paraId="67A013CD" w14:textId="77777777" w:rsidTr="00472033">
        <w:tc>
          <w:tcPr>
            <w:tcW w:w="2518" w:type="dxa"/>
          </w:tcPr>
          <w:p w14:paraId="255F60A4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70B4D44" w14:textId="58761F5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Multiplicativas</w:t>
            </w:r>
          </w:p>
        </w:tc>
      </w:tr>
      <w:tr w:rsidR="0053424F" w14:paraId="1A52E152" w14:textId="77777777" w:rsidTr="00472033">
        <w:tc>
          <w:tcPr>
            <w:tcW w:w="2518" w:type="dxa"/>
          </w:tcPr>
          <w:p w14:paraId="0324811C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A79B649" w14:textId="6BC34D7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relaciones enunciados verbales con enunciados matemáticos.</w:t>
            </w:r>
          </w:p>
        </w:tc>
      </w:tr>
    </w:tbl>
    <w:p w14:paraId="349787AE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62828" w:rsidRPr="005D1738" w14:paraId="4484F01A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F6C9B0C" w14:textId="77777777" w:rsidR="00562828" w:rsidRPr="005D1738" w:rsidRDefault="00562828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62828" w14:paraId="29198FCF" w14:textId="77777777" w:rsidTr="00472033">
        <w:tc>
          <w:tcPr>
            <w:tcW w:w="2518" w:type="dxa"/>
          </w:tcPr>
          <w:p w14:paraId="3AFBFFFE" w14:textId="77777777" w:rsidR="00562828" w:rsidRPr="00053744" w:rsidRDefault="00562828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989859" w14:textId="252AB4BC" w:rsidR="00562828" w:rsidRPr="00053744" w:rsidRDefault="00562828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62828" w14:paraId="3A045FB9" w14:textId="77777777" w:rsidTr="00472033">
        <w:tc>
          <w:tcPr>
            <w:tcW w:w="2518" w:type="dxa"/>
          </w:tcPr>
          <w:p w14:paraId="54AECD3E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04A395" w14:textId="032AD209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Situaciones pro</w:t>
            </w:r>
            <w:r w:rsidR="002F4E4C">
              <w:rPr>
                <w:rFonts w:ascii="Arial" w:hAnsi="Arial" w:cs="Arial"/>
                <w:sz w:val="18"/>
                <w:szCs w:val="18"/>
                <w:lang w:val="es-ES_tradnl"/>
              </w:rPr>
              <w:t>blema que involucran ecuaciones</w:t>
            </w:r>
          </w:p>
        </w:tc>
      </w:tr>
      <w:tr w:rsidR="00562828" w14:paraId="58AF0640" w14:textId="77777777" w:rsidTr="00472033">
        <w:tc>
          <w:tcPr>
            <w:tcW w:w="2518" w:type="dxa"/>
          </w:tcPr>
          <w:p w14:paraId="54D918D1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99F73F" w14:textId="567B27D3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En esta actividad se plantean situaciones problema que se resuelven planteado ecuaciones.</w:t>
            </w:r>
          </w:p>
        </w:tc>
      </w:tr>
    </w:tbl>
    <w:p w14:paraId="343D00E4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E57F2F7" w14:textId="77777777" w:rsidR="00A91D76" w:rsidRDefault="00A91D76" w:rsidP="00A97773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08A59895" w14:textId="72D5F7CB" w:rsidR="00A97773" w:rsidRDefault="00A97773" w:rsidP="00A97773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6.3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Inecuaciones</w:t>
      </w:r>
      <w:r w:rsidR="006F6174">
        <w:rPr>
          <w:rFonts w:ascii="Arial" w:hAnsi="Arial" w:cs="Arial"/>
          <w:b/>
        </w:rPr>
        <w:t xml:space="preserve"> </w:t>
      </w:r>
    </w:p>
    <w:p w14:paraId="53DB338A" w14:textId="77777777" w:rsidR="00A97773" w:rsidRDefault="00A97773" w:rsidP="000519A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062A372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Una inecuación es una desigualdad, es decir, que no es igual; entre expresiones que contienen incógnitas que están relacionados mediante estos signos:</w:t>
      </w:r>
    </w:p>
    <w:p w14:paraId="750B0855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06DA2CB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268"/>
      </w:tblGrid>
      <w:tr w:rsidR="00A97773" w14:paraId="7380D907" w14:textId="77777777" w:rsidTr="000519AF">
        <w:trPr>
          <w:jc w:val="center"/>
        </w:trPr>
        <w:tc>
          <w:tcPr>
            <w:tcW w:w="1843" w:type="dxa"/>
          </w:tcPr>
          <w:p w14:paraId="3598E0B4" w14:textId="393BFEC5" w:rsidR="00A97773" w:rsidRPr="000519AF" w:rsidRDefault="000519AF" w:rsidP="000519AF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&lt;</m:t>
                </m:r>
              </m:oMath>
            </m:oMathPara>
          </w:p>
        </w:tc>
        <w:tc>
          <w:tcPr>
            <w:tcW w:w="2268" w:type="dxa"/>
          </w:tcPr>
          <w:p w14:paraId="44F12E0F" w14:textId="196F4AC2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que</w:t>
            </w:r>
          </w:p>
        </w:tc>
      </w:tr>
      <w:tr w:rsidR="00A97773" w14:paraId="3861D268" w14:textId="77777777" w:rsidTr="000519AF">
        <w:trPr>
          <w:jc w:val="center"/>
        </w:trPr>
        <w:tc>
          <w:tcPr>
            <w:tcW w:w="1843" w:type="dxa"/>
          </w:tcPr>
          <w:p w14:paraId="3112CABE" w14:textId="0046D7F1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≤</m:t>
                </m:r>
              </m:oMath>
            </m:oMathPara>
          </w:p>
        </w:tc>
        <w:tc>
          <w:tcPr>
            <w:tcW w:w="2268" w:type="dxa"/>
          </w:tcPr>
          <w:p w14:paraId="38F8B5C3" w14:textId="528CC05F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o igual que</w:t>
            </w:r>
          </w:p>
        </w:tc>
      </w:tr>
      <w:tr w:rsidR="00A97773" w14:paraId="45CEFA8D" w14:textId="77777777" w:rsidTr="000519AF">
        <w:trPr>
          <w:jc w:val="center"/>
        </w:trPr>
        <w:tc>
          <w:tcPr>
            <w:tcW w:w="1843" w:type="dxa"/>
          </w:tcPr>
          <w:p w14:paraId="1BD1AE15" w14:textId="259FF772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2268" w:type="dxa"/>
          </w:tcPr>
          <w:p w14:paraId="56102E59" w14:textId="4FAAD2E9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que</w:t>
            </w:r>
          </w:p>
        </w:tc>
      </w:tr>
      <w:tr w:rsidR="00A97773" w14:paraId="1E63519D" w14:textId="77777777" w:rsidTr="000519AF">
        <w:trPr>
          <w:jc w:val="center"/>
        </w:trPr>
        <w:tc>
          <w:tcPr>
            <w:tcW w:w="1843" w:type="dxa"/>
          </w:tcPr>
          <w:p w14:paraId="306ED47B" w14:textId="51536915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≥</m:t>
                </m:r>
              </m:oMath>
            </m:oMathPara>
          </w:p>
        </w:tc>
        <w:tc>
          <w:tcPr>
            <w:tcW w:w="2268" w:type="dxa"/>
          </w:tcPr>
          <w:p w14:paraId="26DA43AF" w14:textId="12DF0626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o igual que</w:t>
            </w:r>
          </w:p>
        </w:tc>
      </w:tr>
    </w:tbl>
    <w:p w14:paraId="5EFECD7C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p w14:paraId="7EC74392" w14:textId="6DAE5674" w:rsidR="000519AF" w:rsidRPr="00AB6EFF" w:rsidRDefault="000519AF" w:rsidP="000519AF">
      <w:pPr>
        <w:spacing w:after="0"/>
        <w:jc w:val="both"/>
        <w:rPr>
          <w:rFonts w:ascii="Arial" w:hAnsi="Arial" w:cs="Arial"/>
          <w:b/>
          <w:color w:val="000000"/>
        </w:rPr>
      </w:pPr>
      <w:r w:rsidRPr="00AB6EFF">
        <w:rPr>
          <w:rFonts w:ascii="Arial" w:hAnsi="Arial" w:cs="Arial"/>
          <w:b/>
          <w:color w:val="000000"/>
        </w:rPr>
        <w:t>Ejemplos</w:t>
      </w:r>
    </w:p>
    <w:p w14:paraId="7F67CB2A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3D782D74" w14:textId="7B53742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125 &gt; 36  se lee “125 es </w:t>
      </w:r>
      <w:r w:rsidRPr="000519AF">
        <w:rPr>
          <w:rFonts w:ascii="Arial" w:hAnsi="Arial" w:cs="Arial"/>
          <w:b/>
          <w:color w:val="000000"/>
        </w:rPr>
        <w:t>mayor que</w:t>
      </w:r>
      <w:r>
        <w:rPr>
          <w:rFonts w:ascii="Arial" w:hAnsi="Arial" w:cs="Arial"/>
          <w:color w:val="000000"/>
        </w:rPr>
        <w:t xml:space="preserve"> 35” </w:t>
      </w:r>
    </w:p>
    <w:p w14:paraId="50EDCA83" w14:textId="77777777" w:rsidR="00AB6EF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4B9C08CF" w14:textId="5C62AF59" w:rsidR="000519AF" w:rsidRPr="00AB6EF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67</w:t>
      </w:r>
      <w:r w:rsidR="00AB6EFF">
        <w:rPr>
          <w:rFonts w:ascii="Arial" w:hAnsi="Arial" w:cs="Arial"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="00AB6EFF">
        <w:rPr>
          <w:rFonts w:ascii="Arial" w:eastAsiaTheme="minorEastAsia" w:hAnsi="Arial" w:cs="Arial"/>
          <w:b/>
          <w:color w:val="000000"/>
          <w:sz w:val="28"/>
          <w:szCs w:val="28"/>
        </w:rPr>
        <w:t xml:space="preserve">  </w:t>
      </w:r>
      <w:r w:rsidR="00AB6EFF">
        <w:rPr>
          <w:rFonts w:ascii="Arial" w:eastAsiaTheme="minorEastAsia" w:hAnsi="Arial" w:cs="Arial"/>
          <w:color w:val="000000"/>
        </w:rPr>
        <w:t xml:space="preserve">99 se lee “67 es </w:t>
      </w:r>
      <w:r w:rsidR="00AB6EFF" w:rsidRPr="00AB6EFF">
        <w:rPr>
          <w:rFonts w:ascii="Arial" w:eastAsiaTheme="minorEastAsia" w:hAnsi="Arial" w:cs="Arial"/>
          <w:b/>
          <w:color w:val="000000"/>
        </w:rPr>
        <w:t>menor o igual que</w:t>
      </w:r>
      <w:r w:rsidR="00AB6EFF">
        <w:rPr>
          <w:rFonts w:ascii="Arial" w:eastAsiaTheme="minorEastAsia" w:hAnsi="Arial" w:cs="Arial"/>
          <w:color w:val="000000"/>
        </w:rPr>
        <w:t xml:space="preserve"> 99”</w:t>
      </w:r>
    </w:p>
    <w:p w14:paraId="467486E5" w14:textId="584C9A0E" w:rsidR="000519A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110C33C9" w14:textId="4D7EF3FB" w:rsidR="003520DD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solución de una inecuación es el conjunto de valores de la incógnita que la verifica, como no es una única solución, esta se expresa como un </w:t>
      </w:r>
      <w:r w:rsidRPr="000519AF">
        <w:rPr>
          <w:rFonts w:ascii="Arial" w:hAnsi="Arial" w:cs="Arial"/>
          <w:b/>
          <w:color w:val="000000"/>
        </w:rPr>
        <w:t>intervalo</w:t>
      </w:r>
      <w:r>
        <w:rPr>
          <w:rFonts w:ascii="Arial" w:hAnsi="Arial" w:cs="Arial"/>
          <w:color w:val="000000"/>
        </w:rPr>
        <w:t>, lo cual significa que es el conjunto de valores comprendido por dos valores</w:t>
      </w:r>
      <w:r w:rsidR="00AB6EFF">
        <w:rPr>
          <w:rFonts w:ascii="Arial" w:hAnsi="Arial" w:cs="Arial"/>
          <w:color w:val="000000"/>
        </w:rPr>
        <w:t xml:space="preserve"> llamados extremos</w:t>
      </w:r>
      <w:r>
        <w:rPr>
          <w:rFonts w:ascii="Arial" w:hAnsi="Arial" w:cs="Arial"/>
          <w:color w:val="000000"/>
        </w:rPr>
        <w:t xml:space="preserve">. </w:t>
      </w:r>
    </w:p>
    <w:p w14:paraId="78DED791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1800CBB1" w14:textId="518A5868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Existen  varias clases de intervalos, pero en esta unidad solo estudiaremos dos  clases:</w:t>
      </w:r>
    </w:p>
    <w:p w14:paraId="7192FC12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7777FF4E" w14:textId="1F6A7174" w:rsidR="000519AF" w:rsidRDefault="000519AF" w:rsidP="00BC27B2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519AF">
        <w:rPr>
          <w:rFonts w:ascii="Arial" w:hAnsi="Arial" w:cs="Arial"/>
          <w:b/>
          <w:color w:val="000000"/>
        </w:rPr>
        <w:t>Intervalo Abierto</w:t>
      </w:r>
      <w:r>
        <w:rPr>
          <w:rFonts w:ascii="Arial" w:hAnsi="Arial" w:cs="Arial"/>
          <w:color w:val="000000"/>
        </w:rPr>
        <w:t>: Son aquellos que no incluyen los extremos, se representan así (a, b)</w:t>
      </w:r>
      <w:r w:rsidR="00AB6EFF">
        <w:rPr>
          <w:rFonts w:ascii="Arial" w:hAnsi="Arial" w:cs="Arial"/>
          <w:color w:val="000000"/>
        </w:rPr>
        <w:t xml:space="preserve"> </w:t>
      </w:r>
      <w:r w:rsidR="00096566">
        <w:rPr>
          <w:rFonts w:ascii="Arial" w:hAnsi="Arial" w:cs="Arial"/>
          <w:color w:val="000000"/>
        </w:rPr>
        <w:t xml:space="preserve"> y se definen así, </w:t>
      </w:r>
      <w:r w:rsidR="00096566" w:rsidRPr="00096566">
        <w:rPr>
          <w:rFonts w:ascii="Arial" w:hAnsi="Arial" w:cs="Arial"/>
          <w:b/>
          <w:color w:val="000000"/>
        </w:rPr>
        <w:t>a &lt; x &lt; b</w:t>
      </w:r>
    </w:p>
    <w:p w14:paraId="08C39F94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A9A72AF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7"/>
        <w:gridCol w:w="7341"/>
      </w:tblGrid>
      <w:tr w:rsidR="00AB6EFF" w:rsidRPr="005D1738" w14:paraId="1967CCF4" w14:textId="77777777" w:rsidTr="00472033">
        <w:tc>
          <w:tcPr>
            <w:tcW w:w="9033" w:type="dxa"/>
            <w:gridSpan w:val="2"/>
            <w:shd w:val="clear" w:color="auto" w:fill="0D0D0D" w:themeFill="text1" w:themeFillTint="F2"/>
          </w:tcPr>
          <w:p w14:paraId="3BBB3EDF" w14:textId="77777777" w:rsidR="00AB6EFF" w:rsidRPr="005D1738" w:rsidRDefault="00AB6EF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6EFF" w14:paraId="31B54789" w14:textId="77777777" w:rsidTr="00472033">
        <w:tc>
          <w:tcPr>
            <w:tcW w:w="2518" w:type="dxa"/>
          </w:tcPr>
          <w:p w14:paraId="3E2E5B3F" w14:textId="77777777" w:rsidR="00AB6EFF" w:rsidRPr="00053744" w:rsidRDefault="00AB6EF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6F58FB" w14:textId="726466D6" w:rsidR="00AB6EFF" w:rsidRPr="00053744" w:rsidRDefault="00AB6EF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</w:t>
            </w:r>
            <w:r w:rsidR="00096566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B6EFF" w14:paraId="0D4DFBDD" w14:textId="77777777" w:rsidTr="00472033">
        <w:tc>
          <w:tcPr>
            <w:tcW w:w="2518" w:type="dxa"/>
          </w:tcPr>
          <w:p w14:paraId="12862F02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0C62A35" w14:textId="615CB522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abierto</w:t>
            </w:r>
          </w:p>
        </w:tc>
      </w:tr>
      <w:tr w:rsidR="00AB6EFF" w14:paraId="5ED0286C" w14:textId="77777777" w:rsidTr="00472033">
        <w:tc>
          <w:tcPr>
            <w:tcW w:w="2518" w:type="dxa"/>
          </w:tcPr>
          <w:p w14:paraId="03C40124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262E70" w14:textId="667DFF0B" w:rsidR="00AB6EFF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5C442C4" wp14:editId="3472415A">
                  <wp:extent cx="4524375" cy="530692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5" t="33561" r="2143" b="26028"/>
                          <a:stretch/>
                        </pic:blipFill>
                        <pic:spPr bwMode="auto">
                          <a:xfrm>
                            <a:off x="0" y="0"/>
                            <a:ext cx="4524375" cy="53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EFF" w14:paraId="7B4C4C22" w14:textId="77777777" w:rsidTr="00472033">
        <w:tc>
          <w:tcPr>
            <w:tcW w:w="2518" w:type="dxa"/>
          </w:tcPr>
          <w:p w14:paraId="72AB97BD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BE92C11" w14:textId="3A4E633D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Representación </w:t>
            </w:r>
            <w:r w:rsidR="00050A89">
              <w:rPr>
                <w:rFonts w:ascii="Times New Roman" w:hAnsi="Times New Roman" w:cs="Times New Roman"/>
                <w:color w:val="000000"/>
              </w:rPr>
              <w:t>gráfica</w:t>
            </w:r>
            <w:r>
              <w:rPr>
                <w:rFonts w:ascii="Times New Roman" w:hAnsi="Times New Roman" w:cs="Times New Roman"/>
                <w:color w:val="000000"/>
              </w:rPr>
              <w:t xml:space="preserve"> de un intervalo abierto.</w:t>
            </w:r>
          </w:p>
        </w:tc>
      </w:tr>
    </w:tbl>
    <w:p w14:paraId="722E8C3F" w14:textId="77777777" w:rsidR="000519AF" w:rsidRP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030E5E8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AD15261" w14:textId="47891AFE" w:rsidR="00096566" w:rsidRPr="00096566" w:rsidRDefault="00096566" w:rsidP="00B76680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96566">
        <w:rPr>
          <w:rFonts w:ascii="Arial" w:hAnsi="Arial" w:cs="Arial"/>
          <w:b/>
          <w:color w:val="000000"/>
        </w:rPr>
        <w:t xml:space="preserve">Intervalo </w:t>
      </w:r>
      <w:r>
        <w:rPr>
          <w:rFonts w:ascii="Arial" w:hAnsi="Arial" w:cs="Arial"/>
          <w:b/>
          <w:color w:val="000000"/>
        </w:rPr>
        <w:t>cerrado</w:t>
      </w:r>
      <w:r w:rsidRPr="00096566">
        <w:rPr>
          <w:rFonts w:ascii="Arial" w:hAnsi="Arial" w:cs="Arial"/>
          <w:color w:val="000000"/>
        </w:rPr>
        <w:t xml:space="preserve">: Son aquellos que incluyen los extremos, se representan así </w:t>
      </w:r>
      <w:r>
        <w:rPr>
          <w:rFonts w:ascii="Arial" w:hAnsi="Arial" w:cs="Arial"/>
          <w:color w:val="000000"/>
        </w:rPr>
        <w:t>[</w:t>
      </w:r>
      <w:r w:rsidRPr="00096566">
        <w:rPr>
          <w:rFonts w:ascii="Arial" w:hAnsi="Arial" w:cs="Arial"/>
          <w:color w:val="000000"/>
        </w:rPr>
        <w:t>a, b</w:t>
      </w:r>
      <w:r>
        <w:rPr>
          <w:rFonts w:ascii="Arial" w:hAnsi="Arial" w:cs="Arial"/>
          <w:color w:val="000000"/>
        </w:rPr>
        <w:t>]</w:t>
      </w:r>
      <w:r w:rsidRPr="0009656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y se definen como</w:t>
      </w:r>
      <w:r w:rsidRPr="00096566">
        <w:rPr>
          <w:rFonts w:ascii="Arial" w:hAnsi="Arial" w:cs="Arial"/>
          <w:color w:val="000000"/>
        </w:rPr>
        <w:t xml:space="preserve"> </w:t>
      </w:r>
      <w:r w:rsidRPr="00096566">
        <w:rPr>
          <w:rFonts w:ascii="Arial" w:hAnsi="Arial" w:cs="Arial"/>
          <w:b/>
          <w:color w:val="000000"/>
        </w:rPr>
        <w:t>a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x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b</w:t>
      </w:r>
    </w:p>
    <w:p w14:paraId="7B523E02" w14:textId="77777777" w:rsidR="00096566" w:rsidRDefault="00096566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5"/>
        <w:gridCol w:w="7633"/>
      </w:tblGrid>
      <w:tr w:rsidR="00096566" w:rsidRPr="005D1738" w14:paraId="0B4DF070" w14:textId="77777777" w:rsidTr="00DF71D7">
        <w:tc>
          <w:tcPr>
            <w:tcW w:w="8828" w:type="dxa"/>
            <w:gridSpan w:val="2"/>
            <w:shd w:val="clear" w:color="auto" w:fill="0D0D0D" w:themeFill="text1" w:themeFillTint="F2"/>
          </w:tcPr>
          <w:p w14:paraId="640412B1" w14:textId="77777777" w:rsidR="00096566" w:rsidRPr="005D1738" w:rsidRDefault="00096566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6566" w14:paraId="2E553F56" w14:textId="77777777" w:rsidTr="00DF71D7">
        <w:tc>
          <w:tcPr>
            <w:tcW w:w="1195" w:type="dxa"/>
          </w:tcPr>
          <w:p w14:paraId="480DADE3" w14:textId="77777777" w:rsidR="00096566" w:rsidRPr="00053744" w:rsidRDefault="00096566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33" w:type="dxa"/>
          </w:tcPr>
          <w:p w14:paraId="4FD4B5F4" w14:textId="2F2A0468" w:rsidR="00096566" w:rsidRPr="00053744" w:rsidRDefault="00096566" w:rsidP="0009656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MA_G06_03_IMG06</w:t>
            </w:r>
          </w:p>
        </w:tc>
      </w:tr>
      <w:tr w:rsidR="00096566" w14:paraId="4C2F32BC" w14:textId="77777777" w:rsidTr="00DF71D7">
        <w:tc>
          <w:tcPr>
            <w:tcW w:w="1195" w:type="dxa"/>
          </w:tcPr>
          <w:p w14:paraId="176B9D1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33" w:type="dxa"/>
          </w:tcPr>
          <w:p w14:paraId="16761C7A" w14:textId="342C5039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cerrado</w:t>
            </w:r>
          </w:p>
        </w:tc>
      </w:tr>
      <w:tr w:rsidR="00096566" w14:paraId="68DA2030" w14:textId="77777777" w:rsidTr="00DF71D7">
        <w:tc>
          <w:tcPr>
            <w:tcW w:w="1195" w:type="dxa"/>
          </w:tcPr>
          <w:p w14:paraId="49BA3BE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633" w:type="dxa"/>
          </w:tcPr>
          <w:p w14:paraId="0898CC16" w14:textId="31178D29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F8F2F90" wp14:editId="6320A710">
                  <wp:extent cx="4857748" cy="43815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9" t="35174" r="5264" b="29652"/>
                          <a:stretch/>
                        </pic:blipFill>
                        <pic:spPr bwMode="auto">
                          <a:xfrm>
                            <a:off x="0" y="0"/>
                            <a:ext cx="4859400" cy="43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566" w14:paraId="5B9541B8" w14:textId="77777777" w:rsidTr="00DF71D7">
        <w:tc>
          <w:tcPr>
            <w:tcW w:w="1195" w:type="dxa"/>
          </w:tcPr>
          <w:p w14:paraId="1311B41F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33" w:type="dxa"/>
          </w:tcPr>
          <w:p w14:paraId="2937C535" w14:textId="5531CA0D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Representación gráfica de un intervalo cerrado.</w:t>
            </w:r>
          </w:p>
        </w:tc>
      </w:tr>
    </w:tbl>
    <w:p w14:paraId="68E63ECC" w14:textId="77777777" w:rsidR="00096566" w:rsidRPr="00A97773" w:rsidRDefault="00096566" w:rsidP="00081745">
      <w:pPr>
        <w:spacing w:after="0"/>
        <w:rPr>
          <w:rFonts w:ascii="Arial" w:hAnsi="Arial" w:cs="Arial"/>
          <w:color w:val="000000"/>
        </w:rPr>
      </w:pPr>
    </w:p>
    <w:p w14:paraId="018D64A6" w14:textId="77777777" w:rsidR="00DF71D7" w:rsidRDefault="00DF71D7" w:rsidP="00081745">
      <w:pPr>
        <w:spacing w:after="0"/>
        <w:rPr>
          <w:rFonts w:ascii="Arial" w:hAnsi="Arial" w:cs="Arial"/>
          <w:b/>
          <w:color w:val="000000"/>
        </w:rPr>
      </w:pPr>
    </w:p>
    <w:p w14:paraId="44EFFC00" w14:textId="1A24CEC5" w:rsidR="003520DD" w:rsidRDefault="00E34511" w:rsidP="00081745">
      <w:pPr>
        <w:spacing w:after="0"/>
        <w:rPr>
          <w:rFonts w:ascii="Arial" w:hAnsi="Arial" w:cs="Arial"/>
          <w:b/>
          <w:color w:val="000000"/>
        </w:rPr>
      </w:pPr>
      <w:r w:rsidRPr="00E34511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E34511">
        <w:rPr>
          <w:rFonts w:ascii="Arial" w:hAnsi="Arial" w:cs="Arial"/>
          <w:b/>
          <w:color w:val="000000"/>
        </w:rPr>
        <w:t>MPLOS</w:t>
      </w:r>
    </w:p>
    <w:p w14:paraId="111D0B26" w14:textId="77777777" w:rsidR="00E34511" w:rsidRPr="00E34511" w:rsidRDefault="00E34511" w:rsidP="00081745">
      <w:pPr>
        <w:spacing w:after="0"/>
        <w:rPr>
          <w:rFonts w:ascii="Arial" w:hAnsi="Arial" w:cs="Arial"/>
          <w:b/>
          <w:color w:val="000000"/>
        </w:rPr>
      </w:pPr>
    </w:p>
    <w:p w14:paraId="45A363BE" w14:textId="43FB3D18" w:rsidR="003520DD" w:rsidRPr="00047F3B" w:rsidRDefault="00E34511" w:rsidP="00081745">
      <w:pPr>
        <w:spacing w:after="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</w:t>
      </w:r>
      <w:r w:rsidRPr="00047F3B">
        <w:rPr>
          <w:rFonts w:ascii="Arial" w:hAnsi="Arial" w:cs="Arial"/>
          <w:b/>
          <w:color w:val="000000"/>
        </w:rPr>
        <w:t>x + 5 &gt; 15</w:t>
      </w:r>
    </w:p>
    <w:p w14:paraId="7525BE1C" w14:textId="77777777" w:rsidR="00E34511" w:rsidRPr="00A97773" w:rsidRDefault="00E34511" w:rsidP="00081745">
      <w:pPr>
        <w:spacing w:after="0"/>
        <w:rPr>
          <w:rFonts w:ascii="Arial" w:hAnsi="Arial" w:cs="Arial"/>
          <w:color w:val="000000"/>
        </w:rPr>
      </w:pPr>
    </w:p>
    <w:p w14:paraId="28363E66" w14:textId="1E2A36C2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&gt; 15                    Inecuación dada</w:t>
      </w:r>
    </w:p>
    <w:p w14:paraId="4404A8BE" w14:textId="655FFA84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– 5 &gt; 15 – 5        Se resta 5 ambos lados de la desigualdad </w:t>
      </w:r>
    </w:p>
    <w:p w14:paraId="01CA6B20" w14:textId="0C2BB695" w:rsidR="003520DD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&gt; 10                    Se realiza la operación indicada</w:t>
      </w:r>
    </w:p>
    <w:p w14:paraId="4D7C65E5" w14:textId="36C57111" w:rsidR="003520DD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&gt; 10</w:t>
      </w:r>
      <w:r w:rsidRPr="00E34511">
        <w:rPr>
          <w:rFonts w:ascii="Arial" w:hAnsi="Arial" w:cs="Arial"/>
          <w:color w:val="000000"/>
        </w:rPr>
        <w:t xml:space="preserve">                          Solución de la inecuación</w:t>
      </w:r>
    </w:p>
    <w:p w14:paraId="032B721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BA6C26D" w14:textId="215E373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todos los valores mayores que 10 o sea, 11, 12,13, 14….etc., cumplen la condición de las inecuación, </w:t>
      </w:r>
      <w:r w:rsidR="00047F3B">
        <w:rPr>
          <w:rFonts w:ascii="Arial" w:hAnsi="Arial" w:cs="Arial"/>
          <w:color w:val="000000"/>
        </w:rPr>
        <w:t>nótese que no puede tomar el valor de 10 porque es un intervalo abierto.</w:t>
      </w:r>
    </w:p>
    <w:p w14:paraId="34C3A335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50590877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7F9C71" w14:textId="563088C3" w:rsidR="00E34511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m - 9 </w:t>
      </w:r>
      <m:oMath>
        <m:r>
          <w:rPr>
            <w:rFonts w:ascii="Cambria Math" w:hAnsi="Cambria Math" w:cs="Arial"/>
            <w:color w:val="000000"/>
          </w:rPr>
          <m:t>≥</m:t>
        </m:r>
      </m:oMath>
      <w:r>
        <w:rPr>
          <w:rFonts w:ascii="Arial" w:hAnsi="Arial" w:cs="Arial"/>
          <w:color w:val="000000"/>
        </w:rPr>
        <w:t xml:space="preserve"> 20</w:t>
      </w:r>
    </w:p>
    <w:p w14:paraId="1CA18048" w14:textId="7777777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</w:p>
    <w:p w14:paraId="7AC30CD7" w14:textId="7045D66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 - 9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                  </w:t>
      </w:r>
      <w:r w:rsidR="0096225D">
        <w:rPr>
          <w:rFonts w:ascii="Arial" w:hAnsi="Arial" w:cs="Arial"/>
          <w:color w:val="000000"/>
        </w:rPr>
        <w:t xml:space="preserve">   </w:t>
      </w:r>
      <w:r>
        <w:rPr>
          <w:rFonts w:ascii="Arial" w:hAnsi="Arial" w:cs="Arial"/>
          <w:color w:val="000000"/>
        </w:rPr>
        <w:t xml:space="preserve">  Inecuación dada</w:t>
      </w:r>
    </w:p>
    <w:p w14:paraId="27D08746" w14:textId="423F2DD8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 – 9 + 9 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+ 9        </w:t>
      </w:r>
      <w:r w:rsidR="0096225D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 xml:space="preserve">Se suma 9  ambos lados de la desigualdad </w:t>
      </w:r>
    </w:p>
    <w:p w14:paraId="05E242F4" w14:textId="6D91FF62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Se realiza la operación indicada</w:t>
      </w:r>
    </w:p>
    <w:p w14:paraId="542F38CC" w14:textId="10E5433E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      Solución de la inecuación</w:t>
      </w:r>
    </w:p>
    <w:p w14:paraId="32A2BFC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BEFD307" w14:textId="3CA1107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 cual quiere decir que todos los valores menores o iguales que 29 o sea, 29, 28,</w:t>
      </w:r>
      <w:r w:rsidR="00640331">
        <w:rPr>
          <w:rFonts w:ascii="Arial" w:hAnsi="Arial" w:cs="Arial"/>
          <w:color w:val="000000"/>
        </w:rPr>
        <w:t>27</w:t>
      </w:r>
      <w:r>
        <w:rPr>
          <w:rFonts w:ascii="Arial" w:hAnsi="Arial" w:cs="Arial"/>
          <w:color w:val="000000"/>
        </w:rPr>
        <w:t>,</w:t>
      </w:r>
      <w:r w:rsidR="00640331">
        <w:rPr>
          <w:rFonts w:ascii="Arial" w:hAnsi="Arial" w:cs="Arial"/>
          <w:color w:val="000000"/>
        </w:rPr>
        <w:t>..,</w:t>
      </w:r>
      <w:r>
        <w:rPr>
          <w:rFonts w:ascii="Arial" w:hAnsi="Arial" w:cs="Arial"/>
          <w:color w:val="000000"/>
        </w:rPr>
        <w:t xml:space="preserve"> 14</w:t>
      </w:r>
      <w:r w:rsidR="00640331">
        <w:rPr>
          <w:rFonts w:ascii="Arial" w:hAnsi="Arial" w:cs="Arial"/>
          <w:color w:val="000000"/>
        </w:rPr>
        <w:t>, 13, 12,</w:t>
      </w:r>
      <w:r>
        <w:rPr>
          <w:rFonts w:ascii="Arial" w:hAnsi="Arial" w:cs="Arial"/>
          <w:color w:val="000000"/>
        </w:rPr>
        <w:t>….</w:t>
      </w:r>
      <w:r w:rsidR="00640331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>, cumplen la condición de las inecuación</w:t>
      </w:r>
      <w:r w:rsidR="00047F3B">
        <w:rPr>
          <w:rFonts w:ascii="Arial" w:hAnsi="Arial" w:cs="Arial"/>
          <w:color w:val="000000"/>
        </w:rPr>
        <w:t>, nótese que puede tomar el valor de 29 porque es un intervalo cerrado.</w:t>
      </w:r>
    </w:p>
    <w:p w14:paraId="02A6906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FE8AB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472033" w:rsidRPr="005D1738" w14:paraId="3FA58D5D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46838C2E" w14:textId="77777777" w:rsidR="00472033" w:rsidRPr="005D1738" w:rsidRDefault="00472033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472033" w14:paraId="2EE744AB" w14:textId="77777777" w:rsidTr="00472033">
        <w:tc>
          <w:tcPr>
            <w:tcW w:w="2518" w:type="dxa"/>
          </w:tcPr>
          <w:p w14:paraId="4D2CFBA8" w14:textId="77777777" w:rsidR="00472033" w:rsidRPr="00053744" w:rsidRDefault="00472033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F31D3" w14:textId="6C41EB7B" w:rsidR="00472033" w:rsidRPr="00053744" w:rsidRDefault="00472033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72033" w14:paraId="798E94D4" w14:textId="77777777" w:rsidTr="00472033">
        <w:tc>
          <w:tcPr>
            <w:tcW w:w="2518" w:type="dxa"/>
          </w:tcPr>
          <w:p w14:paraId="794225DD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9B39601" w14:textId="2097159A" w:rsidR="00472033" w:rsidRDefault="00FF752A" w:rsidP="0047203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Ecuaciones e</w:t>
            </w:r>
            <w:r w:rsidR="0047203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inecuaciones</w:t>
            </w:r>
          </w:p>
        </w:tc>
      </w:tr>
      <w:tr w:rsidR="00472033" w14:paraId="4FBA39B0" w14:textId="77777777" w:rsidTr="00472033">
        <w:tc>
          <w:tcPr>
            <w:tcW w:w="2518" w:type="dxa"/>
          </w:tcPr>
          <w:p w14:paraId="6DF07B94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DC1D2A1" w14:textId="490FB0F7" w:rsidR="00472033" w:rsidRDefault="00472033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FF752A">
              <w:rPr>
                <w:rFonts w:ascii="Arial" w:hAnsi="Arial" w:cs="Arial"/>
                <w:sz w:val="18"/>
                <w:szCs w:val="18"/>
                <w:lang w:val="es-ES_tradnl"/>
              </w:rPr>
              <w:t>reconozca las ecuaciones e inecuaciones</w:t>
            </w:r>
          </w:p>
        </w:tc>
      </w:tr>
    </w:tbl>
    <w:p w14:paraId="221CA3BE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3FC273E9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FF752A" w:rsidRPr="005D1738" w14:paraId="361B9CD1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CFD497" w14:textId="77777777" w:rsidR="00FF752A" w:rsidRPr="005D1738" w:rsidRDefault="00FF752A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F752A" w14:paraId="4084207B" w14:textId="77777777" w:rsidTr="000B7B3C">
        <w:tc>
          <w:tcPr>
            <w:tcW w:w="2518" w:type="dxa"/>
          </w:tcPr>
          <w:p w14:paraId="5C5BD06C" w14:textId="77777777" w:rsidR="00FF752A" w:rsidRPr="00053744" w:rsidRDefault="00FF752A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957988C" w14:textId="37F3C319" w:rsidR="00FF752A" w:rsidRPr="00053744" w:rsidRDefault="00FF752A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F752A" w14:paraId="04E908A1" w14:textId="77777777" w:rsidTr="000B7B3C">
        <w:tc>
          <w:tcPr>
            <w:tcW w:w="2518" w:type="dxa"/>
          </w:tcPr>
          <w:p w14:paraId="27DEDE8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C0CDF8E" w14:textId="77777777" w:rsidR="00FF752A" w:rsidRDefault="00FF752A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Solución de inecuaciones</w:t>
            </w:r>
          </w:p>
        </w:tc>
      </w:tr>
      <w:tr w:rsidR="00FF752A" w14:paraId="6D6EDE80" w14:textId="77777777" w:rsidTr="000B7B3C">
        <w:tc>
          <w:tcPr>
            <w:tcW w:w="2518" w:type="dxa"/>
          </w:tcPr>
          <w:p w14:paraId="7AFCCB3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0E2A05" w14:textId="45911B40" w:rsidR="00FF752A" w:rsidRDefault="00FF752A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5E0A93">
              <w:rPr>
                <w:rFonts w:ascii="Arial" w:hAnsi="Arial" w:cs="Arial"/>
                <w:sz w:val="18"/>
                <w:szCs w:val="18"/>
                <w:lang w:val="es-ES_tradnl"/>
              </w:rPr>
              <w:t>halle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la solución de inecuaciones</w:t>
            </w:r>
          </w:p>
        </w:tc>
      </w:tr>
    </w:tbl>
    <w:p w14:paraId="21E57ADA" w14:textId="77777777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E622C10" w14:textId="77777777" w:rsidR="00C178E8" w:rsidRDefault="00C178E8" w:rsidP="00D94D48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1E05B37C" w14:textId="273A87BE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6.4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5BC36B52" w14:textId="77777777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84186C" w14:textId="77777777" w:rsidR="00C178E8" w:rsidRPr="00E9102E" w:rsidRDefault="00C178E8" w:rsidP="00C178E8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54A9D1A2" w14:textId="77777777" w:rsidR="00C178E8" w:rsidRDefault="00C178E8" w:rsidP="00C178E8">
      <w:pPr>
        <w:spacing w:after="0"/>
        <w:rPr>
          <w:rFonts w:ascii="Times New Roman" w:hAnsi="Times New Roman" w:cs="Times New Roman"/>
          <w:color w:val="000000"/>
        </w:rPr>
      </w:pPr>
    </w:p>
    <w:p w14:paraId="6FDB919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C178E8" w:rsidRPr="005D1738" w14:paraId="2467C104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31E81D5" w14:textId="77777777" w:rsidR="00C178E8" w:rsidRPr="005D1738" w:rsidRDefault="00C178E8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178E8" w14:paraId="229BEA08" w14:textId="77777777" w:rsidTr="000B7B3C">
        <w:tc>
          <w:tcPr>
            <w:tcW w:w="2518" w:type="dxa"/>
          </w:tcPr>
          <w:p w14:paraId="3B647ADD" w14:textId="77777777" w:rsidR="00C178E8" w:rsidRPr="00053744" w:rsidRDefault="00C178E8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8CA43E8" w14:textId="327DDFF2" w:rsidR="00C178E8" w:rsidRPr="00053744" w:rsidRDefault="00C178E8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178E8" w14:paraId="6F27DF32" w14:textId="77777777" w:rsidTr="000B7B3C">
        <w:tc>
          <w:tcPr>
            <w:tcW w:w="2518" w:type="dxa"/>
          </w:tcPr>
          <w:p w14:paraId="526E0B13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2ABAD65" w14:textId="69ADF5F7" w:rsidR="00C178E8" w:rsidRDefault="00213FC5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Refuerza tu aprendizaje: La solución de las inecuaciones</w:t>
            </w:r>
          </w:p>
        </w:tc>
      </w:tr>
      <w:tr w:rsidR="00C178E8" w14:paraId="2955F149" w14:textId="77777777" w:rsidTr="000B7B3C">
        <w:tc>
          <w:tcPr>
            <w:tcW w:w="2518" w:type="dxa"/>
          </w:tcPr>
          <w:p w14:paraId="67AA6365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EB3F8A1" w14:textId="7169CE5C" w:rsidR="00C178E8" w:rsidRDefault="00C178E8" w:rsidP="00213FC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213FC5">
              <w:rPr>
                <w:rFonts w:ascii="Arial" w:hAnsi="Arial" w:cs="Arial"/>
                <w:sz w:val="18"/>
                <w:szCs w:val="18"/>
                <w:lang w:val="es-ES_tradnl"/>
              </w:rPr>
              <w:t>refuerce la solución de inecuaciones.</w:t>
            </w:r>
          </w:p>
        </w:tc>
      </w:tr>
    </w:tbl>
    <w:p w14:paraId="245B7183" w14:textId="77777777" w:rsidR="00C178E8" w:rsidRDefault="00C178E8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7C58D0C" w14:textId="77777777" w:rsidR="00A325C6" w:rsidRDefault="00A325C6" w:rsidP="004861F7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8290628" w14:textId="679B0129" w:rsidR="004861F7" w:rsidRDefault="004861F7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7 Ejercitación y competencias</w:t>
      </w:r>
    </w:p>
    <w:p w14:paraId="4EBAC166" w14:textId="77777777" w:rsid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D9A570B" w14:textId="7F0C3031" w:rsidR="0046627E" w:rsidRP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Este recurso permite reforzar tus capacidades y aplicar lo aprendido en esta unidad.</w:t>
      </w:r>
    </w:p>
    <w:p w14:paraId="1036510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22"/>
        <w:gridCol w:w="7506"/>
      </w:tblGrid>
      <w:tr w:rsidR="002A2A8F" w:rsidRPr="005D1738" w14:paraId="305E9A7C" w14:textId="77777777" w:rsidTr="000B7B3C">
        <w:tc>
          <w:tcPr>
            <w:tcW w:w="9054" w:type="dxa"/>
            <w:gridSpan w:val="2"/>
            <w:shd w:val="clear" w:color="auto" w:fill="000000" w:themeFill="text1"/>
          </w:tcPr>
          <w:p w14:paraId="62B40CDE" w14:textId="77777777" w:rsidR="002A2A8F" w:rsidRPr="005D1738" w:rsidRDefault="002A2A8F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aprovechado</w:t>
            </w:r>
          </w:p>
        </w:tc>
      </w:tr>
      <w:tr w:rsidR="002A2A8F" w:rsidRPr="00053744" w14:paraId="69080E9F" w14:textId="77777777" w:rsidTr="000B7B3C">
        <w:tc>
          <w:tcPr>
            <w:tcW w:w="2518" w:type="dxa"/>
          </w:tcPr>
          <w:p w14:paraId="385947DC" w14:textId="77777777" w:rsidR="002A2A8F" w:rsidRPr="00053744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426A155" w14:textId="6DAA659B" w:rsidR="002A2A8F" w:rsidRPr="00053744" w:rsidRDefault="002A2A8F" w:rsidP="00050FD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A2A8F" w:rsidRPr="00053744" w14:paraId="3320107B" w14:textId="77777777" w:rsidTr="000B7B3C">
        <w:tc>
          <w:tcPr>
            <w:tcW w:w="2518" w:type="dxa"/>
          </w:tcPr>
          <w:p w14:paraId="7525D44F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74EBFC7" w14:textId="69ACC814" w:rsidR="002A2A8F" w:rsidRPr="00053744" w:rsidRDefault="002A2A8F" w:rsidP="002A2A8F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>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Ejercitación y competencias</w:t>
            </w:r>
          </w:p>
        </w:tc>
      </w:tr>
      <w:tr w:rsidR="002A2A8F" w:rsidRPr="00053744" w14:paraId="2E03BAFE" w14:textId="77777777" w:rsidTr="000B7B3C">
        <w:tc>
          <w:tcPr>
            <w:tcW w:w="2518" w:type="dxa"/>
          </w:tcPr>
          <w:p w14:paraId="70251AB1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54DDEF6" w14:textId="77777777" w:rsidR="002A2A8F" w:rsidRPr="00E136CE" w:rsidRDefault="002A2A8F" w:rsidP="002A2A8F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77DE16B3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76F5378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19BB47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5660D47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180B66" w14:textId="307A2125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8566128" wp14:editId="04DA17C6">
                  <wp:extent cx="4621427" cy="3080951"/>
                  <wp:effectExtent l="0" t="0" r="8255" b="5715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8811" t="7048" r="8811" b="5085"/>
                          <a:stretch/>
                        </pic:blipFill>
                        <pic:spPr bwMode="auto">
                          <a:xfrm>
                            <a:off x="0" y="0"/>
                            <a:ext cx="4623209" cy="308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DFA9A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A2A8F" w:rsidRPr="00053744" w14:paraId="55ABF58C" w14:textId="77777777" w:rsidTr="000B7B3C">
        <w:tc>
          <w:tcPr>
            <w:tcW w:w="2518" w:type="dxa"/>
          </w:tcPr>
          <w:p w14:paraId="60295BF7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2DBA0DB0" w14:textId="52701D54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Opera con números naturales y resuelve problemas</w:t>
            </w:r>
          </w:p>
        </w:tc>
      </w:tr>
      <w:tr w:rsidR="002A2A8F" w:rsidRPr="00053744" w14:paraId="404108FD" w14:textId="77777777" w:rsidTr="000B7B3C">
        <w:tc>
          <w:tcPr>
            <w:tcW w:w="2518" w:type="dxa"/>
          </w:tcPr>
          <w:p w14:paraId="40F7E92E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B96414" w14:textId="7216E04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Este recurso permite al estudiante reforzar las operaciones, propiedades de los números naturales.</w:t>
            </w:r>
          </w:p>
        </w:tc>
      </w:tr>
    </w:tbl>
    <w:p w14:paraId="0ECF1D9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AEC52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768BA0" w14:textId="0C464E89" w:rsidR="008A43B0" w:rsidRDefault="008A43B0" w:rsidP="008A43B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5DCD6152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C5240" w:rsidRPr="002A060C" w14:paraId="290A4140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61626F" w14:textId="77777777" w:rsidR="001C5240" w:rsidRPr="002A060C" w:rsidRDefault="001C5240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C5240" w:rsidRPr="002A060C" w14:paraId="29B69F03" w14:textId="77777777" w:rsidTr="000B7B3C">
        <w:tc>
          <w:tcPr>
            <w:tcW w:w="2518" w:type="dxa"/>
          </w:tcPr>
          <w:p w14:paraId="0975F092" w14:textId="77777777" w:rsidR="001C5240" w:rsidRPr="002A060C" w:rsidRDefault="001C5240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9ACCFC" w14:textId="5EC44488" w:rsidR="001C5240" w:rsidRPr="002A060C" w:rsidRDefault="001C5240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</w:t>
            </w:r>
            <w:r w:rsidR="00245312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_0</w:t>
            </w:r>
            <w:r w:rsidR="00245312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32</w:t>
            </w:r>
            <w:r>
              <w:rPr>
                <w:rFonts w:ascii="Arial" w:hAnsi="Arial" w:cs="Arial"/>
              </w:rPr>
              <w:t>0</w:t>
            </w:r>
          </w:p>
        </w:tc>
      </w:tr>
      <w:tr w:rsidR="001C5240" w:rsidRPr="002A060C" w14:paraId="4F3EEB29" w14:textId="77777777" w:rsidTr="000B7B3C">
        <w:tc>
          <w:tcPr>
            <w:tcW w:w="2518" w:type="dxa"/>
          </w:tcPr>
          <w:p w14:paraId="5DFF0A2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C35991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C5240" w:rsidRPr="002A060C" w14:paraId="2D325C8C" w14:textId="77777777" w:rsidTr="000B7B3C">
        <w:tc>
          <w:tcPr>
            <w:tcW w:w="2518" w:type="dxa"/>
          </w:tcPr>
          <w:p w14:paraId="3BD05BA3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584A97" w14:textId="48B17AAC" w:rsidR="001C5240" w:rsidRPr="002A060C" w:rsidRDefault="001C5240" w:rsidP="000B7B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Mapa conceptual Las operaciones con números naturales</w:t>
            </w:r>
          </w:p>
        </w:tc>
      </w:tr>
    </w:tbl>
    <w:p w14:paraId="0AA61BA4" w14:textId="77777777" w:rsidR="001C5240" w:rsidRDefault="001C5240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36087D" w:rsidRPr="005D1738" w14:paraId="4CDD248C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4F500BAF" w14:textId="77777777" w:rsidR="0036087D" w:rsidRPr="005D1738" w:rsidRDefault="0036087D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36087D" w14:paraId="506338BD" w14:textId="77777777" w:rsidTr="000B7B3C">
        <w:tc>
          <w:tcPr>
            <w:tcW w:w="2518" w:type="dxa"/>
          </w:tcPr>
          <w:p w14:paraId="5ACFDEE2" w14:textId="77777777" w:rsidR="0036087D" w:rsidRPr="00053744" w:rsidRDefault="0036087D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3A65DA3" w14:textId="268CF3E6" w:rsidR="0036087D" w:rsidRPr="00053744" w:rsidRDefault="0036087D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MA_G06_03_REC3</w:t>
            </w:r>
            <w:r w:rsidR="00F2223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6087D" w14:paraId="2F0F99FA" w14:textId="77777777" w:rsidTr="000B7B3C">
        <w:tc>
          <w:tcPr>
            <w:tcW w:w="2518" w:type="dxa"/>
          </w:tcPr>
          <w:p w14:paraId="0984948A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E43187F" w14:textId="0DBBF4EB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36087D" w14:paraId="12D48D7C" w14:textId="77777777" w:rsidTr="000B7B3C">
        <w:tc>
          <w:tcPr>
            <w:tcW w:w="2518" w:type="dxa"/>
          </w:tcPr>
          <w:p w14:paraId="0492DD7F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48042B" w14:textId="275E027C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 de las operaciones de los números naturales</w:t>
            </w:r>
          </w:p>
        </w:tc>
      </w:tr>
    </w:tbl>
    <w:p w14:paraId="5847C4C4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0B7B3C" w:rsidRPr="002A060C" w14:paraId="4B0575FA" w14:textId="77777777" w:rsidTr="000B7B3C">
        <w:tc>
          <w:tcPr>
            <w:tcW w:w="8828" w:type="dxa"/>
            <w:gridSpan w:val="3"/>
            <w:shd w:val="clear" w:color="auto" w:fill="000000" w:themeFill="text1"/>
          </w:tcPr>
          <w:p w14:paraId="470CA43C" w14:textId="77777777" w:rsidR="000B7B3C" w:rsidRPr="002A060C" w:rsidRDefault="000B7B3C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Webs de referencia</w:t>
            </w:r>
          </w:p>
        </w:tc>
      </w:tr>
      <w:tr w:rsidR="000B7B3C" w:rsidRPr="002A060C" w14:paraId="2BDBE9C4" w14:textId="77777777" w:rsidTr="000B7B3C">
        <w:tc>
          <w:tcPr>
            <w:tcW w:w="846" w:type="dxa"/>
          </w:tcPr>
          <w:p w14:paraId="2B8BCC0B" w14:textId="77777777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D1F7BC4" w14:textId="2186D653" w:rsidR="000B7B3C" w:rsidRPr="002A060C" w:rsidRDefault="000B7B3C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MA_G06_03_REC3</w:t>
            </w:r>
            <w:r w:rsidR="00F22230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0B7B3C" w:rsidRPr="002A060C" w14:paraId="108C862B" w14:textId="77777777" w:rsidTr="000B7B3C">
        <w:tc>
          <w:tcPr>
            <w:tcW w:w="846" w:type="dxa"/>
          </w:tcPr>
          <w:p w14:paraId="2EA3DCB2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Web 01</w:t>
            </w:r>
          </w:p>
        </w:tc>
        <w:tc>
          <w:tcPr>
            <w:tcW w:w="2551" w:type="dxa"/>
          </w:tcPr>
          <w:p w14:paraId="5F565FFF" w14:textId="32C11278" w:rsidR="000B7B3C" w:rsidRPr="003F3177" w:rsidRDefault="000B7B3C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3F3177">
              <w:rPr>
                <w:rFonts w:ascii="Arial" w:hAnsi="Arial" w:cs="Arial"/>
                <w:i/>
                <w:sz w:val="20"/>
                <w:szCs w:val="20"/>
              </w:rPr>
              <w:t>Vitutor</w:t>
            </w:r>
            <w:proofErr w:type="spellEnd"/>
          </w:p>
        </w:tc>
        <w:tc>
          <w:tcPr>
            <w:tcW w:w="5431" w:type="dxa"/>
          </w:tcPr>
          <w:p w14:paraId="0FAD907B" w14:textId="2092973F" w:rsidR="000B7B3C" w:rsidRPr="003F3177" w:rsidRDefault="000B7B3C" w:rsidP="000B7B3C">
            <w:pPr>
              <w:rPr>
                <w:rFonts w:ascii="Arial" w:hAnsi="Arial" w:cs="Arial"/>
                <w:i/>
                <w:sz w:val="20"/>
                <w:szCs w:val="20"/>
                <w:lang w:val="es-ES_tradnl"/>
              </w:rPr>
            </w:pPr>
            <w:r w:rsidRPr="003F3177">
              <w:rPr>
                <w:rFonts w:ascii="Arial" w:hAnsi="Arial" w:cs="Arial"/>
                <w:i/>
                <w:color w:val="000000"/>
                <w:sz w:val="20"/>
                <w:szCs w:val="20"/>
              </w:rPr>
              <w:t>http://www.vitutor.com/di/n/numeros_naturales.html</w:t>
            </w:r>
          </w:p>
        </w:tc>
      </w:tr>
      <w:tr w:rsidR="000B7B3C" w:rsidRPr="002A060C" w14:paraId="404CA0B2" w14:textId="77777777" w:rsidTr="000B7B3C">
        <w:tc>
          <w:tcPr>
            <w:tcW w:w="846" w:type="dxa"/>
          </w:tcPr>
          <w:p w14:paraId="7A03DE08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02</w:t>
            </w:r>
          </w:p>
        </w:tc>
        <w:tc>
          <w:tcPr>
            <w:tcW w:w="2551" w:type="dxa"/>
          </w:tcPr>
          <w:p w14:paraId="46AD434A" w14:textId="77777777" w:rsidR="003F3177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Aprende libre</w:t>
            </w:r>
          </w:p>
          <w:p w14:paraId="0169E4E0" w14:textId="0DEC8B6B" w:rsidR="000B7B3C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 xml:space="preserve">GCF </w:t>
            </w:r>
          </w:p>
        </w:tc>
        <w:tc>
          <w:tcPr>
            <w:tcW w:w="5431" w:type="dxa"/>
          </w:tcPr>
          <w:p w14:paraId="567E248A" w14:textId="068EF7A0" w:rsidR="000B7B3C" w:rsidRPr="003F3177" w:rsidRDefault="00A25123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http://www.gcfaprendelibre.org/matematicas/curso/los_numeros/los_numeros_naturales/1.do</w:t>
            </w:r>
          </w:p>
        </w:tc>
      </w:tr>
      <w:tr w:rsidR="000B7B3C" w:rsidRPr="002A060C" w14:paraId="5F71C340" w14:textId="77777777" w:rsidTr="000B7B3C">
        <w:tc>
          <w:tcPr>
            <w:tcW w:w="846" w:type="dxa"/>
          </w:tcPr>
          <w:p w14:paraId="56BD9472" w14:textId="7FFB494B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03</w:t>
            </w:r>
          </w:p>
        </w:tc>
        <w:tc>
          <w:tcPr>
            <w:tcW w:w="2551" w:type="dxa"/>
          </w:tcPr>
          <w:p w14:paraId="41F4B3B4" w14:textId="4FCD3163" w:rsidR="000B7B3C" w:rsidRPr="003F3177" w:rsidRDefault="003F3177" w:rsidP="003F3177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El paraíso de las matemáticas</w:t>
            </w:r>
          </w:p>
        </w:tc>
        <w:tc>
          <w:tcPr>
            <w:tcW w:w="5431" w:type="dxa"/>
          </w:tcPr>
          <w:p w14:paraId="639ED582" w14:textId="7F8592A5" w:rsidR="000B7B3C" w:rsidRPr="003F3177" w:rsidRDefault="003F3177" w:rsidP="000B7B3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F3177">
              <w:rPr>
                <w:rFonts w:ascii="Arial" w:hAnsi="Arial" w:cs="Arial"/>
                <w:sz w:val="20"/>
                <w:szCs w:val="20"/>
              </w:rPr>
              <w:t>http://www.matematicas.net/</w:t>
            </w:r>
          </w:p>
        </w:tc>
      </w:tr>
    </w:tbl>
    <w:p w14:paraId="0654C2D0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EE637B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6B3003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sectPr w:rsidR="000B7B3C" w:rsidSect="00FC30C2">
      <w:headerReference w:type="even" r:id="rId59"/>
      <w:headerReference w:type="default" r:id="rId60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lizzie patricia zambrano llamas" w:date="2015-04-13T15:30:00Z" w:initials="lpzl">
    <w:p w14:paraId="4213E0F6" w14:textId="086EFEC7" w:rsidR="006C4F9D" w:rsidRDefault="006C4F9D">
      <w:pPr>
        <w:pStyle w:val="Textocomentario"/>
      </w:pPr>
      <w:r>
        <w:rPr>
          <w:rStyle w:val="Refdecomentario"/>
        </w:rPr>
        <w:annotationRef/>
      </w:r>
      <w:r>
        <w:t>El estudiante ya las conoce.</w:t>
      </w:r>
    </w:p>
  </w:comment>
  <w:comment w:id="26" w:author="lizzie patricia zambrano llamas" w:date="2015-04-14T17:24:00Z" w:initials="lpzl">
    <w:p w14:paraId="7F534CB4" w14:textId="37193367" w:rsidR="006C4F9D" w:rsidRDefault="006C4F9D">
      <w:pPr>
        <w:pStyle w:val="Textocomentario"/>
      </w:pPr>
      <w:r>
        <w:rPr>
          <w:rStyle w:val="Refdecomentario"/>
        </w:rPr>
        <w:annotationRef/>
      </w:r>
      <w:r>
        <w:t xml:space="preserve">Mostrar como ejemplo una situación de aplicación de la </w:t>
      </w:r>
      <w:proofErr w:type="spellStart"/>
      <w:r>
        <w:t>aidicón</w:t>
      </w:r>
      <w:proofErr w:type="spellEnd"/>
      <w:r>
        <w:t>.</w:t>
      </w:r>
    </w:p>
  </w:comment>
  <w:comment w:id="27" w:author="lizzie patricia zambrano llamas" w:date="2015-04-15T12:03:00Z" w:initials="lpzl">
    <w:p w14:paraId="1BB19E52" w14:textId="6D85DA56" w:rsidR="006C4F9D" w:rsidRDefault="006C4F9D">
      <w:pPr>
        <w:pStyle w:val="Textocomentario"/>
      </w:pPr>
      <w:r>
        <w:rPr>
          <w:rStyle w:val="Refdecomentario"/>
        </w:rPr>
        <w:annotationRef/>
      </w:r>
      <w:r>
        <w:t>Presentar como recurso</w:t>
      </w:r>
    </w:p>
  </w:comment>
  <w:comment w:id="28" w:author="lizzie patricia zambrano llamas" w:date="2015-04-13T15:42:00Z" w:initials="lpzl">
    <w:p w14:paraId="30415E8A" w14:textId="5EF783C5" w:rsidR="006C4F9D" w:rsidRDefault="006C4F9D">
      <w:pPr>
        <w:pStyle w:val="Textocomentario"/>
      </w:pPr>
      <w:r>
        <w:rPr>
          <w:rStyle w:val="Refdecomentario"/>
        </w:rPr>
        <w:annotationRef/>
      </w:r>
      <w:r>
        <w:t>Las expresiones no son fórmulas deben digitarse como texto normal.</w:t>
      </w:r>
    </w:p>
  </w:comment>
  <w:comment w:id="29" w:author="lizzie patricia zambrano llamas" w:date="2015-04-14T17:08:00Z" w:initials="lpzl">
    <w:p w14:paraId="7E66F3D3" w14:textId="37ACC198" w:rsidR="006C4F9D" w:rsidRDefault="006C4F9D">
      <w:pPr>
        <w:pStyle w:val="Textocomentario"/>
      </w:pPr>
      <w:r>
        <w:rPr>
          <w:rStyle w:val="Refdecomentario"/>
        </w:rPr>
        <w:annotationRef/>
      </w:r>
      <w:r>
        <w:t>Este texto se ubica solo cuando es consolidación.</w:t>
      </w:r>
    </w:p>
  </w:comment>
  <w:comment w:id="30" w:author="lizzie patricia zambrano llamas" w:date="2015-04-14T17:09:00Z" w:initials="lpzl">
    <w:p w14:paraId="798BB969" w14:textId="79E39FEF" w:rsidR="006C4F9D" w:rsidRDefault="006C4F9D">
      <w:pPr>
        <w:pStyle w:val="Textocomentario"/>
      </w:pPr>
      <w:r>
        <w:rPr>
          <w:rStyle w:val="Refdecomentario"/>
        </w:rPr>
        <w:annotationRef/>
      </w:r>
      <w:r>
        <w:t xml:space="preserve">Debe decir mejor que permite afianzar el proceso de la adición. </w:t>
      </w:r>
    </w:p>
  </w:comment>
  <w:comment w:id="31" w:author="lizzie patricia zambrano llamas" w:date="2015-04-14T17:02:00Z" w:initials="lpzl">
    <w:p w14:paraId="3D776E4B" w14:textId="53B5BED6" w:rsidR="006C4F9D" w:rsidRDefault="006C4F9D">
      <w:pPr>
        <w:pStyle w:val="Textocomentario"/>
      </w:pPr>
      <w:r>
        <w:rPr>
          <w:rStyle w:val="Refdecomentario"/>
        </w:rPr>
        <w:annotationRef/>
      </w:r>
      <w:r>
        <w:t>Este formato no se ajusta a lo que se quiere. Utilizar mejor el formato M4A</w:t>
      </w:r>
    </w:p>
  </w:comment>
  <w:comment w:id="32" w:author="lizzie patricia zambrano llamas" w:date="2015-04-14T17:21:00Z" w:initials="lpzl">
    <w:p w14:paraId="312F89EE" w14:textId="3799A233" w:rsidR="006C4F9D" w:rsidRDefault="006C4F9D">
      <w:pPr>
        <w:pStyle w:val="Textocomentario"/>
      </w:pPr>
      <w:r>
        <w:rPr>
          <w:rStyle w:val="Refdecomentario"/>
        </w:rPr>
        <w:annotationRef/>
      </w:r>
      <w:r>
        <w:t>No es claro de donde se tomó la segunda parte del recurso. No lo encuentro en 1° ESO</w:t>
      </w:r>
    </w:p>
  </w:comment>
  <w:comment w:id="33" w:author="lizzie patricia zambrano llamas" w:date="2015-04-14T17:25:00Z" w:initials="lpzl">
    <w:p w14:paraId="5CD5CE88" w14:textId="2398A83A" w:rsidR="006C4F9D" w:rsidRDefault="006C4F9D">
      <w:pPr>
        <w:pStyle w:val="Textocomentario"/>
      </w:pPr>
      <w:r>
        <w:rPr>
          <w:rStyle w:val="Refdecomentario"/>
        </w:rPr>
        <w:annotationRef/>
      </w:r>
      <w:r>
        <w:t>Verificar que se tengan en cuenta los distintos significados de la adición.</w:t>
      </w:r>
    </w:p>
  </w:comment>
  <w:comment w:id="34" w:author="lizzie patricia zambrano llamas" w:date="2015-04-14T17:25:00Z" w:initials="lpzl">
    <w:p w14:paraId="327A8918" w14:textId="4822AC41" w:rsidR="006C4F9D" w:rsidRDefault="006C4F9D">
      <w:pPr>
        <w:pStyle w:val="Textocomentario"/>
      </w:pPr>
      <w:r>
        <w:rPr>
          <w:rStyle w:val="Refdecomentario"/>
        </w:rPr>
        <w:annotationRef/>
      </w:r>
      <w:r>
        <w:t>la</w:t>
      </w:r>
    </w:p>
  </w:comment>
  <w:comment w:id="35" w:author="lizzie patricia zambrano llamas" w:date="2015-04-14T17:26:00Z" w:initials="lpzl">
    <w:p w14:paraId="2DD18477" w14:textId="2B0F02F8" w:rsidR="006C4F9D" w:rsidRDefault="006C4F9D">
      <w:pPr>
        <w:pStyle w:val="Textocomentario"/>
      </w:pPr>
      <w:r>
        <w:rPr>
          <w:rStyle w:val="Refdecomentario"/>
        </w:rPr>
        <w:annotationRef/>
      </w:r>
      <w:r>
        <w:t>La sustracción no solo tiene este significado. Aclarar.</w:t>
      </w:r>
    </w:p>
  </w:comment>
  <w:comment w:id="36" w:author="lizzie patricia zambrano llamas" w:date="2015-04-14T17:27:00Z" w:initials="lpzl">
    <w:p w14:paraId="4E09ABEC" w14:textId="5778ECBA" w:rsidR="006C4F9D" w:rsidRDefault="006C4F9D">
      <w:pPr>
        <w:pStyle w:val="Textocomentario"/>
      </w:pPr>
      <w:r>
        <w:rPr>
          <w:rStyle w:val="Refdecomentario"/>
        </w:rPr>
        <w:annotationRef/>
      </w:r>
      <w:r>
        <w:t>Digitar todo en texto no fórmulas</w:t>
      </w:r>
    </w:p>
  </w:comment>
  <w:comment w:id="37" w:author="lizzie patricia zambrano llamas" w:date="2015-04-15T09:07:00Z" w:initials="lpzl">
    <w:p w14:paraId="3CCA93E6" w14:textId="77D86D02" w:rsidR="006C4F9D" w:rsidRDefault="006C4F9D">
      <w:pPr>
        <w:pStyle w:val="Textocomentario"/>
      </w:pPr>
      <w:r>
        <w:rPr>
          <w:rStyle w:val="Refdecomentario"/>
        </w:rPr>
        <w:annotationRef/>
      </w:r>
      <w:r>
        <w:t>Eliminar los puntos en todos los casos</w:t>
      </w:r>
    </w:p>
  </w:comment>
  <w:comment w:id="38" w:author="lizzie patricia zambrano llamas" w:date="2015-04-15T09:07:00Z" w:initials="lpzl">
    <w:p w14:paraId="44DAD3B9" w14:textId="072F4750" w:rsidR="006C4F9D" w:rsidRDefault="006C4F9D">
      <w:pPr>
        <w:pStyle w:val="Textocomentario"/>
      </w:pPr>
      <w:r>
        <w:rPr>
          <w:rStyle w:val="Refdecomentario"/>
        </w:rPr>
        <w:annotationRef/>
      </w:r>
      <w:r>
        <w:t>Texto recto.</w:t>
      </w:r>
    </w:p>
  </w:comment>
  <w:comment w:id="39" w:author="lizzie patricia zambrano llamas" w:date="2015-04-15T10:01:00Z" w:initials="lpzl">
    <w:p w14:paraId="33650530" w14:textId="13B8D057" w:rsidR="006C4F9D" w:rsidRDefault="006C4F9D">
      <w:pPr>
        <w:pStyle w:val="Textocomentario"/>
      </w:pPr>
      <w:r>
        <w:rPr>
          <w:rStyle w:val="Refdecomentario"/>
        </w:rPr>
        <w:annotationRef/>
      </w:r>
      <w:r>
        <w:t>En todos los caos definir explicar en palabras</w:t>
      </w:r>
    </w:p>
  </w:comment>
  <w:comment w:id="40" w:author="lizzie patricia zambrano llamas" w:date="2015-04-15T10:02:00Z" w:initials="lpzl">
    <w:p w14:paraId="341D5A32" w14:textId="7C68FA53" w:rsidR="006C4F9D" w:rsidRDefault="006C4F9D">
      <w:pPr>
        <w:pStyle w:val="Textocomentario"/>
      </w:pPr>
      <w:r>
        <w:rPr>
          <w:rStyle w:val="Refdecomentario"/>
        </w:rPr>
        <w:annotationRef/>
      </w:r>
      <w:r>
        <w:t>Todo esto es texto no se digita en fórmulas</w:t>
      </w:r>
    </w:p>
  </w:comment>
  <w:comment w:id="41" w:author="lizzie patricia zambrano llamas" w:date="2015-04-15T10:03:00Z" w:initials="lpzl">
    <w:p w14:paraId="5FF4A93A" w14:textId="5BAD2152" w:rsidR="006C4F9D" w:rsidRDefault="006C4F9D">
      <w:pPr>
        <w:pStyle w:val="Textocomentario"/>
      </w:pPr>
      <w:r>
        <w:rPr>
          <w:rStyle w:val="Refdecomentario"/>
        </w:rPr>
        <w:annotationRef/>
      </w:r>
      <w:r>
        <w:t>Mejor expresarlo como expresiones diferentes</w:t>
      </w:r>
    </w:p>
  </w:comment>
  <w:comment w:id="42" w:author="lizzie patricia zambrano llamas" w:date="2015-04-15T10:02:00Z" w:initials="lpzl">
    <w:p w14:paraId="625830AB" w14:textId="037FFC09" w:rsidR="006C4F9D" w:rsidRDefault="006C4F9D">
      <w:pPr>
        <w:pStyle w:val="Textocomentario"/>
      </w:pPr>
      <w:r>
        <w:rPr>
          <w:rStyle w:val="Refdecomentario"/>
        </w:rPr>
        <w:annotationRef/>
      </w:r>
      <w:r>
        <w:t xml:space="preserve">No se cumple la propiedad </w:t>
      </w:r>
      <w:proofErr w:type="spellStart"/>
      <w:r>
        <w:t>claiusurativa</w:t>
      </w:r>
      <w:proofErr w:type="spellEnd"/>
    </w:p>
  </w:comment>
  <w:comment w:id="43" w:author="lizzie patricia zambrano llamas" w:date="2015-04-15T10:06:00Z" w:initials="lpzl">
    <w:p w14:paraId="1BE424D4" w14:textId="1C5108D2" w:rsidR="006C4F9D" w:rsidRDefault="006C4F9D">
      <w:pPr>
        <w:pStyle w:val="Textocomentario"/>
      </w:pPr>
      <w:r>
        <w:rPr>
          <w:rStyle w:val="Refdecomentario"/>
        </w:rPr>
        <w:annotationRef/>
      </w:r>
      <w:r>
        <w:t>No corresponde. verificar</w:t>
      </w:r>
    </w:p>
  </w:comment>
  <w:comment w:id="44" w:author="lizzie patricia zambrano llamas" w:date="2015-04-15T10:08:00Z" w:initials="lpzl">
    <w:p w14:paraId="6BCC109E" w14:textId="1F56665C" w:rsidR="006C4F9D" w:rsidRDefault="006C4F9D">
      <w:pPr>
        <w:pStyle w:val="Textocomentario"/>
      </w:pPr>
      <w:r>
        <w:rPr>
          <w:rStyle w:val="Refdecomentario"/>
        </w:rPr>
        <w:annotationRef/>
      </w:r>
      <w:r>
        <w:t>En este caso, se debe incluir el texto completo de las fichas con los cambios que sugieren.</w:t>
      </w:r>
    </w:p>
  </w:comment>
  <w:comment w:id="45" w:author="lizzie patricia zambrano llamas" w:date="2015-04-15T10:11:00Z" w:initials="lpzl">
    <w:p w14:paraId="50A195E9" w14:textId="2134E9B7" w:rsidR="006C4F9D" w:rsidRDefault="006C4F9D">
      <w:pPr>
        <w:pStyle w:val="Textocomentario"/>
      </w:pPr>
      <w:r>
        <w:rPr>
          <w:rStyle w:val="Refdecomentario"/>
        </w:rPr>
        <w:annotationRef/>
      </w:r>
      <w:r>
        <w:t>Incluir un recurso donde se propongan situaciones de aplicación teniendo en cuenta los distintos significados de esta operación.</w:t>
      </w:r>
    </w:p>
  </w:comment>
  <w:comment w:id="46" w:author="lizzie patricia zambrano llamas" w:date="2015-04-15T10:18:00Z" w:initials="lpzl">
    <w:p w14:paraId="2000CAA8" w14:textId="55DD51BA" w:rsidR="006C4F9D" w:rsidRDefault="006C4F9D">
      <w:pPr>
        <w:pStyle w:val="Textocomentario"/>
      </w:pPr>
      <w:r>
        <w:rPr>
          <w:rStyle w:val="Refdecomentario"/>
        </w:rPr>
        <w:annotationRef/>
      </w:r>
      <w:r>
        <w:t>Me parece muy sencillo. ¿Qué tal si mejor se propone que con ciertos datos reales el estudiante proponga una situación?</w:t>
      </w:r>
    </w:p>
  </w:comment>
  <w:comment w:id="47" w:author="lizzie patricia zambrano llamas" w:date="2015-04-15T10:19:00Z" w:initials="lpzl">
    <w:p w14:paraId="26952284" w14:textId="0623B91C" w:rsidR="006C4F9D" w:rsidRDefault="006C4F9D">
      <w:pPr>
        <w:pStyle w:val="Textocomentario"/>
      </w:pPr>
      <w:r>
        <w:rPr>
          <w:rStyle w:val="Refdecomentario"/>
        </w:rPr>
        <w:annotationRef/>
      </w:r>
      <w:r>
        <w:t xml:space="preserve">En este grado no se debe evaluar el algoritmo, sino su interpretación. </w:t>
      </w:r>
    </w:p>
  </w:comment>
  <w:comment w:id="48" w:author="lizzie patricia zambrano llamas" w:date="2015-04-15T10:21:00Z" w:initials="lpzl">
    <w:p w14:paraId="23812A3C" w14:textId="3FEF1078" w:rsidR="006C4F9D" w:rsidRDefault="006C4F9D">
      <w:pPr>
        <w:pStyle w:val="Textocomentario"/>
      </w:pPr>
      <w:r>
        <w:rPr>
          <w:rStyle w:val="Refdecomentario"/>
        </w:rPr>
        <w:annotationRef/>
      </w:r>
      <w:r>
        <w:t>acerca</w:t>
      </w:r>
    </w:p>
  </w:comment>
  <w:comment w:id="49" w:author="lizzie patricia zambrano llamas" w:date="2015-04-15T10:27:00Z" w:initials="lpzl">
    <w:p w14:paraId="007D1708" w14:textId="4F2B27AA" w:rsidR="006C4F9D" w:rsidRDefault="006C4F9D">
      <w:pPr>
        <w:pStyle w:val="Textocomentario"/>
      </w:pPr>
      <w:r>
        <w:rPr>
          <w:rStyle w:val="Refdecomentario"/>
        </w:rPr>
        <w:annotationRef/>
      </w:r>
      <w:r>
        <w:t>¿Se utilizan combinadas?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213E0F6" w15:done="0"/>
  <w15:commentEx w15:paraId="7F534CB4" w15:done="0"/>
  <w15:commentEx w15:paraId="1BB19E52" w15:done="0"/>
  <w15:commentEx w15:paraId="30415E8A" w15:done="0"/>
  <w15:commentEx w15:paraId="7E66F3D3" w15:done="0"/>
  <w15:commentEx w15:paraId="798BB969" w15:done="0"/>
  <w15:commentEx w15:paraId="3D776E4B" w15:done="0"/>
  <w15:commentEx w15:paraId="312F89EE" w15:done="0"/>
  <w15:commentEx w15:paraId="5CD5CE88" w15:done="0"/>
  <w15:commentEx w15:paraId="327A8918" w15:done="0"/>
  <w15:commentEx w15:paraId="2DD18477" w15:done="0"/>
  <w15:commentEx w15:paraId="4E09ABEC" w15:done="0"/>
  <w15:commentEx w15:paraId="3CCA93E6" w15:done="0"/>
  <w15:commentEx w15:paraId="44DAD3B9" w15:done="0"/>
  <w15:commentEx w15:paraId="33650530" w15:done="0"/>
  <w15:commentEx w15:paraId="341D5A32" w15:done="0"/>
  <w15:commentEx w15:paraId="5FF4A93A" w15:done="0"/>
  <w15:commentEx w15:paraId="625830AB" w15:done="0"/>
  <w15:commentEx w15:paraId="1BE424D4" w15:done="0"/>
  <w15:commentEx w15:paraId="6BCC109E" w15:done="0"/>
  <w15:commentEx w15:paraId="50A195E9" w15:done="0"/>
  <w15:commentEx w15:paraId="2000CAA8" w15:done="0"/>
  <w15:commentEx w15:paraId="26952284" w15:done="0"/>
  <w15:commentEx w15:paraId="23812A3C" w15:done="0"/>
  <w15:commentEx w15:paraId="007D170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DD983E" w14:textId="77777777" w:rsidR="000B0A6E" w:rsidRDefault="000B0A6E">
      <w:pPr>
        <w:spacing w:after="0"/>
      </w:pPr>
      <w:r>
        <w:separator/>
      </w:r>
    </w:p>
  </w:endnote>
  <w:endnote w:type="continuationSeparator" w:id="0">
    <w:p w14:paraId="2E22CAF2" w14:textId="77777777" w:rsidR="000B0A6E" w:rsidRDefault="000B0A6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974749" w14:textId="77777777" w:rsidR="000B0A6E" w:rsidRDefault="000B0A6E">
      <w:pPr>
        <w:spacing w:after="0"/>
      </w:pPr>
      <w:r>
        <w:separator/>
      </w:r>
    </w:p>
  </w:footnote>
  <w:footnote w:type="continuationSeparator" w:id="0">
    <w:p w14:paraId="58E9B0B6" w14:textId="77777777" w:rsidR="000B0A6E" w:rsidRDefault="000B0A6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6C4F9D" w:rsidRDefault="006C4F9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6C4F9D" w:rsidRDefault="006C4F9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6C4F9D" w:rsidRDefault="006C4F9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A60FB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5F223E2B" w14:textId="66B3CB58" w:rsidR="006C4F9D" w:rsidRPr="00F16D37" w:rsidRDefault="006C4F9D" w:rsidP="0004489C">
    <w:pPr>
      <w:pStyle w:val="Encabezado"/>
      <w:ind w:right="360"/>
      <w:rPr>
        <w:sz w:val="20"/>
        <w:szCs w:val="20"/>
      </w:rPr>
    </w:pPr>
    <w:r w:rsidRPr="002B305F">
      <w:rPr>
        <w:rFonts w:ascii="Times" w:hAnsi="Times"/>
        <w:sz w:val="20"/>
        <w:szCs w:val="20"/>
        <w:highlight w:val="yellow"/>
        <w:lang w:val="es-CO"/>
      </w:rPr>
      <w:t>[GUION MA_G06_03_CO]</w:t>
    </w:r>
    <w:r w:rsidRPr="002B305F">
      <w:rPr>
        <w:rFonts w:ascii="Times" w:hAnsi="Times"/>
        <w:sz w:val="20"/>
        <w:szCs w:val="20"/>
        <w:lang w:val="es-CO"/>
      </w:rPr>
      <w:t xml:space="preserve"> </w:t>
    </w:r>
    <w:proofErr w:type="spellStart"/>
    <w:r w:rsidRPr="002B305F">
      <w:rPr>
        <w:rFonts w:ascii="Times" w:hAnsi="Times"/>
        <w:sz w:val="20"/>
        <w:szCs w:val="20"/>
        <w:lang w:val="es-CO"/>
      </w:rPr>
      <w:t>Guión</w:t>
    </w:r>
    <w:proofErr w:type="spellEnd"/>
    <w:r w:rsidRPr="002B305F">
      <w:rPr>
        <w:rFonts w:ascii="Times" w:hAnsi="Times"/>
        <w:sz w:val="20"/>
        <w:szCs w:val="20"/>
        <w:lang w:val="es-CO"/>
      </w:rPr>
      <w:t xml:space="preserve"> 3. </w:t>
    </w:r>
    <w:r>
      <w:rPr>
        <w:b/>
        <w:sz w:val="22"/>
        <w:szCs w:val="22"/>
      </w:rPr>
      <w:t>Las operaciones con números naturales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E06236B"/>
    <w:multiLevelType w:val="hybridMultilevel"/>
    <w:tmpl w:val="FCB8CAE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BD3ADD"/>
    <w:multiLevelType w:val="hybridMultilevel"/>
    <w:tmpl w:val="8962E6D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01676A3"/>
    <w:multiLevelType w:val="hybridMultilevel"/>
    <w:tmpl w:val="328EC420"/>
    <w:lvl w:ilvl="0" w:tplc="D360A1D6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CA6D6B"/>
    <w:multiLevelType w:val="hybridMultilevel"/>
    <w:tmpl w:val="CBBECB6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F561763"/>
    <w:multiLevelType w:val="hybridMultilevel"/>
    <w:tmpl w:val="802468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"/>
  </w:num>
  <w:num w:numId="4">
    <w:abstractNumId w:val="2"/>
  </w:num>
  <w:num w:numId="5">
    <w:abstractNumId w:val="25"/>
  </w:num>
  <w:num w:numId="6">
    <w:abstractNumId w:val="12"/>
  </w:num>
  <w:num w:numId="7">
    <w:abstractNumId w:val="8"/>
  </w:num>
  <w:num w:numId="8">
    <w:abstractNumId w:val="16"/>
  </w:num>
  <w:num w:numId="9">
    <w:abstractNumId w:val="29"/>
  </w:num>
  <w:num w:numId="10">
    <w:abstractNumId w:val="4"/>
  </w:num>
  <w:num w:numId="11">
    <w:abstractNumId w:val="22"/>
  </w:num>
  <w:num w:numId="12">
    <w:abstractNumId w:val="37"/>
  </w:num>
  <w:num w:numId="13">
    <w:abstractNumId w:val="21"/>
  </w:num>
  <w:num w:numId="14">
    <w:abstractNumId w:val="23"/>
  </w:num>
  <w:num w:numId="15">
    <w:abstractNumId w:val="35"/>
  </w:num>
  <w:num w:numId="16">
    <w:abstractNumId w:val="32"/>
  </w:num>
  <w:num w:numId="17">
    <w:abstractNumId w:val="38"/>
  </w:num>
  <w:num w:numId="18">
    <w:abstractNumId w:val="26"/>
  </w:num>
  <w:num w:numId="19">
    <w:abstractNumId w:val="18"/>
  </w:num>
  <w:num w:numId="20">
    <w:abstractNumId w:val="10"/>
  </w:num>
  <w:num w:numId="21">
    <w:abstractNumId w:val="39"/>
  </w:num>
  <w:num w:numId="22">
    <w:abstractNumId w:val="11"/>
  </w:num>
  <w:num w:numId="23">
    <w:abstractNumId w:val="1"/>
  </w:num>
  <w:num w:numId="24">
    <w:abstractNumId w:val="28"/>
  </w:num>
  <w:num w:numId="25">
    <w:abstractNumId w:val="27"/>
  </w:num>
  <w:num w:numId="26">
    <w:abstractNumId w:val="31"/>
  </w:num>
  <w:num w:numId="27">
    <w:abstractNumId w:val="13"/>
  </w:num>
  <w:num w:numId="28">
    <w:abstractNumId w:val="9"/>
  </w:num>
  <w:num w:numId="29">
    <w:abstractNumId w:val="20"/>
  </w:num>
  <w:num w:numId="30">
    <w:abstractNumId w:val="0"/>
  </w:num>
  <w:num w:numId="31">
    <w:abstractNumId w:val="33"/>
  </w:num>
  <w:num w:numId="32">
    <w:abstractNumId w:val="6"/>
  </w:num>
  <w:num w:numId="33">
    <w:abstractNumId w:val="36"/>
  </w:num>
  <w:num w:numId="34">
    <w:abstractNumId w:val="15"/>
  </w:num>
  <w:num w:numId="35">
    <w:abstractNumId w:val="14"/>
  </w:num>
  <w:num w:numId="36">
    <w:abstractNumId w:val="19"/>
  </w:num>
  <w:num w:numId="37">
    <w:abstractNumId w:val="34"/>
  </w:num>
  <w:num w:numId="38">
    <w:abstractNumId w:val="5"/>
  </w:num>
  <w:num w:numId="39">
    <w:abstractNumId w:val="30"/>
  </w:num>
  <w:num w:numId="40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zzie patricia zambrano llamas">
    <w15:presenceInfo w15:providerId="Windows Live" w15:userId="02dfb86449c2ec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380"/>
    <w:rsid w:val="000024C6"/>
    <w:rsid w:val="00003A91"/>
    <w:rsid w:val="000040E5"/>
    <w:rsid w:val="000045EE"/>
    <w:rsid w:val="000063E9"/>
    <w:rsid w:val="000064E2"/>
    <w:rsid w:val="00011D9A"/>
    <w:rsid w:val="00012056"/>
    <w:rsid w:val="00016723"/>
    <w:rsid w:val="000170D6"/>
    <w:rsid w:val="000177F1"/>
    <w:rsid w:val="000277F7"/>
    <w:rsid w:val="000278CC"/>
    <w:rsid w:val="00030E2D"/>
    <w:rsid w:val="00033394"/>
    <w:rsid w:val="00033A3A"/>
    <w:rsid w:val="0003581C"/>
    <w:rsid w:val="00035DDC"/>
    <w:rsid w:val="00036F85"/>
    <w:rsid w:val="00037FD0"/>
    <w:rsid w:val="00037FDF"/>
    <w:rsid w:val="00040B51"/>
    <w:rsid w:val="00040ED7"/>
    <w:rsid w:val="0004273E"/>
    <w:rsid w:val="00042A94"/>
    <w:rsid w:val="0004489C"/>
    <w:rsid w:val="000468AD"/>
    <w:rsid w:val="00046EB5"/>
    <w:rsid w:val="00046F41"/>
    <w:rsid w:val="00047627"/>
    <w:rsid w:val="00047F3B"/>
    <w:rsid w:val="00050A89"/>
    <w:rsid w:val="00050FD1"/>
    <w:rsid w:val="000519AF"/>
    <w:rsid w:val="00053744"/>
    <w:rsid w:val="00053E53"/>
    <w:rsid w:val="00054A93"/>
    <w:rsid w:val="0005679F"/>
    <w:rsid w:val="00056BFD"/>
    <w:rsid w:val="00056FCF"/>
    <w:rsid w:val="000573A2"/>
    <w:rsid w:val="00057679"/>
    <w:rsid w:val="000629EA"/>
    <w:rsid w:val="00064F7F"/>
    <w:rsid w:val="00064FEE"/>
    <w:rsid w:val="000716B5"/>
    <w:rsid w:val="0007415B"/>
    <w:rsid w:val="00074B5E"/>
    <w:rsid w:val="0007752C"/>
    <w:rsid w:val="00077673"/>
    <w:rsid w:val="00077C8A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5F8B"/>
    <w:rsid w:val="00096510"/>
    <w:rsid w:val="00096566"/>
    <w:rsid w:val="00097ACE"/>
    <w:rsid w:val="00097F50"/>
    <w:rsid w:val="000A035D"/>
    <w:rsid w:val="000A070F"/>
    <w:rsid w:val="000A089B"/>
    <w:rsid w:val="000A0F81"/>
    <w:rsid w:val="000A3959"/>
    <w:rsid w:val="000A3DA9"/>
    <w:rsid w:val="000A3DE8"/>
    <w:rsid w:val="000A4D90"/>
    <w:rsid w:val="000A7E1A"/>
    <w:rsid w:val="000B0A6E"/>
    <w:rsid w:val="000B2DD2"/>
    <w:rsid w:val="000B5A8D"/>
    <w:rsid w:val="000B7B3C"/>
    <w:rsid w:val="000C0B3F"/>
    <w:rsid w:val="000C4B7A"/>
    <w:rsid w:val="000C4BAB"/>
    <w:rsid w:val="000C602F"/>
    <w:rsid w:val="000D0E70"/>
    <w:rsid w:val="000D3304"/>
    <w:rsid w:val="000D3AAA"/>
    <w:rsid w:val="000D76CE"/>
    <w:rsid w:val="000E1629"/>
    <w:rsid w:val="000E1E66"/>
    <w:rsid w:val="000E3D4D"/>
    <w:rsid w:val="000E50F5"/>
    <w:rsid w:val="000E56BF"/>
    <w:rsid w:val="000E6013"/>
    <w:rsid w:val="000E667C"/>
    <w:rsid w:val="000E7362"/>
    <w:rsid w:val="000F08CC"/>
    <w:rsid w:val="000F0C7A"/>
    <w:rsid w:val="000F3118"/>
    <w:rsid w:val="000F7B46"/>
    <w:rsid w:val="001018BE"/>
    <w:rsid w:val="00101D89"/>
    <w:rsid w:val="0011245D"/>
    <w:rsid w:val="00112EDC"/>
    <w:rsid w:val="00121317"/>
    <w:rsid w:val="00121E32"/>
    <w:rsid w:val="001239A8"/>
    <w:rsid w:val="0012421A"/>
    <w:rsid w:val="001246F9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DB8"/>
    <w:rsid w:val="001537FD"/>
    <w:rsid w:val="00155DDA"/>
    <w:rsid w:val="001561C2"/>
    <w:rsid w:val="00161D0A"/>
    <w:rsid w:val="00163E0E"/>
    <w:rsid w:val="00164C58"/>
    <w:rsid w:val="001725CC"/>
    <w:rsid w:val="001738BE"/>
    <w:rsid w:val="00175AA8"/>
    <w:rsid w:val="00176416"/>
    <w:rsid w:val="00177A1F"/>
    <w:rsid w:val="001815B8"/>
    <w:rsid w:val="00183EBC"/>
    <w:rsid w:val="0018426E"/>
    <w:rsid w:val="0018784F"/>
    <w:rsid w:val="0019317F"/>
    <w:rsid w:val="00193B1C"/>
    <w:rsid w:val="0019469F"/>
    <w:rsid w:val="00195E54"/>
    <w:rsid w:val="0019609F"/>
    <w:rsid w:val="001A2B3A"/>
    <w:rsid w:val="001A42BD"/>
    <w:rsid w:val="001A4664"/>
    <w:rsid w:val="001A5E30"/>
    <w:rsid w:val="001A7A6E"/>
    <w:rsid w:val="001B1F44"/>
    <w:rsid w:val="001B37F8"/>
    <w:rsid w:val="001B3DAF"/>
    <w:rsid w:val="001B4371"/>
    <w:rsid w:val="001C161B"/>
    <w:rsid w:val="001C5240"/>
    <w:rsid w:val="001C6229"/>
    <w:rsid w:val="001D42D1"/>
    <w:rsid w:val="001D49CD"/>
    <w:rsid w:val="001D54D1"/>
    <w:rsid w:val="001D573A"/>
    <w:rsid w:val="001D6C49"/>
    <w:rsid w:val="001D6E31"/>
    <w:rsid w:val="001F16AE"/>
    <w:rsid w:val="001F1D8F"/>
    <w:rsid w:val="001F26C5"/>
    <w:rsid w:val="001F2873"/>
    <w:rsid w:val="001F391D"/>
    <w:rsid w:val="002022A7"/>
    <w:rsid w:val="0020303A"/>
    <w:rsid w:val="0020599A"/>
    <w:rsid w:val="0021072A"/>
    <w:rsid w:val="00212435"/>
    <w:rsid w:val="00212459"/>
    <w:rsid w:val="00213FC5"/>
    <w:rsid w:val="00214515"/>
    <w:rsid w:val="002209FB"/>
    <w:rsid w:val="002300A1"/>
    <w:rsid w:val="0023016E"/>
    <w:rsid w:val="00230B4F"/>
    <w:rsid w:val="00232291"/>
    <w:rsid w:val="0023765B"/>
    <w:rsid w:val="002406F9"/>
    <w:rsid w:val="00243875"/>
    <w:rsid w:val="00244336"/>
    <w:rsid w:val="00245312"/>
    <w:rsid w:val="002514C9"/>
    <w:rsid w:val="00252A72"/>
    <w:rsid w:val="00257DDB"/>
    <w:rsid w:val="002632B2"/>
    <w:rsid w:val="00264B58"/>
    <w:rsid w:val="00272066"/>
    <w:rsid w:val="00273007"/>
    <w:rsid w:val="00276C9D"/>
    <w:rsid w:val="0028352B"/>
    <w:rsid w:val="00285778"/>
    <w:rsid w:val="00285811"/>
    <w:rsid w:val="00296E5F"/>
    <w:rsid w:val="002973CB"/>
    <w:rsid w:val="002A07B3"/>
    <w:rsid w:val="002A1E54"/>
    <w:rsid w:val="002A239D"/>
    <w:rsid w:val="002A239E"/>
    <w:rsid w:val="002A2A8F"/>
    <w:rsid w:val="002A6B17"/>
    <w:rsid w:val="002A768B"/>
    <w:rsid w:val="002B0F59"/>
    <w:rsid w:val="002B253B"/>
    <w:rsid w:val="002B305F"/>
    <w:rsid w:val="002B7B94"/>
    <w:rsid w:val="002C008E"/>
    <w:rsid w:val="002C0E38"/>
    <w:rsid w:val="002C194D"/>
    <w:rsid w:val="002C2770"/>
    <w:rsid w:val="002C55FF"/>
    <w:rsid w:val="002C5ADE"/>
    <w:rsid w:val="002C7D17"/>
    <w:rsid w:val="002D15E2"/>
    <w:rsid w:val="002D1656"/>
    <w:rsid w:val="002D2B46"/>
    <w:rsid w:val="002D2FE7"/>
    <w:rsid w:val="002E0A3A"/>
    <w:rsid w:val="002E34D4"/>
    <w:rsid w:val="002E7393"/>
    <w:rsid w:val="002F0BBB"/>
    <w:rsid w:val="002F1E65"/>
    <w:rsid w:val="002F3FB5"/>
    <w:rsid w:val="002F4E4C"/>
    <w:rsid w:val="002F5C80"/>
    <w:rsid w:val="00300749"/>
    <w:rsid w:val="003015DF"/>
    <w:rsid w:val="003030CE"/>
    <w:rsid w:val="00304F3B"/>
    <w:rsid w:val="00304F3E"/>
    <w:rsid w:val="00305F48"/>
    <w:rsid w:val="0030709A"/>
    <w:rsid w:val="003076BE"/>
    <w:rsid w:val="00312A3B"/>
    <w:rsid w:val="00312F78"/>
    <w:rsid w:val="003139FA"/>
    <w:rsid w:val="003150E5"/>
    <w:rsid w:val="003150E7"/>
    <w:rsid w:val="00317F68"/>
    <w:rsid w:val="0032206E"/>
    <w:rsid w:val="0032234E"/>
    <w:rsid w:val="00322D61"/>
    <w:rsid w:val="00322FFB"/>
    <w:rsid w:val="00323B2C"/>
    <w:rsid w:val="00324E6A"/>
    <w:rsid w:val="00325653"/>
    <w:rsid w:val="00326FC9"/>
    <w:rsid w:val="00327549"/>
    <w:rsid w:val="0033015E"/>
    <w:rsid w:val="00331E66"/>
    <w:rsid w:val="00332709"/>
    <w:rsid w:val="00333D4F"/>
    <w:rsid w:val="0033743D"/>
    <w:rsid w:val="00340782"/>
    <w:rsid w:val="00346730"/>
    <w:rsid w:val="00347250"/>
    <w:rsid w:val="00347BA5"/>
    <w:rsid w:val="00350AB9"/>
    <w:rsid w:val="00351EDB"/>
    <w:rsid w:val="003520DD"/>
    <w:rsid w:val="003521B0"/>
    <w:rsid w:val="003524CB"/>
    <w:rsid w:val="003534B8"/>
    <w:rsid w:val="003556F1"/>
    <w:rsid w:val="00356434"/>
    <w:rsid w:val="0036087D"/>
    <w:rsid w:val="00362BCE"/>
    <w:rsid w:val="0036393A"/>
    <w:rsid w:val="00365A47"/>
    <w:rsid w:val="0036644C"/>
    <w:rsid w:val="00371E93"/>
    <w:rsid w:val="00376179"/>
    <w:rsid w:val="00376B66"/>
    <w:rsid w:val="003812EB"/>
    <w:rsid w:val="003817A7"/>
    <w:rsid w:val="0038315B"/>
    <w:rsid w:val="0038456F"/>
    <w:rsid w:val="00385C30"/>
    <w:rsid w:val="00385DA8"/>
    <w:rsid w:val="00385E3E"/>
    <w:rsid w:val="003926E6"/>
    <w:rsid w:val="00394AE7"/>
    <w:rsid w:val="00395F9D"/>
    <w:rsid w:val="00396E33"/>
    <w:rsid w:val="003A0493"/>
    <w:rsid w:val="003A1B94"/>
    <w:rsid w:val="003A2A39"/>
    <w:rsid w:val="003A3208"/>
    <w:rsid w:val="003A5FBA"/>
    <w:rsid w:val="003A63E0"/>
    <w:rsid w:val="003A784A"/>
    <w:rsid w:val="003B0407"/>
    <w:rsid w:val="003B07C9"/>
    <w:rsid w:val="003B2140"/>
    <w:rsid w:val="003B6E27"/>
    <w:rsid w:val="003B7E6A"/>
    <w:rsid w:val="003C0290"/>
    <w:rsid w:val="003C20B8"/>
    <w:rsid w:val="003C2B9F"/>
    <w:rsid w:val="003C2D6D"/>
    <w:rsid w:val="003C2FAA"/>
    <w:rsid w:val="003C306F"/>
    <w:rsid w:val="003C4BAB"/>
    <w:rsid w:val="003C50CE"/>
    <w:rsid w:val="003C6ADD"/>
    <w:rsid w:val="003C6B99"/>
    <w:rsid w:val="003C6C1F"/>
    <w:rsid w:val="003D099A"/>
    <w:rsid w:val="003D0B91"/>
    <w:rsid w:val="003D2823"/>
    <w:rsid w:val="003D3154"/>
    <w:rsid w:val="003D362C"/>
    <w:rsid w:val="003E024E"/>
    <w:rsid w:val="003E036B"/>
    <w:rsid w:val="003E1651"/>
    <w:rsid w:val="003E1BE1"/>
    <w:rsid w:val="003E1D55"/>
    <w:rsid w:val="003E39CA"/>
    <w:rsid w:val="003F0F7B"/>
    <w:rsid w:val="003F1B3A"/>
    <w:rsid w:val="003F2984"/>
    <w:rsid w:val="003F2F74"/>
    <w:rsid w:val="003F3177"/>
    <w:rsid w:val="003F3EE5"/>
    <w:rsid w:val="003F42C3"/>
    <w:rsid w:val="003F6E14"/>
    <w:rsid w:val="003F7179"/>
    <w:rsid w:val="00404CF7"/>
    <w:rsid w:val="00407C56"/>
    <w:rsid w:val="00416B09"/>
    <w:rsid w:val="0042512A"/>
    <w:rsid w:val="00425943"/>
    <w:rsid w:val="004274ED"/>
    <w:rsid w:val="004274FA"/>
    <w:rsid w:val="00433205"/>
    <w:rsid w:val="004344A2"/>
    <w:rsid w:val="00435574"/>
    <w:rsid w:val="00436E0A"/>
    <w:rsid w:val="00440AF7"/>
    <w:rsid w:val="0044314A"/>
    <w:rsid w:val="004434F2"/>
    <w:rsid w:val="00446FBC"/>
    <w:rsid w:val="004506D7"/>
    <w:rsid w:val="00453741"/>
    <w:rsid w:val="00453D0F"/>
    <w:rsid w:val="00453DA5"/>
    <w:rsid w:val="00455E58"/>
    <w:rsid w:val="0046182F"/>
    <w:rsid w:val="00461BC5"/>
    <w:rsid w:val="0046627E"/>
    <w:rsid w:val="0046708B"/>
    <w:rsid w:val="004718F7"/>
    <w:rsid w:val="00472033"/>
    <w:rsid w:val="004725E5"/>
    <w:rsid w:val="004756AC"/>
    <w:rsid w:val="0047645C"/>
    <w:rsid w:val="004802CB"/>
    <w:rsid w:val="0048119B"/>
    <w:rsid w:val="00482535"/>
    <w:rsid w:val="00483FD9"/>
    <w:rsid w:val="00484A58"/>
    <w:rsid w:val="004861F7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7603"/>
    <w:rsid w:val="004B21D1"/>
    <w:rsid w:val="004B3939"/>
    <w:rsid w:val="004B47F2"/>
    <w:rsid w:val="004B575B"/>
    <w:rsid w:val="004B6B94"/>
    <w:rsid w:val="004B6F17"/>
    <w:rsid w:val="004B7F8D"/>
    <w:rsid w:val="004C2881"/>
    <w:rsid w:val="004C3E7F"/>
    <w:rsid w:val="004C46B1"/>
    <w:rsid w:val="004C4869"/>
    <w:rsid w:val="004C7D0C"/>
    <w:rsid w:val="004D0EE3"/>
    <w:rsid w:val="004D3002"/>
    <w:rsid w:val="004D65E8"/>
    <w:rsid w:val="004D7C1C"/>
    <w:rsid w:val="004E0C44"/>
    <w:rsid w:val="004E50F2"/>
    <w:rsid w:val="004E5E51"/>
    <w:rsid w:val="004E742B"/>
    <w:rsid w:val="004F341B"/>
    <w:rsid w:val="004F4C69"/>
    <w:rsid w:val="004F6AE7"/>
    <w:rsid w:val="0050253C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5A28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3424F"/>
    <w:rsid w:val="005407D1"/>
    <w:rsid w:val="00541888"/>
    <w:rsid w:val="00541B76"/>
    <w:rsid w:val="00541D80"/>
    <w:rsid w:val="00542BF6"/>
    <w:rsid w:val="00545BE9"/>
    <w:rsid w:val="00550059"/>
    <w:rsid w:val="00550CBB"/>
    <w:rsid w:val="005520AF"/>
    <w:rsid w:val="00554957"/>
    <w:rsid w:val="005556BA"/>
    <w:rsid w:val="0055598D"/>
    <w:rsid w:val="00556554"/>
    <w:rsid w:val="00557707"/>
    <w:rsid w:val="00557DB9"/>
    <w:rsid w:val="00561243"/>
    <w:rsid w:val="00561431"/>
    <w:rsid w:val="00562828"/>
    <w:rsid w:val="0056372C"/>
    <w:rsid w:val="00564275"/>
    <w:rsid w:val="00565858"/>
    <w:rsid w:val="0056759D"/>
    <w:rsid w:val="005700AC"/>
    <w:rsid w:val="005719A5"/>
    <w:rsid w:val="00571AE9"/>
    <w:rsid w:val="00572014"/>
    <w:rsid w:val="005726E4"/>
    <w:rsid w:val="00572B35"/>
    <w:rsid w:val="00574A97"/>
    <w:rsid w:val="00576218"/>
    <w:rsid w:val="0057632E"/>
    <w:rsid w:val="00577D57"/>
    <w:rsid w:val="005852AD"/>
    <w:rsid w:val="00587381"/>
    <w:rsid w:val="0059125B"/>
    <w:rsid w:val="005919AA"/>
    <w:rsid w:val="005939BA"/>
    <w:rsid w:val="00593DFD"/>
    <w:rsid w:val="00594BC1"/>
    <w:rsid w:val="005A0BF8"/>
    <w:rsid w:val="005A3B16"/>
    <w:rsid w:val="005A40CA"/>
    <w:rsid w:val="005A4C1A"/>
    <w:rsid w:val="005B35C1"/>
    <w:rsid w:val="005B61F4"/>
    <w:rsid w:val="005B648B"/>
    <w:rsid w:val="005B6E01"/>
    <w:rsid w:val="005C0797"/>
    <w:rsid w:val="005C2112"/>
    <w:rsid w:val="005C2681"/>
    <w:rsid w:val="005C40A1"/>
    <w:rsid w:val="005C4ABF"/>
    <w:rsid w:val="005C597D"/>
    <w:rsid w:val="005D1738"/>
    <w:rsid w:val="005D3558"/>
    <w:rsid w:val="005D3C97"/>
    <w:rsid w:val="005D3FA9"/>
    <w:rsid w:val="005D4960"/>
    <w:rsid w:val="005D4BD0"/>
    <w:rsid w:val="005D783D"/>
    <w:rsid w:val="005E0A93"/>
    <w:rsid w:val="005E227B"/>
    <w:rsid w:val="005E40AA"/>
    <w:rsid w:val="005E6136"/>
    <w:rsid w:val="005E7549"/>
    <w:rsid w:val="005E7C7A"/>
    <w:rsid w:val="005F017D"/>
    <w:rsid w:val="005F118D"/>
    <w:rsid w:val="005F226C"/>
    <w:rsid w:val="005F4DA4"/>
    <w:rsid w:val="00601025"/>
    <w:rsid w:val="00601256"/>
    <w:rsid w:val="00604376"/>
    <w:rsid w:val="00605A4C"/>
    <w:rsid w:val="00610EBA"/>
    <w:rsid w:val="00612D36"/>
    <w:rsid w:val="006141AB"/>
    <w:rsid w:val="00615A33"/>
    <w:rsid w:val="00616DBC"/>
    <w:rsid w:val="0061799C"/>
    <w:rsid w:val="00620174"/>
    <w:rsid w:val="00621979"/>
    <w:rsid w:val="00622ADD"/>
    <w:rsid w:val="00623EC7"/>
    <w:rsid w:val="006242A7"/>
    <w:rsid w:val="0062484A"/>
    <w:rsid w:val="00624FB9"/>
    <w:rsid w:val="00626599"/>
    <w:rsid w:val="00626C9A"/>
    <w:rsid w:val="006346A2"/>
    <w:rsid w:val="00637159"/>
    <w:rsid w:val="00637921"/>
    <w:rsid w:val="00640331"/>
    <w:rsid w:val="00642768"/>
    <w:rsid w:val="00645669"/>
    <w:rsid w:val="0065038E"/>
    <w:rsid w:val="006603DE"/>
    <w:rsid w:val="00670091"/>
    <w:rsid w:val="00672C0C"/>
    <w:rsid w:val="0067581B"/>
    <w:rsid w:val="006769B2"/>
    <w:rsid w:val="006770FD"/>
    <w:rsid w:val="00682E77"/>
    <w:rsid w:val="0068378A"/>
    <w:rsid w:val="0068736B"/>
    <w:rsid w:val="00690A23"/>
    <w:rsid w:val="0069130B"/>
    <w:rsid w:val="006924A0"/>
    <w:rsid w:val="00692844"/>
    <w:rsid w:val="006959E5"/>
    <w:rsid w:val="00695B29"/>
    <w:rsid w:val="006A045B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304D"/>
    <w:rsid w:val="006B340F"/>
    <w:rsid w:val="006B4CD5"/>
    <w:rsid w:val="006C075F"/>
    <w:rsid w:val="006C17DF"/>
    <w:rsid w:val="006C42EC"/>
    <w:rsid w:val="006C46A1"/>
    <w:rsid w:val="006C4F9D"/>
    <w:rsid w:val="006C690F"/>
    <w:rsid w:val="006D2055"/>
    <w:rsid w:val="006D24A3"/>
    <w:rsid w:val="006D3E7D"/>
    <w:rsid w:val="006D4074"/>
    <w:rsid w:val="006E04FF"/>
    <w:rsid w:val="006E3723"/>
    <w:rsid w:val="006E3DFC"/>
    <w:rsid w:val="006E3FCB"/>
    <w:rsid w:val="006E6C93"/>
    <w:rsid w:val="006E73F7"/>
    <w:rsid w:val="006E7704"/>
    <w:rsid w:val="006F3F0A"/>
    <w:rsid w:val="006F6174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2291B"/>
    <w:rsid w:val="00723E98"/>
    <w:rsid w:val="0072437A"/>
    <w:rsid w:val="00724705"/>
    <w:rsid w:val="00724CA8"/>
    <w:rsid w:val="00725D66"/>
    <w:rsid w:val="00726376"/>
    <w:rsid w:val="007311BE"/>
    <w:rsid w:val="0073315D"/>
    <w:rsid w:val="00736490"/>
    <w:rsid w:val="007415A9"/>
    <w:rsid w:val="00741C41"/>
    <w:rsid w:val="00742DFC"/>
    <w:rsid w:val="00743773"/>
    <w:rsid w:val="007454E3"/>
    <w:rsid w:val="007466A1"/>
    <w:rsid w:val="00747361"/>
    <w:rsid w:val="007530AF"/>
    <w:rsid w:val="0075379D"/>
    <w:rsid w:val="00753E7B"/>
    <w:rsid w:val="00757411"/>
    <w:rsid w:val="007574BF"/>
    <w:rsid w:val="00764E47"/>
    <w:rsid w:val="00765804"/>
    <w:rsid w:val="0077084B"/>
    <w:rsid w:val="00770B10"/>
    <w:rsid w:val="00772B97"/>
    <w:rsid w:val="00773DE0"/>
    <w:rsid w:val="00777E96"/>
    <w:rsid w:val="00780218"/>
    <w:rsid w:val="007814A8"/>
    <w:rsid w:val="007826BB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4716"/>
    <w:rsid w:val="00794815"/>
    <w:rsid w:val="00797AF2"/>
    <w:rsid w:val="00797E8E"/>
    <w:rsid w:val="007A0EDA"/>
    <w:rsid w:val="007A45A9"/>
    <w:rsid w:val="007A6FCA"/>
    <w:rsid w:val="007A7625"/>
    <w:rsid w:val="007A7B7B"/>
    <w:rsid w:val="007B08A6"/>
    <w:rsid w:val="007B0BEE"/>
    <w:rsid w:val="007B2236"/>
    <w:rsid w:val="007B341F"/>
    <w:rsid w:val="007C192C"/>
    <w:rsid w:val="007C385E"/>
    <w:rsid w:val="007C5226"/>
    <w:rsid w:val="007D1171"/>
    <w:rsid w:val="007E24B0"/>
    <w:rsid w:val="007E2E51"/>
    <w:rsid w:val="007E6B4B"/>
    <w:rsid w:val="007F0867"/>
    <w:rsid w:val="007F0F2C"/>
    <w:rsid w:val="007F27B1"/>
    <w:rsid w:val="007F2B3E"/>
    <w:rsid w:val="007F4768"/>
    <w:rsid w:val="007F4CA9"/>
    <w:rsid w:val="007F51B3"/>
    <w:rsid w:val="007F6A35"/>
    <w:rsid w:val="00800ED8"/>
    <w:rsid w:val="00802CC4"/>
    <w:rsid w:val="00804B8D"/>
    <w:rsid w:val="00805155"/>
    <w:rsid w:val="00806DFA"/>
    <w:rsid w:val="00810A81"/>
    <w:rsid w:val="008119A3"/>
    <w:rsid w:val="00812894"/>
    <w:rsid w:val="00816453"/>
    <w:rsid w:val="0081772D"/>
    <w:rsid w:val="00820325"/>
    <w:rsid w:val="00820E89"/>
    <w:rsid w:val="00821651"/>
    <w:rsid w:val="00821732"/>
    <w:rsid w:val="00821CEC"/>
    <w:rsid w:val="00825068"/>
    <w:rsid w:val="0082620B"/>
    <w:rsid w:val="00826289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29F6"/>
    <w:rsid w:val="0084479D"/>
    <w:rsid w:val="00845E19"/>
    <w:rsid w:val="008476F6"/>
    <w:rsid w:val="00847EA7"/>
    <w:rsid w:val="00850A49"/>
    <w:rsid w:val="00854B41"/>
    <w:rsid w:val="00857E9C"/>
    <w:rsid w:val="008648CE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91B2A"/>
    <w:rsid w:val="0089265D"/>
    <w:rsid w:val="00893017"/>
    <w:rsid w:val="008969D0"/>
    <w:rsid w:val="00897E02"/>
    <w:rsid w:val="008A00D9"/>
    <w:rsid w:val="008A0D4A"/>
    <w:rsid w:val="008A1BD7"/>
    <w:rsid w:val="008A43A6"/>
    <w:rsid w:val="008A43B0"/>
    <w:rsid w:val="008A4D14"/>
    <w:rsid w:val="008A51E7"/>
    <w:rsid w:val="008B03F7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C7457"/>
    <w:rsid w:val="008D2EC6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9037BD"/>
    <w:rsid w:val="00904A13"/>
    <w:rsid w:val="00905F4B"/>
    <w:rsid w:val="00906CE6"/>
    <w:rsid w:val="009074D5"/>
    <w:rsid w:val="00907EC6"/>
    <w:rsid w:val="00911631"/>
    <w:rsid w:val="00912EB2"/>
    <w:rsid w:val="009153F5"/>
    <w:rsid w:val="00916B97"/>
    <w:rsid w:val="009273F4"/>
    <w:rsid w:val="00927CC1"/>
    <w:rsid w:val="009312D0"/>
    <w:rsid w:val="00932347"/>
    <w:rsid w:val="00932A18"/>
    <w:rsid w:val="00933631"/>
    <w:rsid w:val="0093732D"/>
    <w:rsid w:val="00937DA9"/>
    <w:rsid w:val="009408FF"/>
    <w:rsid w:val="00942AF2"/>
    <w:rsid w:val="00945604"/>
    <w:rsid w:val="00947F6A"/>
    <w:rsid w:val="00951611"/>
    <w:rsid w:val="00952817"/>
    <w:rsid w:val="00952A91"/>
    <w:rsid w:val="0095345F"/>
    <w:rsid w:val="0095355B"/>
    <w:rsid w:val="00955009"/>
    <w:rsid w:val="0096035A"/>
    <w:rsid w:val="009604C5"/>
    <w:rsid w:val="009604DD"/>
    <w:rsid w:val="00961DB2"/>
    <w:rsid w:val="0096225D"/>
    <w:rsid w:val="00963B92"/>
    <w:rsid w:val="00963CC3"/>
    <w:rsid w:val="009655BE"/>
    <w:rsid w:val="009661D3"/>
    <w:rsid w:val="00971E52"/>
    <w:rsid w:val="00974528"/>
    <w:rsid w:val="00976A1A"/>
    <w:rsid w:val="009777CA"/>
    <w:rsid w:val="0098031F"/>
    <w:rsid w:val="00984C03"/>
    <w:rsid w:val="00984E1F"/>
    <w:rsid w:val="009873E2"/>
    <w:rsid w:val="0099027B"/>
    <w:rsid w:val="00994885"/>
    <w:rsid w:val="009962E8"/>
    <w:rsid w:val="009963B3"/>
    <w:rsid w:val="009A078B"/>
    <w:rsid w:val="009A1438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C6828"/>
    <w:rsid w:val="009D1C5D"/>
    <w:rsid w:val="009D296D"/>
    <w:rsid w:val="009D31DB"/>
    <w:rsid w:val="009D3B9A"/>
    <w:rsid w:val="009D3CA7"/>
    <w:rsid w:val="009D567A"/>
    <w:rsid w:val="009D5A2C"/>
    <w:rsid w:val="009D5E68"/>
    <w:rsid w:val="009D61BE"/>
    <w:rsid w:val="009D7E43"/>
    <w:rsid w:val="009E0ED4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298B"/>
    <w:rsid w:val="009F3E7C"/>
    <w:rsid w:val="009F5107"/>
    <w:rsid w:val="00A00B50"/>
    <w:rsid w:val="00A03F95"/>
    <w:rsid w:val="00A055BC"/>
    <w:rsid w:val="00A05739"/>
    <w:rsid w:val="00A07A2C"/>
    <w:rsid w:val="00A1083C"/>
    <w:rsid w:val="00A12324"/>
    <w:rsid w:val="00A1377B"/>
    <w:rsid w:val="00A15964"/>
    <w:rsid w:val="00A15D9D"/>
    <w:rsid w:val="00A16E62"/>
    <w:rsid w:val="00A21C89"/>
    <w:rsid w:val="00A21FE6"/>
    <w:rsid w:val="00A25123"/>
    <w:rsid w:val="00A25ED0"/>
    <w:rsid w:val="00A31F94"/>
    <w:rsid w:val="00A325C6"/>
    <w:rsid w:val="00A3353F"/>
    <w:rsid w:val="00A34F0F"/>
    <w:rsid w:val="00A3663B"/>
    <w:rsid w:val="00A43806"/>
    <w:rsid w:val="00A45D50"/>
    <w:rsid w:val="00A46B4A"/>
    <w:rsid w:val="00A47C12"/>
    <w:rsid w:val="00A51BE5"/>
    <w:rsid w:val="00A51E80"/>
    <w:rsid w:val="00A52066"/>
    <w:rsid w:val="00A538C1"/>
    <w:rsid w:val="00A55501"/>
    <w:rsid w:val="00A55F33"/>
    <w:rsid w:val="00A56F58"/>
    <w:rsid w:val="00A6198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4257"/>
    <w:rsid w:val="00A85763"/>
    <w:rsid w:val="00A85F2A"/>
    <w:rsid w:val="00A87CEE"/>
    <w:rsid w:val="00A90B4C"/>
    <w:rsid w:val="00A91D76"/>
    <w:rsid w:val="00A9249E"/>
    <w:rsid w:val="00A97238"/>
    <w:rsid w:val="00A97773"/>
    <w:rsid w:val="00AA067B"/>
    <w:rsid w:val="00AA42EE"/>
    <w:rsid w:val="00AA4D27"/>
    <w:rsid w:val="00AA58F3"/>
    <w:rsid w:val="00AA5CE7"/>
    <w:rsid w:val="00AA6F28"/>
    <w:rsid w:val="00AA7452"/>
    <w:rsid w:val="00AA7EA9"/>
    <w:rsid w:val="00AB01C0"/>
    <w:rsid w:val="00AB1343"/>
    <w:rsid w:val="00AB1623"/>
    <w:rsid w:val="00AB1EE6"/>
    <w:rsid w:val="00AB264F"/>
    <w:rsid w:val="00AB5C6C"/>
    <w:rsid w:val="00AB605B"/>
    <w:rsid w:val="00AB6888"/>
    <w:rsid w:val="00AB6EFF"/>
    <w:rsid w:val="00AC1D2D"/>
    <w:rsid w:val="00AC1DB8"/>
    <w:rsid w:val="00AC3685"/>
    <w:rsid w:val="00AC3DE2"/>
    <w:rsid w:val="00AC40DF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93D"/>
    <w:rsid w:val="00AE7C66"/>
    <w:rsid w:val="00AF11C0"/>
    <w:rsid w:val="00AF4302"/>
    <w:rsid w:val="00AF78AB"/>
    <w:rsid w:val="00AF7F27"/>
    <w:rsid w:val="00AF7F33"/>
    <w:rsid w:val="00B06769"/>
    <w:rsid w:val="00B102F8"/>
    <w:rsid w:val="00B10D84"/>
    <w:rsid w:val="00B11370"/>
    <w:rsid w:val="00B11A7A"/>
    <w:rsid w:val="00B1701D"/>
    <w:rsid w:val="00B209BA"/>
    <w:rsid w:val="00B22015"/>
    <w:rsid w:val="00B2218B"/>
    <w:rsid w:val="00B22B6E"/>
    <w:rsid w:val="00B2419E"/>
    <w:rsid w:val="00B25962"/>
    <w:rsid w:val="00B3006B"/>
    <w:rsid w:val="00B300F7"/>
    <w:rsid w:val="00B32575"/>
    <w:rsid w:val="00B32A55"/>
    <w:rsid w:val="00B3643D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60128"/>
    <w:rsid w:val="00B628BD"/>
    <w:rsid w:val="00B62FB0"/>
    <w:rsid w:val="00B6365A"/>
    <w:rsid w:val="00B6416D"/>
    <w:rsid w:val="00B65452"/>
    <w:rsid w:val="00B70F20"/>
    <w:rsid w:val="00B7381E"/>
    <w:rsid w:val="00B74767"/>
    <w:rsid w:val="00B76680"/>
    <w:rsid w:val="00B77F43"/>
    <w:rsid w:val="00B80CF0"/>
    <w:rsid w:val="00B81238"/>
    <w:rsid w:val="00B86549"/>
    <w:rsid w:val="00B8775D"/>
    <w:rsid w:val="00B879A3"/>
    <w:rsid w:val="00B9292E"/>
    <w:rsid w:val="00B932A2"/>
    <w:rsid w:val="00B95566"/>
    <w:rsid w:val="00B95FDC"/>
    <w:rsid w:val="00BA05B7"/>
    <w:rsid w:val="00BA1128"/>
    <w:rsid w:val="00BA245F"/>
    <w:rsid w:val="00BA4332"/>
    <w:rsid w:val="00BB065C"/>
    <w:rsid w:val="00BB0E5A"/>
    <w:rsid w:val="00BB48F9"/>
    <w:rsid w:val="00BB4A4B"/>
    <w:rsid w:val="00BB5AF3"/>
    <w:rsid w:val="00BB70A9"/>
    <w:rsid w:val="00BB70D2"/>
    <w:rsid w:val="00BB78C8"/>
    <w:rsid w:val="00BC1FD5"/>
    <w:rsid w:val="00BC27B2"/>
    <w:rsid w:val="00BC2B5B"/>
    <w:rsid w:val="00BC3023"/>
    <w:rsid w:val="00BC4D24"/>
    <w:rsid w:val="00BC540D"/>
    <w:rsid w:val="00BD0C3F"/>
    <w:rsid w:val="00BD118D"/>
    <w:rsid w:val="00BD2487"/>
    <w:rsid w:val="00BD281F"/>
    <w:rsid w:val="00BD4892"/>
    <w:rsid w:val="00BD4A6E"/>
    <w:rsid w:val="00BD544F"/>
    <w:rsid w:val="00BD5F6C"/>
    <w:rsid w:val="00BD6C28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2A4"/>
    <w:rsid w:val="00BF45A2"/>
    <w:rsid w:val="00BF6CB4"/>
    <w:rsid w:val="00BF7C30"/>
    <w:rsid w:val="00C0121C"/>
    <w:rsid w:val="00C01DF0"/>
    <w:rsid w:val="00C01ED9"/>
    <w:rsid w:val="00C0613E"/>
    <w:rsid w:val="00C073CF"/>
    <w:rsid w:val="00C10363"/>
    <w:rsid w:val="00C11C63"/>
    <w:rsid w:val="00C126F9"/>
    <w:rsid w:val="00C164CC"/>
    <w:rsid w:val="00C178E8"/>
    <w:rsid w:val="00C208F0"/>
    <w:rsid w:val="00C21467"/>
    <w:rsid w:val="00C229C9"/>
    <w:rsid w:val="00C25727"/>
    <w:rsid w:val="00C273A7"/>
    <w:rsid w:val="00C30713"/>
    <w:rsid w:val="00C321AA"/>
    <w:rsid w:val="00C321B7"/>
    <w:rsid w:val="00C33136"/>
    <w:rsid w:val="00C36B3D"/>
    <w:rsid w:val="00C36EC0"/>
    <w:rsid w:val="00C41840"/>
    <w:rsid w:val="00C42F71"/>
    <w:rsid w:val="00C43A5D"/>
    <w:rsid w:val="00C44F3B"/>
    <w:rsid w:val="00C453B1"/>
    <w:rsid w:val="00C459BD"/>
    <w:rsid w:val="00C46085"/>
    <w:rsid w:val="00C46A5F"/>
    <w:rsid w:val="00C503FA"/>
    <w:rsid w:val="00C505D4"/>
    <w:rsid w:val="00C51292"/>
    <w:rsid w:val="00C53DBD"/>
    <w:rsid w:val="00C55466"/>
    <w:rsid w:val="00C55BAE"/>
    <w:rsid w:val="00C5698A"/>
    <w:rsid w:val="00C61F84"/>
    <w:rsid w:val="00C626CA"/>
    <w:rsid w:val="00C649D5"/>
    <w:rsid w:val="00C66B92"/>
    <w:rsid w:val="00C70112"/>
    <w:rsid w:val="00C7074A"/>
    <w:rsid w:val="00C73DCA"/>
    <w:rsid w:val="00C74E6C"/>
    <w:rsid w:val="00C7646B"/>
    <w:rsid w:val="00C76EE8"/>
    <w:rsid w:val="00C77554"/>
    <w:rsid w:val="00C8328A"/>
    <w:rsid w:val="00C8567B"/>
    <w:rsid w:val="00C859F4"/>
    <w:rsid w:val="00C87094"/>
    <w:rsid w:val="00C87205"/>
    <w:rsid w:val="00C90045"/>
    <w:rsid w:val="00C903D6"/>
    <w:rsid w:val="00C9381A"/>
    <w:rsid w:val="00C9467B"/>
    <w:rsid w:val="00C9659D"/>
    <w:rsid w:val="00CA03D3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8A7"/>
    <w:rsid w:val="00CC0F18"/>
    <w:rsid w:val="00CC3AE9"/>
    <w:rsid w:val="00CC5C2E"/>
    <w:rsid w:val="00CC5D5A"/>
    <w:rsid w:val="00CC61E6"/>
    <w:rsid w:val="00CD027F"/>
    <w:rsid w:val="00CD0B00"/>
    <w:rsid w:val="00CD0E84"/>
    <w:rsid w:val="00CD1130"/>
    <w:rsid w:val="00CD39D7"/>
    <w:rsid w:val="00CD42E1"/>
    <w:rsid w:val="00CD66C5"/>
    <w:rsid w:val="00CD751A"/>
    <w:rsid w:val="00CE1491"/>
    <w:rsid w:val="00CE18B4"/>
    <w:rsid w:val="00CE19BB"/>
    <w:rsid w:val="00CE477F"/>
    <w:rsid w:val="00CE5880"/>
    <w:rsid w:val="00CE78E2"/>
    <w:rsid w:val="00CF0211"/>
    <w:rsid w:val="00CF29BE"/>
    <w:rsid w:val="00CF2CCF"/>
    <w:rsid w:val="00CF347E"/>
    <w:rsid w:val="00CF352A"/>
    <w:rsid w:val="00CF6876"/>
    <w:rsid w:val="00CF6C7D"/>
    <w:rsid w:val="00D00C13"/>
    <w:rsid w:val="00D0155D"/>
    <w:rsid w:val="00D018E9"/>
    <w:rsid w:val="00D01B35"/>
    <w:rsid w:val="00D01FD9"/>
    <w:rsid w:val="00D03F05"/>
    <w:rsid w:val="00D04123"/>
    <w:rsid w:val="00D0460A"/>
    <w:rsid w:val="00D102E2"/>
    <w:rsid w:val="00D137BF"/>
    <w:rsid w:val="00D1522A"/>
    <w:rsid w:val="00D15622"/>
    <w:rsid w:val="00D1587E"/>
    <w:rsid w:val="00D16157"/>
    <w:rsid w:val="00D162A1"/>
    <w:rsid w:val="00D17A68"/>
    <w:rsid w:val="00D2019B"/>
    <w:rsid w:val="00D2163D"/>
    <w:rsid w:val="00D21FB9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239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2969"/>
    <w:rsid w:val="00D73498"/>
    <w:rsid w:val="00D73948"/>
    <w:rsid w:val="00D73B7B"/>
    <w:rsid w:val="00D74AF7"/>
    <w:rsid w:val="00D77E95"/>
    <w:rsid w:val="00D80AC4"/>
    <w:rsid w:val="00D821FA"/>
    <w:rsid w:val="00D82C80"/>
    <w:rsid w:val="00D8413A"/>
    <w:rsid w:val="00D844E0"/>
    <w:rsid w:val="00D879CA"/>
    <w:rsid w:val="00D918DB"/>
    <w:rsid w:val="00D94D48"/>
    <w:rsid w:val="00DA2C45"/>
    <w:rsid w:val="00DA57A8"/>
    <w:rsid w:val="00DA5BD8"/>
    <w:rsid w:val="00DA60FB"/>
    <w:rsid w:val="00DA7CC1"/>
    <w:rsid w:val="00DB4387"/>
    <w:rsid w:val="00DC3F3C"/>
    <w:rsid w:val="00DC638C"/>
    <w:rsid w:val="00DC7031"/>
    <w:rsid w:val="00DD09E0"/>
    <w:rsid w:val="00DD2490"/>
    <w:rsid w:val="00DD2604"/>
    <w:rsid w:val="00DD45E2"/>
    <w:rsid w:val="00DD4B41"/>
    <w:rsid w:val="00DD534A"/>
    <w:rsid w:val="00DD65ED"/>
    <w:rsid w:val="00DD740E"/>
    <w:rsid w:val="00DE1CEE"/>
    <w:rsid w:val="00DE3AAE"/>
    <w:rsid w:val="00DE69EE"/>
    <w:rsid w:val="00DE6F1E"/>
    <w:rsid w:val="00DF1AEC"/>
    <w:rsid w:val="00DF25AE"/>
    <w:rsid w:val="00DF28B1"/>
    <w:rsid w:val="00DF44F5"/>
    <w:rsid w:val="00DF71D7"/>
    <w:rsid w:val="00DF7895"/>
    <w:rsid w:val="00E00B89"/>
    <w:rsid w:val="00E01400"/>
    <w:rsid w:val="00E03BA9"/>
    <w:rsid w:val="00E04646"/>
    <w:rsid w:val="00E049D3"/>
    <w:rsid w:val="00E05190"/>
    <w:rsid w:val="00E056D7"/>
    <w:rsid w:val="00E06BCD"/>
    <w:rsid w:val="00E0742A"/>
    <w:rsid w:val="00E07712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328E7"/>
    <w:rsid w:val="00E33AEB"/>
    <w:rsid w:val="00E33FC6"/>
    <w:rsid w:val="00E34511"/>
    <w:rsid w:val="00E3697A"/>
    <w:rsid w:val="00E3728B"/>
    <w:rsid w:val="00E437F5"/>
    <w:rsid w:val="00E45564"/>
    <w:rsid w:val="00E45B8B"/>
    <w:rsid w:val="00E45FD0"/>
    <w:rsid w:val="00E511AD"/>
    <w:rsid w:val="00E51625"/>
    <w:rsid w:val="00E538CC"/>
    <w:rsid w:val="00E607B7"/>
    <w:rsid w:val="00E623D5"/>
    <w:rsid w:val="00E623F0"/>
    <w:rsid w:val="00E6687F"/>
    <w:rsid w:val="00E66B82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872A4"/>
    <w:rsid w:val="00E90F5C"/>
    <w:rsid w:val="00E9102E"/>
    <w:rsid w:val="00E9108F"/>
    <w:rsid w:val="00E91EEC"/>
    <w:rsid w:val="00E92066"/>
    <w:rsid w:val="00EA56FC"/>
    <w:rsid w:val="00EA617C"/>
    <w:rsid w:val="00EB2472"/>
    <w:rsid w:val="00EB3348"/>
    <w:rsid w:val="00EB60CD"/>
    <w:rsid w:val="00EB66D6"/>
    <w:rsid w:val="00EB68B5"/>
    <w:rsid w:val="00EB6C2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017"/>
    <w:rsid w:val="00ED6B53"/>
    <w:rsid w:val="00EE0B80"/>
    <w:rsid w:val="00EE3B24"/>
    <w:rsid w:val="00EE503C"/>
    <w:rsid w:val="00EF15BF"/>
    <w:rsid w:val="00EF43EB"/>
    <w:rsid w:val="00EF5161"/>
    <w:rsid w:val="00EF61EF"/>
    <w:rsid w:val="00F01EFC"/>
    <w:rsid w:val="00F03F69"/>
    <w:rsid w:val="00F04148"/>
    <w:rsid w:val="00F0694F"/>
    <w:rsid w:val="00F07E7C"/>
    <w:rsid w:val="00F11351"/>
    <w:rsid w:val="00F11E4E"/>
    <w:rsid w:val="00F1336F"/>
    <w:rsid w:val="00F14258"/>
    <w:rsid w:val="00F14431"/>
    <w:rsid w:val="00F1586C"/>
    <w:rsid w:val="00F16D37"/>
    <w:rsid w:val="00F17BD9"/>
    <w:rsid w:val="00F21DA8"/>
    <w:rsid w:val="00F22230"/>
    <w:rsid w:val="00F23646"/>
    <w:rsid w:val="00F23DBC"/>
    <w:rsid w:val="00F26948"/>
    <w:rsid w:val="00F30E80"/>
    <w:rsid w:val="00F317B2"/>
    <w:rsid w:val="00F335B5"/>
    <w:rsid w:val="00F33C48"/>
    <w:rsid w:val="00F36937"/>
    <w:rsid w:val="00F36FF2"/>
    <w:rsid w:val="00F40100"/>
    <w:rsid w:val="00F40FB0"/>
    <w:rsid w:val="00F45523"/>
    <w:rsid w:val="00F45B3D"/>
    <w:rsid w:val="00F50900"/>
    <w:rsid w:val="00F51C55"/>
    <w:rsid w:val="00F528A6"/>
    <w:rsid w:val="00F52DC7"/>
    <w:rsid w:val="00F53972"/>
    <w:rsid w:val="00F53EC7"/>
    <w:rsid w:val="00F54AC1"/>
    <w:rsid w:val="00F550E4"/>
    <w:rsid w:val="00F555EC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AEF"/>
    <w:rsid w:val="00F70C32"/>
    <w:rsid w:val="00F7245B"/>
    <w:rsid w:val="00F77D60"/>
    <w:rsid w:val="00F800D3"/>
    <w:rsid w:val="00F812D9"/>
    <w:rsid w:val="00F814E6"/>
    <w:rsid w:val="00F81BC4"/>
    <w:rsid w:val="00F830A0"/>
    <w:rsid w:val="00F835EB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C4C3E"/>
    <w:rsid w:val="00FD09C7"/>
    <w:rsid w:val="00FD20E9"/>
    <w:rsid w:val="00FD2625"/>
    <w:rsid w:val="00FD2B9B"/>
    <w:rsid w:val="00FD562B"/>
    <w:rsid w:val="00FD5656"/>
    <w:rsid w:val="00FE0326"/>
    <w:rsid w:val="00FE101B"/>
    <w:rsid w:val="00FE4049"/>
    <w:rsid w:val="00FE4300"/>
    <w:rsid w:val="00FE5D52"/>
    <w:rsid w:val="00FE7191"/>
    <w:rsid w:val="00FF2A4B"/>
    <w:rsid w:val="00FF2D3C"/>
    <w:rsid w:val="00FF3E4E"/>
    <w:rsid w:val="00FF59B2"/>
    <w:rsid w:val="00FF602C"/>
    <w:rsid w:val="00FF72EA"/>
    <w:rsid w:val="00FF752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EF363E9-EA71-4247-AC57-901E87073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891B2A"/>
    <w:rPr>
      <w:color w:val="808080"/>
    </w:rPr>
  </w:style>
  <w:style w:type="table" w:styleId="Cuadrculaclara-nfasis6">
    <w:name w:val="Light Grid Accent 6"/>
    <w:basedOn w:val="Tablanormal"/>
    <w:rsid w:val="003076BE"/>
    <w:pPr>
      <w:spacing w:after="0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customStyle="1" w:styleId="tab1">
    <w:name w:val="tab1"/>
    <w:basedOn w:val="Normal"/>
    <w:rsid w:val="00BD6C2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4">
    <w:name w:val="Light Grid Accent 4"/>
    <w:basedOn w:val="Tablanormal"/>
    <w:rsid w:val="00802CC4"/>
    <w:pPr>
      <w:spacing w:after="0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1">
    <w:name w:val="Light Grid Accent 1"/>
    <w:basedOn w:val="Tablanormal"/>
    <w:rsid w:val="001D6C49"/>
    <w:pPr>
      <w:spacing w:after="0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un">
    <w:name w:val="un"/>
    <w:basedOn w:val="Fuentedeprrafopredeter"/>
    <w:rsid w:val="00EE0B80"/>
  </w:style>
  <w:style w:type="table" w:customStyle="1" w:styleId="Tabladecuadrcula1clara-nfasis41">
    <w:name w:val="Tabla de cuadrícula 1 clara - Énfasis 4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www.shutterstock.com/pic-152345408/stock-photo-happy-man-in-his-new-car.html?src=x_vpAKH3_im3bskQbUZevw-1-67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emf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8" Type="http://schemas.openxmlformats.org/officeDocument/2006/relationships/comments" Target="comment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C5D3F-8232-492E-B32D-566F1EB0B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38</Pages>
  <Words>5257</Words>
  <Characters>28917</Characters>
  <Application>Microsoft Office Word</Application>
  <DocSecurity>0</DocSecurity>
  <Lines>240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34106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lizzie patricia zambrano llamas</cp:lastModifiedBy>
  <cp:revision>22</cp:revision>
  <dcterms:created xsi:type="dcterms:W3CDTF">2015-04-12T21:16:00Z</dcterms:created>
  <dcterms:modified xsi:type="dcterms:W3CDTF">2015-04-15T22:00:00Z</dcterms:modified>
</cp:coreProperties>
</file>