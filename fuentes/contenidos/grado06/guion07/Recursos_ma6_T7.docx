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7DC8" w:rsidRDefault="001A7DC8">
      <w:pPr>
        <w:rPr>
          <w:noProof/>
          <w:lang w:eastAsia="es-CO"/>
        </w:rPr>
      </w:pPr>
      <w:r w:rsidRPr="001A7DC8">
        <w:rPr>
          <w:b/>
          <w:noProof/>
          <w:lang w:eastAsia="es-CO"/>
        </w:rPr>
        <w:t>Guía didáctica</w:t>
      </w:r>
    </w:p>
    <w:p w:rsidR="001A7DC8" w:rsidRDefault="001A7DC8">
      <w:r>
        <w:rPr>
          <w:noProof/>
          <w:lang w:eastAsia="es-CO"/>
        </w:rPr>
        <w:drawing>
          <wp:inline distT="0" distB="0" distL="0" distR="0" wp14:anchorId="6DB58480" wp14:editId="67A91D75">
            <wp:extent cx="5612130" cy="38315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/>
    <w:p w:rsidR="001A7DC8" w:rsidRDefault="001A7DC8">
      <w:r>
        <w:rPr>
          <w:noProof/>
          <w:lang w:eastAsia="es-CO"/>
        </w:rPr>
        <w:lastRenderedPageBreak/>
        <w:drawing>
          <wp:inline distT="0" distB="0" distL="0" distR="0" wp14:anchorId="52EE4EB4" wp14:editId="20197121">
            <wp:extent cx="5612130" cy="564451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/>
    <w:p w:rsidR="001A7DC8" w:rsidRDefault="001A7DC8">
      <w:r>
        <w:rPr>
          <w:noProof/>
          <w:lang w:eastAsia="es-CO"/>
        </w:rPr>
        <w:lastRenderedPageBreak/>
        <w:drawing>
          <wp:inline distT="0" distB="0" distL="0" distR="0" wp14:anchorId="3B8D608D" wp14:editId="4A4FEDDD">
            <wp:extent cx="5612130" cy="417385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/>
    <w:p w:rsidR="001A7DC8" w:rsidRDefault="001A7DC8">
      <w:r>
        <w:rPr>
          <w:noProof/>
          <w:lang w:eastAsia="es-CO"/>
        </w:rPr>
        <w:drawing>
          <wp:inline distT="0" distB="0" distL="0" distR="0" wp14:anchorId="1A6B8FA5" wp14:editId="5FFA2B2A">
            <wp:extent cx="5612130" cy="33534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/>
    <w:p w:rsidR="001A7DC8" w:rsidRDefault="001A7DC8">
      <w:r>
        <w:lastRenderedPageBreak/>
        <w:t>Recurso 10</w:t>
      </w:r>
    </w:p>
    <w:p w:rsidR="00E934CC" w:rsidRDefault="00E934CC">
      <w:r>
        <w:rPr>
          <w:noProof/>
          <w:lang w:eastAsia="es-CO"/>
        </w:rPr>
        <w:drawing>
          <wp:inline distT="0" distB="0" distL="0" distR="0" wp14:anchorId="14B2316A" wp14:editId="3CFFE06C">
            <wp:extent cx="5612130" cy="48101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>
      <w:r>
        <w:rPr>
          <w:noProof/>
          <w:lang w:eastAsia="es-CO"/>
        </w:rPr>
        <w:lastRenderedPageBreak/>
        <w:drawing>
          <wp:inline distT="0" distB="0" distL="0" distR="0" wp14:anchorId="793A581B" wp14:editId="72752B29">
            <wp:extent cx="5612130" cy="41471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/>
    <w:p w:rsidR="001A7DC8" w:rsidRDefault="001A7DC8">
      <w:r>
        <w:rPr>
          <w:noProof/>
          <w:lang w:eastAsia="es-CO"/>
        </w:rPr>
        <w:drawing>
          <wp:inline distT="0" distB="0" distL="0" distR="0" wp14:anchorId="653CCE56" wp14:editId="16A6313A">
            <wp:extent cx="5612130" cy="3388995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>
      <w:r>
        <w:rPr>
          <w:noProof/>
          <w:lang w:eastAsia="es-CO"/>
        </w:rPr>
        <w:lastRenderedPageBreak/>
        <w:drawing>
          <wp:inline distT="0" distB="0" distL="0" distR="0" wp14:anchorId="33136A2C" wp14:editId="5C4433E6">
            <wp:extent cx="5612130" cy="43160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C8" w:rsidRDefault="001A7DC8">
      <w:r>
        <w:rPr>
          <w:noProof/>
          <w:lang w:eastAsia="es-CO"/>
        </w:rPr>
        <w:drawing>
          <wp:inline distT="0" distB="0" distL="0" distR="0" wp14:anchorId="30C932B8" wp14:editId="573D6F78">
            <wp:extent cx="5612130" cy="37877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>
      <w:r>
        <w:lastRenderedPageBreak/>
        <w:t>RECURSO 40</w:t>
      </w:r>
    </w:p>
    <w:p w:rsidR="00E934CC" w:rsidRDefault="00E934CC">
      <w:r>
        <w:rPr>
          <w:noProof/>
          <w:lang w:eastAsia="es-CO"/>
        </w:rPr>
        <w:drawing>
          <wp:inline distT="0" distB="0" distL="0" distR="0" wp14:anchorId="3BF12943" wp14:editId="07EA60CD">
            <wp:extent cx="5001905" cy="3114447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2872" cy="31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>
      <w:r>
        <w:t>RECURSO 50</w:t>
      </w:r>
    </w:p>
    <w:p w:rsidR="00E934CC" w:rsidRDefault="003F50AF">
      <w:r>
        <w:rPr>
          <w:noProof/>
          <w:lang w:eastAsia="es-CO"/>
        </w:rPr>
        <w:drawing>
          <wp:inline distT="0" distB="0" distL="0" distR="0" wp14:anchorId="509703C6" wp14:editId="06B9640B">
            <wp:extent cx="5179326" cy="4172528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874" cy="41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/>
    <w:p w:rsidR="003F50AF" w:rsidRDefault="003F50AF">
      <w:r>
        <w:rPr>
          <w:noProof/>
          <w:lang w:eastAsia="es-CO"/>
        </w:rPr>
        <w:lastRenderedPageBreak/>
        <w:drawing>
          <wp:inline distT="0" distB="0" distL="0" distR="0" wp14:anchorId="2A0E24D0" wp14:editId="6C14D8EA">
            <wp:extent cx="5612130" cy="36125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>
      <w:r>
        <w:t>Recurso 90</w:t>
      </w:r>
    </w:p>
    <w:p w:rsidR="003F50AF" w:rsidRDefault="003F50AF">
      <w:r>
        <w:rPr>
          <w:noProof/>
          <w:lang w:eastAsia="es-CO"/>
        </w:rPr>
        <w:drawing>
          <wp:inline distT="0" distB="0" distL="0" distR="0" wp14:anchorId="5D1E1F4A" wp14:editId="05F95423">
            <wp:extent cx="5612130" cy="36334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/>
    <w:p w:rsidR="003F50AF" w:rsidRDefault="003F50AF">
      <w:r>
        <w:rPr>
          <w:noProof/>
          <w:lang w:eastAsia="es-CO"/>
        </w:rPr>
        <w:lastRenderedPageBreak/>
        <w:drawing>
          <wp:inline distT="0" distB="0" distL="0" distR="0" wp14:anchorId="085EC32B" wp14:editId="46CF5566">
            <wp:extent cx="5302155" cy="3236606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2986" cy="32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AF" w:rsidRDefault="003F50AF">
      <w:r>
        <w:t>RECURSO 100</w:t>
      </w:r>
    </w:p>
    <w:p w:rsidR="003F50AF" w:rsidRDefault="00E5222E">
      <w:r>
        <w:rPr>
          <w:noProof/>
          <w:lang w:eastAsia="es-CO"/>
        </w:rPr>
        <w:drawing>
          <wp:inline distT="0" distB="0" distL="0" distR="0" wp14:anchorId="67153CDF" wp14:editId="0EF5BC53">
            <wp:extent cx="5125278" cy="459929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6467" cy="46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>
      <w:r>
        <w:rPr>
          <w:noProof/>
          <w:lang w:eastAsia="es-CO"/>
        </w:rPr>
        <w:lastRenderedPageBreak/>
        <w:drawing>
          <wp:inline distT="0" distB="0" distL="0" distR="0" wp14:anchorId="0A0221D5" wp14:editId="73263C17">
            <wp:extent cx="5612130" cy="4398645"/>
            <wp:effectExtent l="0" t="0" r="762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>
      <w:r>
        <w:t>RECURSO 110</w:t>
      </w:r>
    </w:p>
    <w:p w:rsidR="00E5222E" w:rsidRDefault="00E5222E">
      <w:r>
        <w:rPr>
          <w:noProof/>
          <w:lang w:eastAsia="es-CO"/>
        </w:rPr>
        <w:drawing>
          <wp:inline distT="0" distB="0" distL="0" distR="0" wp14:anchorId="29820101" wp14:editId="2A10E0EF">
            <wp:extent cx="5336275" cy="3440985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9258" cy="344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>
      <w:r>
        <w:rPr>
          <w:noProof/>
          <w:lang w:eastAsia="es-CO"/>
        </w:rPr>
        <w:lastRenderedPageBreak/>
        <w:drawing>
          <wp:inline distT="0" distB="0" distL="0" distR="0" wp14:anchorId="6C1C9D45" wp14:editId="6161C4A0">
            <wp:extent cx="5612130" cy="361886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>
      <w:r>
        <w:rPr>
          <w:noProof/>
          <w:lang w:eastAsia="es-CO"/>
        </w:rPr>
        <w:drawing>
          <wp:inline distT="0" distB="0" distL="0" distR="0" wp14:anchorId="4085ED61" wp14:editId="0C7680A8">
            <wp:extent cx="5612130" cy="367538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>
      <w:r>
        <w:rPr>
          <w:noProof/>
          <w:lang w:eastAsia="es-CO"/>
        </w:rPr>
        <w:lastRenderedPageBreak/>
        <w:drawing>
          <wp:inline distT="0" distB="0" distL="0" distR="0" wp14:anchorId="5C137BF7" wp14:editId="6DB0DEB0">
            <wp:extent cx="5612130" cy="46755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/>
    <w:p w:rsidR="00E5222E" w:rsidRDefault="00E5222E">
      <w:r>
        <w:lastRenderedPageBreak/>
        <w:t>RECURSO 160</w:t>
      </w:r>
    </w:p>
    <w:p w:rsidR="00E5222E" w:rsidRDefault="00E5222E">
      <w:r>
        <w:rPr>
          <w:noProof/>
          <w:lang w:eastAsia="es-CO"/>
        </w:rPr>
        <w:drawing>
          <wp:inline distT="0" distB="0" distL="0" distR="0" wp14:anchorId="2B28FFBC" wp14:editId="0169FE7D">
            <wp:extent cx="5612130" cy="530161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2E" w:rsidRDefault="00447B55">
      <w:r>
        <w:rPr>
          <w:noProof/>
          <w:lang w:eastAsia="es-CO"/>
        </w:rPr>
        <w:lastRenderedPageBreak/>
        <w:drawing>
          <wp:inline distT="0" distB="0" distL="0" distR="0" wp14:anchorId="1340ACE1" wp14:editId="13EF6C4E">
            <wp:extent cx="5612130" cy="47434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/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3A3F2157" wp14:editId="5EEAFCE0">
            <wp:extent cx="5612130" cy="37572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29A67F20" wp14:editId="2DC122AE">
            <wp:extent cx="5612130" cy="347154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/>
    <w:p w:rsidR="00447B55" w:rsidRDefault="00447B55"/>
    <w:p w:rsidR="00447B55" w:rsidRDefault="00447B55"/>
    <w:p w:rsidR="00447B55" w:rsidRDefault="00447B55">
      <w:r>
        <w:lastRenderedPageBreak/>
        <w:t>RECURSO 190</w:t>
      </w:r>
      <w:r>
        <w:rPr>
          <w:noProof/>
          <w:lang w:eastAsia="es-CO"/>
        </w:rPr>
        <w:drawing>
          <wp:inline distT="0" distB="0" distL="0" distR="0" wp14:anchorId="314260C6" wp14:editId="7418C0C7">
            <wp:extent cx="5145206" cy="3327093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5206" cy="33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t>RECURSO 220</w:t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5C02818C" wp14:editId="4E8F74A1">
            <wp:extent cx="4393840" cy="4107976"/>
            <wp:effectExtent l="0" t="0" r="6985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866" cy="41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3EC3030F" wp14:editId="56C8C2A6">
            <wp:extent cx="5612130" cy="52889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568B2F5D" wp14:editId="40ECB67C">
            <wp:extent cx="5612130" cy="33680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7D18D411" wp14:editId="299DECC5">
            <wp:extent cx="5612130" cy="355663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40A54971" wp14:editId="0741A452">
            <wp:extent cx="5612130" cy="3369310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/>
    <w:p w:rsidR="00447B55" w:rsidRDefault="00447B55">
      <w:r>
        <w:rPr>
          <w:noProof/>
          <w:lang w:eastAsia="es-CO"/>
        </w:rPr>
        <w:drawing>
          <wp:inline distT="0" distB="0" distL="0" distR="0" wp14:anchorId="170E28C0" wp14:editId="76808195">
            <wp:extent cx="5612130" cy="3256280"/>
            <wp:effectExtent l="0" t="0" r="762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422100E8" wp14:editId="5C6BB5F7">
            <wp:extent cx="5612130" cy="34823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t>RECURSO 250</w:t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440A84E5" wp14:editId="7AA85113">
            <wp:extent cx="5612130" cy="332803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/>
    <w:p w:rsidR="00447B55" w:rsidRDefault="00447B55"/>
    <w:p w:rsidR="00447B55" w:rsidRDefault="00447B55"/>
    <w:p w:rsidR="00447B55" w:rsidRDefault="00447B55">
      <w:r>
        <w:lastRenderedPageBreak/>
        <w:t>RECURSO 270</w:t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35A2B11B" wp14:editId="216242C8">
            <wp:extent cx="5612130" cy="43688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19DAA842" wp14:editId="5646C7C2">
            <wp:extent cx="5612130" cy="616267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268FAA11" wp14:editId="76E74147">
            <wp:extent cx="5612130" cy="339407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1FE8B2A8" wp14:editId="5092437A">
            <wp:extent cx="5612130" cy="3161665"/>
            <wp:effectExtent l="0" t="0" r="762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23064778" wp14:editId="560CAB89">
            <wp:extent cx="5612130" cy="354203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1D7000BC" wp14:editId="582E9614">
            <wp:extent cx="5612130" cy="3331845"/>
            <wp:effectExtent l="0" t="0" r="762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6DE5B62B" wp14:editId="3513C7D2">
            <wp:extent cx="5612130" cy="320802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53B4DBC0" wp14:editId="678F3A93">
            <wp:extent cx="5612130" cy="39046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lastRenderedPageBreak/>
        <w:drawing>
          <wp:inline distT="0" distB="0" distL="0" distR="0" wp14:anchorId="5688CE48" wp14:editId="2D454979">
            <wp:extent cx="5612130" cy="330327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rPr>
          <w:noProof/>
          <w:lang w:eastAsia="es-CO"/>
        </w:rPr>
        <w:drawing>
          <wp:inline distT="0" distB="0" distL="0" distR="0" wp14:anchorId="0C6A509C" wp14:editId="38514668">
            <wp:extent cx="5612130" cy="3365500"/>
            <wp:effectExtent l="0" t="0" r="762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/>
    <w:p w:rsidR="00447B55" w:rsidRDefault="00447B55"/>
    <w:p w:rsidR="00447B55" w:rsidRDefault="00447B55"/>
    <w:p w:rsidR="00447B55" w:rsidRDefault="00447B55"/>
    <w:p w:rsidR="00447B55" w:rsidRDefault="00447B55"/>
    <w:p w:rsidR="00447B55" w:rsidRDefault="00447B55">
      <w:bookmarkStart w:id="0" w:name="_GoBack"/>
      <w:bookmarkEnd w:id="0"/>
      <w:ins w:id="1" w:author="Lzambrano" w:date="2016-03-08T18:05:00Z">
        <w:r>
          <w:lastRenderedPageBreak/>
          <w:t>RECURSO 300</w:t>
        </w:r>
        <w:r>
          <w:rPr>
            <w:noProof/>
            <w:lang w:eastAsia="es-CO"/>
          </w:rPr>
          <w:drawing>
            <wp:inline distT="0" distB="0" distL="0" distR="0" wp14:anchorId="13094098" wp14:editId="28924D81">
              <wp:extent cx="5207776" cy="3515455"/>
              <wp:effectExtent l="0" t="0" r="0" b="8890"/>
              <wp:docPr id="50" name="Imagen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8567" cy="35159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" w:author="Lzambrano" w:date="2016-03-08T18:06:00Z">
        <w:r>
          <w:rPr>
            <w:noProof/>
            <w:lang w:eastAsia="es-CO"/>
          </w:rPr>
          <w:drawing>
            <wp:inline distT="0" distB="0" distL="0" distR="0" wp14:anchorId="48C6B718" wp14:editId="73E8AE07">
              <wp:extent cx="5612130" cy="3658870"/>
              <wp:effectExtent l="0" t="0" r="7620" b="0"/>
              <wp:docPr id="51" name="Imagen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658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47B55" w:rsidRDefault="00447B55"/>
    <w:p w:rsidR="00447B55" w:rsidRDefault="00447B55"/>
    <w:p w:rsidR="00447B55" w:rsidRDefault="00447B55"/>
    <w:p w:rsidR="00447B55" w:rsidRDefault="00447B55" w:rsidP="00447B55">
      <w:pPr>
        <w:rPr>
          <w:ins w:id="3" w:author="Lzambrano" w:date="2016-03-08T18:08:00Z"/>
        </w:rPr>
      </w:pPr>
      <w:r>
        <w:lastRenderedPageBreak/>
        <w:t>RECURSO 310</w:t>
      </w:r>
    </w:p>
    <w:p w:rsidR="00447B55" w:rsidRDefault="00447B55">
      <w:ins w:id="4" w:author="Lzambrano" w:date="2016-03-08T18:08:00Z">
        <w:r>
          <w:rPr>
            <w:noProof/>
            <w:lang w:eastAsia="es-CO"/>
          </w:rPr>
          <w:drawing>
            <wp:inline distT="0" distB="0" distL="0" distR="0" wp14:anchorId="004D68B8" wp14:editId="65D2B0C5">
              <wp:extent cx="5612130" cy="3105785"/>
              <wp:effectExtent l="0" t="0" r="7620" b="0"/>
              <wp:docPr id="52" name="Imagen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105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47B55" w:rsidRDefault="00447B55"/>
    <w:p w:rsidR="00447B55" w:rsidRDefault="00447B55">
      <w:r>
        <w:rPr>
          <w:noProof/>
          <w:lang w:eastAsia="es-CO"/>
        </w:rPr>
        <w:drawing>
          <wp:inline distT="0" distB="0" distL="0" distR="0" wp14:anchorId="2BE551B3" wp14:editId="3BEAA9A8">
            <wp:extent cx="5612130" cy="3824605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55" w:rsidRDefault="00447B55">
      <w:r>
        <w:t>RECURSO 330</w:t>
      </w:r>
    </w:p>
    <w:p w:rsidR="00447B55" w:rsidRDefault="00447B55"/>
    <w:p w:rsidR="003F50AF" w:rsidRDefault="003F50AF"/>
    <w:sectPr w:rsidR="003F50A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zambrano">
    <w15:presenceInfo w15:providerId="None" w15:userId="Lzambran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DC8"/>
    <w:rsid w:val="001A7DC8"/>
    <w:rsid w:val="003F50AF"/>
    <w:rsid w:val="00447B55"/>
    <w:rsid w:val="006F5447"/>
    <w:rsid w:val="00E5222E"/>
    <w:rsid w:val="00E934CC"/>
    <w:rsid w:val="00EE3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4562F56-13FF-47B6-9BB0-49122F587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47B5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7B5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microsoft.com/office/2011/relationships/people" Target="peop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29</Pages>
  <Words>47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Lzambrano</cp:lastModifiedBy>
  <cp:revision>5</cp:revision>
  <dcterms:created xsi:type="dcterms:W3CDTF">2016-03-08T21:04:00Z</dcterms:created>
  <dcterms:modified xsi:type="dcterms:W3CDTF">2016-03-08T23:14:00Z</dcterms:modified>
</cp:coreProperties>
</file>