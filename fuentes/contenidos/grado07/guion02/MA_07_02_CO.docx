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51"/>
        <w:gridCol w:w="7027"/>
      </w:tblGrid>
      <w:tr w:rsidR="008E2B01" w14:paraId="5606B33B" w14:textId="77777777" w:rsidTr="008C3FF8">
        <w:tc>
          <w:tcPr>
            <w:tcW w:w="1951" w:type="dxa"/>
            <w:shd w:val="clear" w:color="auto" w:fill="000000" w:themeFill="text1"/>
          </w:tcPr>
          <w:p w14:paraId="6422EF22" w14:textId="77777777" w:rsidR="008E2B01" w:rsidRPr="00E92066" w:rsidRDefault="008E2B01" w:rsidP="008C3FF8">
            <w:pPr>
              <w:tabs>
                <w:tab w:val="right" w:pos="8498"/>
              </w:tabs>
              <w:rPr>
                <w:rFonts w:ascii="Times" w:hAnsi="Times"/>
              </w:rPr>
            </w:pPr>
            <w:r w:rsidRPr="00E92066">
              <w:rPr>
                <w:rFonts w:ascii="Times" w:hAnsi="Times"/>
              </w:rPr>
              <w:t>Título del guion</w:t>
            </w:r>
          </w:p>
        </w:tc>
        <w:tc>
          <w:tcPr>
            <w:tcW w:w="7027" w:type="dxa"/>
          </w:tcPr>
          <w:p w14:paraId="2B3CC963" w14:textId="7ECF7039" w:rsidR="008E2B01" w:rsidRPr="00001E16" w:rsidRDefault="008E2B01" w:rsidP="008C3FF8">
            <w:pPr>
              <w:tabs>
                <w:tab w:val="right" w:pos="8498"/>
              </w:tabs>
              <w:rPr>
                <w:rFonts w:ascii="Times" w:hAnsi="Times"/>
              </w:rPr>
            </w:pPr>
            <w:r w:rsidRPr="00001E16">
              <w:rPr>
                <w:rFonts w:ascii="Times" w:hAnsi="Times"/>
              </w:rPr>
              <w:t>Operaciones con números enteros</w:t>
            </w:r>
          </w:p>
        </w:tc>
      </w:tr>
      <w:tr w:rsidR="008E2B01" w14:paraId="2A171F5E" w14:textId="77777777" w:rsidTr="008C3FF8">
        <w:tc>
          <w:tcPr>
            <w:tcW w:w="1951" w:type="dxa"/>
            <w:shd w:val="clear" w:color="auto" w:fill="000000" w:themeFill="text1"/>
          </w:tcPr>
          <w:p w14:paraId="5A16B739" w14:textId="77777777" w:rsidR="008E2B01" w:rsidRPr="00E92066" w:rsidRDefault="008E2B01" w:rsidP="008C3FF8">
            <w:pPr>
              <w:tabs>
                <w:tab w:val="right" w:pos="8498"/>
              </w:tabs>
              <w:rPr>
                <w:rFonts w:ascii="Times" w:hAnsi="Times"/>
              </w:rPr>
            </w:pPr>
            <w:r w:rsidRPr="00E92066">
              <w:rPr>
                <w:rFonts w:ascii="Times" w:hAnsi="Times"/>
              </w:rPr>
              <w:t>Código del guion</w:t>
            </w:r>
          </w:p>
        </w:tc>
        <w:tc>
          <w:tcPr>
            <w:tcW w:w="7027" w:type="dxa"/>
          </w:tcPr>
          <w:p w14:paraId="347FE8EA" w14:textId="77112746" w:rsidR="008E2B01" w:rsidRPr="00001E16" w:rsidRDefault="008E2B01" w:rsidP="008C3FF8">
            <w:pPr>
              <w:tabs>
                <w:tab w:val="right" w:pos="8498"/>
              </w:tabs>
              <w:rPr>
                <w:rFonts w:ascii="Times" w:hAnsi="Times"/>
              </w:rPr>
            </w:pPr>
            <w:r w:rsidRPr="00001E16">
              <w:rPr>
                <w:rFonts w:ascii="Times" w:hAnsi="Times"/>
              </w:rPr>
              <w:t>MA_07_02_CO</w:t>
            </w:r>
          </w:p>
        </w:tc>
      </w:tr>
      <w:tr w:rsidR="008E2B01" w14:paraId="03B44D20" w14:textId="77777777" w:rsidTr="008C3FF8">
        <w:tc>
          <w:tcPr>
            <w:tcW w:w="1951" w:type="dxa"/>
            <w:shd w:val="clear" w:color="auto" w:fill="000000" w:themeFill="text1"/>
          </w:tcPr>
          <w:p w14:paraId="541B2221" w14:textId="77777777" w:rsidR="008E2B01" w:rsidRPr="00E92066" w:rsidRDefault="008E2B01" w:rsidP="008C3FF8">
            <w:pPr>
              <w:tabs>
                <w:tab w:val="right" w:pos="8498"/>
              </w:tabs>
              <w:rPr>
                <w:rFonts w:ascii="Times" w:hAnsi="Times"/>
              </w:rPr>
            </w:pPr>
            <w:r w:rsidRPr="00E92066">
              <w:rPr>
                <w:rFonts w:ascii="Times" w:hAnsi="Times"/>
              </w:rPr>
              <w:t>Descripción</w:t>
            </w:r>
          </w:p>
        </w:tc>
        <w:tc>
          <w:tcPr>
            <w:tcW w:w="7027" w:type="dxa"/>
          </w:tcPr>
          <w:p w14:paraId="2FF922AE" w14:textId="2FA35369" w:rsidR="008E2B01" w:rsidRDefault="008E2B01" w:rsidP="008C3FF8">
            <w:pPr>
              <w:tabs>
                <w:tab w:val="right" w:pos="8498"/>
              </w:tabs>
              <w:rPr>
                <w:rFonts w:ascii="Times" w:hAnsi="Times"/>
                <w:highlight w:val="yellow"/>
              </w:rPr>
            </w:pPr>
            <w:r w:rsidRPr="008E2B01">
              <w:rPr>
                <w:rFonts w:ascii="Times" w:hAnsi="Times"/>
              </w:rPr>
              <w:t>Con los números enter</w:t>
            </w:r>
            <w:bookmarkStart w:id="0" w:name="_GoBack"/>
            <w:bookmarkEnd w:id="0"/>
            <w:r w:rsidRPr="008E2B01">
              <w:rPr>
                <w:rFonts w:ascii="Times" w:hAnsi="Times"/>
              </w:rPr>
              <w:t>os se pueden realizar adiciones, sustracciones, multiplicaciones y divisiones, las cuales poseen propiedades que permiten resolver polinomios aritméticos y situaciones problema.</w:t>
            </w:r>
          </w:p>
        </w:tc>
      </w:tr>
    </w:tbl>
    <w:p w14:paraId="63F4C16F" w14:textId="77777777" w:rsidR="009F4BEF" w:rsidRDefault="009F4BEF" w:rsidP="009F4BEF">
      <w:pPr>
        <w:tabs>
          <w:tab w:val="right" w:pos="8498"/>
        </w:tabs>
        <w:spacing w:after="0"/>
        <w:rPr>
          <w:rFonts w:ascii="Times New Roman" w:hAnsi="Times New Roman"/>
          <w:highlight w:val="yellow"/>
        </w:rPr>
      </w:pPr>
    </w:p>
    <w:p w14:paraId="4F3A6D5E" w14:textId="77777777" w:rsidR="009F4BEF" w:rsidRPr="00284C5A" w:rsidRDefault="009F4BEF" w:rsidP="009F4BEF">
      <w:pPr>
        <w:tabs>
          <w:tab w:val="right" w:pos="8498"/>
        </w:tabs>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1 </w:t>
      </w:r>
      <w:r>
        <w:rPr>
          <w:rFonts w:ascii="Times New Roman" w:hAnsi="Times New Roman"/>
          <w:b/>
        </w:rPr>
        <w:t>La a</w:t>
      </w:r>
      <w:r w:rsidRPr="00284C5A">
        <w:rPr>
          <w:rFonts w:ascii="Times New Roman" w:hAnsi="Times New Roman"/>
          <w:b/>
        </w:rPr>
        <w:t>dición de números enteros</w:t>
      </w:r>
    </w:p>
    <w:p w14:paraId="0F829009" w14:textId="77777777" w:rsidR="009F4BEF" w:rsidRPr="00284C5A" w:rsidRDefault="009F4BEF" w:rsidP="009F4BEF">
      <w:pPr>
        <w:spacing w:after="0"/>
        <w:rPr>
          <w:rFonts w:ascii="Times New Roman" w:hAnsi="Times New Roman"/>
          <w:color w:val="000000"/>
          <w:lang w:val="es-CO"/>
        </w:rPr>
      </w:pPr>
    </w:p>
    <w:p w14:paraId="1EDC576D" w14:textId="77777777" w:rsidR="009F4BEF" w:rsidRPr="00284C5A" w:rsidRDefault="009F4BEF" w:rsidP="009F4BEF">
      <w:pPr>
        <w:spacing w:after="0"/>
        <w:rPr>
          <w:rFonts w:ascii="Times New Roman" w:hAnsi="Times New Roman"/>
        </w:rPr>
      </w:pPr>
      <w:r w:rsidRPr="00284C5A">
        <w:rPr>
          <w:rFonts w:ascii="Times New Roman" w:hAnsi="Times New Roman"/>
        </w:rPr>
        <w:t xml:space="preserve">Al igual que en el conjunto de los números naturales, en el conjunto de los números enteros se </w:t>
      </w:r>
      <w:r>
        <w:rPr>
          <w:rFonts w:ascii="Times New Roman" w:hAnsi="Times New Roman"/>
        </w:rPr>
        <w:t>realiza</w:t>
      </w:r>
      <w:r w:rsidRPr="00284C5A">
        <w:rPr>
          <w:rFonts w:ascii="Times New Roman" w:hAnsi="Times New Roman"/>
        </w:rPr>
        <w:t xml:space="preserve"> la operación adición, con la diferencia de que los sumandos y los resultados obtenidos pueden ser números negativos. Para saber cómo adicionar números enteros es necesario analizar las distintas opciones que se pueden presentar. Estas son:</w:t>
      </w:r>
    </w:p>
    <w:p w14:paraId="0612C63F" w14:textId="77777777" w:rsidR="009F4BEF" w:rsidRPr="00284C5A" w:rsidRDefault="009F4BEF" w:rsidP="009F4BEF">
      <w:pPr>
        <w:spacing w:after="0"/>
        <w:rPr>
          <w:rFonts w:ascii="Times New Roman" w:hAnsi="Times New Roman"/>
          <w:color w:val="000000"/>
          <w:lang w:val="es-CO"/>
        </w:rPr>
      </w:pPr>
    </w:p>
    <w:p w14:paraId="194C039B" w14:textId="77777777" w:rsidR="009F4BEF" w:rsidRPr="00284C5A" w:rsidRDefault="009F4BEF" w:rsidP="009F4BEF">
      <w:pPr>
        <w:numPr>
          <w:ilvl w:val="0"/>
          <w:numId w:val="1"/>
        </w:numPr>
        <w:spacing w:after="0"/>
        <w:rPr>
          <w:rFonts w:ascii="Times New Roman" w:hAnsi="Times New Roman"/>
          <w:color w:val="000000"/>
          <w:lang w:val="es-CO"/>
        </w:rPr>
      </w:pPr>
      <w:r w:rsidRPr="00284C5A">
        <w:rPr>
          <w:rFonts w:ascii="Times New Roman" w:hAnsi="Times New Roman"/>
          <w:color w:val="000000"/>
          <w:lang w:val="es-CO"/>
        </w:rPr>
        <w:t xml:space="preserve">Que los números adicionados tengan el </w:t>
      </w:r>
      <w:r w:rsidRPr="00284C5A">
        <w:rPr>
          <w:rFonts w:ascii="Times New Roman" w:hAnsi="Times New Roman"/>
          <w:b/>
          <w:color w:val="000000"/>
          <w:lang w:val="es-CO"/>
        </w:rPr>
        <w:t xml:space="preserve">mismo signo </w:t>
      </w:r>
      <w:r w:rsidRPr="00284C5A">
        <w:rPr>
          <w:rFonts w:ascii="Times New Roman" w:hAnsi="Times New Roman"/>
          <w:color w:val="000000"/>
          <w:lang w:val="es-CO"/>
        </w:rPr>
        <w:t xml:space="preserve">(los sumandos son ambos </w:t>
      </w:r>
      <w:r w:rsidRPr="00284C5A">
        <w:rPr>
          <w:rFonts w:ascii="Times New Roman" w:hAnsi="Times New Roman"/>
          <w:b/>
          <w:color w:val="000000"/>
          <w:lang w:val="es-CO"/>
        </w:rPr>
        <w:t xml:space="preserve">positivos </w:t>
      </w:r>
      <w:r w:rsidRPr="00284C5A">
        <w:rPr>
          <w:rFonts w:ascii="Times New Roman" w:hAnsi="Times New Roman"/>
          <w:color w:val="000000"/>
          <w:lang w:val="es-CO"/>
        </w:rPr>
        <w:t>o</w:t>
      </w:r>
      <w:r w:rsidRPr="00284C5A">
        <w:rPr>
          <w:rFonts w:ascii="Times New Roman" w:hAnsi="Times New Roman"/>
          <w:b/>
          <w:color w:val="000000"/>
          <w:lang w:val="es-CO"/>
        </w:rPr>
        <w:t xml:space="preserve"> </w:t>
      </w:r>
      <w:r w:rsidRPr="00284C5A">
        <w:rPr>
          <w:rFonts w:ascii="Times New Roman" w:hAnsi="Times New Roman"/>
          <w:color w:val="000000"/>
          <w:lang w:val="es-CO"/>
        </w:rPr>
        <w:t>ambos</w:t>
      </w:r>
      <w:r w:rsidRPr="00284C5A">
        <w:rPr>
          <w:rFonts w:ascii="Times New Roman" w:hAnsi="Times New Roman"/>
          <w:b/>
          <w:color w:val="000000"/>
          <w:lang w:val="es-CO"/>
        </w:rPr>
        <w:t xml:space="preserve"> negativos</w:t>
      </w:r>
      <w:r w:rsidRPr="009E3424">
        <w:rPr>
          <w:rFonts w:ascii="Times New Roman" w:hAnsi="Times New Roman"/>
          <w:color w:val="000000"/>
          <w:lang w:val="es-CO"/>
        </w:rPr>
        <w:t>),</w:t>
      </w:r>
      <w:r>
        <w:rPr>
          <w:rFonts w:ascii="Times New Roman" w:hAnsi="Times New Roman"/>
          <w:color w:val="000000"/>
          <w:lang w:val="es-CO"/>
        </w:rPr>
        <w:t xml:space="preserve"> es decir,</w:t>
      </w:r>
      <w:r w:rsidRPr="00284C5A">
        <w:rPr>
          <w:rFonts w:ascii="Times New Roman" w:hAnsi="Times New Roman"/>
          <w:color w:val="000000"/>
          <w:lang w:val="es-CO"/>
        </w:rPr>
        <w:t xml:space="preserve"> que se encuentren a la derecha de cero en la recta numérica, o se encuentren a la izquierda de cero. Por ejemplo: 2 + 34, ambos sumandos se ubican a la derecha de cero</w:t>
      </w:r>
      <w:r>
        <w:rPr>
          <w:rFonts w:ascii="Times New Roman" w:hAnsi="Times New Roman"/>
          <w:color w:val="000000"/>
          <w:lang w:val="es-CO"/>
        </w:rPr>
        <w:t>,</w:t>
      </w:r>
      <w:r w:rsidRPr="00284C5A">
        <w:rPr>
          <w:rFonts w:ascii="Times New Roman" w:hAnsi="Times New Roman"/>
          <w:color w:val="000000"/>
          <w:lang w:val="es-CO"/>
        </w:rPr>
        <w:t xml:space="preserve"> y ‒3 + (‒8), ambos sumandos se ubican a la izquierda de cero.</w:t>
      </w:r>
    </w:p>
    <w:p w14:paraId="143304F0" w14:textId="77777777" w:rsidR="009F4BEF" w:rsidRPr="00284C5A" w:rsidRDefault="009F4BEF" w:rsidP="009F4BEF">
      <w:pPr>
        <w:numPr>
          <w:ilvl w:val="0"/>
          <w:numId w:val="1"/>
        </w:numPr>
        <w:spacing w:after="0"/>
        <w:rPr>
          <w:rFonts w:ascii="Times New Roman" w:hAnsi="Times New Roman"/>
          <w:color w:val="000000"/>
          <w:lang w:val="es-CO"/>
        </w:rPr>
      </w:pPr>
      <w:r w:rsidRPr="00284C5A">
        <w:rPr>
          <w:rFonts w:ascii="Times New Roman" w:hAnsi="Times New Roman"/>
          <w:color w:val="000000"/>
          <w:lang w:val="es-CO"/>
        </w:rPr>
        <w:t xml:space="preserve">Que los números adicionados tengan </w:t>
      </w:r>
      <w:r w:rsidRPr="00284C5A">
        <w:rPr>
          <w:rFonts w:ascii="Times New Roman" w:hAnsi="Times New Roman"/>
          <w:b/>
          <w:color w:val="000000"/>
          <w:lang w:val="es-CO"/>
        </w:rPr>
        <w:t>diferente signo</w:t>
      </w:r>
      <w:r w:rsidRPr="00284C5A">
        <w:rPr>
          <w:rFonts w:ascii="Times New Roman" w:hAnsi="Times New Roman"/>
          <w:color w:val="000000"/>
          <w:lang w:val="es-CO"/>
        </w:rPr>
        <w:t>, es decir, que algunos de los sumandos estén a la derecha de cero y otros a la izquierda (en la recta numérica), como: ‒13 + 12, el primero está a la izquierda de cero mientras el segundo está a la derecha y 2 + (‒34), que presenta el caso contrario.</w:t>
      </w:r>
    </w:p>
    <w:p w14:paraId="04512470" w14:textId="77777777" w:rsidR="009F4BEF" w:rsidRPr="00284C5A" w:rsidRDefault="009F4BEF" w:rsidP="009F4BEF">
      <w:pPr>
        <w:spacing w:after="0"/>
        <w:rPr>
          <w:rFonts w:ascii="Times New Roman" w:hAnsi="Times New Roman"/>
          <w:color w:val="000000"/>
          <w:lang w:val="es-CO"/>
        </w:rPr>
      </w:pPr>
    </w:p>
    <w:p w14:paraId="37EF8779"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 xml:space="preserve">La </w:t>
      </w:r>
      <w:r w:rsidRPr="00284C5A">
        <w:rPr>
          <w:rFonts w:ascii="Times New Roman" w:hAnsi="Times New Roman"/>
          <w:color w:val="000000"/>
          <w:lang w:val="es-CO"/>
        </w:rPr>
        <w:t>necesidad de reconocer la representación gráfica de la adición de números enteros se puede apreciar en las siguientes situaciones:</w:t>
      </w:r>
    </w:p>
    <w:p w14:paraId="7B2CFBEE" w14:textId="77777777" w:rsidR="009F4BEF" w:rsidRPr="00284C5A" w:rsidRDefault="009F4BEF" w:rsidP="009F4BEF">
      <w:pPr>
        <w:spacing w:after="0"/>
        <w:rPr>
          <w:rFonts w:ascii="Times New Roman" w:hAnsi="Times New Roman"/>
          <w:color w:val="000000"/>
          <w:lang w:val="es-CO"/>
        </w:rPr>
      </w:pPr>
    </w:p>
    <w:p w14:paraId="07C9C48A"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3 canicas a Luis y 8 a Sebastián, ¿cuántas canicas debe Pedro en total?</w:t>
      </w:r>
    </w:p>
    <w:p w14:paraId="628584F9"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a Luis 13 canicas pero ganó 12 jugando con Sergio, ¿cuántas canicas debe o tiene Pedro en total?</w:t>
      </w:r>
    </w:p>
    <w:p w14:paraId="374B300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9F4BEF" w:rsidRPr="00010B64" w14:paraId="63117AA2" w14:textId="77777777" w:rsidTr="008C3FF8">
        <w:tc>
          <w:tcPr>
            <w:tcW w:w="9033" w:type="dxa"/>
            <w:gridSpan w:val="2"/>
            <w:shd w:val="clear" w:color="auto" w:fill="0D0D0D"/>
          </w:tcPr>
          <w:p w14:paraId="5A7F5CA1"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227AC231" w14:textId="77777777" w:rsidTr="008C3FF8">
        <w:tc>
          <w:tcPr>
            <w:tcW w:w="2518" w:type="dxa"/>
            <w:shd w:val="clear" w:color="auto" w:fill="auto"/>
          </w:tcPr>
          <w:p w14:paraId="309A732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3040013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MA_07_02_IMG01</w:t>
            </w:r>
          </w:p>
        </w:tc>
      </w:tr>
      <w:tr w:rsidR="009F4BEF" w:rsidRPr="00010B64" w14:paraId="6045B04E" w14:textId="77777777" w:rsidTr="008C3FF8">
        <w:tc>
          <w:tcPr>
            <w:tcW w:w="2518" w:type="dxa"/>
            <w:shd w:val="clear" w:color="auto" w:fill="auto"/>
          </w:tcPr>
          <w:p w14:paraId="5A78A24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60F6346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Los números enteros y la recta numérica</w:t>
            </w:r>
          </w:p>
        </w:tc>
      </w:tr>
      <w:tr w:rsidR="009F4BEF" w:rsidRPr="00010B64" w14:paraId="30A8A0AE" w14:textId="77777777" w:rsidTr="008C3FF8">
        <w:tc>
          <w:tcPr>
            <w:tcW w:w="2518" w:type="dxa"/>
            <w:shd w:val="clear" w:color="auto" w:fill="auto"/>
          </w:tcPr>
          <w:p w14:paraId="6C898C7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515" w:type="dxa"/>
            <w:shd w:val="clear" w:color="auto" w:fill="auto"/>
          </w:tcPr>
          <w:p w14:paraId="73DE4276" w14:textId="2F72D8D2" w:rsidR="009F4BEF" w:rsidRPr="008C3FF8"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BD0D08F" wp14:editId="75072DBE">
                  <wp:extent cx="4486275" cy="2333625"/>
                  <wp:effectExtent l="0" t="0" r="9525"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6275" cy="2333625"/>
                          </a:xfrm>
                          <a:prstGeom prst="rect">
                            <a:avLst/>
                          </a:prstGeom>
                          <a:noFill/>
                          <a:ln>
                            <a:noFill/>
                          </a:ln>
                        </pic:spPr>
                      </pic:pic>
                    </a:graphicData>
                  </a:graphic>
                </wp:inline>
              </w:drawing>
            </w:r>
          </w:p>
        </w:tc>
      </w:tr>
      <w:tr w:rsidR="009F4BEF" w:rsidRPr="00010B64" w14:paraId="3C47EC22" w14:textId="77777777" w:rsidTr="008C3FF8">
        <w:tc>
          <w:tcPr>
            <w:tcW w:w="2518" w:type="dxa"/>
            <w:shd w:val="clear" w:color="auto" w:fill="auto"/>
          </w:tcPr>
          <w:p w14:paraId="5028F7C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Pie de imagen</w:t>
            </w:r>
          </w:p>
        </w:tc>
        <w:tc>
          <w:tcPr>
            <w:tcW w:w="6515" w:type="dxa"/>
            <w:shd w:val="clear" w:color="auto" w:fill="auto"/>
          </w:tcPr>
          <w:p w14:paraId="4EB6221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Al ubicar cantidades en la recta numérica es importante reconocer el punto de referencia.</w:t>
            </w:r>
          </w:p>
        </w:tc>
      </w:tr>
    </w:tbl>
    <w:p w14:paraId="2E3AAB45" w14:textId="77777777" w:rsidR="009F4BEF" w:rsidRPr="00284C5A" w:rsidRDefault="009F4BEF" w:rsidP="009F4BEF">
      <w:pPr>
        <w:spacing w:after="0"/>
        <w:rPr>
          <w:rFonts w:ascii="Times New Roman" w:hAnsi="Times New Roman"/>
          <w:color w:val="000000"/>
          <w:lang w:val="es-CO"/>
        </w:rPr>
      </w:pPr>
    </w:p>
    <w:p w14:paraId="1BC94485"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Con esta idea se puede identificar que en la primera situación Pedro está debiendo canicas</w:t>
      </w:r>
      <w:r>
        <w:rPr>
          <w:rFonts w:ascii="Times New Roman" w:hAnsi="Times New Roman"/>
          <w:color w:val="000000"/>
          <w:lang w:val="es-CO"/>
        </w:rPr>
        <w:t>,</w:t>
      </w:r>
      <w:r w:rsidRPr="00284C5A">
        <w:rPr>
          <w:rFonts w:ascii="Times New Roman" w:hAnsi="Times New Roman"/>
          <w:color w:val="000000"/>
          <w:lang w:val="es-CO"/>
        </w:rPr>
        <w:t xml:space="preserve"> mientras </w:t>
      </w:r>
      <w:r>
        <w:rPr>
          <w:rFonts w:ascii="Times New Roman" w:hAnsi="Times New Roman"/>
          <w:color w:val="000000"/>
          <w:lang w:val="es-CO"/>
        </w:rPr>
        <w:t xml:space="preserve">que </w:t>
      </w:r>
      <w:r w:rsidRPr="00284C5A">
        <w:rPr>
          <w:rFonts w:ascii="Times New Roman" w:hAnsi="Times New Roman"/>
          <w:color w:val="000000"/>
          <w:lang w:val="es-CO"/>
        </w:rPr>
        <w:t>en la segunda ha ganado algunas pero debe otras, lo que hace que los resultados en cada situación representen ideas diferentes: deber o tener (ganar).</w:t>
      </w:r>
    </w:p>
    <w:p w14:paraId="13565C9D" w14:textId="77777777" w:rsidR="009F4BEF" w:rsidRPr="00284C5A" w:rsidRDefault="009F4BEF" w:rsidP="009F4BEF">
      <w:pPr>
        <w:spacing w:after="0"/>
        <w:rPr>
          <w:rFonts w:ascii="Times New Roman" w:hAnsi="Times New Roman"/>
          <w:color w:val="000000"/>
          <w:lang w:val="es-CO"/>
        </w:rPr>
      </w:pPr>
    </w:p>
    <w:p w14:paraId="732BB2A5"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 xml:space="preserve">1.1 </w:t>
      </w:r>
      <w:r>
        <w:rPr>
          <w:rFonts w:ascii="Times New Roman" w:hAnsi="Times New Roman"/>
          <w:b/>
        </w:rPr>
        <w:t>La a</w:t>
      </w:r>
      <w:r w:rsidRPr="00284C5A">
        <w:rPr>
          <w:rFonts w:ascii="Times New Roman" w:hAnsi="Times New Roman"/>
          <w:b/>
        </w:rPr>
        <w:t>dición de números enteros del mismo signo</w:t>
      </w:r>
    </w:p>
    <w:p w14:paraId="6E716C4F" w14:textId="77777777" w:rsidR="009F4BEF" w:rsidRPr="00284C5A" w:rsidRDefault="009F4BEF" w:rsidP="009F4BEF">
      <w:pPr>
        <w:spacing w:after="0"/>
        <w:rPr>
          <w:rFonts w:ascii="Times New Roman" w:hAnsi="Times New Roman"/>
        </w:rPr>
      </w:pPr>
    </w:p>
    <w:p w14:paraId="10550305"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 xml:space="preserve">Para comprender el proceso de adicionar </w:t>
      </w:r>
      <w:r>
        <w:rPr>
          <w:rFonts w:ascii="Times New Roman" w:hAnsi="Times New Roman"/>
          <w:lang w:val="es-CO"/>
        </w:rPr>
        <w:t>números enteros del mismo signo</w:t>
      </w:r>
      <w:r w:rsidRPr="00284C5A">
        <w:rPr>
          <w:rFonts w:ascii="Times New Roman" w:hAnsi="Times New Roman"/>
          <w:lang w:val="es-CO"/>
        </w:rPr>
        <w:t xml:space="preserve"> se considerarán las siguientes situaciones:</w:t>
      </w:r>
    </w:p>
    <w:p w14:paraId="28619515" w14:textId="77777777" w:rsidR="009F4BEF" w:rsidRPr="00284C5A" w:rsidRDefault="009F4BEF" w:rsidP="009F4BEF">
      <w:pPr>
        <w:spacing w:after="0"/>
        <w:rPr>
          <w:rFonts w:ascii="Times New Roman" w:hAnsi="Times New Roman"/>
          <w:lang w:val="es-CO"/>
        </w:rPr>
      </w:pPr>
    </w:p>
    <w:p w14:paraId="42A11E4C"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Pedro debe a Luis 3 canicas, adicionalmente le debe 8 a Sebastián, ¿cuántas canicas debe Pedro en total?</w:t>
      </w:r>
    </w:p>
    <w:p w14:paraId="3A141104" w14:textId="77777777" w:rsidR="009F4BEF" w:rsidRPr="00284C5A" w:rsidRDefault="009F4BEF" w:rsidP="009F4BEF">
      <w:pPr>
        <w:spacing w:after="0"/>
        <w:rPr>
          <w:rFonts w:ascii="Times New Roman" w:hAnsi="Times New Roman"/>
          <w:color w:val="000000"/>
          <w:lang w:val="es-CO"/>
        </w:rPr>
      </w:pPr>
    </w:p>
    <w:p w14:paraId="2EDDA444"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En este caso, Pedro está debiendo 3 y 8 canicas por lo que los números que representan dichas cantidades están a la izquierda de cero, es decir, los números son negativos (están precedidos del signo menos): ‒3 y (‒8).</w:t>
      </w:r>
    </w:p>
    <w:p w14:paraId="07F38811" w14:textId="77777777" w:rsidR="009F4BEF" w:rsidRPr="00284C5A" w:rsidRDefault="009F4BEF" w:rsidP="009F4BEF">
      <w:pPr>
        <w:spacing w:after="0"/>
        <w:ind w:left="708"/>
        <w:rPr>
          <w:rFonts w:ascii="Times New Roman" w:hAnsi="Times New Roman"/>
          <w:color w:val="000000"/>
          <w:lang w:val="es-CO"/>
        </w:rPr>
      </w:pPr>
    </w:p>
    <w:p w14:paraId="24B7B2F8"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Como ambas cantidades se están debiendo, el resultado de adicionar las canicas también está precedido del signo menos. Si se deben 3 y 8 canicas, en total se deben 11 canicas: ‒11.</w:t>
      </w:r>
    </w:p>
    <w:p w14:paraId="36598FD0" w14:textId="77777777" w:rsidR="009F4BEF" w:rsidRPr="00284C5A" w:rsidRDefault="009F4BEF" w:rsidP="009F4BEF">
      <w:pPr>
        <w:spacing w:after="0"/>
        <w:rPr>
          <w:rFonts w:ascii="Times New Roman" w:hAnsi="Times New Roman"/>
          <w:color w:val="000000"/>
          <w:lang w:val="es-CO"/>
        </w:rPr>
      </w:pPr>
    </w:p>
    <w:p w14:paraId="24EEEF7D"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Si en otro juego, Pedro gana 1 canica a Rodrigo y 8 canicas a Nicolás, ¿cuántas canicas tiene en total?</w:t>
      </w:r>
    </w:p>
    <w:p w14:paraId="7D66487A" w14:textId="77777777" w:rsidR="009F4BEF" w:rsidRPr="00284C5A" w:rsidRDefault="009F4BEF" w:rsidP="009F4BEF">
      <w:pPr>
        <w:spacing w:after="0"/>
        <w:rPr>
          <w:rFonts w:ascii="Times New Roman" w:hAnsi="Times New Roman"/>
          <w:color w:val="000000"/>
          <w:lang w:val="es-CO"/>
        </w:rPr>
      </w:pPr>
    </w:p>
    <w:p w14:paraId="57F767C1"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En este caso, Pedro gana 1 y 8 canicas por lo que los números que representan dichas cantidades están a la derecha de cero, es decir, los números son positivos (están precedidos del signo más): +1 y +8.</w:t>
      </w:r>
    </w:p>
    <w:p w14:paraId="495445A2" w14:textId="77777777" w:rsidR="009F4BEF" w:rsidRPr="00284C5A" w:rsidRDefault="009F4BEF" w:rsidP="009F4BEF">
      <w:pPr>
        <w:spacing w:after="0"/>
        <w:ind w:left="708"/>
        <w:rPr>
          <w:rFonts w:ascii="Times New Roman" w:hAnsi="Times New Roman"/>
          <w:color w:val="000000"/>
          <w:lang w:val="es-CO"/>
        </w:rPr>
      </w:pPr>
    </w:p>
    <w:p w14:paraId="41002E9E"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Como ambas cantidades se ganaron, el resultado de adicionar las canicas será el número de canicas que ganó y estará precedido del signo más. Si se tienen 1 y 8 canicas, en total se tienen 9 canicas: +9.</w:t>
      </w:r>
    </w:p>
    <w:p w14:paraId="3F094A4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9F4BEF" w:rsidRPr="00010B64" w14:paraId="7BAAA3BE" w14:textId="77777777" w:rsidTr="008C3FF8">
        <w:tc>
          <w:tcPr>
            <w:tcW w:w="8828" w:type="dxa"/>
            <w:gridSpan w:val="2"/>
            <w:shd w:val="clear" w:color="auto" w:fill="000000"/>
          </w:tcPr>
          <w:p w14:paraId="6273485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53DFABF0" w14:textId="77777777" w:rsidTr="008C3FF8">
        <w:tc>
          <w:tcPr>
            <w:tcW w:w="846" w:type="dxa"/>
            <w:shd w:val="clear" w:color="auto" w:fill="auto"/>
          </w:tcPr>
          <w:p w14:paraId="5C589912"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982" w:type="dxa"/>
            <w:shd w:val="clear" w:color="auto" w:fill="auto"/>
          </w:tcPr>
          <w:p w14:paraId="4DF53ADA"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Escritura de la adición de números enteros del mismo signo</w:t>
            </w:r>
            <w:r w:rsidRPr="00010B64">
              <w:rPr>
                <w:rFonts w:ascii="Times New Roman" w:hAnsi="Times New Roman"/>
                <w:lang w:val="es-CO"/>
              </w:rPr>
              <w:t xml:space="preserve"> </w:t>
            </w:r>
          </w:p>
        </w:tc>
      </w:tr>
      <w:tr w:rsidR="009F4BEF" w:rsidRPr="00010B64" w14:paraId="7E78CDB0" w14:textId="77777777" w:rsidTr="008C3FF8">
        <w:tc>
          <w:tcPr>
            <w:tcW w:w="846" w:type="dxa"/>
            <w:shd w:val="clear" w:color="auto" w:fill="auto"/>
          </w:tcPr>
          <w:p w14:paraId="46D401DC"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4E582F6F"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Para adicionar números enteros del mismo signo se debe tener en cuenta que:</w:t>
            </w:r>
          </w:p>
          <w:p w14:paraId="28209F59" w14:textId="77777777" w:rsidR="009F4BEF" w:rsidRPr="00AD2923" w:rsidRDefault="009F4BEF" w:rsidP="008C3FF8">
            <w:pPr>
              <w:spacing w:after="0"/>
              <w:rPr>
                <w:rFonts w:ascii="Times New Roman" w:hAnsi="Times New Roman"/>
                <w:lang w:val="es-CO"/>
              </w:rPr>
            </w:pPr>
          </w:p>
          <w:p w14:paraId="068DF400" w14:textId="77777777" w:rsidR="009F4BEF" w:rsidRPr="00AD2923" w:rsidRDefault="009F4BEF" w:rsidP="008C3FF8">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Cuando los </w:t>
            </w:r>
            <w:r w:rsidRPr="00AD2923">
              <w:rPr>
                <w:rFonts w:ascii="Times New Roman" w:hAnsi="Times New Roman"/>
                <w:b/>
                <w:lang w:val="es-CO"/>
              </w:rPr>
              <w:t>números</w:t>
            </w:r>
            <w:r w:rsidRPr="00AD2923">
              <w:rPr>
                <w:rFonts w:ascii="Times New Roman" w:hAnsi="Times New Roman"/>
                <w:lang w:val="es-CO"/>
              </w:rPr>
              <w:t xml:space="preserve"> son </w:t>
            </w:r>
            <w:r w:rsidRPr="00AD2923">
              <w:rPr>
                <w:rFonts w:ascii="Times New Roman" w:hAnsi="Times New Roman"/>
                <w:b/>
                <w:lang w:val="es-CO"/>
              </w:rPr>
              <w:t>negativos</w:t>
            </w:r>
            <w:r w:rsidRPr="00AD2923">
              <w:rPr>
                <w:rFonts w:ascii="Times New Roman" w:hAnsi="Times New Roman"/>
                <w:lang w:val="es-CO"/>
              </w:rPr>
              <w:t>, los sumandos deben encerrarse en un paréntesis cada uno, excepto el primero que puede dejarse sin el paréntesis. Ejemplo: si se adicionan ‒3 y ‒12, la adición se escribe ‒3</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w:t>
            </w:r>
            <w:r w:rsidRPr="00AD2923">
              <w:rPr>
                <w:rFonts w:ascii="Times New Roman" w:hAnsi="Times New Roman"/>
                <w:lang w:val="es-CO"/>
              </w:rPr>
              <w:t xml:space="preserve">; si se adicionan 2, ‒12 y ‒9, se escribe 2 </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p w14:paraId="0ED64F3D" w14:textId="77777777" w:rsidR="009F4BEF" w:rsidRPr="00AD2923" w:rsidRDefault="009F4BEF" w:rsidP="008C3FF8">
            <w:pPr>
              <w:pStyle w:val="Prrafodelista"/>
              <w:spacing w:after="0"/>
              <w:rPr>
                <w:rFonts w:ascii="Times New Roman" w:hAnsi="Times New Roman"/>
                <w:lang w:val="es-CO"/>
              </w:rPr>
            </w:pPr>
          </w:p>
          <w:p w14:paraId="4EAA8338" w14:textId="77777777" w:rsidR="009F4BEF" w:rsidRPr="00AD2923" w:rsidRDefault="009F4BEF" w:rsidP="008C3FF8">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Cuando los </w:t>
            </w:r>
            <w:r w:rsidRPr="00AD2923">
              <w:rPr>
                <w:rFonts w:ascii="Times New Roman" w:hAnsi="Times New Roman"/>
                <w:b/>
                <w:lang w:val="es-CO"/>
              </w:rPr>
              <w:t>números</w:t>
            </w:r>
            <w:r w:rsidRPr="00AD2923">
              <w:rPr>
                <w:rFonts w:ascii="Times New Roman" w:hAnsi="Times New Roman"/>
                <w:lang w:val="es-CO"/>
              </w:rPr>
              <w:t xml:space="preserve"> son </w:t>
            </w:r>
            <w:r w:rsidRPr="00AD2923">
              <w:rPr>
                <w:rFonts w:ascii="Times New Roman" w:hAnsi="Times New Roman"/>
                <w:b/>
                <w:lang w:val="es-CO"/>
              </w:rPr>
              <w:t>positivos</w:t>
            </w:r>
            <w:r w:rsidRPr="00AD2923">
              <w:rPr>
                <w:rFonts w:ascii="Times New Roman" w:hAnsi="Times New Roman"/>
                <w:lang w:val="es-CO"/>
              </w:rPr>
              <w:t xml:space="preserve"> no es necesario escribir el signo + de los números, sólo se escribe la adición usual. Ejemplo: si se adicionan +3 y +12, la adición se escribe 3 + 12; si se adicionan +3, +12 y +9, se </w:t>
            </w:r>
            <w:r w:rsidRPr="00AD2923">
              <w:rPr>
                <w:rFonts w:ascii="Times New Roman" w:hAnsi="Times New Roman"/>
                <w:lang w:val="es-CO"/>
              </w:rPr>
              <w:lastRenderedPageBreak/>
              <w:t xml:space="preserve">escribe 3 + 12 + 9. </w:t>
            </w:r>
          </w:p>
        </w:tc>
      </w:tr>
    </w:tbl>
    <w:p w14:paraId="7B77CAAD" w14:textId="77777777" w:rsidR="009F4BEF" w:rsidRPr="00284C5A" w:rsidRDefault="009F4BEF" w:rsidP="009F4BEF">
      <w:pPr>
        <w:spacing w:after="0"/>
        <w:rPr>
          <w:rFonts w:ascii="Times New Roman" w:hAnsi="Times New Roman"/>
          <w:color w:val="000000"/>
          <w:lang w:val="es-CO"/>
        </w:rPr>
      </w:pPr>
    </w:p>
    <w:p w14:paraId="3DA744DC" w14:textId="77777777" w:rsidR="009F4BEF" w:rsidRPr="00284C5A" w:rsidRDefault="009F4BEF" w:rsidP="009F4BEF">
      <w:pPr>
        <w:spacing w:after="0"/>
        <w:rPr>
          <w:rFonts w:ascii="Times New Roman" w:hAnsi="Times New Roman"/>
        </w:rPr>
      </w:pPr>
      <w:r w:rsidRPr="00284C5A">
        <w:rPr>
          <w:rFonts w:ascii="Times New Roman" w:hAnsi="Times New Roman"/>
        </w:rPr>
        <w:t>En el siguiente recurso se muestra la representación gráfica de adiciones de números enteros del mismo signo.</w:t>
      </w:r>
    </w:p>
    <w:p w14:paraId="5509890F"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3"/>
        <w:gridCol w:w="7611"/>
      </w:tblGrid>
      <w:tr w:rsidR="009F4BEF" w:rsidRPr="00010B64" w14:paraId="31A6BD2B" w14:textId="77777777" w:rsidTr="008C3FF8">
        <w:tc>
          <w:tcPr>
            <w:tcW w:w="8828" w:type="dxa"/>
            <w:gridSpan w:val="2"/>
            <w:shd w:val="clear" w:color="auto" w:fill="000000"/>
          </w:tcPr>
          <w:p w14:paraId="69DBD5D2"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nuevo</w:t>
            </w:r>
          </w:p>
        </w:tc>
      </w:tr>
      <w:tr w:rsidR="009F4BEF" w:rsidRPr="00010B64" w14:paraId="74857E6A" w14:textId="77777777" w:rsidTr="008C3FF8">
        <w:tc>
          <w:tcPr>
            <w:tcW w:w="1068" w:type="dxa"/>
            <w:shd w:val="clear" w:color="auto" w:fill="auto"/>
          </w:tcPr>
          <w:p w14:paraId="64B3F95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760" w:type="dxa"/>
            <w:shd w:val="clear" w:color="auto" w:fill="auto"/>
          </w:tcPr>
          <w:p w14:paraId="6770FC21" w14:textId="77777777" w:rsidR="009F4BEF" w:rsidRPr="008C3FF8" w:rsidRDefault="009F4BEF" w:rsidP="008C3FF8">
            <w:pPr>
              <w:spacing w:after="0"/>
              <w:rPr>
                <w:rFonts w:ascii="Times New Roman" w:hAnsi="Times New Roman"/>
                <w:b/>
                <w:color w:val="000000"/>
                <w:lang w:val="es-MX"/>
              </w:rPr>
            </w:pPr>
            <w:r w:rsidRPr="00AD2923">
              <w:rPr>
                <w:rFonts w:ascii="Times New Roman" w:hAnsi="Times New Roman"/>
              </w:rPr>
              <w:t xml:space="preserve">MA_07_02_CO_REC10 </w:t>
            </w:r>
          </w:p>
        </w:tc>
      </w:tr>
      <w:tr w:rsidR="009F4BEF" w:rsidRPr="00010B64" w14:paraId="31800055" w14:textId="77777777" w:rsidTr="008C3FF8">
        <w:tc>
          <w:tcPr>
            <w:tcW w:w="1068" w:type="dxa"/>
            <w:shd w:val="clear" w:color="auto" w:fill="auto"/>
          </w:tcPr>
          <w:p w14:paraId="404F8F1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760" w:type="dxa"/>
            <w:shd w:val="clear" w:color="auto" w:fill="auto"/>
          </w:tcPr>
          <w:p w14:paraId="47310C18" w14:textId="77777777" w:rsidR="009F4BEF" w:rsidRPr="00AD2923" w:rsidRDefault="009F4BEF" w:rsidP="008C3FF8">
            <w:pPr>
              <w:spacing w:after="0"/>
              <w:rPr>
                <w:rFonts w:ascii="Times New Roman" w:hAnsi="Times New Roman"/>
              </w:rPr>
            </w:pPr>
            <w:r w:rsidRPr="00AD2923">
              <w:rPr>
                <w:rFonts w:ascii="Times New Roman" w:hAnsi="Times New Roman"/>
              </w:rPr>
              <w:t>Diapositiva 1: al dar clic sobre adición de números enteros negativos, se va a la diapositiva 2. Si se da clic en adición de números enteros positivos se va a la diapositiva 18.</w:t>
            </w:r>
          </w:p>
          <w:p w14:paraId="3FA9CB09" w14:textId="77777777" w:rsidR="009F4BEF" w:rsidRPr="00AD2923" w:rsidRDefault="009F4BEF" w:rsidP="008C3FF8">
            <w:pPr>
              <w:spacing w:after="0"/>
              <w:rPr>
                <w:rFonts w:ascii="Times New Roman" w:hAnsi="Times New Roman"/>
              </w:rPr>
            </w:pPr>
            <w:r w:rsidRPr="00AD2923">
              <w:rPr>
                <w:rFonts w:ascii="Times New Roman" w:hAnsi="Times New Roman"/>
              </w:rPr>
              <w:t>Si se da clic sobre adición de números enteros del mismo signo se va a la diapositiva 32.</w:t>
            </w:r>
          </w:p>
          <w:p w14:paraId="6FDEFBB2" w14:textId="77777777" w:rsidR="009F4BEF" w:rsidRPr="00AD2923" w:rsidRDefault="009F4BEF" w:rsidP="008C3FF8">
            <w:pPr>
              <w:spacing w:after="0"/>
              <w:rPr>
                <w:rFonts w:ascii="Times New Roman" w:hAnsi="Times New Roman"/>
              </w:rPr>
            </w:pPr>
          </w:p>
          <w:p w14:paraId="586ADD4A" w14:textId="77777777" w:rsidR="009F4BEF" w:rsidRPr="00AD2923" w:rsidRDefault="009F4BEF" w:rsidP="008C3FF8">
            <w:pPr>
              <w:spacing w:after="0"/>
              <w:rPr>
                <w:rFonts w:ascii="Times New Roman" w:hAnsi="Times New Roman"/>
              </w:rPr>
            </w:pPr>
            <w:r w:rsidRPr="00AD2923">
              <w:rPr>
                <w:rFonts w:ascii="Times New Roman" w:hAnsi="Times New Roman"/>
              </w:rPr>
              <w:t>Diapositiva 1</w:t>
            </w:r>
          </w:p>
          <w:p w14:paraId="16B84304" w14:textId="6BB853F8" w:rsidR="009F4BEF" w:rsidRPr="00010B64" w:rsidRDefault="009F4BEF" w:rsidP="008C3FF8">
            <w:pPr>
              <w:spacing w:after="0"/>
              <w:rPr>
                <w:rFonts w:ascii="Times New Roman" w:hAnsi="Times New Roman"/>
              </w:rPr>
            </w:pPr>
            <w:r w:rsidRPr="00010B64">
              <w:rPr>
                <w:rFonts w:ascii="Times New Roman" w:hAnsi="Times New Roman"/>
                <w:noProof/>
                <w:sz w:val="22"/>
                <w:szCs w:val="22"/>
                <w:lang w:val="es-CO" w:eastAsia="es-CO"/>
              </w:rPr>
              <w:drawing>
                <wp:inline distT="0" distB="0" distL="0" distR="0" wp14:anchorId="54DDCD4C" wp14:editId="7B9A5B95">
                  <wp:extent cx="4657725" cy="201930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14:paraId="35EFAFD8" w14:textId="77777777" w:rsidR="009F4BEF" w:rsidRPr="00AD2923" w:rsidRDefault="009F4BEF" w:rsidP="008C3FF8">
            <w:pPr>
              <w:spacing w:after="0"/>
              <w:rPr>
                <w:rFonts w:ascii="Times New Roman" w:hAnsi="Times New Roman"/>
              </w:rPr>
            </w:pPr>
            <w:r w:rsidRPr="00AD2923">
              <w:rPr>
                <w:rFonts w:ascii="Times New Roman" w:hAnsi="Times New Roman"/>
              </w:rPr>
              <w:t>Diapositiva 2</w:t>
            </w:r>
          </w:p>
          <w:p w14:paraId="4739BE92" w14:textId="321B294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C19C429" wp14:editId="17EB1F44">
                  <wp:extent cx="4391025" cy="1704975"/>
                  <wp:effectExtent l="0" t="0" r="9525"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1025" cy="1704975"/>
                          </a:xfrm>
                          <a:prstGeom prst="rect">
                            <a:avLst/>
                          </a:prstGeom>
                          <a:noFill/>
                          <a:ln>
                            <a:noFill/>
                          </a:ln>
                        </pic:spPr>
                      </pic:pic>
                    </a:graphicData>
                  </a:graphic>
                </wp:inline>
              </w:drawing>
            </w:r>
          </w:p>
          <w:p w14:paraId="0D50BD5C" w14:textId="0B76598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38733C8" wp14:editId="61FB9455">
                  <wp:extent cx="866775" cy="33337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6775" cy="333375"/>
                          </a:xfrm>
                          <a:prstGeom prst="rect">
                            <a:avLst/>
                          </a:prstGeom>
                          <a:noFill/>
                          <a:ln>
                            <a:noFill/>
                          </a:ln>
                        </pic:spPr>
                      </pic:pic>
                    </a:graphicData>
                  </a:graphic>
                </wp:inline>
              </w:drawing>
            </w:r>
          </w:p>
          <w:p w14:paraId="6D7D2F7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3</w:t>
            </w:r>
          </w:p>
          <w:p w14:paraId="7693A9AB" w14:textId="11C82E4F"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54DA6628" wp14:editId="6B255203">
                  <wp:extent cx="4391025" cy="1704975"/>
                  <wp:effectExtent l="0" t="0" r="9525"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1025" cy="1704975"/>
                          </a:xfrm>
                          <a:prstGeom prst="rect">
                            <a:avLst/>
                          </a:prstGeom>
                          <a:noFill/>
                          <a:ln>
                            <a:noFill/>
                          </a:ln>
                        </pic:spPr>
                      </pic:pic>
                    </a:graphicData>
                  </a:graphic>
                </wp:inline>
              </w:drawing>
            </w:r>
          </w:p>
          <w:p w14:paraId="19E10E9E" w14:textId="5B161D2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98DF8F4" wp14:editId="46844349">
                  <wp:extent cx="904875" cy="276225"/>
                  <wp:effectExtent l="0" t="0" r="9525"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9FA82D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4</w:t>
            </w:r>
          </w:p>
          <w:p w14:paraId="4A7B2C5B" w14:textId="1C149CAB"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6947C1D" wp14:editId="4E011F25">
                  <wp:extent cx="4314825" cy="1676400"/>
                  <wp:effectExtent l="0" t="0" r="952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4825" cy="1676400"/>
                          </a:xfrm>
                          <a:prstGeom prst="rect">
                            <a:avLst/>
                          </a:prstGeom>
                          <a:noFill/>
                          <a:ln>
                            <a:noFill/>
                          </a:ln>
                        </pic:spPr>
                      </pic:pic>
                    </a:graphicData>
                  </a:graphic>
                </wp:inline>
              </w:drawing>
            </w:r>
          </w:p>
          <w:p w14:paraId="72617141" w14:textId="066D2995"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96A2558" wp14:editId="334F5B45">
                  <wp:extent cx="904875" cy="276225"/>
                  <wp:effectExtent l="0" t="0" r="9525"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F42AE6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5</w:t>
            </w:r>
          </w:p>
          <w:p w14:paraId="5C2A169C" w14:textId="4BA0D11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827A5BD" wp14:editId="15CF4543">
                  <wp:extent cx="4505325" cy="1752600"/>
                  <wp:effectExtent l="0" t="0" r="952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14:paraId="55B25369" w14:textId="5EC2C78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40E3EC5" wp14:editId="18430926">
                  <wp:extent cx="904875" cy="276225"/>
                  <wp:effectExtent l="0" t="0" r="9525"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536BCD6" w14:textId="77777777" w:rsidR="009F4BEF" w:rsidRPr="008C3FF8" w:rsidRDefault="009F4BEF" w:rsidP="008C3FF8">
            <w:pPr>
              <w:spacing w:after="0"/>
              <w:rPr>
                <w:rFonts w:ascii="Times New Roman" w:hAnsi="Times New Roman"/>
                <w:color w:val="000000"/>
                <w:lang w:val="es-MX"/>
              </w:rPr>
            </w:pPr>
          </w:p>
          <w:p w14:paraId="0FF7217B"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6</w:t>
            </w:r>
          </w:p>
          <w:p w14:paraId="16CC26F4" w14:textId="6D2D6341"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518ACFD3" wp14:editId="7C0F2C8F">
                  <wp:extent cx="4562475" cy="1771650"/>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475" cy="1771650"/>
                          </a:xfrm>
                          <a:prstGeom prst="rect">
                            <a:avLst/>
                          </a:prstGeom>
                          <a:noFill/>
                          <a:ln>
                            <a:noFill/>
                          </a:ln>
                        </pic:spPr>
                      </pic:pic>
                    </a:graphicData>
                  </a:graphic>
                </wp:inline>
              </w:drawing>
            </w:r>
          </w:p>
          <w:p w14:paraId="30FF2C1E" w14:textId="4C8E027F"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553BDB3" wp14:editId="03180BEC">
                  <wp:extent cx="904875" cy="276225"/>
                  <wp:effectExtent l="0" t="0" r="952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84C4DB2" w14:textId="77777777" w:rsidR="009F4BEF" w:rsidRPr="008C3FF8" w:rsidRDefault="009F4BEF" w:rsidP="008C3FF8">
            <w:pPr>
              <w:spacing w:after="0"/>
              <w:rPr>
                <w:rFonts w:ascii="Times New Roman" w:hAnsi="Times New Roman"/>
                <w:color w:val="000000"/>
                <w:lang w:val="es-MX"/>
              </w:rPr>
            </w:pPr>
          </w:p>
          <w:p w14:paraId="324D747D"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7</w:t>
            </w:r>
          </w:p>
          <w:p w14:paraId="607ABC8B" w14:textId="1EFEF30A"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8A15306" wp14:editId="17728257">
                  <wp:extent cx="4752975" cy="1847850"/>
                  <wp:effectExtent l="0" t="0" r="952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1847850"/>
                          </a:xfrm>
                          <a:prstGeom prst="rect">
                            <a:avLst/>
                          </a:prstGeom>
                          <a:noFill/>
                          <a:ln>
                            <a:noFill/>
                          </a:ln>
                        </pic:spPr>
                      </pic:pic>
                    </a:graphicData>
                  </a:graphic>
                </wp:inline>
              </w:drawing>
            </w:r>
          </w:p>
          <w:p w14:paraId="5FA0183B" w14:textId="6BF56AF2"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FFABC3C" wp14:editId="0E33955B">
                  <wp:extent cx="904875" cy="2762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BCE7351" w14:textId="77777777" w:rsidR="009F4BEF" w:rsidRPr="008C3FF8" w:rsidRDefault="009F4BEF" w:rsidP="008C3FF8">
            <w:pPr>
              <w:spacing w:after="0"/>
              <w:rPr>
                <w:rFonts w:ascii="Times New Roman" w:hAnsi="Times New Roman"/>
                <w:color w:val="000000"/>
                <w:lang w:val="es-MX"/>
              </w:rPr>
            </w:pPr>
          </w:p>
          <w:p w14:paraId="5A2AA2C5"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8</w:t>
            </w:r>
          </w:p>
          <w:p w14:paraId="30B3502F" w14:textId="5C94F92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1142655" wp14:editId="4507F028">
                  <wp:extent cx="4781550" cy="18573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1857375"/>
                          </a:xfrm>
                          <a:prstGeom prst="rect">
                            <a:avLst/>
                          </a:prstGeom>
                          <a:noFill/>
                          <a:ln>
                            <a:noFill/>
                          </a:ln>
                        </pic:spPr>
                      </pic:pic>
                    </a:graphicData>
                  </a:graphic>
                </wp:inline>
              </w:drawing>
            </w:r>
          </w:p>
          <w:p w14:paraId="6A17F523" w14:textId="14CDCE8B"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D0F713B" wp14:editId="347F5ADE">
                  <wp:extent cx="904875" cy="276225"/>
                  <wp:effectExtent l="0" t="0" r="9525"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424264B" w14:textId="77777777" w:rsidR="009F4BEF" w:rsidRPr="008C3FF8" w:rsidRDefault="009F4BEF" w:rsidP="008C3FF8">
            <w:pPr>
              <w:spacing w:after="0"/>
              <w:rPr>
                <w:rFonts w:ascii="Times New Roman" w:hAnsi="Times New Roman"/>
                <w:color w:val="000000"/>
                <w:lang w:val="es-MX"/>
              </w:rPr>
            </w:pPr>
          </w:p>
          <w:p w14:paraId="69DDD845"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9</w:t>
            </w:r>
          </w:p>
          <w:p w14:paraId="7EBEC4C6" w14:textId="2E6876F2"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1477C2EC" wp14:editId="0847327C">
                  <wp:extent cx="4791075" cy="1866900"/>
                  <wp:effectExtent l="0" t="0" r="952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075" cy="1866900"/>
                          </a:xfrm>
                          <a:prstGeom prst="rect">
                            <a:avLst/>
                          </a:prstGeom>
                          <a:noFill/>
                          <a:ln>
                            <a:noFill/>
                          </a:ln>
                        </pic:spPr>
                      </pic:pic>
                    </a:graphicData>
                  </a:graphic>
                </wp:inline>
              </w:drawing>
            </w:r>
          </w:p>
          <w:p w14:paraId="778FEDD7" w14:textId="7A39850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17D8D15" wp14:editId="62A8A11B">
                  <wp:extent cx="904875" cy="27622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7A45281" w14:textId="77777777" w:rsidR="009F4BEF" w:rsidRPr="008C3FF8" w:rsidRDefault="009F4BEF" w:rsidP="008C3FF8">
            <w:pPr>
              <w:spacing w:after="0"/>
              <w:rPr>
                <w:rFonts w:ascii="Times New Roman" w:hAnsi="Times New Roman"/>
                <w:color w:val="000000"/>
                <w:lang w:val="es-MX"/>
              </w:rPr>
            </w:pPr>
          </w:p>
          <w:p w14:paraId="25FE1361"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10</w:t>
            </w:r>
          </w:p>
          <w:p w14:paraId="1F3A3506" w14:textId="32B4DA08"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89A450E" wp14:editId="67368C65">
                  <wp:extent cx="4762500" cy="185737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p w14:paraId="1710F748" w14:textId="0850736C"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1580F8A" wp14:editId="3442F8D3">
                  <wp:extent cx="904875" cy="2762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0EB3F4E" w14:textId="77777777" w:rsidR="009F4BEF" w:rsidRPr="008C3FF8" w:rsidRDefault="009F4BEF" w:rsidP="008C3FF8">
            <w:pPr>
              <w:spacing w:after="0"/>
              <w:rPr>
                <w:rFonts w:ascii="Times New Roman" w:hAnsi="Times New Roman"/>
                <w:color w:val="000000"/>
                <w:lang w:val="es-MX"/>
              </w:rPr>
            </w:pPr>
          </w:p>
          <w:p w14:paraId="5BE84503"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11</w:t>
            </w:r>
          </w:p>
          <w:p w14:paraId="78AC6E56" w14:textId="509851F8"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A58F8BA" wp14:editId="374E4420">
                  <wp:extent cx="4762500" cy="185737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p w14:paraId="0A11D447" w14:textId="507183D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24AB802" wp14:editId="6B2DA074">
                  <wp:extent cx="904875" cy="27622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6909652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Diapositiva 12</w:t>
            </w:r>
          </w:p>
          <w:p w14:paraId="287AA6AB" w14:textId="30A4DC24"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678206A8" wp14:editId="7BCE33C4">
                  <wp:extent cx="4705350" cy="1828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14:paraId="0458C09F" w14:textId="3141984A" w:rsidR="009F4BEF" w:rsidRPr="00010B64" w:rsidRDefault="009F4BEF" w:rsidP="008C3FF8">
            <w:pPr>
              <w:spacing w:after="0"/>
              <w:rPr>
                <w:rFonts w:ascii="Times New Roman" w:hAnsi="Times New Roman"/>
              </w:rPr>
            </w:pPr>
            <w:r w:rsidRPr="00010B64">
              <w:rPr>
                <w:rFonts w:ascii="Times New Roman" w:hAnsi="Times New Roman"/>
                <w:noProof/>
                <w:color w:val="000000"/>
                <w:sz w:val="22"/>
                <w:szCs w:val="22"/>
                <w:lang w:val="es-CO" w:eastAsia="es-CO"/>
              </w:rPr>
              <w:drawing>
                <wp:inline distT="0" distB="0" distL="0" distR="0" wp14:anchorId="02464462" wp14:editId="6187C947">
                  <wp:extent cx="904875" cy="27622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BE246B6" w14:textId="77777777" w:rsidR="009F4BEF" w:rsidRPr="008C3FF8" w:rsidRDefault="009F4BEF" w:rsidP="008C3FF8">
            <w:pPr>
              <w:spacing w:after="0"/>
              <w:rPr>
                <w:rFonts w:ascii="Times New Roman" w:hAnsi="Times New Roman"/>
                <w:color w:val="000000"/>
                <w:lang w:val="es-MX"/>
              </w:rPr>
            </w:pPr>
          </w:p>
          <w:p w14:paraId="12BFA1BE"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13</w:t>
            </w:r>
          </w:p>
          <w:p w14:paraId="5CAC9F88" w14:textId="2E4F5C7F"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5CBA25E9" wp14:editId="5FB14275">
                  <wp:extent cx="4752975" cy="184785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1847850"/>
                          </a:xfrm>
                          <a:prstGeom prst="rect">
                            <a:avLst/>
                          </a:prstGeom>
                          <a:noFill/>
                          <a:ln>
                            <a:noFill/>
                          </a:ln>
                        </pic:spPr>
                      </pic:pic>
                    </a:graphicData>
                  </a:graphic>
                </wp:inline>
              </w:drawing>
            </w:r>
          </w:p>
          <w:p w14:paraId="6571165F"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3E741EEB" w14:textId="690FC04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C4D5255" wp14:editId="0C2B029C">
                  <wp:extent cx="904875" cy="27622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7D2E023" w14:textId="77777777" w:rsidR="009F4BEF" w:rsidRPr="008C3FF8" w:rsidRDefault="009F4BEF" w:rsidP="008C3FF8">
            <w:pPr>
              <w:spacing w:after="0"/>
              <w:rPr>
                <w:rFonts w:ascii="Times New Roman" w:hAnsi="Times New Roman"/>
                <w:color w:val="000000"/>
                <w:lang w:val="es-MX"/>
              </w:rPr>
            </w:pPr>
          </w:p>
          <w:p w14:paraId="3FED4C1F"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14</w:t>
            </w:r>
          </w:p>
          <w:p w14:paraId="0D8E1DF4" w14:textId="16BCD769"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6D5C6CEE" wp14:editId="2CC4D8C5">
                  <wp:extent cx="4762500" cy="184785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1847850"/>
                          </a:xfrm>
                          <a:prstGeom prst="rect">
                            <a:avLst/>
                          </a:prstGeom>
                          <a:noFill/>
                          <a:ln>
                            <a:noFill/>
                          </a:ln>
                        </pic:spPr>
                      </pic:pic>
                    </a:graphicData>
                  </a:graphic>
                </wp:inline>
              </w:drawing>
            </w:r>
          </w:p>
          <w:p w14:paraId="201FC134"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7D43BE21" w14:textId="164DD24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DCBCF97" wp14:editId="762C2329">
                  <wp:extent cx="904875" cy="276225"/>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2AE1FAD1" w14:textId="77777777" w:rsidR="009F4BEF" w:rsidRPr="008C3FF8" w:rsidRDefault="009F4BEF" w:rsidP="008C3FF8">
            <w:pPr>
              <w:spacing w:after="0"/>
              <w:rPr>
                <w:rFonts w:ascii="Times New Roman" w:hAnsi="Times New Roman"/>
                <w:color w:val="000000"/>
                <w:lang w:val="es-MX"/>
              </w:rPr>
            </w:pPr>
          </w:p>
          <w:p w14:paraId="3A5FDD19"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15</w:t>
            </w:r>
          </w:p>
          <w:p w14:paraId="0AB1D244" w14:textId="6CDFBA67"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lastRenderedPageBreak/>
              <w:drawing>
                <wp:inline distT="0" distB="0" distL="0" distR="0" wp14:anchorId="5EE78156" wp14:editId="6CD97162">
                  <wp:extent cx="4724400" cy="183832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1838325"/>
                          </a:xfrm>
                          <a:prstGeom prst="rect">
                            <a:avLst/>
                          </a:prstGeom>
                          <a:noFill/>
                          <a:ln>
                            <a:noFill/>
                          </a:ln>
                        </pic:spPr>
                      </pic:pic>
                    </a:graphicData>
                  </a:graphic>
                </wp:inline>
              </w:drawing>
            </w:r>
          </w:p>
          <w:p w14:paraId="62DC276F"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32E1B806" w14:textId="3652D173"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259A3E5" wp14:editId="3BC95872">
                  <wp:extent cx="904875" cy="276225"/>
                  <wp:effectExtent l="0" t="0" r="9525"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85D8AD6" w14:textId="77777777" w:rsidR="009F4BEF" w:rsidRPr="008C3FF8" w:rsidRDefault="009F4BEF" w:rsidP="008C3FF8">
            <w:pPr>
              <w:spacing w:after="0"/>
              <w:rPr>
                <w:rFonts w:ascii="Times New Roman" w:hAnsi="Times New Roman"/>
                <w:color w:val="000000"/>
                <w:lang w:val="es-MX"/>
              </w:rPr>
            </w:pPr>
          </w:p>
          <w:p w14:paraId="57A3E040"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16</w:t>
            </w:r>
          </w:p>
          <w:p w14:paraId="44DECD0B" w14:textId="722FBAE1"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73F1785B" wp14:editId="37CDEDFC">
                  <wp:extent cx="4676775" cy="181927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326CF803"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–3 + (–8) = –11</w:t>
            </w:r>
          </w:p>
          <w:p w14:paraId="19735CD7" w14:textId="77777777" w:rsidR="009F4BEF" w:rsidRPr="00010B64" w:rsidRDefault="009F4BEF" w:rsidP="008C3FF8">
            <w:pPr>
              <w:spacing w:after="0"/>
              <w:rPr>
                <w:rFonts w:ascii="Times New Roman" w:hAnsi="Times New Roman"/>
              </w:rPr>
            </w:pPr>
            <w:r w:rsidRPr="00010B64">
              <w:rPr>
                <w:rFonts w:ascii="Times New Roman" w:hAnsi="Times New Roman"/>
              </w:rPr>
              <w:object w:dxaOrig="1005" w:dyaOrig="465" w14:anchorId="11A338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5pt;height:23.25pt" o:ole="">
                  <v:imagedata r:id="rId27" o:title=""/>
                </v:shape>
                <o:OLEObject Type="Embed" ProgID="PBrush" ShapeID="_x0000_i1025" DrawAspect="Content" ObjectID="_1492100835" r:id="rId28"/>
              </w:object>
            </w:r>
          </w:p>
          <w:p w14:paraId="79BD5E19" w14:textId="77777777" w:rsidR="009F4BEF" w:rsidRPr="008C3FF8" w:rsidRDefault="009F4BEF" w:rsidP="008C3FF8">
            <w:pPr>
              <w:spacing w:after="0"/>
              <w:rPr>
                <w:rFonts w:ascii="Times New Roman" w:hAnsi="Times New Roman"/>
                <w:color w:val="000000"/>
                <w:lang w:val="es-MX"/>
              </w:rPr>
            </w:pPr>
          </w:p>
          <w:p w14:paraId="70CFD58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17</w:t>
            </w:r>
          </w:p>
          <w:p w14:paraId="70404E6C" w14:textId="0B042AAB"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DAC9085" wp14:editId="5466E8F7">
                  <wp:extent cx="4667250" cy="180975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E0D7B18" w14:textId="6C9DB03D"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0310BF2" wp14:editId="7DF64ABA">
                  <wp:extent cx="904875" cy="276225"/>
                  <wp:effectExtent l="0" t="0" r="9525"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16383D49" w14:textId="77777777" w:rsidR="009F4BEF" w:rsidRPr="008C3FF8" w:rsidRDefault="009F4BEF" w:rsidP="008C3FF8">
            <w:pPr>
              <w:spacing w:after="0"/>
              <w:rPr>
                <w:rFonts w:ascii="Times New Roman" w:hAnsi="Times New Roman"/>
                <w:color w:val="000000"/>
                <w:lang w:val="es-MX"/>
              </w:rPr>
            </w:pPr>
          </w:p>
          <w:p w14:paraId="0693CCD9"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18</w:t>
            </w:r>
          </w:p>
          <w:p w14:paraId="6F266491" w14:textId="78E1982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14A3FD49" wp14:editId="5326218A">
                  <wp:extent cx="4676775" cy="1819275"/>
                  <wp:effectExtent l="0" t="0" r="9525"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EECF04F" w14:textId="4CFB9F58"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238A019" wp14:editId="6F814331">
                  <wp:extent cx="904875" cy="276225"/>
                  <wp:effectExtent l="0" t="0" r="9525"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2CBD440" w14:textId="77777777" w:rsidR="009F4BEF" w:rsidRPr="008C3FF8" w:rsidRDefault="009F4BEF" w:rsidP="008C3FF8">
            <w:pPr>
              <w:spacing w:after="0"/>
              <w:rPr>
                <w:rFonts w:ascii="Times New Roman" w:hAnsi="Times New Roman"/>
                <w:color w:val="000000"/>
                <w:lang w:val="es-MX"/>
              </w:rPr>
            </w:pPr>
          </w:p>
          <w:p w14:paraId="709A7503"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19</w:t>
            </w:r>
          </w:p>
          <w:p w14:paraId="7087E527" w14:textId="6E3DE291"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162E356" wp14:editId="61B81657">
                  <wp:extent cx="4676775" cy="181927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86F0D1E" w14:textId="5595661B"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9B7FE48" wp14:editId="1D54B44B">
                  <wp:extent cx="904875" cy="27622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7570CCB" w14:textId="77777777" w:rsidR="009F4BEF" w:rsidRPr="008C3FF8" w:rsidRDefault="009F4BEF" w:rsidP="008C3FF8">
            <w:pPr>
              <w:spacing w:after="0"/>
              <w:rPr>
                <w:rFonts w:ascii="Times New Roman" w:hAnsi="Times New Roman"/>
                <w:color w:val="000000"/>
                <w:lang w:val="es-MX"/>
              </w:rPr>
            </w:pPr>
          </w:p>
          <w:p w14:paraId="719299DD"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20</w:t>
            </w:r>
          </w:p>
          <w:p w14:paraId="2025B67D" w14:textId="12506C88"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2A2F829" wp14:editId="2B3B058B">
                  <wp:extent cx="4667250" cy="180975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1D68EFB" w14:textId="1969E9E1"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31170055" wp14:editId="5C288457">
                  <wp:extent cx="904875" cy="276225"/>
                  <wp:effectExtent l="0" t="0" r="9525"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F382E83" w14:textId="77777777" w:rsidR="009F4BEF" w:rsidRPr="008C3FF8" w:rsidRDefault="009F4BEF" w:rsidP="008C3FF8">
            <w:pPr>
              <w:spacing w:after="0"/>
              <w:rPr>
                <w:rFonts w:ascii="Times New Roman" w:hAnsi="Times New Roman"/>
                <w:color w:val="000000"/>
                <w:lang w:val="es-MX"/>
              </w:rPr>
            </w:pPr>
          </w:p>
          <w:p w14:paraId="295D570B"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21</w:t>
            </w:r>
          </w:p>
          <w:p w14:paraId="7CE119C8" w14:textId="09DD733D"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5A7482A3" wp14:editId="4A82755E">
                  <wp:extent cx="4676775" cy="1819275"/>
                  <wp:effectExtent l="0" t="0" r="9525"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62A71739" w14:textId="3B384B6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2C4852D" wp14:editId="67EAF14F">
                  <wp:extent cx="904875" cy="276225"/>
                  <wp:effectExtent l="0" t="0" r="9525"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3F32D26E" w14:textId="77777777" w:rsidR="009F4BEF" w:rsidRPr="008C3FF8" w:rsidRDefault="009F4BEF" w:rsidP="008C3FF8">
            <w:pPr>
              <w:spacing w:after="0"/>
              <w:rPr>
                <w:rFonts w:ascii="Times New Roman" w:hAnsi="Times New Roman"/>
                <w:color w:val="000000"/>
                <w:lang w:val="es-MX"/>
              </w:rPr>
            </w:pPr>
          </w:p>
          <w:p w14:paraId="1BBF8EF2"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22</w:t>
            </w:r>
          </w:p>
          <w:p w14:paraId="1EDB8A3F" w14:textId="34E9C0A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835E0A6" wp14:editId="1C6A4BC7">
                  <wp:extent cx="4667250" cy="18097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67534C6E" w14:textId="58C34B4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5F7F6DB" wp14:editId="52D1E176">
                  <wp:extent cx="904875" cy="27622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1A804FC" w14:textId="77777777" w:rsidR="009F4BEF" w:rsidRPr="008C3FF8" w:rsidRDefault="009F4BEF" w:rsidP="008C3FF8">
            <w:pPr>
              <w:spacing w:after="0"/>
              <w:rPr>
                <w:rFonts w:ascii="Times New Roman" w:hAnsi="Times New Roman"/>
                <w:color w:val="000000"/>
                <w:lang w:val="es-MX"/>
              </w:rPr>
            </w:pPr>
          </w:p>
          <w:p w14:paraId="25D3F60A"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23</w:t>
            </w:r>
          </w:p>
          <w:p w14:paraId="4F92A3D7" w14:textId="26C4F7E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64C5EC06" wp14:editId="4E8A32A0">
                  <wp:extent cx="4705350" cy="1828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14:paraId="47A45C03" w14:textId="6F4058EB"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7FC926D" wp14:editId="415183F6">
                  <wp:extent cx="904875" cy="276225"/>
                  <wp:effectExtent l="0" t="0" r="9525"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076ACCA4" w14:textId="77777777" w:rsidR="009F4BEF" w:rsidRPr="008C3FF8" w:rsidRDefault="009F4BEF" w:rsidP="008C3FF8">
            <w:pPr>
              <w:spacing w:after="0"/>
              <w:rPr>
                <w:rFonts w:ascii="Times New Roman" w:hAnsi="Times New Roman"/>
                <w:color w:val="000000"/>
                <w:lang w:val="es-MX"/>
              </w:rPr>
            </w:pPr>
          </w:p>
          <w:p w14:paraId="2739521F"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24</w:t>
            </w:r>
          </w:p>
          <w:p w14:paraId="5D103EFC" w14:textId="57D263F3"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lastRenderedPageBreak/>
              <w:drawing>
                <wp:inline distT="0" distB="0" distL="0" distR="0" wp14:anchorId="4F8A16D2" wp14:editId="4BF38216">
                  <wp:extent cx="4676775" cy="1819275"/>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534D2D93" w14:textId="37DEAC5D"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F9A4B1B" wp14:editId="40DEA14C">
                  <wp:extent cx="904875" cy="27622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2DA4D0C" w14:textId="77777777" w:rsidR="009F4BEF" w:rsidRPr="008C3FF8" w:rsidRDefault="009F4BEF" w:rsidP="008C3FF8">
            <w:pPr>
              <w:spacing w:after="0"/>
              <w:rPr>
                <w:rFonts w:ascii="Times New Roman" w:hAnsi="Times New Roman"/>
                <w:color w:val="000000"/>
                <w:lang w:val="es-MX"/>
              </w:rPr>
            </w:pPr>
          </w:p>
          <w:p w14:paraId="1BCAADBD"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25</w:t>
            </w:r>
          </w:p>
          <w:p w14:paraId="4977E01C" w14:textId="49E5B34F"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D403C53" wp14:editId="0C984D9A">
                  <wp:extent cx="4676775" cy="1819275"/>
                  <wp:effectExtent l="0" t="0" r="9525"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16DD71B5" w14:textId="3115B20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04571D30" wp14:editId="02E1F236">
                  <wp:extent cx="904875" cy="27622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85FF6EF" w14:textId="77777777" w:rsidR="009F4BEF" w:rsidRPr="008C3FF8" w:rsidRDefault="009F4BEF" w:rsidP="008C3FF8">
            <w:pPr>
              <w:spacing w:after="0"/>
              <w:rPr>
                <w:rFonts w:ascii="Times New Roman" w:hAnsi="Times New Roman"/>
                <w:color w:val="000000"/>
                <w:lang w:val="es-MX"/>
              </w:rPr>
            </w:pPr>
          </w:p>
          <w:p w14:paraId="249101E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26</w:t>
            </w:r>
          </w:p>
          <w:p w14:paraId="6A037F11" w14:textId="775B6E2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D077688" wp14:editId="02E070FE">
                  <wp:extent cx="4695825" cy="181927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1819275"/>
                          </a:xfrm>
                          <a:prstGeom prst="rect">
                            <a:avLst/>
                          </a:prstGeom>
                          <a:noFill/>
                          <a:ln>
                            <a:noFill/>
                          </a:ln>
                        </pic:spPr>
                      </pic:pic>
                    </a:graphicData>
                  </a:graphic>
                </wp:inline>
              </w:drawing>
            </w:r>
          </w:p>
          <w:p w14:paraId="232EA231" w14:textId="05D38FBA"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25B0CCF" wp14:editId="4A7857F8">
                  <wp:extent cx="904875" cy="2762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F1104AC" w14:textId="77777777" w:rsidR="009F4BEF" w:rsidRPr="008C3FF8" w:rsidRDefault="009F4BEF" w:rsidP="008C3FF8">
            <w:pPr>
              <w:spacing w:after="0"/>
              <w:rPr>
                <w:rFonts w:ascii="Times New Roman" w:hAnsi="Times New Roman"/>
                <w:color w:val="000000"/>
                <w:lang w:val="es-MX"/>
              </w:rPr>
            </w:pPr>
          </w:p>
          <w:p w14:paraId="5AED1047" w14:textId="77777777" w:rsidR="009F4BEF" w:rsidRPr="00AD2923" w:rsidRDefault="009F4BEF" w:rsidP="008C3FF8">
            <w:pPr>
              <w:spacing w:after="0"/>
              <w:rPr>
                <w:rFonts w:ascii="Times New Roman" w:hAnsi="Times New Roman"/>
              </w:rPr>
            </w:pPr>
            <w:r w:rsidRPr="00AD2923">
              <w:rPr>
                <w:rFonts w:ascii="Times New Roman" w:hAnsi="Times New Roman"/>
              </w:rPr>
              <w:t>Diapositiva 27</w:t>
            </w:r>
          </w:p>
          <w:p w14:paraId="53964CCF" w14:textId="77777777" w:rsidR="009F4BEF" w:rsidRPr="00AD2923" w:rsidRDefault="009F4BEF" w:rsidP="008C3FF8">
            <w:pPr>
              <w:spacing w:after="0"/>
              <w:rPr>
                <w:rFonts w:ascii="Times New Roman" w:hAnsi="Times New Roman"/>
              </w:rPr>
            </w:pPr>
          </w:p>
          <w:p w14:paraId="480D72F2" w14:textId="71469B7B" w:rsidR="009F4BEF" w:rsidRPr="00010B64" w:rsidRDefault="009F4BEF" w:rsidP="008C3FF8">
            <w:pPr>
              <w:spacing w:after="0"/>
              <w:rPr>
                <w:rFonts w:ascii="Times New Roman" w:hAnsi="Times New Roman"/>
              </w:rPr>
            </w:pPr>
            <w:r w:rsidRPr="00010B64">
              <w:rPr>
                <w:rFonts w:ascii="Times New Roman" w:hAnsi="Times New Roman"/>
                <w:noProof/>
                <w:sz w:val="22"/>
                <w:szCs w:val="22"/>
                <w:lang w:val="es-CO" w:eastAsia="es-CO"/>
              </w:rPr>
              <w:lastRenderedPageBreak/>
              <w:drawing>
                <wp:inline distT="0" distB="0" distL="0" distR="0" wp14:anchorId="3A072D07" wp14:editId="19551D02">
                  <wp:extent cx="4695825" cy="169545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5825" cy="1695450"/>
                          </a:xfrm>
                          <a:prstGeom prst="rect">
                            <a:avLst/>
                          </a:prstGeom>
                          <a:noFill/>
                          <a:ln>
                            <a:noFill/>
                          </a:ln>
                        </pic:spPr>
                      </pic:pic>
                    </a:graphicData>
                  </a:graphic>
                </wp:inline>
              </w:drawing>
            </w:r>
          </w:p>
          <w:p w14:paraId="46FF8E46" w14:textId="5E4DE4FF"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4057387D" wp14:editId="50E78E60">
                  <wp:extent cx="904875" cy="27622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501DD88" w14:textId="77777777" w:rsidR="009F4BEF" w:rsidRPr="008C3FF8" w:rsidRDefault="009F4BEF" w:rsidP="008C3FF8">
            <w:pPr>
              <w:spacing w:after="0"/>
              <w:rPr>
                <w:rFonts w:ascii="Times New Roman" w:hAnsi="Times New Roman"/>
                <w:color w:val="000000"/>
                <w:lang w:val="es-MX"/>
              </w:rPr>
            </w:pPr>
          </w:p>
          <w:p w14:paraId="439C9CE6"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28</w:t>
            </w:r>
          </w:p>
          <w:p w14:paraId="6A3BEC02" w14:textId="77777777" w:rsidR="009F4BEF" w:rsidRPr="008C3FF8" w:rsidRDefault="009F4BEF" w:rsidP="008C3FF8">
            <w:pPr>
              <w:spacing w:after="0"/>
              <w:rPr>
                <w:rFonts w:ascii="Times New Roman" w:hAnsi="Times New Roman"/>
                <w:color w:val="000000"/>
                <w:lang w:val="es-MX"/>
              </w:rPr>
            </w:pPr>
          </w:p>
          <w:p w14:paraId="17D9FB5F" w14:textId="0A51A72F"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6D1EF02B" wp14:editId="1771F85C">
                  <wp:extent cx="4676775" cy="18192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208D1B8B"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60666788" w14:textId="27ACE8B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56F09CE1" wp14:editId="7B87E6C4">
                  <wp:extent cx="904875" cy="2762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539EA38C" w14:textId="77777777" w:rsidR="009F4BEF" w:rsidRPr="008C3FF8" w:rsidRDefault="009F4BEF" w:rsidP="008C3FF8">
            <w:pPr>
              <w:spacing w:after="0"/>
              <w:rPr>
                <w:rFonts w:ascii="Times New Roman" w:hAnsi="Times New Roman"/>
                <w:color w:val="000000"/>
                <w:lang w:val="es-MX"/>
              </w:rPr>
            </w:pPr>
          </w:p>
          <w:p w14:paraId="07F51538" w14:textId="77777777" w:rsidR="009F4BEF" w:rsidRPr="008C3FF8" w:rsidRDefault="009F4BEF" w:rsidP="008C3FF8">
            <w:pPr>
              <w:spacing w:after="0"/>
              <w:rPr>
                <w:rFonts w:ascii="Times New Roman" w:hAnsi="Times New Roman"/>
                <w:color w:val="000000"/>
                <w:lang w:val="es-MX"/>
              </w:rPr>
            </w:pPr>
          </w:p>
          <w:p w14:paraId="603BB346"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29</w:t>
            </w:r>
          </w:p>
          <w:p w14:paraId="6D596B87" w14:textId="598376E8"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67BF35EF" wp14:editId="76FCC0F5">
                  <wp:extent cx="4667250" cy="1809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7250" cy="1809750"/>
                          </a:xfrm>
                          <a:prstGeom prst="rect">
                            <a:avLst/>
                          </a:prstGeom>
                          <a:noFill/>
                          <a:ln>
                            <a:noFill/>
                          </a:ln>
                        </pic:spPr>
                      </pic:pic>
                    </a:graphicData>
                  </a:graphic>
                </wp:inline>
              </w:drawing>
            </w:r>
          </w:p>
          <w:p w14:paraId="1A7F17DA"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18C2B8C6" w14:textId="77777777" w:rsidR="009F4BEF" w:rsidRPr="00010B64" w:rsidRDefault="009F4BEF" w:rsidP="008C3FF8">
            <w:pPr>
              <w:spacing w:after="0"/>
              <w:rPr>
                <w:rFonts w:ascii="Times New Roman" w:hAnsi="Times New Roman"/>
                <w:color w:val="000000"/>
                <w:lang w:val="es-MX"/>
              </w:rPr>
            </w:pPr>
          </w:p>
          <w:p w14:paraId="01374EB6" w14:textId="7B514B60"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D84F5A1" wp14:editId="04819C2E">
                  <wp:extent cx="904875" cy="2762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41D35A3C" w14:textId="77777777" w:rsidR="009F4BEF" w:rsidRPr="008C3FF8" w:rsidRDefault="009F4BEF" w:rsidP="008C3FF8">
            <w:pPr>
              <w:spacing w:after="0"/>
              <w:rPr>
                <w:rFonts w:ascii="Times New Roman" w:hAnsi="Times New Roman"/>
                <w:color w:val="000000"/>
                <w:lang w:val="es-MX"/>
              </w:rPr>
            </w:pPr>
          </w:p>
          <w:p w14:paraId="64397987" w14:textId="77777777" w:rsidR="009F4BEF" w:rsidRPr="00AD2923" w:rsidRDefault="009F4BEF" w:rsidP="008C3FF8">
            <w:pPr>
              <w:spacing w:after="0"/>
              <w:rPr>
                <w:rFonts w:ascii="Times New Roman" w:hAnsi="Times New Roman"/>
              </w:rPr>
            </w:pPr>
            <w:r w:rsidRPr="00AD2923">
              <w:rPr>
                <w:rFonts w:ascii="Times New Roman" w:hAnsi="Times New Roman"/>
              </w:rPr>
              <w:t>Diapositiva 30</w:t>
            </w:r>
          </w:p>
          <w:p w14:paraId="0BF80B29" w14:textId="112B3EC1"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lastRenderedPageBreak/>
              <w:drawing>
                <wp:inline distT="0" distB="0" distL="0" distR="0" wp14:anchorId="60CFF93A" wp14:editId="0ED4B4DD">
                  <wp:extent cx="4676775" cy="1819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6775" cy="1819275"/>
                          </a:xfrm>
                          <a:prstGeom prst="rect">
                            <a:avLst/>
                          </a:prstGeom>
                          <a:noFill/>
                          <a:ln>
                            <a:noFill/>
                          </a:ln>
                        </pic:spPr>
                      </pic:pic>
                    </a:graphicData>
                  </a:graphic>
                </wp:inline>
              </w:drawing>
            </w:r>
          </w:p>
          <w:p w14:paraId="45D0D293"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772B3175" w14:textId="77777777" w:rsidR="009F4BEF" w:rsidRPr="00010B64" w:rsidRDefault="009F4BEF" w:rsidP="008C3FF8">
            <w:pPr>
              <w:spacing w:after="0"/>
              <w:rPr>
                <w:rFonts w:ascii="Times New Roman" w:hAnsi="Times New Roman"/>
                <w:color w:val="000000"/>
                <w:lang w:val="es-MX"/>
              </w:rPr>
            </w:pPr>
          </w:p>
          <w:p w14:paraId="4F155076" w14:textId="677C00B6"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25991ACF" wp14:editId="0EC2EFF3">
                  <wp:extent cx="904875" cy="2762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4875" cy="276225"/>
                          </a:xfrm>
                          <a:prstGeom prst="rect">
                            <a:avLst/>
                          </a:prstGeom>
                          <a:noFill/>
                          <a:ln>
                            <a:noFill/>
                          </a:ln>
                        </pic:spPr>
                      </pic:pic>
                    </a:graphicData>
                  </a:graphic>
                </wp:inline>
              </w:drawing>
            </w:r>
          </w:p>
          <w:p w14:paraId="7FBC9B8D" w14:textId="77777777" w:rsidR="009F4BEF" w:rsidRPr="008C3FF8" w:rsidRDefault="009F4BEF" w:rsidP="008C3FF8">
            <w:pPr>
              <w:spacing w:after="0"/>
              <w:rPr>
                <w:rFonts w:ascii="Times New Roman" w:hAnsi="Times New Roman"/>
                <w:color w:val="000000"/>
                <w:lang w:val="es-MX"/>
              </w:rPr>
            </w:pPr>
          </w:p>
          <w:p w14:paraId="01A86484"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rPr>
              <w:t>Diapositiva 31</w:t>
            </w:r>
          </w:p>
          <w:p w14:paraId="3424CBD5" w14:textId="76B8602B"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7DA650E3" wp14:editId="3F5D3B4A">
                  <wp:extent cx="4695825" cy="1819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95825" cy="1819275"/>
                          </a:xfrm>
                          <a:prstGeom prst="rect">
                            <a:avLst/>
                          </a:prstGeom>
                          <a:noFill/>
                          <a:ln>
                            <a:noFill/>
                          </a:ln>
                        </pic:spPr>
                      </pic:pic>
                    </a:graphicData>
                  </a:graphic>
                </wp:inline>
              </w:drawing>
            </w:r>
          </w:p>
          <w:p w14:paraId="02AC86D8"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 + (+8) = 1 + 8 = 9</w:t>
            </w:r>
          </w:p>
          <w:p w14:paraId="2FBDD0FE" w14:textId="77777777" w:rsidR="009F4BEF" w:rsidRPr="00010B64" w:rsidRDefault="009F4BEF" w:rsidP="008C3FF8">
            <w:pPr>
              <w:spacing w:after="0"/>
              <w:rPr>
                <w:rFonts w:ascii="Times New Roman" w:hAnsi="Times New Roman"/>
                <w:color w:val="000000"/>
                <w:lang w:val="es-MX"/>
              </w:rPr>
            </w:pPr>
          </w:p>
          <w:p w14:paraId="20076B2B" w14:textId="7BD33F39"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079FE90" wp14:editId="47F42243">
                  <wp:extent cx="657225" cy="2571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p>
          <w:p w14:paraId="57A71D02" w14:textId="77777777" w:rsidR="009F4BEF" w:rsidRPr="008C3FF8" w:rsidRDefault="009F4BEF" w:rsidP="008C3FF8">
            <w:pPr>
              <w:spacing w:after="0"/>
              <w:rPr>
                <w:rFonts w:ascii="Times New Roman" w:hAnsi="Times New Roman"/>
                <w:color w:val="000000"/>
                <w:lang w:val="es-MX"/>
              </w:rPr>
            </w:pPr>
          </w:p>
          <w:p w14:paraId="4110C9C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Diapositiva 32</w:t>
            </w:r>
          </w:p>
          <w:p w14:paraId="3C18C230" w14:textId="71B94B27"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1327BBF2" wp14:editId="5FEF1303">
                  <wp:extent cx="4657725" cy="20193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2019300"/>
                          </a:xfrm>
                          <a:prstGeom prst="rect">
                            <a:avLst/>
                          </a:prstGeom>
                          <a:noFill/>
                          <a:ln>
                            <a:noFill/>
                          </a:ln>
                        </pic:spPr>
                      </pic:pic>
                    </a:graphicData>
                  </a:graphic>
                </wp:inline>
              </w:drawing>
            </w:r>
          </w:p>
          <w:p w14:paraId="1CDE7372" w14:textId="75C40AD8" w:rsidR="009F4BEF" w:rsidRPr="00010B64" w:rsidRDefault="009F4BEF" w:rsidP="008C3FF8">
            <w:pPr>
              <w:spacing w:after="0"/>
              <w:rPr>
                <w:rFonts w:ascii="Times New Roman" w:hAnsi="Times New Roman"/>
                <w:b/>
                <w:color w:val="000000"/>
                <w:lang w:val="es-MX"/>
              </w:rPr>
            </w:pPr>
            <w:r w:rsidRPr="00010B64">
              <w:rPr>
                <w:rFonts w:ascii="Times New Roman" w:hAnsi="Times New Roman"/>
                <w:noProof/>
                <w:color w:val="000000"/>
                <w:sz w:val="22"/>
                <w:szCs w:val="22"/>
                <w:lang w:val="es-CO" w:eastAsia="es-CO"/>
              </w:rPr>
              <w:drawing>
                <wp:inline distT="0" distB="0" distL="0" distR="0" wp14:anchorId="76620076" wp14:editId="22E99349">
                  <wp:extent cx="657225" cy="2571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p>
          <w:p w14:paraId="1CFFA53F" w14:textId="77777777" w:rsidR="009F4BEF" w:rsidRPr="008C3FF8" w:rsidRDefault="009F4BEF" w:rsidP="008C3FF8">
            <w:pPr>
              <w:spacing w:after="0"/>
              <w:rPr>
                <w:rFonts w:ascii="Times New Roman" w:hAnsi="Times New Roman"/>
                <w:b/>
                <w:color w:val="000000"/>
                <w:lang w:val="es-MX"/>
              </w:rPr>
            </w:pPr>
          </w:p>
          <w:p w14:paraId="16732AA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FICHA DEL DOCENTE</w:t>
            </w:r>
          </w:p>
          <w:p w14:paraId="5B37BDBA" w14:textId="77777777" w:rsidR="009F4BEF" w:rsidRPr="00AD2923" w:rsidRDefault="009F4BEF" w:rsidP="008C3FF8">
            <w:pPr>
              <w:spacing w:after="0"/>
              <w:rPr>
                <w:rFonts w:ascii="Times New Roman" w:hAnsi="Times New Roman"/>
                <w:b/>
                <w:color w:val="000000"/>
                <w:lang w:val="es-CO"/>
              </w:rPr>
            </w:pPr>
          </w:p>
          <w:p w14:paraId="047674D8"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Objetivo</w:t>
            </w:r>
          </w:p>
          <w:p w14:paraId="4F6D4800" w14:textId="77777777" w:rsidR="009F4BEF" w:rsidRPr="008C3FF8" w:rsidRDefault="009F4BEF" w:rsidP="008C3FF8">
            <w:pPr>
              <w:spacing w:after="0"/>
              <w:rPr>
                <w:rFonts w:ascii="Times New Roman" w:hAnsi="Times New Roman"/>
                <w:color w:val="000000"/>
                <w:lang w:val="es-MX"/>
              </w:rPr>
            </w:pPr>
          </w:p>
          <w:p w14:paraId="2E70176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El recurso expone de forma clara y precisa los pasos para adicionar números enteros del mismo signo sobre la recta numérica.</w:t>
            </w:r>
          </w:p>
          <w:p w14:paraId="1D3F4189" w14:textId="77777777" w:rsidR="009F4BEF" w:rsidRPr="00AD2923" w:rsidRDefault="009F4BEF" w:rsidP="008C3FF8">
            <w:pPr>
              <w:spacing w:after="0"/>
              <w:rPr>
                <w:rFonts w:ascii="Times New Roman" w:hAnsi="Times New Roman"/>
                <w:color w:val="000000"/>
                <w:lang w:val="es-CO"/>
              </w:rPr>
            </w:pPr>
          </w:p>
          <w:p w14:paraId="1EC1DA32"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Propuesta</w:t>
            </w:r>
          </w:p>
          <w:p w14:paraId="0DDC7733" w14:textId="77777777" w:rsidR="009F4BEF" w:rsidRPr="00AD2923" w:rsidRDefault="009F4BEF" w:rsidP="008C3FF8">
            <w:pPr>
              <w:spacing w:after="0"/>
              <w:rPr>
                <w:rFonts w:ascii="Times New Roman" w:hAnsi="Times New Roman"/>
                <w:color w:val="000000"/>
                <w:lang w:val="es-CO"/>
              </w:rPr>
            </w:pPr>
          </w:p>
          <w:p w14:paraId="5DD59A7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Acercar al estudiante al proceso de adicionar números enteros del mismo signo con elementos geométricos como la recta numérica para identificar las características de la suma: ser positiva si ambos números son positivos y ser negativa si ambos números son negativos.</w:t>
            </w:r>
          </w:p>
          <w:p w14:paraId="6694D21A" w14:textId="77777777" w:rsidR="009F4BEF" w:rsidRPr="00AD2923" w:rsidRDefault="009F4BEF" w:rsidP="008C3FF8">
            <w:pPr>
              <w:spacing w:after="0"/>
              <w:rPr>
                <w:rFonts w:ascii="Times New Roman" w:hAnsi="Times New Roman"/>
                <w:color w:val="000000"/>
                <w:lang w:val="es-CO"/>
              </w:rPr>
            </w:pPr>
          </w:p>
          <w:p w14:paraId="764D12B9"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Con el uso de la recta numérica se permite a los estudiantes el reconocer y comprender el porqué de los signos al adicionar enteros del mismo signo; con ello se evita la memorización de reglas equívocas y se aclara la distinción entre los procesos de adición y multiplicación cuando se aborde esta última operación.</w:t>
            </w:r>
          </w:p>
          <w:p w14:paraId="05D436E6" w14:textId="77777777" w:rsidR="009F4BEF" w:rsidRPr="00AD2923" w:rsidRDefault="009F4BEF" w:rsidP="008C3FF8">
            <w:pPr>
              <w:spacing w:after="0"/>
              <w:rPr>
                <w:rFonts w:ascii="Times New Roman" w:hAnsi="Times New Roman"/>
                <w:color w:val="000000"/>
                <w:lang w:val="es-CO"/>
              </w:rPr>
            </w:pPr>
          </w:p>
          <w:p w14:paraId="394ADA6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Antes de la presentación</w:t>
            </w:r>
          </w:p>
          <w:p w14:paraId="07A9EB94" w14:textId="77777777" w:rsidR="009F4BEF" w:rsidRPr="00AD2923" w:rsidRDefault="009F4BEF" w:rsidP="008C3FF8">
            <w:pPr>
              <w:spacing w:after="0"/>
              <w:rPr>
                <w:rFonts w:ascii="Times New Roman" w:hAnsi="Times New Roman"/>
                <w:color w:val="000000"/>
                <w:lang w:val="es-CO"/>
              </w:rPr>
            </w:pPr>
          </w:p>
          <w:p w14:paraId="1CBF42C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Refuerce la identificación de la ubicación en la recta numérica de cantidades que requieran de un punto de referencia como: deudas – ganancias, temperaturas, créditos – débitos, profundidad del mar – altitudes, etc.</w:t>
            </w:r>
          </w:p>
          <w:p w14:paraId="707217CC" w14:textId="77777777" w:rsidR="009F4BEF" w:rsidRPr="008C3FF8" w:rsidRDefault="009F4BEF" w:rsidP="008C3FF8">
            <w:pPr>
              <w:spacing w:after="0"/>
              <w:rPr>
                <w:rFonts w:ascii="Times New Roman" w:hAnsi="Times New Roman"/>
                <w:color w:val="000000"/>
                <w:lang w:val="es-MX"/>
              </w:rPr>
            </w:pPr>
          </w:p>
          <w:p w14:paraId="6407D3D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Con dichas situaciones, elabore preguntas que impliquen la adición de cantidades del mismo signo. Por ejemplo: si un submarino está a 2000 m bajo el nivel del mar y se sumerge 500 m más, ¿a qué profundidad se encuentra?</w:t>
            </w:r>
          </w:p>
          <w:p w14:paraId="1B5693C8" w14:textId="77777777" w:rsidR="009F4BEF" w:rsidRPr="008C3FF8" w:rsidRDefault="009F4BEF" w:rsidP="008C3FF8">
            <w:pPr>
              <w:spacing w:after="0"/>
              <w:rPr>
                <w:rFonts w:ascii="Times New Roman" w:hAnsi="Times New Roman"/>
                <w:color w:val="000000"/>
                <w:lang w:val="es-MX"/>
              </w:rPr>
            </w:pPr>
          </w:p>
          <w:p w14:paraId="63702DB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Con ello, afiance la necesidad de indicar el signo que precede a las cantidades.</w:t>
            </w:r>
          </w:p>
          <w:p w14:paraId="6197431C" w14:textId="77777777" w:rsidR="009F4BEF" w:rsidRPr="008C3FF8" w:rsidRDefault="009F4BEF" w:rsidP="008C3FF8">
            <w:pPr>
              <w:spacing w:after="0"/>
              <w:rPr>
                <w:rFonts w:ascii="Times New Roman" w:hAnsi="Times New Roman"/>
                <w:color w:val="000000"/>
                <w:lang w:val="es-MX"/>
              </w:rPr>
            </w:pPr>
          </w:p>
          <w:p w14:paraId="02F683C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Después de la presentación</w:t>
            </w:r>
          </w:p>
          <w:p w14:paraId="4629633F" w14:textId="77777777" w:rsidR="009F4BEF" w:rsidRPr="008C3FF8" w:rsidRDefault="009F4BEF" w:rsidP="008C3FF8">
            <w:pPr>
              <w:spacing w:after="0"/>
              <w:rPr>
                <w:rFonts w:ascii="Times New Roman" w:hAnsi="Times New Roman"/>
                <w:b/>
                <w:color w:val="000000"/>
                <w:lang w:val="es-MX"/>
              </w:rPr>
            </w:pPr>
          </w:p>
          <w:p w14:paraId="3CD1437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Solicite a los estudiantes plantear tres adiciones diferentes de números enteros positivos y tres adiciones de enteros negativos y representarlas en la recta numérica. Verifique que se comprenda cuál es el signo que debe llevar la suma de cantidades del mismo signo.</w:t>
            </w:r>
          </w:p>
          <w:p w14:paraId="43158245" w14:textId="77777777" w:rsidR="009F4BEF" w:rsidRPr="008C3FF8" w:rsidRDefault="009F4BEF" w:rsidP="008C3FF8">
            <w:pPr>
              <w:spacing w:after="0"/>
              <w:rPr>
                <w:rFonts w:ascii="Times New Roman" w:hAnsi="Times New Roman"/>
                <w:b/>
                <w:color w:val="000000"/>
                <w:lang w:val="es-MX"/>
              </w:rPr>
            </w:pPr>
          </w:p>
          <w:p w14:paraId="2B3375B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70370554" w14:textId="77777777" w:rsidR="009F4BEF" w:rsidRPr="008C3FF8" w:rsidRDefault="009F4BEF" w:rsidP="008C3FF8">
            <w:pPr>
              <w:spacing w:after="0"/>
              <w:rPr>
                <w:rFonts w:ascii="Times New Roman" w:hAnsi="Times New Roman"/>
                <w:b/>
                <w:color w:val="000000"/>
                <w:lang w:val="es-MX"/>
              </w:rPr>
            </w:pPr>
          </w:p>
          <w:p w14:paraId="09D4554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La adición de números enteros del mismo signo</w:t>
            </w:r>
          </w:p>
          <w:p w14:paraId="31D8AF68" w14:textId="77777777" w:rsidR="009F4BEF" w:rsidRPr="008C3FF8" w:rsidRDefault="009F4BEF" w:rsidP="008C3FF8">
            <w:pPr>
              <w:spacing w:after="0"/>
              <w:rPr>
                <w:rFonts w:ascii="Times New Roman" w:hAnsi="Times New Roman"/>
                <w:b/>
                <w:color w:val="000000"/>
                <w:lang w:val="es-MX"/>
              </w:rPr>
            </w:pPr>
          </w:p>
          <w:p w14:paraId="60CDF31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Representa en una recta numérica las siguientes adiciones:</w:t>
            </w:r>
          </w:p>
          <w:p w14:paraId="57F45A34" w14:textId="77777777" w:rsidR="009F4BEF" w:rsidRPr="008C3FF8" w:rsidRDefault="009F4BEF" w:rsidP="008C3FF8">
            <w:pPr>
              <w:spacing w:after="0"/>
              <w:rPr>
                <w:rFonts w:ascii="Times New Roman" w:hAnsi="Times New Roman"/>
                <w:color w:val="000000"/>
                <w:lang w:val="es-MX"/>
              </w:rPr>
            </w:pPr>
          </w:p>
          <w:p w14:paraId="54355F58"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lastRenderedPageBreak/>
              <w:t>‒5 + (‒7)</w:t>
            </w:r>
          </w:p>
          <w:p w14:paraId="1E97A6BC"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 + (‒2)</w:t>
            </w:r>
          </w:p>
          <w:p w14:paraId="3AE44620"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‒5 + (‒7) + (‒2) + (‒1)</w:t>
            </w:r>
          </w:p>
          <w:p w14:paraId="62630C92"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 xml:space="preserve">4 + 3 </w:t>
            </w:r>
          </w:p>
          <w:p w14:paraId="0CE619CE"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4 + 3 + 2</w:t>
            </w:r>
          </w:p>
          <w:p w14:paraId="7278A25D"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4 + 3 + 2 + 5</w:t>
            </w:r>
          </w:p>
          <w:p w14:paraId="18F9C246"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7 + 0</w:t>
            </w:r>
          </w:p>
          <w:p w14:paraId="409EADE7" w14:textId="77777777" w:rsidR="009F4BEF" w:rsidRPr="008C3FF8" w:rsidRDefault="009F4BEF" w:rsidP="008C3FF8">
            <w:pPr>
              <w:pStyle w:val="Prrafodelista"/>
              <w:numPr>
                <w:ilvl w:val="0"/>
                <w:numId w:val="25"/>
              </w:numPr>
              <w:spacing w:after="0"/>
              <w:rPr>
                <w:rFonts w:ascii="Times New Roman" w:hAnsi="Times New Roman"/>
                <w:color w:val="000000"/>
                <w:lang w:val="es-MX"/>
              </w:rPr>
            </w:pPr>
            <w:r w:rsidRPr="008C3FF8">
              <w:rPr>
                <w:rFonts w:ascii="Times New Roman" w:hAnsi="Times New Roman"/>
                <w:color w:val="000000"/>
                <w:lang w:val="es-MX"/>
              </w:rPr>
              <w:t>0 + 7</w:t>
            </w:r>
          </w:p>
          <w:p w14:paraId="228252C8" w14:textId="77777777" w:rsidR="009F4BEF" w:rsidRPr="008C3FF8" w:rsidRDefault="009F4BEF" w:rsidP="008C3FF8">
            <w:pPr>
              <w:spacing w:after="0"/>
              <w:rPr>
                <w:rFonts w:ascii="Times New Roman" w:hAnsi="Times New Roman"/>
                <w:lang w:val="es-MX"/>
              </w:rPr>
            </w:pPr>
          </w:p>
          <w:p w14:paraId="7CAE90A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Ahora reflexiona sobre las características de la suma de números enteros del mismo signo a través de los siguientes interrogantes:</w:t>
            </w:r>
          </w:p>
          <w:p w14:paraId="4FF05A3E" w14:textId="77777777" w:rsidR="009F4BEF" w:rsidRPr="008C3FF8" w:rsidRDefault="009F4BEF" w:rsidP="008C3FF8">
            <w:pPr>
              <w:spacing w:after="0"/>
              <w:rPr>
                <w:rFonts w:ascii="Times New Roman" w:hAnsi="Times New Roman"/>
                <w:color w:val="000000"/>
                <w:lang w:val="es-MX"/>
              </w:rPr>
            </w:pPr>
          </w:p>
          <w:p w14:paraId="52C2D4DD"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dos números enteros negativos ¿el resultado es negativo o positivo?</w:t>
            </w:r>
          </w:p>
          <w:p w14:paraId="176D020C"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dos números enteros positivos ¿el resultado es negativo o positivo?</w:t>
            </w:r>
          </w:p>
          <w:p w14:paraId="4BF43F14"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tres números enteros negativos ¿el resultado es negativo o positivo?</w:t>
            </w:r>
          </w:p>
          <w:p w14:paraId="7424CF5C"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tres números enteros positivos ¿el resultado es negativo o positivo?</w:t>
            </w:r>
          </w:p>
          <w:p w14:paraId="4333E83E"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más de tres números enteros negativos ¿el resultado es negativo o positivo?</w:t>
            </w:r>
          </w:p>
          <w:p w14:paraId="39617B0D"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Cuando se adicionan más de tres números enteros positivos ¿el resultado es negativo o positivo?</w:t>
            </w:r>
          </w:p>
          <w:p w14:paraId="6BBA641B" w14:textId="77777777" w:rsidR="009F4BEF" w:rsidRPr="008C3FF8" w:rsidRDefault="009F4BEF" w:rsidP="008C3FF8">
            <w:pPr>
              <w:pStyle w:val="Prrafodelista"/>
              <w:numPr>
                <w:ilvl w:val="0"/>
                <w:numId w:val="24"/>
              </w:numPr>
              <w:spacing w:after="0"/>
              <w:rPr>
                <w:rFonts w:ascii="Times New Roman" w:hAnsi="Times New Roman"/>
                <w:color w:val="000000"/>
                <w:lang w:val="es-MX"/>
              </w:rPr>
            </w:pPr>
            <w:r w:rsidRPr="008C3FF8">
              <w:rPr>
                <w:rFonts w:ascii="Times New Roman" w:hAnsi="Times New Roman"/>
                <w:color w:val="000000"/>
                <w:lang w:val="es-MX"/>
              </w:rPr>
              <w:t>Al adicionar un número entero positivo con cero ¿cuál es el resultado?</w:t>
            </w:r>
          </w:p>
          <w:p w14:paraId="689F5D76" w14:textId="77777777" w:rsidR="009F4BEF" w:rsidRPr="00AD2923" w:rsidRDefault="009F4BEF" w:rsidP="008C3FF8">
            <w:pPr>
              <w:pStyle w:val="Normal1"/>
              <w:rPr>
                <w:b/>
              </w:rPr>
            </w:pPr>
            <w:r w:rsidRPr="00AD2923">
              <w:rPr>
                <w:b/>
              </w:rPr>
              <w:t>DESCRIPCIONES DEL RECURSO</w:t>
            </w:r>
          </w:p>
          <w:p w14:paraId="44D1693C"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40 minutos</w:t>
            </w:r>
          </w:p>
          <w:p w14:paraId="30BEF5D2"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Animación </w:t>
            </w:r>
          </w:p>
          <w:p w14:paraId="28E936A8"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15E29BCF"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Competencia: Competencia para aprender a aprender</w:t>
            </w:r>
          </w:p>
        </w:tc>
      </w:tr>
      <w:tr w:rsidR="009F4BEF" w:rsidRPr="00010B64" w14:paraId="000CD61D" w14:textId="77777777" w:rsidTr="008C3FF8">
        <w:tc>
          <w:tcPr>
            <w:tcW w:w="1068" w:type="dxa"/>
            <w:shd w:val="clear" w:color="auto" w:fill="auto"/>
          </w:tcPr>
          <w:p w14:paraId="1699963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760" w:type="dxa"/>
            <w:shd w:val="clear" w:color="auto" w:fill="auto"/>
          </w:tcPr>
          <w:p w14:paraId="1D23C36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Adición de números enteros del mismo signo</w:t>
            </w:r>
          </w:p>
        </w:tc>
      </w:tr>
      <w:tr w:rsidR="009F4BEF" w:rsidRPr="00010B64" w14:paraId="427FD6A9" w14:textId="77777777" w:rsidTr="008C3FF8">
        <w:tc>
          <w:tcPr>
            <w:tcW w:w="1068" w:type="dxa"/>
            <w:shd w:val="clear" w:color="auto" w:fill="auto"/>
          </w:tcPr>
          <w:p w14:paraId="077EBBC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760" w:type="dxa"/>
            <w:shd w:val="clear" w:color="auto" w:fill="auto"/>
          </w:tcPr>
          <w:p w14:paraId="23F67F5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Animación que explica el proceso de adicionar números enteros del mismo signo empleando la recta numérica.</w:t>
            </w:r>
          </w:p>
        </w:tc>
      </w:tr>
    </w:tbl>
    <w:p w14:paraId="3D5ADF8C" w14:textId="77777777" w:rsidR="009F4BEF" w:rsidRPr="00284C5A" w:rsidRDefault="009F4BEF" w:rsidP="009F4BEF">
      <w:pPr>
        <w:spacing w:after="0"/>
        <w:rPr>
          <w:rFonts w:ascii="Times New Roman" w:hAnsi="Times New Roman"/>
          <w:color w:val="000000"/>
          <w:lang w:val="es-CO"/>
        </w:rPr>
      </w:pPr>
    </w:p>
    <w:p w14:paraId="623EC2A4" w14:textId="77777777" w:rsidR="009F4BEF" w:rsidRPr="00284C5A" w:rsidRDefault="009F4BEF" w:rsidP="009F4BEF">
      <w:pPr>
        <w:spacing w:after="0"/>
        <w:rPr>
          <w:rFonts w:ascii="Times New Roman" w:hAnsi="Times New Roman"/>
          <w:bCs/>
          <w:lang w:val="es-CO"/>
        </w:rPr>
      </w:pPr>
      <w:r w:rsidRPr="00284C5A">
        <w:rPr>
          <w:rFonts w:ascii="Times New Roman" w:hAnsi="Times New Roman"/>
        </w:rPr>
        <w:t xml:space="preserve">Para definir analíticamente la </w:t>
      </w:r>
      <w:r w:rsidRPr="00284C5A">
        <w:rPr>
          <w:rFonts w:ascii="Times New Roman" w:hAnsi="Times New Roman"/>
          <w:b/>
        </w:rPr>
        <w:t>adición de números enteros del mismo signo</w:t>
      </w:r>
      <w:r w:rsidRPr="00284C5A">
        <w:rPr>
          <w:rFonts w:ascii="Times New Roman" w:hAnsi="Times New Roman"/>
        </w:rPr>
        <w:t xml:space="preserve">, es necesario el concepto de </w:t>
      </w:r>
      <w:r w:rsidRPr="00284C5A">
        <w:rPr>
          <w:rFonts w:ascii="Times New Roman" w:hAnsi="Times New Roman"/>
          <w:b/>
        </w:rPr>
        <w:t>valor absoluto</w:t>
      </w:r>
      <w:r w:rsidRPr="00284C5A">
        <w:rPr>
          <w:rFonts w:ascii="Times New Roman" w:hAnsi="Times New Roman"/>
        </w:rPr>
        <w:t>.</w:t>
      </w:r>
    </w:p>
    <w:p w14:paraId="1CBE040B" w14:textId="77777777" w:rsidR="009F4BEF" w:rsidRPr="00284C5A" w:rsidRDefault="009F4BEF" w:rsidP="009F4BEF">
      <w:pPr>
        <w:spacing w:after="0"/>
        <w:rPr>
          <w:rFonts w:ascii="Times New Roman" w:hAnsi="Times New Roman"/>
          <w:bCs/>
          <w:lang w:val="es-CO"/>
        </w:rPr>
      </w:pPr>
    </w:p>
    <w:tbl>
      <w:tblPr>
        <w:tblW w:w="9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917"/>
      </w:tblGrid>
      <w:tr w:rsidR="009F4BEF" w:rsidRPr="00010B64" w14:paraId="67B0411E" w14:textId="77777777" w:rsidTr="008C3FF8">
        <w:trPr>
          <w:trHeight w:val="270"/>
        </w:trPr>
        <w:tc>
          <w:tcPr>
            <w:tcW w:w="9200" w:type="dxa"/>
            <w:gridSpan w:val="2"/>
            <w:shd w:val="clear" w:color="auto" w:fill="000000"/>
          </w:tcPr>
          <w:p w14:paraId="40ADD42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1818A0B4" w14:textId="77777777" w:rsidTr="008C3FF8">
        <w:trPr>
          <w:trHeight w:val="1110"/>
        </w:trPr>
        <w:tc>
          <w:tcPr>
            <w:tcW w:w="845" w:type="dxa"/>
            <w:shd w:val="clear" w:color="auto" w:fill="auto"/>
          </w:tcPr>
          <w:p w14:paraId="6FBF0625"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Contenido</w:t>
            </w:r>
          </w:p>
        </w:tc>
        <w:tc>
          <w:tcPr>
            <w:tcW w:w="8354" w:type="dxa"/>
            <w:shd w:val="clear" w:color="auto" w:fill="auto"/>
          </w:tcPr>
          <w:p w14:paraId="6DF62C91" w14:textId="2AE0EF1B" w:rsidR="009F4BEF" w:rsidRPr="00911819" w:rsidRDefault="009F4BEF" w:rsidP="008C3FF8">
            <w:pPr>
              <w:spacing w:after="0"/>
              <w:rPr>
                <w:rFonts w:ascii="Times New Roman" w:hAnsi="Times New Roman"/>
                <w:lang w:val="es-CO"/>
              </w:rPr>
            </w:pPr>
            <w:r w:rsidRPr="00AD2923">
              <w:rPr>
                <w:rFonts w:ascii="Times New Roman" w:hAnsi="Times New Roman"/>
                <w:lang w:val="es-CO"/>
              </w:rPr>
              <w:t xml:space="preserve">El </w:t>
            </w:r>
            <w:r w:rsidRPr="00AD2923">
              <w:rPr>
                <w:rFonts w:ascii="Times New Roman" w:hAnsi="Times New Roman"/>
                <w:b/>
                <w:lang w:val="es-CO"/>
              </w:rPr>
              <w:t>valor absoluto</w:t>
            </w:r>
            <w:r w:rsidRPr="00AD2923">
              <w:rPr>
                <w:rFonts w:ascii="Times New Roman" w:hAnsi="Times New Roman"/>
                <w:lang w:val="es-CO"/>
              </w:rPr>
              <w:t xml:space="preserve"> de un número entero se representa escribiendo el número entre </w:t>
            </w:r>
            <w:r w:rsidRPr="00AD2923">
              <w:rPr>
                <w:rFonts w:ascii="Times New Roman" w:hAnsi="Times New Roman"/>
                <w:b/>
                <w:lang w:val="es-CO"/>
              </w:rPr>
              <w:t>dos líneas verticales</w:t>
            </w:r>
            <w:r w:rsidRPr="00AD2923">
              <w:rPr>
                <w:rFonts w:ascii="Times New Roman" w:hAnsi="Times New Roman"/>
                <w:lang w:val="es-CO"/>
              </w:rPr>
              <w:t xml:space="preserve"> y representa la distancia que hay entre ese número y cero. Por ejemplo, el valor absoluto de ‒4 es 4 (| ‒4 | = 4) y el valor absoluto de +15 es 15 (| 15 | = 15).</w:t>
            </w:r>
          </w:p>
        </w:tc>
      </w:tr>
    </w:tbl>
    <w:p w14:paraId="03D9CDC5" w14:textId="77777777" w:rsidR="009F4BEF" w:rsidRPr="00284C5A" w:rsidRDefault="009F4BEF" w:rsidP="009F4BEF">
      <w:pPr>
        <w:spacing w:after="0"/>
        <w:rPr>
          <w:rFonts w:ascii="Times New Roman" w:hAnsi="Times New Roman"/>
          <w:bCs/>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F4BEF" w:rsidRPr="00010B64" w14:paraId="030543DF" w14:textId="77777777" w:rsidTr="008C3FF8">
        <w:tc>
          <w:tcPr>
            <w:tcW w:w="8978" w:type="dxa"/>
            <w:gridSpan w:val="2"/>
            <w:shd w:val="clear" w:color="auto" w:fill="000000"/>
          </w:tcPr>
          <w:p w14:paraId="55B7B0C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6220E068" w14:textId="77777777" w:rsidTr="008C3FF8">
        <w:tc>
          <w:tcPr>
            <w:tcW w:w="2518" w:type="dxa"/>
            <w:shd w:val="clear" w:color="auto" w:fill="auto"/>
          </w:tcPr>
          <w:p w14:paraId="7C096E5E"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6460" w:type="dxa"/>
            <w:shd w:val="clear" w:color="auto" w:fill="auto"/>
          </w:tcPr>
          <w:p w14:paraId="10DBFA60"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Adición de números enteros del mismo signo</w:t>
            </w:r>
          </w:p>
        </w:tc>
      </w:tr>
      <w:tr w:rsidR="009F4BEF" w:rsidRPr="00010B64" w14:paraId="52ECDFDD" w14:textId="77777777" w:rsidTr="008C3FF8">
        <w:tc>
          <w:tcPr>
            <w:tcW w:w="2518" w:type="dxa"/>
            <w:shd w:val="clear" w:color="auto" w:fill="auto"/>
          </w:tcPr>
          <w:p w14:paraId="224DE414"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6460" w:type="dxa"/>
            <w:shd w:val="clear" w:color="auto" w:fill="auto"/>
          </w:tcPr>
          <w:p w14:paraId="21339521"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La </w:t>
            </w:r>
            <w:r w:rsidRPr="00AD2923">
              <w:rPr>
                <w:rFonts w:ascii="Times New Roman" w:hAnsi="Times New Roman"/>
                <w:b/>
                <w:lang w:val="es-CO"/>
              </w:rPr>
              <w:t>suma</w:t>
            </w:r>
            <w:r w:rsidRPr="00AD2923">
              <w:rPr>
                <w:rFonts w:ascii="Times New Roman" w:hAnsi="Times New Roman"/>
                <w:lang w:val="es-CO"/>
              </w:rPr>
              <w:t xml:space="preserve"> de dos o más números </w:t>
            </w:r>
            <w:r w:rsidRPr="00AD2923">
              <w:rPr>
                <w:rFonts w:ascii="Times New Roman" w:hAnsi="Times New Roman"/>
                <w:b/>
                <w:lang w:val="es-CO"/>
              </w:rPr>
              <w:t>enteros del mismo signo</w:t>
            </w:r>
            <w:r w:rsidRPr="00AD2923">
              <w:rPr>
                <w:rFonts w:ascii="Times New Roman" w:hAnsi="Times New Roman"/>
                <w:lang w:val="es-CO"/>
              </w:rPr>
              <w:t xml:space="preserve"> se halla adicionando los valores absolutos de los sumandos. A dicho resultado se le coloca el signo que poseen los números.</w:t>
            </w:r>
          </w:p>
        </w:tc>
      </w:tr>
    </w:tbl>
    <w:p w14:paraId="6455090F" w14:textId="77777777" w:rsidR="009F4BEF" w:rsidRPr="00284C5A" w:rsidRDefault="009F4BEF" w:rsidP="009F4BEF">
      <w:pPr>
        <w:spacing w:after="0"/>
        <w:rPr>
          <w:rFonts w:ascii="Times New Roman" w:hAnsi="Times New Roman"/>
          <w:bCs/>
          <w:lang w:val="es-CO"/>
        </w:rPr>
      </w:pPr>
    </w:p>
    <w:p w14:paraId="2D49743E" w14:textId="77777777" w:rsidR="009F4BEF" w:rsidRPr="00284C5A" w:rsidRDefault="009F4BEF" w:rsidP="009F4BEF">
      <w:pPr>
        <w:spacing w:after="0"/>
        <w:rPr>
          <w:rFonts w:ascii="Times New Roman" w:hAnsi="Times New Roman"/>
          <w:bCs/>
          <w:lang w:val="es-CO"/>
        </w:rPr>
      </w:pPr>
      <w:r w:rsidRPr="00284C5A">
        <w:rPr>
          <w:rFonts w:ascii="Times New Roman" w:hAnsi="Times New Roman"/>
          <w:bCs/>
          <w:lang w:val="es-CO"/>
        </w:rPr>
        <w:t>A continuación se expondrán algunos ejemplos de cómo se adicionan números enteros del mismo signo.</w:t>
      </w:r>
    </w:p>
    <w:p w14:paraId="75FD48A9" w14:textId="77777777" w:rsidR="009F4BEF" w:rsidRPr="00284C5A" w:rsidRDefault="009F4BEF" w:rsidP="009F4BEF">
      <w:pPr>
        <w:spacing w:after="0"/>
        <w:rPr>
          <w:rFonts w:ascii="Times New Roman" w:hAnsi="Times New Roman"/>
          <w:bCs/>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1276"/>
        <w:gridCol w:w="2268"/>
        <w:gridCol w:w="1701"/>
        <w:gridCol w:w="2312"/>
      </w:tblGrid>
      <w:tr w:rsidR="009F4BEF" w:rsidRPr="00010B64" w14:paraId="7F9BAE9A" w14:textId="77777777" w:rsidTr="008C3FF8">
        <w:tc>
          <w:tcPr>
            <w:tcW w:w="8828" w:type="dxa"/>
            <w:gridSpan w:val="5"/>
            <w:shd w:val="clear" w:color="auto" w:fill="auto"/>
          </w:tcPr>
          <w:p w14:paraId="10D968F1" w14:textId="77777777" w:rsidR="009F4BEF" w:rsidRPr="00AD2923" w:rsidRDefault="009F4BEF" w:rsidP="008C3FF8">
            <w:pPr>
              <w:spacing w:after="0"/>
              <w:jc w:val="center"/>
              <w:rPr>
                <w:rFonts w:ascii="Times New Roman" w:hAnsi="Times New Roman"/>
                <w:b/>
                <w:lang w:val="es-CO"/>
              </w:rPr>
            </w:pPr>
            <w:r w:rsidRPr="00AD2923">
              <w:rPr>
                <w:rFonts w:ascii="Times New Roman" w:hAnsi="Times New Roman"/>
                <w:b/>
                <w:lang w:val="es-CO"/>
              </w:rPr>
              <w:t>Adición de números enteros del mismo signo</w:t>
            </w:r>
          </w:p>
        </w:tc>
      </w:tr>
      <w:tr w:rsidR="009F4BEF" w:rsidRPr="00010B64" w14:paraId="27978527" w14:textId="77777777" w:rsidTr="008C3FF8">
        <w:tc>
          <w:tcPr>
            <w:tcW w:w="1271" w:type="dxa"/>
            <w:shd w:val="clear" w:color="auto" w:fill="auto"/>
          </w:tcPr>
          <w:p w14:paraId="12864DF9"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Si los números son:</w:t>
            </w:r>
          </w:p>
        </w:tc>
        <w:tc>
          <w:tcPr>
            <w:tcW w:w="1276" w:type="dxa"/>
            <w:shd w:val="clear" w:color="auto" w:fill="auto"/>
          </w:tcPr>
          <w:p w14:paraId="4569FF08"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Ejemplo</w:t>
            </w:r>
          </w:p>
        </w:tc>
        <w:tc>
          <w:tcPr>
            <w:tcW w:w="2268" w:type="dxa"/>
            <w:shd w:val="clear" w:color="auto" w:fill="auto"/>
          </w:tcPr>
          <w:p w14:paraId="0E69AAE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calcula el valor absoluto de los números (sumandos)</w:t>
            </w:r>
          </w:p>
        </w:tc>
        <w:tc>
          <w:tcPr>
            <w:tcW w:w="1701" w:type="dxa"/>
            <w:shd w:val="clear" w:color="auto" w:fill="auto"/>
          </w:tcPr>
          <w:p w14:paraId="06CD2C78"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halla la suma de los valores absolutos</w:t>
            </w:r>
          </w:p>
        </w:tc>
        <w:tc>
          <w:tcPr>
            <w:tcW w:w="2312" w:type="dxa"/>
            <w:shd w:val="clear" w:color="auto" w:fill="auto"/>
          </w:tcPr>
          <w:p w14:paraId="082FA9F3"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coloca el signo de la suma (es el mismo de los sumandos)</w:t>
            </w:r>
          </w:p>
        </w:tc>
      </w:tr>
      <w:tr w:rsidR="009F4BEF" w:rsidRPr="00010B64" w14:paraId="0CCDEB26" w14:textId="77777777" w:rsidTr="008C3FF8">
        <w:tc>
          <w:tcPr>
            <w:tcW w:w="1271" w:type="dxa"/>
            <w:shd w:val="clear" w:color="auto" w:fill="auto"/>
          </w:tcPr>
          <w:p w14:paraId="7ADBF3A5"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Negativos</w:t>
            </w:r>
          </w:p>
        </w:tc>
        <w:tc>
          <w:tcPr>
            <w:tcW w:w="1276" w:type="dxa"/>
            <w:shd w:val="clear" w:color="auto" w:fill="auto"/>
          </w:tcPr>
          <w:p w14:paraId="631EEFE9"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(− 12)</w:t>
            </w:r>
          </w:p>
        </w:tc>
        <w:tc>
          <w:tcPr>
            <w:tcW w:w="2268" w:type="dxa"/>
            <w:shd w:val="clear" w:color="auto" w:fill="auto"/>
          </w:tcPr>
          <w:p w14:paraId="34E697EF"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−3</w:t>
            </w:r>
            <w:r w:rsidRPr="00010B64">
              <w:rPr>
                <w:rFonts w:ascii="Times New Roman" w:hAnsi="Times New Roman"/>
                <w:lang w:val="es-CO"/>
              </w:rPr>
              <w:t xml:space="preserve"> </w:t>
            </w:r>
            <w:r w:rsidRPr="00AD2923">
              <w:rPr>
                <w:rFonts w:ascii="Times New Roman" w:hAnsi="Times New Roman"/>
                <w:lang w:val="es-CO"/>
              </w:rPr>
              <w:t>| = 3</w:t>
            </w:r>
          </w:p>
          <w:p w14:paraId="0D5F80F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− 12</w:t>
            </w:r>
            <w:r w:rsidRPr="00010B64">
              <w:rPr>
                <w:rFonts w:ascii="Times New Roman" w:hAnsi="Times New Roman"/>
                <w:lang w:val="es-CO"/>
              </w:rPr>
              <w:t xml:space="preserve"> </w:t>
            </w:r>
            <w:r w:rsidRPr="00AD2923">
              <w:rPr>
                <w:rFonts w:ascii="Times New Roman" w:hAnsi="Times New Roman"/>
                <w:lang w:val="es-CO"/>
              </w:rPr>
              <w:t>| = 12</w:t>
            </w:r>
          </w:p>
        </w:tc>
        <w:tc>
          <w:tcPr>
            <w:tcW w:w="1701" w:type="dxa"/>
            <w:shd w:val="clear" w:color="auto" w:fill="auto"/>
          </w:tcPr>
          <w:p w14:paraId="23E28494"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3 + 12 = 15</w:t>
            </w:r>
          </w:p>
        </w:tc>
        <w:tc>
          <w:tcPr>
            <w:tcW w:w="2312" w:type="dxa"/>
            <w:shd w:val="clear" w:color="auto" w:fill="auto"/>
          </w:tcPr>
          <w:p w14:paraId="4404F23D"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−3+ (− 12) = −15</w:t>
            </w:r>
          </w:p>
        </w:tc>
      </w:tr>
      <w:tr w:rsidR="009F4BEF" w:rsidRPr="00010B64" w14:paraId="61F9D84E" w14:textId="77777777" w:rsidTr="008C3FF8">
        <w:tc>
          <w:tcPr>
            <w:tcW w:w="1271" w:type="dxa"/>
            <w:shd w:val="clear" w:color="auto" w:fill="auto"/>
          </w:tcPr>
          <w:p w14:paraId="52C2D43D"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Positivos</w:t>
            </w:r>
          </w:p>
          <w:p w14:paraId="17551449" w14:textId="77777777" w:rsidR="009F4BEF" w:rsidRPr="00AD2923" w:rsidRDefault="009F4BEF" w:rsidP="008C3FF8">
            <w:pPr>
              <w:spacing w:after="0"/>
              <w:jc w:val="center"/>
              <w:rPr>
                <w:rFonts w:ascii="Times New Roman" w:hAnsi="Times New Roman"/>
                <w:lang w:val="es-CO"/>
              </w:rPr>
            </w:pPr>
          </w:p>
        </w:tc>
        <w:tc>
          <w:tcPr>
            <w:tcW w:w="1276" w:type="dxa"/>
            <w:shd w:val="clear" w:color="auto" w:fill="auto"/>
          </w:tcPr>
          <w:p w14:paraId="35F7EC1E"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57 + 72</w:t>
            </w:r>
          </w:p>
        </w:tc>
        <w:tc>
          <w:tcPr>
            <w:tcW w:w="2268" w:type="dxa"/>
            <w:shd w:val="clear" w:color="auto" w:fill="auto"/>
          </w:tcPr>
          <w:p w14:paraId="032A0C33"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57</w:t>
            </w:r>
            <w:r w:rsidRPr="00010B64">
              <w:rPr>
                <w:rFonts w:ascii="Times New Roman" w:hAnsi="Times New Roman"/>
                <w:lang w:val="es-CO"/>
              </w:rPr>
              <w:t xml:space="preserve"> </w:t>
            </w:r>
            <w:r w:rsidRPr="00AD2923">
              <w:rPr>
                <w:rFonts w:ascii="Times New Roman" w:hAnsi="Times New Roman"/>
                <w:lang w:val="es-CO"/>
              </w:rPr>
              <w:t>| = 57</w:t>
            </w:r>
          </w:p>
          <w:p w14:paraId="7F22B71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72</w:t>
            </w:r>
            <w:r w:rsidRPr="00010B64">
              <w:rPr>
                <w:rFonts w:ascii="Times New Roman" w:hAnsi="Times New Roman"/>
                <w:lang w:val="es-CO"/>
              </w:rPr>
              <w:t xml:space="preserve"> </w:t>
            </w:r>
            <w:r w:rsidRPr="00AD2923">
              <w:rPr>
                <w:rFonts w:ascii="Times New Roman" w:hAnsi="Times New Roman"/>
                <w:lang w:val="es-CO"/>
              </w:rPr>
              <w:t>| = 72</w:t>
            </w:r>
          </w:p>
        </w:tc>
        <w:tc>
          <w:tcPr>
            <w:tcW w:w="1701" w:type="dxa"/>
            <w:shd w:val="clear" w:color="auto" w:fill="auto"/>
          </w:tcPr>
          <w:p w14:paraId="71D636BB"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57 + 72 = 129</w:t>
            </w:r>
          </w:p>
        </w:tc>
        <w:tc>
          <w:tcPr>
            <w:tcW w:w="2312" w:type="dxa"/>
            <w:shd w:val="clear" w:color="auto" w:fill="auto"/>
          </w:tcPr>
          <w:p w14:paraId="41FEAB2E"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57 + 72 = 129</w:t>
            </w:r>
          </w:p>
        </w:tc>
      </w:tr>
    </w:tbl>
    <w:p w14:paraId="48EC04F2" w14:textId="77777777" w:rsidR="009F4BEF" w:rsidRPr="00284C5A" w:rsidRDefault="009F4BEF" w:rsidP="009F4BEF">
      <w:pPr>
        <w:spacing w:after="0"/>
        <w:rPr>
          <w:rFonts w:ascii="Times New Roman" w:hAnsi="Times New Roman"/>
          <w:lang w:val="es-CO"/>
        </w:rPr>
      </w:pPr>
    </w:p>
    <w:p w14:paraId="2186A53D"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Como en el caso de las canicas de Pedro, existen muchas otras situaciones en las cuales se deben adicionar números enteros del mismo signo, observa algunas de ellas:</w:t>
      </w:r>
    </w:p>
    <w:p w14:paraId="457DC929" w14:textId="77777777" w:rsidR="009F4BEF" w:rsidRPr="00284C5A" w:rsidRDefault="009F4BEF" w:rsidP="009F4BEF">
      <w:pPr>
        <w:spacing w:after="0"/>
        <w:rPr>
          <w:rFonts w:ascii="Times New Roman" w:hAnsi="Times New Roman"/>
          <w:lang w:val="es-CO"/>
        </w:rPr>
      </w:pPr>
    </w:p>
    <w:p w14:paraId="059B05FC"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Si le debo a un amigo $10 000 y a mi mamá le debo $15 000, ¿cuánto dinero debo en total?</w:t>
      </w:r>
    </w:p>
    <w:p w14:paraId="27415117"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Se calcula el valor absoluto de los números: | −10 000 | = 10 000 y | −15 000 | = 15 000. Se halla la suma de los valores absolutos: 10 000 + 15 000 = 25 000. Se escribe el signo de la suma ‒10 000 + (‒15 000) = ‒25 000 (como ambos sumandos son negativos, la suma es negativa).</w:t>
      </w:r>
    </w:p>
    <w:p w14:paraId="0FD0B035"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De este modo, debo en total $25 000, que se escribe ‒$25 000.</w:t>
      </w:r>
    </w:p>
    <w:p w14:paraId="5404945B"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El día de mi cumpleaños mi tío me regaló $20 000 y mis abuelos $50 000, ¿cuánto dinero tengo en total?</w:t>
      </w:r>
    </w:p>
    <w:p w14:paraId="4EBC3C40" w14:textId="77777777" w:rsidR="009F4BEF" w:rsidRPr="00284C5A" w:rsidRDefault="009F4BEF" w:rsidP="009F4BEF">
      <w:pPr>
        <w:pStyle w:val="Prrafodelista"/>
        <w:rPr>
          <w:rFonts w:ascii="Times New Roman" w:hAnsi="Times New Roman"/>
          <w:lang w:val="es-CO"/>
        </w:rPr>
      </w:pPr>
    </w:p>
    <w:p w14:paraId="2660513F" w14:textId="77777777" w:rsidR="009F4BEF" w:rsidRPr="00284C5A" w:rsidRDefault="009F4BEF" w:rsidP="009F4BEF">
      <w:pPr>
        <w:pStyle w:val="Prrafodelista"/>
        <w:rPr>
          <w:rFonts w:ascii="Times New Roman" w:hAnsi="Times New Roman"/>
          <w:lang w:val="es-CO"/>
        </w:rPr>
      </w:pPr>
      <w:r w:rsidRPr="00284C5A">
        <w:rPr>
          <w:rFonts w:ascii="Times New Roman" w:hAnsi="Times New Roman"/>
          <w:lang w:val="es-CO"/>
        </w:rPr>
        <w:t>Se calcula el valor absoluto de los números: | 20 000 | = 20 000 y | 50 000 | = 50 000. Se halla la suma de los valores absolutos: 20 000 + 50 000 = 70 000. Se escribe el signo de la suma 20 000 + 50 000 = 70 000 (como ambos sumandos son positivos, la suma es positiva).</w:t>
      </w:r>
    </w:p>
    <w:p w14:paraId="5819AA3D" w14:textId="77777777" w:rsidR="009F4BEF" w:rsidRPr="00284C5A" w:rsidRDefault="009F4BEF" w:rsidP="009F4BEF">
      <w:pPr>
        <w:pStyle w:val="Prrafodelista"/>
        <w:rPr>
          <w:rFonts w:ascii="Times New Roman" w:hAnsi="Times New Roman"/>
          <w:lang w:val="es-CO"/>
        </w:rPr>
      </w:pPr>
    </w:p>
    <w:p w14:paraId="6BA4C385" w14:textId="77777777" w:rsidR="009F4BEF" w:rsidRPr="00284C5A" w:rsidRDefault="009F4BEF" w:rsidP="009F4BEF">
      <w:pPr>
        <w:pStyle w:val="Prrafodelista"/>
        <w:rPr>
          <w:rFonts w:ascii="Times New Roman" w:hAnsi="Times New Roman"/>
          <w:lang w:val="es-CO"/>
        </w:rPr>
      </w:pPr>
      <w:r w:rsidRPr="00284C5A">
        <w:rPr>
          <w:rFonts w:ascii="Times New Roman" w:hAnsi="Times New Roman"/>
          <w:lang w:val="es-CO"/>
        </w:rPr>
        <w:t>Así, tengo en total $70 000, que se escribe +$70 000.</w:t>
      </w:r>
    </w:p>
    <w:p w14:paraId="2AEDAB98"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1.2 La a</w:t>
      </w:r>
      <w:r w:rsidRPr="00284C5A">
        <w:rPr>
          <w:rFonts w:ascii="Times New Roman" w:hAnsi="Times New Roman"/>
          <w:b/>
        </w:rPr>
        <w:t>dición de números enteros de diferente signo</w:t>
      </w:r>
    </w:p>
    <w:p w14:paraId="7ADCBDCF" w14:textId="77777777" w:rsidR="009F4BEF" w:rsidRPr="00284C5A" w:rsidRDefault="009F4BEF" w:rsidP="009F4BEF">
      <w:pPr>
        <w:spacing w:after="0"/>
        <w:rPr>
          <w:rFonts w:ascii="Times New Roman" w:hAnsi="Times New Roman"/>
          <w:color w:val="000000"/>
          <w:lang w:val="es-CO"/>
        </w:rPr>
      </w:pPr>
    </w:p>
    <w:p w14:paraId="016A9501"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Para comprender el proceso de adicionar números entero</w:t>
      </w:r>
      <w:r>
        <w:rPr>
          <w:rFonts w:ascii="Times New Roman" w:hAnsi="Times New Roman"/>
          <w:lang w:val="es-CO"/>
        </w:rPr>
        <w:t>s de diferente signo</w:t>
      </w:r>
      <w:r w:rsidRPr="00284C5A">
        <w:rPr>
          <w:rFonts w:ascii="Times New Roman" w:hAnsi="Times New Roman"/>
          <w:lang w:val="es-CO"/>
        </w:rPr>
        <w:t xml:space="preserve"> se considerará la siguiente situación:</w:t>
      </w:r>
    </w:p>
    <w:p w14:paraId="70E302EE" w14:textId="77777777" w:rsidR="009F4BEF" w:rsidRPr="00284C5A" w:rsidRDefault="009F4BEF" w:rsidP="009F4BEF">
      <w:pPr>
        <w:spacing w:after="0"/>
        <w:rPr>
          <w:rFonts w:ascii="Times New Roman" w:hAnsi="Times New Roman"/>
          <w:lang w:val="es-CO"/>
        </w:rPr>
      </w:pPr>
    </w:p>
    <w:p w14:paraId="4FF44DD0"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Sergio debía 13 canicas a Luis y le ganó 8 a Sebastián, ¿cuántas canicas tiene o debe Sergio?</w:t>
      </w:r>
    </w:p>
    <w:p w14:paraId="6A59F269" w14:textId="77777777" w:rsidR="009F4BEF" w:rsidRPr="00284C5A" w:rsidRDefault="009F4BEF" w:rsidP="009F4BEF">
      <w:pPr>
        <w:pStyle w:val="Prrafodelista"/>
        <w:spacing w:after="0"/>
        <w:rPr>
          <w:rFonts w:ascii="Times New Roman" w:hAnsi="Times New Roman"/>
          <w:color w:val="000000"/>
          <w:lang w:val="es-CO"/>
        </w:rPr>
      </w:pPr>
    </w:p>
    <w:p w14:paraId="17B59BC9" w14:textId="77777777" w:rsidR="009F4BEF" w:rsidRPr="00284C5A" w:rsidRDefault="009F4BEF" w:rsidP="009F4BEF">
      <w:pPr>
        <w:pStyle w:val="Textocomentario"/>
        <w:rPr>
          <w:rFonts w:ascii="Times New Roman" w:hAnsi="Times New Roman"/>
          <w:sz w:val="24"/>
          <w:szCs w:val="24"/>
        </w:rPr>
      </w:pPr>
      <w:r w:rsidRPr="00284C5A">
        <w:rPr>
          <w:rFonts w:ascii="Times New Roman" w:hAnsi="Times New Roman"/>
          <w:color w:val="000000"/>
          <w:sz w:val="24"/>
          <w:szCs w:val="24"/>
          <w:lang w:val="es-CO"/>
        </w:rPr>
        <w:t xml:space="preserve">Para saber si Sergio tiene o debe canicas, </w:t>
      </w:r>
      <w:r w:rsidRPr="00284C5A">
        <w:rPr>
          <w:rFonts w:ascii="Times New Roman" w:hAnsi="Times New Roman"/>
          <w:sz w:val="24"/>
          <w:szCs w:val="24"/>
        </w:rPr>
        <w:t>observa cómo se representa la adición de números enteros de diferente signo en la recta numérica.</w:t>
      </w:r>
    </w:p>
    <w:p w14:paraId="2D26283E"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005CC3">
        <w:rPr>
          <w:rFonts w:ascii="Times New Roman" w:hAnsi="Times New Roman"/>
          <w:color w:val="000000"/>
          <w:lang w:val="es-CO"/>
        </w:rPr>
        <w:t>Se ubican</w:t>
      </w:r>
      <w:r w:rsidRPr="00284C5A">
        <w:rPr>
          <w:rFonts w:ascii="Times New Roman" w:hAnsi="Times New Roman"/>
          <w:color w:val="000000"/>
          <w:lang w:val="es-CO"/>
        </w:rPr>
        <w:t xml:space="preserve"> las cantidades en la recta numérica como se aprecia en la imagen.</w:t>
      </w:r>
    </w:p>
    <w:p w14:paraId="2BE28B2C" w14:textId="77777777" w:rsidR="009F4BEF" w:rsidRPr="00284C5A" w:rsidRDefault="009F4BEF" w:rsidP="009F4BEF">
      <w:pPr>
        <w:pStyle w:val="Prrafodelista"/>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8"/>
        <w:gridCol w:w="7206"/>
      </w:tblGrid>
      <w:tr w:rsidR="009F4BEF" w:rsidRPr="00010B64" w14:paraId="3A984D55" w14:textId="77777777" w:rsidTr="008C3FF8">
        <w:tc>
          <w:tcPr>
            <w:tcW w:w="9033" w:type="dxa"/>
            <w:gridSpan w:val="2"/>
            <w:shd w:val="clear" w:color="auto" w:fill="0D0D0D"/>
          </w:tcPr>
          <w:p w14:paraId="2D01D6C0"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700A0B8C" w14:textId="77777777" w:rsidTr="008C3FF8">
        <w:tc>
          <w:tcPr>
            <w:tcW w:w="2518" w:type="dxa"/>
            <w:shd w:val="clear" w:color="auto" w:fill="auto"/>
          </w:tcPr>
          <w:p w14:paraId="7FDB779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2187C12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2</w:t>
            </w:r>
          </w:p>
        </w:tc>
      </w:tr>
      <w:tr w:rsidR="009F4BEF" w:rsidRPr="00010B64" w14:paraId="4FA0BA37" w14:textId="77777777" w:rsidTr="008C3FF8">
        <w:tc>
          <w:tcPr>
            <w:tcW w:w="2518" w:type="dxa"/>
            <w:shd w:val="clear" w:color="auto" w:fill="auto"/>
          </w:tcPr>
          <w:p w14:paraId="4C69E8E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1618C74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Adición de números enteros de diferente signo</w:t>
            </w:r>
          </w:p>
        </w:tc>
      </w:tr>
      <w:tr w:rsidR="009F4BEF" w:rsidRPr="00010B64" w14:paraId="5EE61640" w14:textId="77777777" w:rsidTr="008C3FF8">
        <w:tc>
          <w:tcPr>
            <w:tcW w:w="2518" w:type="dxa"/>
            <w:shd w:val="clear" w:color="auto" w:fill="auto"/>
          </w:tcPr>
          <w:p w14:paraId="6414B34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515" w:type="dxa"/>
            <w:shd w:val="clear" w:color="auto" w:fill="auto"/>
          </w:tcPr>
          <w:p w14:paraId="092DDEAB" w14:textId="2BE0F50A" w:rsidR="009F4BEF" w:rsidRPr="00010B64" w:rsidRDefault="009F4BEF" w:rsidP="008C3FF8">
            <w:pPr>
              <w:spacing w:after="0"/>
              <w:rPr>
                <w:rFonts w:ascii="Times New Roman" w:hAnsi="Times New Roman"/>
                <w:noProof/>
                <w:color w:val="000000"/>
                <w:sz w:val="22"/>
                <w:szCs w:val="22"/>
                <w:lang w:val="es-ES" w:eastAsia="es-ES"/>
              </w:rPr>
            </w:pPr>
            <w:r w:rsidRPr="00010B64">
              <w:rPr>
                <w:rFonts w:ascii="Times New Roman" w:hAnsi="Times New Roman"/>
                <w:noProof/>
                <w:color w:val="000000"/>
                <w:sz w:val="22"/>
                <w:szCs w:val="22"/>
                <w:lang w:val="es-CO" w:eastAsia="es-CO"/>
              </w:rPr>
              <w:drawing>
                <wp:inline distT="0" distB="0" distL="0" distR="0" wp14:anchorId="28B8AEFF" wp14:editId="7A47B468">
                  <wp:extent cx="4429125" cy="2009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9125" cy="2009775"/>
                          </a:xfrm>
                          <a:prstGeom prst="rect">
                            <a:avLst/>
                          </a:prstGeom>
                          <a:noFill/>
                          <a:ln>
                            <a:noFill/>
                          </a:ln>
                        </pic:spPr>
                      </pic:pic>
                    </a:graphicData>
                  </a:graphic>
                </wp:inline>
              </w:drawing>
            </w:r>
          </w:p>
          <w:p w14:paraId="3FC40AFB" w14:textId="77777777" w:rsidR="009F4BEF" w:rsidRPr="008C3FF8"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ES" w:eastAsia="es-ES"/>
              </w:rPr>
              <w:t>–13 + 8 = –5</w:t>
            </w:r>
          </w:p>
        </w:tc>
      </w:tr>
      <w:tr w:rsidR="009F4BEF" w:rsidRPr="00010B64" w14:paraId="6222D137" w14:textId="77777777" w:rsidTr="008C3FF8">
        <w:tc>
          <w:tcPr>
            <w:tcW w:w="2518" w:type="dxa"/>
            <w:shd w:val="clear" w:color="auto" w:fill="auto"/>
          </w:tcPr>
          <w:p w14:paraId="3BF071A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515" w:type="dxa"/>
            <w:shd w:val="clear" w:color="auto" w:fill="auto"/>
          </w:tcPr>
          <w:p w14:paraId="124452A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Al representar adiciones de números enteros de diferente signo en la recta numérica, el segundo sumando se ubica a partir de donde termina el primero. En caso de haber un tercer sumando, éste se ubica a partir de donde termina el segundo y así sucesivamente, según la cantidad de sumandos.</w:t>
            </w:r>
          </w:p>
        </w:tc>
      </w:tr>
    </w:tbl>
    <w:p w14:paraId="6CC105F1" w14:textId="77777777" w:rsidR="009F4BEF" w:rsidRPr="00284C5A" w:rsidRDefault="009F4BEF" w:rsidP="009F4BEF">
      <w:pPr>
        <w:pStyle w:val="Prrafodelista"/>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415"/>
      </w:tblGrid>
      <w:tr w:rsidR="009F4BEF" w:rsidRPr="00010B64" w14:paraId="62BE9431" w14:textId="77777777" w:rsidTr="008C3FF8">
        <w:tc>
          <w:tcPr>
            <w:tcW w:w="8828" w:type="dxa"/>
            <w:gridSpan w:val="2"/>
            <w:shd w:val="clear" w:color="auto" w:fill="000000"/>
          </w:tcPr>
          <w:p w14:paraId="440DDC05"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5CB10745" w14:textId="77777777" w:rsidTr="008C3FF8">
        <w:tc>
          <w:tcPr>
            <w:tcW w:w="1413" w:type="dxa"/>
            <w:shd w:val="clear" w:color="auto" w:fill="auto"/>
          </w:tcPr>
          <w:p w14:paraId="4447F69D"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17CCC492"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Para representar la suma de números enteros se debe tener presente que:</w:t>
            </w:r>
          </w:p>
          <w:p w14:paraId="259DDF38" w14:textId="77777777" w:rsidR="009F4BEF" w:rsidRPr="008C3FF8" w:rsidRDefault="009F4BEF" w:rsidP="008C3FF8">
            <w:pPr>
              <w:spacing w:after="0"/>
              <w:rPr>
                <w:rFonts w:ascii="Times New Roman" w:hAnsi="Times New Roman"/>
                <w:lang w:val="es-MX"/>
              </w:rPr>
            </w:pPr>
          </w:p>
          <w:p w14:paraId="34893A71" w14:textId="77777777" w:rsidR="009F4BEF" w:rsidRPr="008C3FF8" w:rsidRDefault="009F4BEF" w:rsidP="008C3FF8">
            <w:pPr>
              <w:pStyle w:val="Prrafodelista"/>
              <w:numPr>
                <w:ilvl w:val="0"/>
                <w:numId w:val="10"/>
              </w:numPr>
              <w:spacing w:after="0"/>
              <w:ind w:left="377"/>
              <w:rPr>
                <w:rFonts w:ascii="Times New Roman" w:hAnsi="Times New Roman"/>
                <w:lang w:val="es-MX"/>
              </w:rPr>
            </w:pPr>
            <w:r w:rsidRPr="008C3FF8">
              <w:rPr>
                <w:rFonts w:ascii="Times New Roman" w:hAnsi="Times New Roman"/>
                <w:lang w:val="es-MX"/>
              </w:rPr>
              <w:t>Los sumandos se representan con flechas.</w:t>
            </w:r>
          </w:p>
          <w:p w14:paraId="0F93C563" w14:textId="77777777" w:rsidR="009F4BEF" w:rsidRPr="008C3FF8" w:rsidRDefault="009F4BEF" w:rsidP="008C3FF8">
            <w:pPr>
              <w:pStyle w:val="Prrafodelista"/>
              <w:numPr>
                <w:ilvl w:val="0"/>
                <w:numId w:val="10"/>
              </w:numPr>
              <w:spacing w:after="0"/>
              <w:ind w:left="377"/>
              <w:rPr>
                <w:rFonts w:ascii="Times New Roman" w:hAnsi="Times New Roman"/>
                <w:lang w:val="es-MX"/>
              </w:rPr>
            </w:pPr>
            <w:r w:rsidRPr="008C3FF8">
              <w:rPr>
                <w:rFonts w:ascii="Times New Roman" w:hAnsi="Times New Roman"/>
                <w:lang w:val="es-MX"/>
              </w:rPr>
              <w:t>Los sumandos se ubican de forma consecutiva; donde termina una flecha comienza la otra y éstas cambian de sentido si los números tienen signos opuestos.</w:t>
            </w:r>
          </w:p>
          <w:p w14:paraId="3308339E" w14:textId="77777777" w:rsidR="009F4BEF" w:rsidRPr="00AD2923" w:rsidRDefault="009F4BEF" w:rsidP="008C3FF8">
            <w:pPr>
              <w:pStyle w:val="Prrafodelista"/>
              <w:numPr>
                <w:ilvl w:val="0"/>
                <w:numId w:val="10"/>
              </w:numPr>
              <w:spacing w:after="0"/>
              <w:ind w:left="377"/>
              <w:rPr>
                <w:rFonts w:ascii="Times New Roman" w:hAnsi="Times New Roman"/>
                <w:lang w:val="es-CO"/>
              </w:rPr>
            </w:pPr>
            <w:r w:rsidRPr="008C3FF8">
              <w:rPr>
                <w:rFonts w:ascii="Times New Roman" w:hAnsi="Times New Roman"/>
                <w:lang w:val="es-MX"/>
              </w:rPr>
              <w:t>La suma se representa con una flecha que parte del origen del primer sumando y termina en el extremo del segundo sumando.</w:t>
            </w:r>
          </w:p>
        </w:tc>
      </w:tr>
    </w:tbl>
    <w:p w14:paraId="0E70B7DD" w14:textId="77777777" w:rsidR="009F4BEF" w:rsidRPr="00284C5A" w:rsidRDefault="009F4BEF" w:rsidP="009F4BEF">
      <w:pPr>
        <w:pStyle w:val="Prrafodelista"/>
        <w:spacing w:after="0"/>
        <w:rPr>
          <w:rFonts w:ascii="Times New Roman" w:hAnsi="Times New Roman"/>
          <w:color w:val="000000"/>
          <w:lang w:val="es-CO"/>
        </w:rPr>
      </w:pPr>
    </w:p>
    <w:p w14:paraId="154A4BF1" w14:textId="77777777" w:rsidR="009F4BEF" w:rsidRPr="00284C5A" w:rsidRDefault="009F4BEF" w:rsidP="009F4BEF">
      <w:pPr>
        <w:pStyle w:val="Prrafodelista"/>
        <w:numPr>
          <w:ilvl w:val="0"/>
          <w:numId w:val="10"/>
        </w:numPr>
        <w:spacing w:after="0"/>
        <w:rPr>
          <w:rFonts w:ascii="Times New Roman" w:hAnsi="Times New Roman"/>
          <w:color w:val="000000"/>
          <w:lang w:val="es-CO"/>
        </w:rPr>
      </w:pPr>
      <w:r w:rsidRPr="00284C5A">
        <w:rPr>
          <w:rFonts w:ascii="Times New Roman" w:hAnsi="Times New Roman"/>
          <w:color w:val="000000"/>
          <w:lang w:val="es-CO"/>
        </w:rPr>
        <w:t>Se resuelve la adición utilizando los valores absolutos.</w:t>
      </w:r>
    </w:p>
    <w:p w14:paraId="5E5007EF" w14:textId="77777777" w:rsidR="009F4BEF" w:rsidRPr="00284C5A" w:rsidRDefault="009F4BEF" w:rsidP="009F4BEF">
      <w:pPr>
        <w:spacing w:after="0"/>
        <w:rPr>
          <w:rFonts w:ascii="Times New Roman" w:hAnsi="Times New Roman"/>
          <w:lang w:val="es-CO"/>
        </w:rPr>
      </w:pPr>
    </w:p>
    <w:p w14:paraId="3F4D3C2F"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lang w:val="es-CO"/>
        </w:rPr>
        <w:t xml:space="preserve">Canicas que debe Sergio 13: </w:t>
      </w:r>
      <w:r w:rsidRPr="00284C5A">
        <w:rPr>
          <w:rFonts w:ascii="Times New Roman" w:hAnsi="Times New Roman"/>
          <w:color w:val="000000"/>
          <w:lang w:val="es-CO"/>
        </w:rPr>
        <w:t>‒13. Valor absoluto de ‒13: | ‒13 | = 13.</w:t>
      </w:r>
    </w:p>
    <w:p w14:paraId="110AA12E"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Canicas que ganó Sergio 8: +8. Valor absoluto de +8: | +8 | = 8.</w:t>
      </w:r>
    </w:p>
    <w:p w14:paraId="5FD62DD6" w14:textId="77777777" w:rsidR="009F4BEF" w:rsidRPr="00284C5A" w:rsidRDefault="009F4BEF" w:rsidP="009F4BEF">
      <w:pPr>
        <w:spacing w:after="0"/>
        <w:ind w:left="708"/>
        <w:rPr>
          <w:rFonts w:ascii="Times New Roman" w:hAnsi="Times New Roman"/>
          <w:color w:val="000000"/>
          <w:lang w:val="es-CO"/>
        </w:rPr>
      </w:pPr>
    </w:p>
    <w:p w14:paraId="36A95990"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lastRenderedPageBreak/>
        <w:t>Como es mayor el valor absoluto de ‒13 entonces la suma tendrá signo negativo: ‒13 + 8 = ‒5.</w:t>
      </w:r>
    </w:p>
    <w:p w14:paraId="19DDB598" w14:textId="77777777" w:rsidR="009F4BEF" w:rsidRPr="00284C5A" w:rsidRDefault="009F4BEF" w:rsidP="009F4BEF">
      <w:pPr>
        <w:spacing w:after="0"/>
        <w:ind w:left="708"/>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415"/>
      </w:tblGrid>
      <w:tr w:rsidR="009F4BEF" w:rsidRPr="00010B64" w14:paraId="4356B349" w14:textId="77777777" w:rsidTr="008C3FF8">
        <w:tc>
          <w:tcPr>
            <w:tcW w:w="8828" w:type="dxa"/>
            <w:gridSpan w:val="2"/>
            <w:shd w:val="clear" w:color="auto" w:fill="000000"/>
          </w:tcPr>
          <w:p w14:paraId="698C383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062EF633" w14:textId="77777777" w:rsidTr="008C3FF8">
        <w:tc>
          <w:tcPr>
            <w:tcW w:w="1413" w:type="dxa"/>
            <w:shd w:val="clear" w:color="auto" w:fill="auto"/>
          </w:tcPr>
          <w:p w14:paraId="7028CEA9"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415" w:type="dxa"/>
            <w:shd w:val="clear" w:color="auto" w:fill="auto"/>
          </w:tcPr>
          <w:p w14:paraId="688D0CBF"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Adición de números enteros de diferente signo</w:t>
            </w:r>
            <w:r w:rsidRPr="00010B64">
              <w:rPr>
                <w:rFonts w:ascii="Times New Roman" w:hAnsi="Times New Roman"/>
                <w:lang w:val="es-CO"/>
              </w:rPr>
              <w:t xml:space="preserve"> </w:t>
            </w:r>
          </w:p>
        </w:tc>
      </w:tr>
      <w:tr w:rsidR="009F4BEF" w:rsidRPr="00010B64" w14:paraId="2DA48EF4" w14:textId="77777777" w:rsidTr="008C3FF8">
        <w:tc>
          <w:tcPr>
            <w:tcW w:w="1413" w:type="dxa"/>
            <w:shd w:val="clear" w:color="auto" w:fill="auto"/>
          </w:tcPr>
          <w:p w14:paraId="52A7AAD7"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0551C94F"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La </w:t>
            </w:r>
            <w:r w:rsidRPr="00AD2923">
              <w:rPr>
                <w:rFonts w:ascii="Times New Roman" w:hAnsi="Times New Roman"/>
                <w:b/>
                <w:lang w:val="es-CO"/>
              </w:rPr>
              <w:t>suma</w:t>
            </w:r>
            <w:r w:rsidRPr="00AD2923">
              <w:rPr>
                <w:rFonts w:ascii="Times New Roman" w:hAnsi="Times New Roman"/>
                <w:lang w:val="es-CO"/>
              </w:rPr>
              <w:t xml:space="preserve"> de dos o más números </w:t>
            </w:r>
            <w:r w:rsidRPr="00AD2923">
              <w:rPr>
                <w:rFonts w:ascii="Times New Roman" w:hAnsi="Times New Roman"/>
                <w:b/>
                <w:lang w:val="es-CO"/>
              </w:rPr>
              <w:t>enteros de diferente signo</w:t>
            </w:r>
            <w:r w:rsidRPr="00AD2923">
              <w:rPr>
                <w:rFonts w:ascii="Times New Roman" w:hAnsi="Times New Roman"/>
                <w:lang w:val="es-CO"/>
              </w:rPr>
              <w:t xml:space="preserve"> se halla restando los valores absolutos de los sumandos. Al resultado se le coloca el signo del número entero que tenga el mayor valor absoluto.</w:t>
            </w:r>
          </w:p>
        </w:tc>
      </w:tr>
    </w:tbl>
    <w:p w14:paraId="1D0CE369"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9F4BEF" w:rsidRPr="00010B64" w14:paraId="5E713EDF" w14:textId="77777777" w:rsidTr="008C3FF8">
        <w:tc>
          <w:tcPr>
            <w:tcW w:w="8828" w:type="dxa"/>
            <w:gridSpan w:val="2"/>
            <w:shd w:val="clear" w:color="auto" w:fill="000000"/>
          </w:tcPr>
          <w:p w14:paraId="127CF28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4E969039" w14:textId="77777777" w:rsidTr="008C3FF8">
        <w:tc>
          <w:tcPr>
            <w:tcW w:w="846" w:type="dxa"/>
            <w:shd w:val="clear" w:color="auto" w:fill="auto"/>
          </w:tcPr>
          <w:p w14:paraId="3985C754"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5C3CC4F2"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Cuando se escribe la adición de números enteros de diferente signo es conveniente escribir cada sumando entre paréntesis. Por ejemplo:</w:t>
            </w:r>
          </w:p>
          <w:p w14:paraId="225C532E" w14:textId="77777777" w:rsidR="009F4BEF" w:rsidRPr="00AD2923" w:rsidRDefault="009F4BEF" w:rsidP="008C3FF8">
            <w:pPr>
              <w:spacing w:after="0"/>
              <w:rPr>
                <w:rFonts w:ascii="Times New Roman" w:hAnsi="Times New Roman"/>
                <w:lang w:val="es-CO"/>
              </w:rPr>
            </w:pPr>
          </w:p>
          <w:p w14:paraId="4AEFC854" w14:textId="77777777" w:rsidR="009F4BEF" w:rsidRPr="00AD2923" w:rsidRDefault="009F4BEF" w:rsidP="008C3FF8">
            <w:pPr>
              <w:pStyle w:val="Prrafodelista"/>
              <w:numPr>
                <w:ilvl w:val="0"/>
                <w:numId w:val="10"/>
              </w:numPr>
              <w:spacing w:after="0"/>
              <w:rPr>
                <w:rFonts w:ascii="Times New Roman" w:hAnsi="Times New Roman"/>
                <w:lang w:val="es-CO"/>
              </w:rPr>
            </w:pPr>
            <w:r w:rsidRPr="00AD2923">
              <w:rPr>
                <w:rFonts w:ascii="Times New Roman" w:hAnsi="Times New Roman"/>
                <w:lang w:val="es-CO"/>
              </w:rPr>
              <w:t>Si se adicionan 3 y ‒12, la adición se escribe 3</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w:t>
            </w:r>
            <w:r w:rsidRPr="00AD2923">
              <w:rPr>
                <w:rFonts w:ascii="Times New Roman" w:hAnsi="Times New Roman"/>
                <w:lang w:val="es-CO"/>
              </w:rPr>
              <w:t xml:space="preserve">; si se adicionan 3, ‒12 y ‒9, se escribe 3 </w:t>
            </w:r>
            <w:r w:rsidRPr="00AD2923">
              <w:rPr>
                <w:rFonts w:ascii="Times New Roman" w:hAnsi="Times New Roman"/>
                <w:b/>
                <w:lang w:val="es-CO"/>
              </w:rPr>
              <w:t>+ (</w:t>
            </w:r>
            <w:r w:rsidRPr="00AD2923">
              <w:rPr>
                <w:rFonts w:ascii="Times New Roman" w:hAnsi="Times New Roman"/>
                <w:lang w:val="es-CO"/>
              </w:rPr>
              <w:t>‒12</w:t>
            </w:r>
            <w:r w:rsidRPr="00AD2923">
              <w:rPr>
                <w:rFonts w:ascii="Times New Roman" w:hAnsi="Times New Roman"/>
                <w:b/>
                <w:lang w:val="es-CO"/>
              </w:rPr>
              <w:t>)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p w14:paraId="6BE51654" w14:textId="77777777" w:rsidR="009F4BEF" w:rsidRPr="00AD2923" w:rsidRDefault="009F4BEF" w:rsidP="008C3FF8">
            <w:pPr>
              <w:pStyle w:val="Prrafodelista"/>
              <w:numPr>
                <w:ilvl w:val="0"/>
                <w:numId w:val="10"/>
              </w:numPr>
              <w:spacing w:after="0"/>
              <w:rPr>
                <w:rFonts w:ascii="Times New Roman" w:hAnsi="Times New Roman"/>
                <w:lang w:val="es-CO"/>
              </w:rPr>
            </w:pPr>
            <w:r w:rsidRPr="00AD2923">
              <w:rPr>
                <w:rFonts w:ascii="Times New Roman" w:hAnsi="Times New Roman"/>
                <w:lang w:val="es-CO"/>
              </w:rPr>
              <w:t xml:space="preserve">Si se adicionan ‒3 y +12, la adición se escribe ‒3 </w:t>
            </w:r>
            <w:r w:rsidRPr="00AD2923">
              <w:rPr>
                <w:rFonts w:ascii="Times New Roman" w:hAnsi="Times New Roman"/>
                <w:b/>
                <w:lang w:val="es-CO"/>
              </w:rPr>
              <w:t xml:space="preserve">+ </w:t>
            </w:r>
            <w:r w:rsidRPr="00AD2923">
              <w:rPr>
                <w:rFonts w:ascii="Times New Roman" w:hAnsi="Times New Roman"/>
                <w:lang w:val="es-CO"/>
              </w:rPr>
              <w:t xml:space="preserve">12 o también (‒3) </w:t>
            </w:r>
            <w:r w:rsidRPr="00AD2923">
              <w:rPr>
                <w:rFonts w:ascii="Times New Roman" w:hAnsi="Times New Roman"/>
                <w:b/>
                <w:lang w:val="es-CO"/>
              </w:rPr>
              <w:t xml:space="preserve">+ </w:t>
            </w:r>
            <w:r w:rsidRPr="00AD2923">
              <w:rPr>
                <w:rFonts w:ascii="Times New Roman" w:hAnsi="Times New Roman"/>
                <w:lang w:val="es-CO"/>
              </w:rPr>
              <w:t xml:space="preserve">12; si se adicionan ‒3, +12 y ‒9, se escribe ‒3 </w:t>
            </w:r>
            <w:r w:rsidRPr="00AD2923">
              <w:rPr>
                <w:rFonts w:ascii="Times New Roman" w:hAnsi="Times New Roman"/>
                <w:b/>
                <w:lang w:val="es-CO"/>
              </w:rPr>
              <w:t xml:space="preserve">+ </w:t>
            </w:r>
            <w:r w:rsidRPr="00AD2923">
              <w:rPr>
                <w:rFonts w:ascii="Times New Roman" w:hAnsi="Times New Roman"/>
                <w:lang w:val="es-CO"/>
              </w:rPr>
              <w:t>12</w:t>
            </w:r>
            <w:r w:rsidRPr="00AD2923">
              <w:rPr>
                <w:rFonts w:ascii="Times New Roman" w:hAnsi="Times New Roman"/>
                <w:b/>
                <w:lang w:val="es-CO"/>
              </w:rPr>
              <w:t xml:space="preserve"> + (</w:t>
            </w:r>
            <w:r w:rsidRPr="00AD2923">
              <w:rPr>
                <w:rFonts w:ascii="Times New Roman" w:hAnsi="Times New Roman"/>
                <w:lang w:val="es-CO"/>
              </w:rPr>
              <w:t>‒9</w:t>
            </w:r>
            <w:r w:rsidRPr="00AD2923">
              <w:rPr>
                <w:rFonts w:ascii="Times New Roman" w:hAnsi="Times New Roman"/>
                <w:b/>
                <w:lang w:val="es-CO"/>
              </w:rPr>
              <w:t xml:space="preserve">) </w:t>
            </w:r>
            <w:r w:rsidRPr="00AD2923">
              <w:rPr>
                <w:rFonts w:ascii="Times New Roman" w:hAnsi="Times New Roman"/>
                <w:lang w:val="es-CO"/>
              </w:rPr>
              <w:t>o</w:t>
            </w:r>
            <w:r w:rsidRPr="00AD2923">
              <w:rPr>
                <w:rFonts w:ascii="Times New Roman" w:hAnsi="Times New Roman"/>
                <w:b/>
                <w:lang w:val="es-CO"/>
              </w:rPr>
              <w:t xml:space="preserve"> (</w:t>
            </w:r>
            <w:r w:rsidRPr="00AD2923">
              <w:rPr>
                <w:rFonts w:ascii="Times New Roman" w:hAnsi="Times New Roman"/>
                <w:lang w:val="es-CO"/>
              </w:rPr>
              <w:t xml:space="preserve">‒3) </w:t>
            </w:r>
            <w:r w:rsidRPr="00AD2923">
              <w:rPr>
                <w:rFonts w:ascii="Times New Roman" w:hAnsi="Times New Roman"/>
                <w:b/>
                <w:lang w:val="es-CO"/>
              </w:rPr>
              <w:t xml:space="preserve">+ </w:t>
            </w:r>
            <w:r w:rsidRPr="00AD2923">
              <w:rPr>
                <w:rFonts w:ascii="Times New Roman" w:hAnsi="Times New Roman"/>
                <w:lang w:val="es-CO"/>
              </w:rPr>
              <w:t>12</w:t>
            </w:r>
            <w:r w:rsidRPr="00AD2923">
              <w:rPr>
                <w:rFonts w:ascii="Times New Roman" w:hAnsi="Times New Roman"/>
                <w:b/>
                <w:lang w:val="es-CO"/>
              </w:rPr>
              <w:t xml:space="preserve"> + (</w:t>
            </w:r>
            <w:r w:rsidRPr="00AD2923">
              <w:rPr>
                <w:rFonts w:ascii="Times New Roman" w:hAnsi="Times New Roman"/>
                <w:lang w:val="es-CO"/>
              </w:rPr>
              <w:t>‒9</w:t>
            </w:r>
            <w:r w:rsidRPr="00AD2923">
              <w:rPr>
                <w:rFonts w:ascii="Times New Roman" w:hAnsi="Times New Roman"/>
                <w:b/>
                <w:lang w:val="es-CO"/>
              </w:rPr>
              <w:t>)</w:t>
            </w:r>
            <w:r w:rsidRPr="00AD2923">
              <w:rPr>
                <w:rFonts w:ascii="Times New Roman" w:hAnsi="Times New Roman"/>
                <w:lang w:val="es-CO"/>
              </w:rPr>
              <w:t>.</w:t>
            </w:r>
          </w:p>
        </w:tc>
      </w:tr>
    </w:tbl>
    <w:p w14:paraId="0127B05B" w14:textId="77777777" w:rsidR="009F4BEF" w:rsidRPr="00284C5A" w:rsidRDefault="009F4BEF" w:rsidP="009F4BEF">
      <w:pPr>
        <w:spacing w:after="0"/>
        <w:rPr>
          <w:rFonts w:ascii="Times New Roman" w:hAnsi="Times New Roman"/>
          <w:lang w:val="es-CO"/>
        </w:rPr>
      </w:pPr>
    </w:p>
    <w:p w14:paraId="6AA537C5" w14:textId="77777777" w:rsidR="009F4BEF" w:rsidRPr="00284C5A" w:rsidRDefault="009F4BEF" w:rsidP="009F4BEF">
      <w:pPr>
        <w:spacing w:after="0"/>
        <w:rPr>
          <w:rFonts w:ascii="Times New Roman" w:hAnsi="Times New Roman"/>
          <w:bCs/>
          <w:lang w:val="es-CO"/>
        </w:rPr>
      </w:pPr>
      <w:r w:rsidRPr="00284C5A">
        <w:rPr>
          <w:rFonts w:ascii="Times New Roman" w:hAnsi="Times New Roman"/>
          <w:bCs/>
          <w:lang w:val="es-CO"/>
        </w:rPr>
        <w:t>A continuación se expondrán algunos ejemplos de cómo se adicionan números enteros de diferente signo.</w:t>
      </w:r>
    </w:p>
    <w:p w14:paraId="5F5980EB"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2410"/>
        <w:gridCol w:w="2126"/>
        <w:gridCol w:w="2977"/>
      </w:tblGrid>
      <w:tr w:rsidR="009F4BEF" w:rsidRPr="00010B64" w14:paraId="116BB88C" w14:textId="77777777" w:rsidTr="008C3FF8">
        <w:tc>
          <w:tcPr>
            <w:tcW w:w="8784" w:type="dxa"/>
            <w:gridSpan w:val="4"/>
            <w:shd w:val="clear" w:color="auto" w:fill="auto"/>
          </w:tcPr>
          <w:p w14:paraId="07B3A273" w14:textId="77777777" w:rsidR="009F4BEF" w:rsidRPr="00AD2923" w:rsidRDefault="009F4BEF" w:rsidP="008C3FF8">
            <w:pPr>
              <w:spacing w:after="0"/>
              <w:jc w:val="center"/>
              <w:rPr>
                <w:rFonts w:ascii="Times New Roman" w:hAnsi="Times New Roman"/>
                <w:b/>
                <w:lang w:val="es-CO"/>
              </w:rPr>
            </w:pPr>
            <w:r w:rsidRPr="00AD2923">
              <w:rPr>
                <w:rFonts w:ascii="Times New Roman" w:hAnsi="Times New Roman"/>
                <w:b/>
                <w:lang w:val="es-CO"/>
              </w:rPr>
              <w:t>Adición de números enteros de diferente signo</w:t>
            </w:r>
          </w:p>
        </w:tc>
      </w:tr>
      <w:tr w:rsidR="009F4BEF" w:rsidRPr="00010B64" w14:paraId="3C9A6DC6" w14:textId="77777777" w:rsidTr="008C3FF8">
        <w:tc>
          <w:tcPr>
            <w:tcW w:w="1271" w:type="dxa"/>
            <w:shd w:val="clear" w:color="auto" w:fill="auto"/>
          </w:tcPr>
          <w:p w14:paraId="6C93911F"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Ejemplo</w:t>
            </w:r>
          </w:p>
        </w:tc>
        <w:tc>
          <w:tcPr>
            <w:tcW w:w="2410" w:type="dxa"/>
            <w:shd w:val="clear" w:color="auto" w:fill="auto"/>
          </w:tcPr>
          <w:p w14:paraId="7433504A"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calcula el valor absoluto de los sumandos</w:t>
            </w:r>
          </w:p>
        </w:tc>
        <w:tc>
          <w:tcPr>
            <w:tcW w:w="2126" w:type="dxa"/>
            <w:shd w:val="clear" w:color="auto" w:fill="auto"/>
          </w:tcPr>
          <w:p w14:paraId="6F9C14CD"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halla la resta de los valores absolutos</w:t>
            </w:r>
          </w:p>
        </w:tc>
        <w:tc>
          <w:tcPr>
            <w:tcW w:w="2977" w:type="dxa"/>
            <w:shd w:val="clear" w:color="auto" w:fill="auto"/>
          </w:tcPr>
          <w:p w14:paraId="51D6E84B" w14:textId="77777777" w:rsidR="009F4BEF" w:rsidRPr="00AD2923" w:rsidRDefault="009F4BEF" w:rsidP="008C3FF8">
            <w:pPr>
              <w:spacing w:after="0"/>
              <w:jc w:val="center"/>
              <w:rPr>
                <w:rFonts w:ascii="Times New Roman" w:hAnsi="Times New Roman"/>
                <w:lang w:val="es-CO"/>
              </w:rPr>
            </w:pPr>
            <w:r w:rsidRPr="008C3FF8">
              <w:rPr>
                <w:rFonts w:ascii="Times New Roman" w:hAnsi="Times New Roman"/>
                <w:lang w:val="es-MX"/>
              </w:rPr>
              <w:t>Al resultado se le coloca el signo que tenga el número con mayor valor absoluto</w:t>
            </w:r>
          </w:p>
        </w:tc>
      </w:tr>
      <w:tr w:rsidR="009F4BEF" w:rsidRPr="00010B64" w14:paraId="2E794FAB" w14:textId="77777777" w:rsidTr="008C3FF8">
        <w:tc>
          <w:tcPr>
            <w:tcW w:w="1271" w:type="dxa"/>
            <w:shd w:val="clear" w:color="auto" w:fill="auto"/>
          </w:tcPr>
          <w:p w14:paraId="0B72075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‒9 + 7</w:t>
            </w:r>
          </w:p>
        </w:tc>
        <w:tc>
          <w:tcPr>
            <w:tcW w:w="2410" w:type="dxa"/>
            <w:shd w:val="clear" w:color="auto" w:fill="auto"/>
          </w:tcPr>
          <w:p w14:paraId="308F85B8"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‒9</w:t>
            </w:r>
            <w:r w:rsidRPr="00010B64">
              <w:rPr>
                <w:rFonts w:ascii="Times New Roman" w:hAnsi="Times New Roman"/>
                <w:lang w:val="es-CO"/>
              </w:rPr>
              <w:t xml:space="preserve"> </w:t>
            </w:r>
            <w:r w:rsidRPr="00AD2923">
              <w:rPr>
                <w:rFonts w:ascii="Times New Roman" w:hAnsi="Times New Roman"/>
                <w:lang w:val="es-CO"/>
              </w:rPr>
              <w:t>| = 9</w:t>
            </w:r>
          </w:p>
          <w:p w14:paraId="0D09AEC7"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7</w:t>
            </w:r>
            <w:r w:rsidRPr="00010B64">
              <w:rPr>
                <w:rFonts w:ascii="Times New Roman" w:hAnsi="Times New Roman"/>
                <w:lang w:val="es-CO"/>
              </w:rPr>
              <w:t xml:space="preserve"> </w:t>
            </w:r>
            <w:r w:rsidRPr="00AD2923">
              <w:rPr>
                <w:rFonts w:ascii="Times New Roman" w:hAnsi="Times New Roman"/>
                <w:lang w:val="es-CO"/>
              </w:rPr>
              <w:t>| = 7</w:t>
            </w:r>
          </w:p>
        </w:tc>
        <w:tc>
          <w:tcPr>
            <w:tcW w:w="2126" w:type="dxa"/>
            <w:shd w:val="clear" w:color="auto" w:fill="auto"/>
          </w:tcPr>
          <w:p w14:paraId="4782ADFB"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9 ‒ 7 = 2</w:t>
            </w:r>
          </w:p>
        </w:tc>
        <w:tc>
          <w:tcPr>
            <w:tcW w:w="2977" w:type="dxa"/>
            <w:shd w:val="clear" w:color="auto" w:fill="auto"/>
          </w:tcPr>
          <w:p w14:paraId="7B595E08"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‒9 + 7 = ‒2</w:t>
            </w:r>
          </w:p>
        </w:tc>
      </w:tr>
      <w:tr w:rsidR="009F4BEF" w:rsidRPr="00010B64" w14:paraId="1DCF2B81" w14:textId="77777777" w:rsidTr="008C3FF8">
        <w:tc>
          <w:tcPr>
            <w:tcW w:w="1271" w:type="dxa"/>
            <w:shd w:val="clear" w:color="auto" w:fill="auto"/>
          </w:tcPr>
          <w:p w14:paraId="7EF2293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18 + (‒13)</w:t>
            </w:r>
          </w:p>
        </w:tc>
        <w:tc>
          <w:tcPr>
            <w:tcW w:w="2410" w:type="dxa"/>
            <w:shd w:val="clear" w:color="auto" w:fill="auto"/>
          </w:tcPr>
          <w:p w14:paraId="2B23F18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18</w:t>
            </w:r>
            <w:r w:rsidRPr="00010B64">
              <w:rPr>
                <w:rFonts w:ascii="Times New Roman" w:hAnsi="Times New Roman"/>
                <w:lang w:val="es-CO"/>
              </w:rPr>
              <w:t xml:space="preserve"> </w:t>
            </w:r>
            <w:r w:rsidRPr="00AD2923">
              <w:rPr>
                <w:rFonts w:ascii="Times New Roman" w:hAnsi="Times New Roman"/>
                <w:lang w:val="es-CO"/>
              </w:rPr>
              <w:t>| = 18</w:t>
            </w:r>
          </w:p>
          <w:p w14:paraId="1CF4C97E"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13</w:t>
            </w:r>
            <w:r w:rsidRPr="00010B64">
              <w:rPr>
                <w:rFonts w:ascii="Times New Roman" w:hAnsi="Times New Roman"/>
                <w:lang w:val="es-CO"/>
              </w:rPr>
              <w:t xml:space="preserve"> </w:t>
            </w:r>
            <w:r w:rsidRPr="00AD2923">
              <w:rPr>
                <w:rFonts w:ascii="Times New Roman" w:hAnsi="Times New Roman"/>
                <w:lang w:val="es-CO"/>
              </w:rPr>
              <w:t>| = 13</w:t>
            </w:r>
          </w:p>
        </w:tc>
        <w:tc>
          <w:tcPr>
            <w:tcW w:w="2126" w:type="dxa"/>
            <w:shd w:val="clear" w:color="auto" w:fill="auto"/>
          </w:tcPr>
          <w:p w14:paraId="75E2A243"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18 ‒ 13 = 5</w:t>
            </w:r>
          </w:p>
        </w:tc>
        <w:tc>
          <w:tcPr>
            <w:tcW w:w="2977" w:type="dxa"/>
            <w:shd w:val="clear" w:color="auto" w:fill="auto"/>
          </w:tcPr>
          <w:p w14:paraId="1277ED1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18 + (‒13) = 5</w:t>
            </w:r>
          </w:p>
        </w:tc>
      </w:tr>
    </w:tbl>
    <w:p w14:paraId="2FC4A46B" w14:textId="77777777" w:rsidR="009F4BEF" w:rsidRPr="00284C5A" w:rsidRDefault="009F4BEF" w:rsidP="009F4BEF">
      <w:pPr>
        <w:spacing w:after="0"/>
        <w:rPr>
          <w:rFonts w:ascii="Times New Roman" w:hAnsi="Times New Roman"/>
          <w:color w:val="000000"/>
          <w:lang w:val="es-CO"/>
        </w:rPr>
      </w:pPr>
    </w:p>
    <w:p w14:paraId="25E46B53" w14:textId="77777777" w:rsidR="009F4BEF" w:rsidRPr="00284C5A" w:rsidRDefault="009F4BEF" w:rsidP="009F4BEF">
      <w:pPr>
        <w:rPr>
          <w:rFonts w:ascii="Times New Roman" w:hAnsi="Times New Roman"/>
          <w:lang w:val="es-CO"/>
        </w:rPr>
      </w:pPr>
      <w:r w:rsidRPr="00284C5A">
        <w:rPr>
          <w:rFonts w:ascii="Times New Roman" w:hAnsi="Times New Roman"/>
          <w:lang w:val="es-CO"/>
        </w:rPr>
        <w:t>Algunas situaciones en las cuales se deben adicionar números enteros de diferente signo, se mencionan a continuación:</w:t>
      </w:r>
    </w:p>
    <w:p w14:paraId="46F60972"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 xml:space="preserve">Si camino 3 m hacia adelante y luego camino 5 m hacia atrás, ¿en qué posición estaré con respecto al punto de partida? </w:t>
      </w:r>
    </w:p>
    <w:p w14:paraId="67D54064" w14:textId="77777777" w:rsidR="009F4BEF" w:rsidRPr="00284C5A" w:rsidRDefault="009F4BEF" w:rsidP="009F4BEF">
      <w:pPr>
        <w:jc w:val="center"/>
        <w:rPr>
          <w:rFonts w:ascii="Times New Roman" w:hAnsi="Times New Roman"/>
          <w:lang w:val="es-CO"/>
        </w:rPr>
      </w:pPr>
      <w:r w:rsidRPr="00284C5A">
        <w:rPr>
          <w:rFonts w:ascii="Times New Roman" w:hAnsi="Times New Roman"/>
          <w:lang w:val="es-CO"/>
        </w:rPr>
        <w:t>3 + (− 5) = −2</w:t>
      </w:r>
    </w:p>
    <w:p w14:paraId="7B141E55" w14:textId="77777777" w:rsidR="009F4BEF" w:rsidRPr="00284C5A" w:rsidRDefault="009F4BEF" w:rsidP="009F4BEF">
      <w:pPr>
        <w:ind w:left="708"/>
        <w:rPr>
          <w:rFonts w:ascii="Times New Roman" w:hAnsi="Times New Roman"/>
          <w:lang w:val="es-CO"/>
        </w:rPr>
      </w:pPr>
      <w:r w:rsidRPr="00284C5A">
        <w:rPr>
          <w:rFonts w:ascii="Times New Roman" w:hAnsi="Times New Roman"/>
          <w:lang w:val="es-CO"/>
        </w:rPr>
        <w:t>Estaré 2 m atrás del punto de partida.</w:t>
      </w:r>
    </w:p>
    <w:p w14:paraId="4DDC9332" w14:textId="77777777" w:rsidR="009F4BEF" w:rsidRPr="00284C5A" w:rsidRDefault="009F4BEF" w:rsidP="009F4BEF">
      <w:pPr>
        <w:pStyle w:val="Prrafodelista"/>
        <w:numPr>
          <w:ilvl w:val="0"/>
          <w:numId w:val="10"/>
        </w:numPr>
        <w:rPr>
          <w:rFonts w:ascii="Times New Roman" w:hAnsi="Times New Roman"/>
          <w:lang w:val="es-CO"/>
        </w:rPr>
      </w:pPr>
      <w:r w:rsidRPr="00284C5A">
        <w:rPr>
          <w:rFonts w:ascii="Times New Roman" w:hAnsi="Times New Roman"/>
          <w:lang w:val="es-CO"/>
        </w:rPr>
        <w:t>Si estoy en el sótano de un edificio, señalado como planta −2, y subo 6 pisos en el ascensor, ¿en qué piso quedaré?</w:t>
      </w:r>
    </w:p>
    <w:p w14:paraId="2207C9CB" w14:textId="77777777" w:rsidR="009F4BEF" w:rsidRPr="00284C5A" w:rsidRDefault="009F4BEF" w:rsidP="009F4BEF">
      <w:pPr>
        <w:spacing w:after="0"/>
        <w:jc w:val="center"/>
        <w:rPr>
          <w:rFonts w:ascii="Times New Roman" w:hAnsi="Times New Roman"/>
          <w:lang w:val="es-CO"/>
        </w:rPr>
      </w:pPr>
      <w:r w:rsidRPr="00284C5A">
        <w:rPr>
          <w:rFonts w:ascii="Times New Roman" w:hAnsi="Times New Roman"/>
          <w:lang w:val="es-CO"/>
        </w:rPr>
        <w:t>−2 + (+6) = −2 + 6 = 4</w:t>
      </w:r>
    </w:p>
    <w:p w14:paraId="1FD5486A" w14:textId="77777777" w:rsidR="009F4BEF" w:rsidRPr="00284C5A" w:rsidRDefault="009F4BEF" w:rsidP="009F4BEF">
      <w:pPr>
        <w:spacing w:after="0"/>
        <w:jc w:val="center"/>
        <w:rPr>
          <w:rFonts w:ascii="Times New Roman" w:hAnsi="Times New Roman"/>
          <w:lang w:val="es-CO"/>
        </w:rPr>
      </w:pPr>
    </w:p>
    <w:p w14:paraId="5447D1EA"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lang w:val="es-CO"/>
        </w:rPr>
        <w:t>Quedaré en el piso 4.</w:t>
      </w:r>
    </w:p>
    <w:p w14:paraId="624CDBD1"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5C002775" w14:textId="77777777" w:rsidTr="008C3FF8">
        <w:tc>
          <w:tcPr>
            <w:tcW w:w="9054" w:type="dxa"/>
            <w:gridSpan w:val="2"/>
            <w:shd w:val="clear" w:color="auto" w:fill="000000"/>
          </w:tcPr>
          <w:p w14:paraId="3999CAA6"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18ACFEF1" w14:textId="77777777" w:rsidTr="008C3FF8">
        <w:tc>
          <w:tcPr>
            <w:tcW w:w="2518" w:type="dxa"/>
            <w:shd w:val="clear" w:color="auto" w:fill="auto"/>
          </w:tcPr>
          <w:p w14:paraId="0CF6959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6AD56C6A" w14:textId="77777777" w:rsidR="009F4BEF" w:rsidRPr="008C3FF8" w:rsidRDefault="009F4BEF" w:rsidP="008C3FF8">
            <w:pPr>
              <w:spacing w:after="0"/>
              <w:rPr>
                <w:rFonts w:ascii="Times New Roman" w:hAnsi="Times New Roman"/>
                <w:color w:val="7030A0"/>
                <w:lang w:val="es-MX"/>
              </w:rPr>
            </w:pPr>
            <w:r w:rsidRPr="008C3FF8">
              <w:rPr>
                <w:rFonts w:ascii="Times New Roman" w:hAnsi="Times New Roman"/>
                <w:lang w:val="es-MX"/>
              </w:rPr>
              <w:t>MA_07_02_CO_REC20</w:t>
            </w:r>
          </w:p>
        </w:tc>
      </w:tr>
      <w:tr w:rsidR="009F4BEF" w:rsidRPr="00010B64" w14:paraId="61709912" w14:textId="77777777" w:rsidTr="008C3FF8">
        <w:tc>
          <w:tcPr>
            <w:tcW w:w="2518" w:type="dxa"/>
            <w:shd w:val="clear" w:color="auto" w:fill="auto"/>
          </w:tcPr>
          <w:p w14:paraId="3FBD34B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589B8600"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1 Eso/Matemáticas/Las operaciones con números enteros/</w:t>
            </w:r>
            <w:r w:rsidRPr="00AD2923">
              <w:rPr>
                <w:rFonts w:ascii="Times New Roman" w:hAnsi="Times New Roman"/>
              </w:rPr>
              <w:t>La</w:t>
            </w:r>
            <w:r w:rsidRPr="00010B64">
              <w:rPr>
                <w:rFonts w:ascii="Times New Roman" w:hAnsi="Times New Roman"/>
              </w:rPr>
              <w:t xml:space="preserve"> </w:t>
            </w:r>
            <w:r w:rsidRPr="00AD2923">
              <w:rPr>
                <w:rFonts w:ascii="Times New Roman" w:hAnsi="Times New Roman"/>
              </w:rPr>
              <w:t>resta</w:t>
            </w:r>
            <w:r w:rsidRPr="00010B64">
              <w:rPr>
                <w:rFonts w:ascii="Times New Roman" w:hAnsi="Times New Roman"/>
              </w:rPr>
              <w:t xml:space="preserve"> </w:t>
            </w:r>
            <w:r w:rsidRPr="00AD2923">
              <w:rPr>
                <w:rFonts w:ascii="Times New Roman" w:hAnsi="Times New Roman"/>
              </w:rPr>
              <w:t>de números enteros/Resuelve sumas y restas de números enteros</w:t>
            </w:r>
          </w:p>
        </w:tc>
      </w:tr>
      <w:tr w:rsidR="009F4BEF" w:rsidRPr="00010B64" w14:paraId="685A1FCF" w14:textId="77777777" w:rsidTr="008C3FF8">
        <w:tc>
          <w:tcPr>
            <w:tcW w:w="2518" w:type="dxa"/>
            <w:shd w:val="clear" w:color="auto" w:fill="auto"/>
          </w:tcPr>
          <w:p w14:paraId="37AD370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0B25128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deben cambiar algunas preguntas del recurso y por lo tanto su correspondiente respuesta. Las 8 preguntas en orden serían:</w:t>
            </w:r>
          </w:p>
          <w:p w14:paraId="2844E970" w14:textId="77777777" w:rsidR="009F4BEF" w:rsidRPr="008C3FF8" w:rsidRDefault="009F4BEF" w:rsidP="008C3FF8">
            <w:pPr>
              <w:spacing w:after="0"/>
              <w:rPr>
                <w:rFonts w:ascii="Times New Roman" w:hAnsi="Times New Roman"/>
                <w:color w:val="000000"/>
                <w:lang w:val="es-MX"/>
              </w:rPr>
            </w:pPr>
          </w:p>
          <w:p w14:paraId="76BC351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1: </w:t>
            </w:r>
            <w:r w:rsidRPr="008C3FF8">
              <w:rPr>
                <w:rFonts w:ascii="Times New Roman" w:hAnsi="Times New Roman"/>
                <w:i/>
                <w:color w:val="000000"/>
                <w:lang w:val="es-MX"/>
              </w:rPr>
              <w:t>c</w:t>
            </w:r>
            <w:r w:rsidRPr="008C3FF8">
              <w:rPr>
                <w:rFonts w:ascii="Times New Roman" w:hAnsi="Times New Roman"/>
                <w:color w:val="000000"/>
                <w:lang w:val="es-MX"/>
              </w:rPr>
              <w:t xml:space="preserve"> + </w:t>
            </w:r>
            <w:r w:rsidRPr="008C3FF8">
              <w:rPr>
                <w:rFonts w:ascii="Times New Roman" w:hAnsi="Times New Roman"/>
                <w:i/>
                <w:color w:val="000000"/>
                <w:lang w:val="es-MX"/>
              </w:rPr>
              <w:t>d</w:t>
            </w:r>
          </w:p>
          <w:p w14:paraId="2D4DB78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2: </w:t>
            </w:r>
            <w:r w:rsidRPr="008C3FF8">
              <w:rPr>
                <w:rFonts w:ascii="Times New Roman" w:hAnsi="Times New Roman"/>
                <w:i/>
                <w:color w:val="000000"/>
                <w:lang w:val="es-MX"/>
              </w:rPr>
              <w:t>b</w:t>
            </w:r>
            <w:r w:rsidRPr="008C3FF8">
              <w:rPr>
                <w:rFonts w:ascii="Times New Roman" w:hAnsi="Times New Roman"/>
                <w:color w:val="000000"/>
                <w:lang w:val="es-MX"/>
              </w:rPr>
              <w:t xml:space="preserve"> + </w:t>
            </w:r>
            <w:r w:rsidRPr="008C3FF8">
              <w:rPr>
                <w:rFonts w:ascii="Times New Roman" w:hAnsi="Times New Roman"/>
                <w:i/>
                <w:color w:val="000000"/>
                <w:lang w:val="es-MX"/>
              </w:rPr>
              <w:t>d</w:t>
            </w:r>
          </w:p>
          <w:p w14:paraId="19869FC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3: </w:t>
            </w:r>
            <w:r w:rsidRPr="008C3FF8">
              <w:rPr>
                <w:rFonts w:ascii="Times New Roman" w:hAnsi="Times New Roman"/>
                <w:i/>
                <w:color w:val="000000"/>
                <w:lang w:val="es-MX"/>
              </w:rPr>
              <w:t>c</w:t>
            </w:r>
            <w:r w:rsidRPr="008C3FF8">
              <w:rPr>
                <w:rFonts w:ascii="Times New Roman" w:hAnsi="Times New Roman"/>
                <w:color w:val="000000"/>
                <w:lang w:val="es-MX"/>
              </w:rPr>
              <w:t xml:space="preserve"> + </w:t>
            </w:r>
            <w:r w:rsidRPr="008C3FF8">
              <w:rPr>
                <w:rFonts w:ascii="Times New Roman" w:hAnsi="Times New Roman"/>
                <w:i/>
                <w:color w:val="000000"/>
                <w:lang w:val="es-MX"/>
              </w:rPr>
              <w:t>b</w:t>
            </w:r>
          </w:p>
          <w:p w14:paraId="5CAC075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4: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b</w:t>
            </w:r>
          </w:p>
          <w:p w14:paraId="4EA3102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5: </w:t>
            </w:r>
            <w:r w:rsidRPr="008C3FF8">
              <w:rPr>
                <w:rFonts w:ascii="Times New Roman" w:hAnsi="Times New Roman"/>
                <w:i/>
                <w:color w:val="000000"/>
                <w:lang w:val="es-MX"/>
              </w:rPr>
              <w:t xml:space="preserve">b </w:t>
            </w:r>
            <w:r w:rsidRPr="008C3FF8">
              <w:rPr>
                <w:rFonts w:ascii="Times New Roman" w:hAnsi="Times New Roman"/>
                <w:color w:val="000000"/>
                <w:lang w:val="es-MX"/>
              </w:rPr>
              <w:t xml:space="preserve">+ </w:t>
            </w:r>
            <w:r w:rsidRPr="008C3FF8">
              <w:rPr>
                <w:rFonts w:ascii="Times New Roman" w:hAnsi="Times New Roman"/>
                <w:i/>
                <w:color w:val="000000"/>
                <w:lang w:val="es-MX"/>
              </w:rPr>
              <w:t>b</w:t>
            </w:r>
          </w:p>
          <w:p w14:paraId="60AF060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6: </w:t>
            </w:r>
            <w:r w:rsidRPr="008C3FF8">
              <w:rPr>
                <w:rFonts w:ascii="Times New Roman" w:hAnsi="Times New Roman"/>
                <w:i/>
                <w:color w:val="000000"/>
                <w:lang w:val="es-MX"/>
              </w:rPr>
              <w:t xml:space="preserve">c </w:t>
            </w:r>
            <w:r w:rsidRPr="008C3FF8">
              <w:rPr>
                <w:rFonts w:ascii="Times New Roman" w:hAnsi="Times New Roman"/>
                <w:color w:val="000000"/>
                <w:lang w:val="es-MX"/>
              </w:rPr>
              <w:t xml:space="preserve">+ </w:t>
            </w:r>
            <w:r w:rsidRPr="008C3FF8">
              <w:rPr>
                <w:rFonts w:ascii="Times New Roman" w:hAnsi="Times New Roman"/>
                <w:i/>
                <w:color w:val="000000"/>
                <w:lang w:val="es-MX"/>
              </w:rPr>
              <w:t>c</w:t>
            </w:r>
          </w:p>
          <w:p w14:paraId="35860E6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7: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c</w:t>
            </w:r>
          </w:p>
          <w:p w14:paraId="72E4896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Pregunta 8: </w:t>
            </w:r>
            <w:r w:rsidRPr="008C3FF8">
              <w:rPr>
                <w:rFonts w:ascii="Times New Roman" w:hAnsi="Times New Roman"/>
                <w:i/>
                <w:color w:val="000000"/>
                <w:lang w:val="es-MX"/>
              </w:rPr>
              <w:t xml:space="preserve">a </w:t>
            </w:r>
            <w:r w:rsidRPr="008C3FF8">
              <w:rPr>
                <w:rFonts w:ascii="Times New Roman" w:hAnsi="Times New Roman"/>
                <w:color w:val="000000"/>
                <w:lang w:val="es-MX"/>
              </w:rPr>
              <w:t xml:space="preserve">+ </w:t>
            </w:r>
            <w:r w:rsidRPr="008C3FF8">
              <w:rPr>
                <w:rFonts w:ascii="Times New Roman" w:hAnsi="Times New Roman"/>
                <w:i/>
                <w:color w:val="000000"/>
                <w:lang w:val="es-MX"/>
              </w:rPr>
              <w:t>d</w:t>
            </w:r>
          </w:p>
          <w:p w14:paraId="4477D610" w14:textId="77777777" w:rsidR="009F4BEF" w:rsidRPr="008C3FF8" w:rsidRDefault="009F4BEF" w:rsidP="008C3FF8">
            <w:pPr>
              <w:spacing w:after="0"/>
              <w:rPr>
                <w:rFonts w:ascii="Times New Roman" w:hAnsi="Times New Roman"/>
                <w:color w:val="000000"/>
                <w:lang w:val="es-MX"/>
              </w:rPr>
            </w:pPr>
          </w:p>
          <w:p w14:paraId="445BECB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Las respuestas en su orden serían:</w:t>
            </w:r>
          </w:p>
          <w:p w14:paraId="15951E92" w14:textId="77777777" w:rsidR="009F4BEF" w:rsidRPr="008C3FF8" w:rsidRDefault="009F4BEF" w:rsidP="008C3FF8">
            <w:pPr>
              <w:spacing w:after="0"/>
              <w:rPr>
                <w:rFonts w:ascii="Times New Roman" w:hAnsi="Times New Roman"/>
                <w:color w:val="000000"/>
                <w:lang w:val="es-MX"/>
              </w:rPr>
            </w:pPr>
          </w:p>
          <w:p w14:paraId="14C284B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‒4</w:t>
            </w:r>
          </w:p>
          <w:p w14:paraId="0569DA0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4</w:t>
            </w:r>
          </w:p>
          <w:p w14:paraId="48DE73A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w:t>
            </w:r>
          </w:p>
          <w:p w14:paraId="19075BC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w:t>
            </w:r>
          </w:p>
          <w:p w14:paraId="4A57DAA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6</w:t>
            </w:r>
          </w:p>
          <w:p w14:paraId="276BDC7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‒10</w:t>
            </w:r>
          </w:p>
          <w:p w14:paraId="6FF6542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‒9</w:t>
            </w:r>
          </w:p>
          <w:p w14:paraId="5806D3C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w:t>
            </w:r>
          </w:p>
          <w:p w14:paraId="18F745F3" w14:textId="77777777" w:rsidR="009F4BEF" w:rsidRPr="008C3FF8" w:rsidRDefault="009F4BEF" w:rsidP="008C3FF8">
            <w:pPr>
              <w:spacing w:after="0"/>
              <w:rPr>
                <w:rFonts w:ascii="Times New Roman" w:hAnsi="Times New Roman"/>
                <w:color w:val="000000"/>
                <w:lang w:val="es-MX"/>
              </w:rPr>
            </w:pPr>
          </w:p>
          <w:p w14:paraId="614327C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En el recurso se deben ubicar las respuestas en desorden porque el estudiante debe identificar qué número corresponde a cada operación.</w:t>
            </w:r>
          </w:p>
        </w:tc>
      </w:tr>
      <w:tr w:rsidR="009F4BEF" w:rsidRPr="00010B64" w14:paraId="782EE3F2" w14:textId="77777777" w:rsidTr="008C3FF8">
        <w:tc>
          <w:tcPr>
            <w:tcW w:w="2518" w:type="dxa"/>
            <w:shd w:val="clear" w:color="auto" w:fill="auto"/>
          </w:tcPr>
          <w:p w14:paraId="6483479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1B5DCA8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Adición de números enteros</w:t>
            </w:r>
          </w:p>
        </w:tc>
      </w:tr>
      <w:tr w:rsidR="009F4BEF" w:rsidRPr="00010B64" w14:paraId="14B1A043" w14:textId="77777777" w:rsidTr="008C3FF8">
        <w:tc>
          <w:tcPr>
            <w:tcW w:w="2518" w:type="dxa"/>
            <w:shd w:val="clear" w:color="auto" w:fill="auto"/>
          </w:tcPr>
          <w:p w14:paraId="39EBAB6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211A9AC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practicar la adición de números enteros.</w:t>
            </w:r>
          </w:p>
        </w:tc>
      </w:tr>
    </w:tbl>
    <w:p w14:paraId="7D5DF27E" w14:textId="77777777" w:rsidR="009F4BEF" w:rsidRDefault="009F4BEF" w:rsidP="009F4BEF">
      <w:pPr>
        <w:spacing w:after="0"/>
        <w:jc w:val="both"/>
        <w:rPr>
          <w:rFonts w:ascii="Times New Roman" w:hAnsi="Times New Roman"/>
          <w:color w:val="000000"/>
          <w:lang w:val="es-CO"/>
        </w:rPr>
      </w:pPr>
    </w:p>
    <w:p w14:paraId="182CC8E8" w14:textId="77777777" w:rsidR="009F4BEF" w:rsidRPr="00284C5A" w:rsidRDefault="009F4BEF" w:rsidP="009F4BEF">
      <w:pPr>
        <w:spacing w:after="0"/>
        <w:jc w:val="both"/>
        <w:rPr>
          <w:rFonts w:ascii="Times New Roman" w:hAnsi="Times New Roman"/>
          <w:b/>
        </w:rPr>
      </w:pPr>
      <w:r w:rsidRPr="00284C5A">
        <w:rPr>
          <w:rFonts w:ascii="Times New Roman" w:hAnsi="Times New Roman"/>
          <w:highlight w:val="yellow"/>
        </w:rPr>
        <w:t xml:space="preserve"> [SECCIÓN 2]</w:t>
      </w:r>
      <w:r w:rsidRPr="00284C5A">
        <w:rPr>
          <w:rFonts w:ascii="Times New Roman" w:hAnsi="Times New Roman"/>
        </w:rPr>
        <w:t xml:space="preserve"> </w:t>
      </w:r>
      <w:r>
        <w:rPr>
          <w:rFonts w:ascii="Times New Roman" w:hAnsi="Times New Roman"/>
          <w:b/>
        </w:rPr>
        <w:t>1.3 Las p</w:t>
      </w:r>
      <w:r w:rsidRPr="00284C5A">
        <w:rPr>
          <w:rFonts w:ascii="Times New Roman" w:hAnsi="Times New Roman"/>
          <w:b/>
        </w:rPr>
        <w:t>ropiedades de la adición de números enteros</w:t>
      </w:r>
    </w:p>
    <w:p w14:paraId="09242CF3" w14:textId="77777777" w:rsidR="009F4BEF" w:rsidRPr="00284C5A" w:rsidRDefault="009F4BEF" w:rsidP="009F4BEF">
      <w:pPr>
        <w:spacing w:after="0"/>
        <w:jc w:val="both"/>
        <w:rPr>
          <w:rFonts w:ascii="Times New Roman" w:hAnsi="Times New Roman"/>
          <w:b/>
        </w:rPr>
      </w:pPr>
    </w:p>
    <w:p w14:paraId="4BDD1063" w14:textId="77777777" w:rsidR="009F4BEF" w:rsidRPr="00284C5A" w:rsidRDefault="009F4BEF" w:rsidP="009F4BEF">
      <w:pPr>
        <w:spacing w:after="0"/>
        <w:jc w:val="both"/>
        <w:rPr>
          <w:rFonts w:ascii="Times New Roman" w:hAnsi="Times New Roman"/>
        </w:rPr>
      </w:pPr>
      <w:r w:rsidRPr="00284C5A">
        <w:rPr>
          <w:rFonts w:ascii="Times New Roman" w:hAnsi="Times New Roman"/>
        </w:rPr>
        <w:t>La adición de números enteros cumple cinco propiedades: las cuatro propiedades de la adición de números naturales (clausurativa, conmutativa, asociativa y modulativa) y la propiedad del inverso aditivo o del opuesto</w:t>
      </w:r>
      <w:r>
        <w:rPr>
          <w:rFonts w:ascii="Times New Roman" w:hAnsi="Times New Roman"/>
        </w:rPr>
        <w:t xml:space="preserve">. </w:t>
      </w:r>
    </w:p>
    <w:p w14:paraId="7ACA82F3"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9F4BEF" w:rsidRPr="00010B64" w14:paraId="376D5B06" w14:textId="77777777" w:rsidTr="008C3FF8">
        <w:tc>
          <w:tcPr>
            <w:tcW w:w="8828" w:type="dxa"/>
            <w:gridSpan w:val="2"/>
            <w:shd w:val="clear" w:color="auto" w:fill="000000"/>
          </w:tcPr>
          <w:p w14:paraId="460E8E13"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4D7A88DC" w14:textId="77777777" w:rsidTr="008C3FF8">
        <w:tc>
          <w:tcPr>
            <w:tcW w:w="1283" w:type="dxa"/>
            <w:shd w:val="clear" w:color="auto" w:fill="auto"/>
          </w:tcPr>
          <w:p w14:paraId="7949D323"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Contenido</w:t>
            </w:r>
          </w:p>
        </w:tc>
        <w:tc>
          <w:tcPr>
            <w:tcW w:w="7545" w:type="dxa"/>
            <w:shd w:val="clear" w:color="auto" w:fill="auto"/>
          </w:tcPr>
          <w:p w14:paraId="2035DD61" w14:textId="6FEE961C"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Si </w:t>
            </w:r>
            <w:del w:id="1" w:author="Sandra Ballen" w:date="2015-05-02T11:19:00Z">
              <m:oMath>
                <m:r>
                  <m:rPr>
                    <m:sty m:val="bi"/>
                  </m:rPr>
                  <w:rPr>
                    <w:rFonts w:ascii="Cambria Math" w:hAnsi="Cambria Math"/>
                  </w:rPr>
                  <m:t>a</m:t>
                </m:r>
              </m:oMath>
            </w:del>
            <w:r w:rsidRPr="00E84B60">
              <w:rPr>
                <w:rFonts w:ascii="Times New Roman" w:hAnsi="Times New Roman"/>
                <w:i/>
              </w:rPr>
              <w:t>a</w:t>
            </w:r>
            <w:r w:rsidRPr="008C3FF8">
              <w:rPr>
                <w:rFonts w:ascii="Times New Roman" w:hAnsi="Times New Roman"/>
                <w:lang w:val="es-MX"/>
              </w:rPr>
              <w:t xml:space="preserve"> es una cantidad positiva +</w:t>
            </w:r>
            <w:del w:id="2" w:author="Sandra Ballen" w:date="2015-05-02T11:19:00Z">
              <m:oMath>
                <m:r>
                  <m:rPr>
                    <m:sty m:val="bi"/>
                  </m:rPr>
                  <w:rPr>
                    <w:rFonts w:ascii="Cambria Math" w:hAnsi="Cambria Math"/>
                  </w:rPr>
                  <m:t>a</m:t>
                </m:r>
              </m:oMath>
            </w:del>
            <w:r w:rsidRPr="00E84B60">
              <w:rPr>
                <w:rFonts w:ascii="Times New Roman" w:hAnsi="Times New Roman"/>
                <w:i/>
                <w:lang w:val="es-MX"/>
              </w:rPr>
              <w:t>a</w:t>
            </w:r>
            <w:r w:rsidRPr="008C3FF8">
              <w:rPr>
                <w:rFonts w:ascii="Times New Roman" w:hAnsi="Times New Roman"/>
                <w:lang w:val="es-MX"/>
              </w:rPr>
              <w:t xml:space="preserve">, </w:t>
            </w:r>
            <w:r w:rsidRPr="008C3FF8">
              <w:rPr>
                <w:rFonts w:ascii="Times New Roman" w:hAnsi="Times New Roman"/>
                <w:b/>
                <w:lang w:val="es-MX"/>
              </w:rPr>
              <w:t>su opuesto</w:t>
            </w:r>
            <w:r w:rsidRPr="008C3FF8">
              <w:rPr>
                <w:rFonts w:ascii="Times New Roman" w:hAnsi="Times New Roman"/>
                <w:lang w:val="es-MX"/>
              </w:rPr>
              <w:t xml:space="preserve"> es ‒ </w:t>
            </w:r>
            <w:del w:id="3" w:author="Sandra Ballen" w:date="2015-05-02T11:19:00Z">
              <m:oMath>
                <m:r>
                  <m:rPr>
                    <m:sty m:val="bi"/>
                  </m:rPr>
                  <w:rPr>
                    <w:rFonts w:ascii="Cambria Math" w:hAnsi="Cambria Math"/>
                  </w:rPr>
                  <m:t>a</m:t>
                </m:r>
              </m:oMath>
            </w:del>
            <w:r w:rsidRPr="00010B64">
              <w:rPr>
                <w:rFonts w:ascii="Times New Roman" w:hAnsi="Times New Roman"/>
                <w:i/>
                <w:lang w:val="es-MX"/>
              </w:rPr>
              <w:t>a</w:t>
            </w:r>
            <w:r w:rsidRPr="008C3FF8">
              <w:rPr>
                <w:rFonts w:ascii="Times New Roman" w:hAnsi="Times New Roman"/>
                <w:lang w:val="es-MX"/>
              </w:rPr>
              <w:t>. Si la cantidad es negativa ‒</w:t>
            </w:r>
            <w:del w:id="4" w:author="Sandra Ballen" w:date="2015-05-02T11:19:00Z">
              <m:oMath>
                <m:r>
                  <m:rPr>
                    <m:sty m:val="bi"/>
                  </m:rPr>
                  <w:rPr>
                    <w:rFonts w:ascii="Cambria Math" w:hAnsi="Cambria Math"/>
                  </w:rPr>
                  <m:t xml:space="preserve"> a</m:t>
                </m:r>
              </m:oMath>
            </w:del>
            <w:r w:rsidRPr="00E84B60">
              <w:rPr>
                <w:rFonts w:ascii="Times New Roman" w:hAnsi="Times New Roman"/>
                <w:i/>
                <w:lang w:val="es-MX"/>
              </w:rPr>
              <w:t>a</w:t>
            </w:r>
            <w:r w:rsidRPr="008C3FF8">
              <w:rPr>
                <w:rFonts w:ascii="Times New Roman" w:hAnsi="Times New Roman"/>
                <w:lang w:val="es-MX"/>
              </w:rPr>
              <w:t xml:space="preserve">, </w:t>
            </w:r>
            <w:r w:rsidRPr="008C3FF8">
              <w:rPr>
                <w:rFonts w:ascii="Times New Roman" w:hAnsi="Times New Roman"/>
                <w:b/>
                <w:lang w:val="es-MX"/>
              </w:rPr>
              <w:t>su opuesto</w:t>
            </w:r>
            <w:r w:rsidRPr="008C3FF8">
              <w:rPr>
                <w:rFonts w:ascii="Times New Roman" w:hAnsi="Times New Roman"/>
                <w:lang w:val="es-MX"/>
              </w:rPr>
              <w:t xml:space="preserve"> se escribe </w:t>
            </w:r>
            <w:del w:id="5" w:author="Sandra Ballen" w:date="2015-05-02T11:19:00Z">
              <m:oMath>
                <m:r>
                  <m:rPr>
                    <m:sty m:val="bi"/>
                  </m:rPr>
                  <w:rPr>
                    <w:rFonts w:ascii="Cambria Math" w:hAnsi="Cambria Math"/>
                  </w:rPr>
                  <m:t>– (– a )</m:t>
                </m:r>
              </m:oMath>
            </w:del>
            <w:r w:rsidRPr="00010B64">
              <w:rPr>
                <w:rFonts w:ascii="Times New Roman" w:hAnsi="Times New Roman"/>
                <w:lang w:val="es-MX"/>
              </w:rPr>
              <w:sym w:font="Symbol" w:char="F02D"/>
            </w:r>
            <w:r w:rsidRPr="00010B64">
              <w:rPr>
                <w:rFonts w:ascii="Times New Roman" w:hAnsi="Times New Roman"/>
                <w:lang w:val="es-MX"/>
              </w:rPr>
              <w:t xml:space="preserve"> </w:t>
            </w:r>
            <w:r w:rsidRPr="00010B64">
              <w:rPr>
                <w:rFonts w:ascii="Times New Roman" w:hAnsi="Times New Roman"/>
                <w:lang w:val="es-MX"/>
              </w:rPr>
              <w:sym w:font="Symbol" w:char="F028"/>
            </w:r>
            <w:r w:rsidRPr="00010B64">
              <w:rPr>
                <w:rFonts w:ascii="Times New Roman" w:hAnsi="Times New Roman"/>
                <w:lang w:val="es-MX"/>
              </w:rPr>
              <w:sym w:font="Symbol" w:char="F02D"/>
            </w:r>
            <w:r w:rsidRPr="00010B64">
              <w:rPr>
                <w:rFonts w:ascii="Times New Roman" w:hAnsi="Times New Roman"/>
                <w:i/>
                <w:lang w:val="es-MX"/>
              </w:rPr>
              <w:t xml:space="preserve"> a</w:t>
            </w:r>
            <w:r w:rsidRPr="00010B64">
              <w:rPr>
                <w:rFonts w:ascii="Times New Roman" w:hAnsi="Times New Roman"/>
                <w:lang w:val="es-MX"/>
              </w:rPr>
              <w:t xml:space="preserve"> </w:t>
            </w:r>
            <w:r w:rsidRPr="00010B64">
              <w:rPr>
                <w:rFonts w:ascii="Times New Roman" w:hAnsi="Times New Roman"/>
                <w:lang w:val="es-MX"/>
              </w:rPr>
              <w:sym w:font="Symbol" w:char="F029"/>
            </w:r>
            <w:r w:rsidRPr="008C3FF8">
              <w:rPr>
                <w:rFonts w:ascii="Times New Roman" w:hAnsi="Times New Roman"/>
                <w:lang w:val="es-MX"/>
              </w:rPr>
              <w:t xml:space="preserve"> y es igual a </w:t>
            </w:r>
            <w:del w:id="6" w:author="Sandra Ballen" w:date="2015-05-02T11:19:00Z">
              <m:oMath>
                <m:r>
                  <m:rPr>
                    <m:sty m:val="bi"/>
                  </m:rPr>
                  <w:rPr>
                    <w:rFonts w:ascii="Cambria Math" w:hAnsi="Cambria Math"/>
                  </w:rPr>
                  <m:t>+ a</m:t>
                </m:r>
              </m:oMath>
            </w:del>
            <w:r w:rsidRPr="00010B64">
              <w:rPr>
                <w:rFonts w:ascii="Times New Roman" w:hAnsi="Times New Roman"/>
                <w:lang w:val="es-MX"/>
              </w:rPr>
              <w:sym w:font="Symbol" w:char="F02B"/>
            </w:r>
            <w:r w:rsidRPr="00010B64">
              <w:rPr>
                <w:rFonts w:ascii="Times New Roman" w:hAnsi="Times New Roman"/>
                <w:lang w:val="es-MX"/>
              </w:rPr>
              <w:t xml:space="preserve"> </w:t>
            </w:r>
            <w:r w:rsidRPr="00010B64">
              <w:rPr>
                <w:rFonts w:ascii="Times New Roman" w:hAnsi="Times New Roman"/>
                <w:i/>
                <w:lang w:val="es-MX"/>
              </w:rPr>
              <w:t>a</w:t>
            </w:r>
            <w:r w:rsidRPr="008C3FF8">
              <w:rPr>
                <w:rFonts w:ascii="Times New Roman" w:hAnsi="Times New Roman"/>
                <w:lang w:val="es-MX"/>
              </w:rPr>
              <w:t>.</w:t>
            </w:r>
          </w:p>
        </w:tc>
      </w:tr>
    </w:tbl>
    <w:p w14:paraId="70E149B8" w14:textId="77777777" w:rsidR="009F4BEF" w:rsidRPr="00284C5A" w:rsidRDefault="009F4BEF" w:rsidP="009F4BEF">
      <w:pPr>
        <w:spacing w:after="0"/>
        <w:jc w:val="both"/>
        <w:rPr>
          <w:rFonts w:ascii="Times New Roman" w:hAnsi="Times New Roman"/>
          <w:color w:val="000000"/>
          <w:lang w:val="es-CO"/>
        </w:rPr>
      </w:pPr>
    </w:p>
    <w:p w14:paraId="0DD603F8"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Observa el uso de las propiedades de la adición de números enteros.</w:t>
      </w:r>
    </w:p>
    <w:p w14:paraId="6662F8C3"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3926"/>
        <w:gridCol w:w="3446"/>
      </w:tblGrid>
      <w:tr w:rsidR="009F4BEF" w:rsidRPr="00010B64" w14:paraId="05F6B46E" w14:textId="77777777" w:rsidTr="008C3FF8">
        <w:trPr>
          <w:trHeight w:val="320"/>
        </w:trPr>
        <w:tc>
          <w:tcPr>
            <w:tcW w:w="1456" w:type="dxa"/>
            <w:shd w:val="clear" w:color="auto" w:fill="auto"/>
          </w:tcPr>
          <w:p w14:paraId="7DEE4F77"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3926" w:type="dxa"/>
            <w:shd w:val="clear" w:color="auto" w:fill="auto"/>
          </w:tcPr>
          <w:p w14:paraId="3A6B8762"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3446" w:type="dxa"/>
            <w:shd w:val="clear" w:color="auto" w:fill="auto"/>
          </w:tcPr>
          <w:p w14:paraId="4A359DE2"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3F348BC1" w14:textId="77777777" w:rsidTr="008C3FF8">
        <w:tc>
          <w:tcPr>
            <w:tcW w:w="1456" w:type="dxa"/>
            <w:shd w:val="clear" w:color="auto" w:fill="auto"/>
          </w:tcPr>
          <w:p w14:paraId="6474A4D1"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Clausurativa</w:t>
            </w:r>
          </w:p>
        </w:tc>
        <w:tc>
          <w:tcPr>
            <w:tcW w:w="3926" w:type="dxa"/>
            <w:shd w:val="clear" w:color="auto" w:fill="auto"/>
          </w:tcPr>
          <w:p w14:paraId="69E3E35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Al adicionar dos o más números enteros, la suma siempre es un número entero.</w:t>
            </w:r>
          </w:p>
          <w:p w14:paraId="6695F671" w14:textId="77777777" w:rsidR="009F4BEF" w:rsidRPr="00AD2923" w:rsidRDefault="009F4BEF" w:rsidP="008C3FF8">
            <w:pPr>
              <w:spacing w:after="0"/>
              <w:rPr>
                <w:rFonts w:ascii="Times New Roman" w:hAnsi="Times New Roman"/>
                <w:color w:val="000000"/>
                <w:lang w:val="es-CO"/>
              </w:rPr>
            </w:pPr>
          </w:p>
          <w:p w14:paraId="221C4BD5"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&lt;&lt;MA_07_02_001.gif&gt;&gt;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r w:rsidRPr="00010B64">
              <w:rPr>
                <w:rFonts w:ascii="Times New Roman" w:hAnsi="Times New Roman"/>
                <w:color w:val="000000"/>
                <w:lang w:val="es-CO"/>
              </w:rPr>
              <w:t>&lt;&lt;MA_07_02_002.gif&gt;&gt;.</w:t>
            </w:r>
          </w:p>
        </w:tc>
        <w:tc>
          <w:tcPr>
            <w:tcW w:w="3446" w:type="dxa"/>
            <w:shd w:val="clear" w:color="auto" w:fill="auto"/>
          </w:tcPr>
          <w:p w14:paraId="3295EAB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9 + 4 = 13 y </w:t>
            </w:r>
            <w:r w:rsidRPr="00010B64">
              <w:rPr>
                <w:rFonts w:ascii="Times New Roman" w:hAnsi="Times New Roman"/>
                <w:color w:val="000000"/>
                <w:lang w:val="es-CO"/>
              </w:rPr>
              <w:t>&lt;&lt;MA_07_02_003.gif&gt;&gt;</w:t>
            </w:r>
          </w:p>
          <w:p w14:paraId="3C5B55FD"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‒6 + 3 = ‒3 y </w:t>
            </w:r>
            <w:r w:rsidRPr="00010B64">
              <w:rPr>
                <w:rFonts w:ascii="Times New Roman" w:hAnsi="Times New Roman"/>
                <w:color w:val="000000"/>
                <w:lang w:val="es-CO"/>
              </w:rPr>
              <w:t>&lt;&lt;MA_07_02_004.gif&gt;&gt;</w:t>
            </w:r>
          </w:p>
          <w:p w14:paraId="16FE920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‒27 + (‒183) = ‒210 y </w:t>
            </w:r>
            <w:r w:rsidRPr="00010B64">
              <w:rPr>
                <w:rFonts w:ascii="Times New Roman" w:hAnsi="Times New Roman"/>
                <w:color w:val="000000"/>
                <w:lang w:val="es-CO"/>
              </w:rPr>
              <w:t>&lt;&lt;MA_07_02_005.gif&gt;&gt;</w:t>
            </w:r>
          </w:p>
        </w:tc>
      </w:tr>
      <w:tr w:rsidR="009F4BEF" w:rsidRPr="00010B64" w14:paraId="79E11792" w14:textId="77777777" w:rsidTr="008C3FF8">
        <w:tc>
          <w:tcPr>
            <w:tcW w:w="1456" w:type="dxa"/>
            <w:shd w:val="clear" w:color="auto" w:fill="auto"/>
          </w:tcPr>
          <w:p w14:paraId="5DE23EF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Conmutativa</w:t>
            </w:r>
          </w:p>
        </w:tc>
        <w:tc>
          <w:tcPr>
            <w:tcW w:w="3926" w:type="dxa"/>
            <w:shd w:val="clear" w:color="auto" w:fill="auto"/>
          </w:tcPr>
          <w:p w14:paraId="4B9620A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Al cambiar el orden de los sumandos, en una adición, el resultado no cambia.</w:t>
            </w:r>
          </w:p>
          <w:p w14:paraId="596FBD3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&lt;&lt;MA_07_02_006.gif&gt;&gt;</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010B64">
              <w:rPr>
                <w:rFonts w:ascii="Times New Roman" w:hAnsi="Times New Roman"/>
                <w:i/>
                <w:iCs/>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a</w:t>
            </w:r>
          </w:p>
        </w:tc>
        <w:tc>
          <w:tcPr>
            <w:tcW w:w="3446" w:type="dxa"/>
            <w:shd w:val="clear" w:color="auto" w:fill="auto"/>
          </w:tcPr>
          <w:p w14:paraId="2EBA242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34 + (‒49) = ‒15</w:t>
            </w:r>
          </w:p>
          <w:p w14:paraId="3609786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(‒49) + 34 = ‒15</w:t>
            </w:r>
          </w:p>
          <w:p w14:paraId="245C1262"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De este modo</w:t>
            </w:r>
          </w:p>
          <w:p w14:paraId="7B39F7B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34 + (‒49) = (‒49) + 34</w:t>
            </w:r>
          </w:p>
        </w:tc>
      </w:tr>
      <w:tr w:rsidR="009F4BEF" w:rsidRPr="00010B64" w14:paraId="2637C7CD" w14:textId="77777777" w:rsidTr="008C3FF8">
        <w:tc>
          <w:tcPr>
            <w:tcW w:w="1456" w:type="dxa"/>
            <w:shd w:val="clear" w:color="auto" w:fill="auto"/>
          </w:tcPr>
          <w:p w14:paraId="4B52320D"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Asociativa</w:t>
            </w:r>
          </w:p>
        </w:tc>
        <w:tc>
          <w:tcPr>
            <w:tcW w:w="3926" w:type="dxa"/>
            <w:shd w:val="clear" w:color="auto" w:fill="auto"/>
          </w:tcPr>
          <w:p w14:paraId="2B56F9D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El modo en el que se agrupan los sumandos de una adición, constituida por tres o más números, no cambia el resultado.</w:t>
            </w:r>
          </w:p>
          <w:p w14:paraId="42BC3E4B"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&lt;&lt;MA_07_02_007.gif&gt;&gt;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4AAEA72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w:t>
            </w:r>
            <w:r w:rsidRPr="00010B64">
              <w:rPr>
                <w:rFonts w:ascii="Times New Roman" w:hAnsi="Times New Roman"/>
                <w:color w:val="000000"/>
                <w:lang w:val="es-CO"/>
              </w:rPr>
              <w:t xml:space="preserve">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3446" w:type="dxa"/>
            <w:shd w:val="clear" w:color="auto" w:fill="auto"/>
          </w:tcPr>
          <w:p w14:paraId="294E5556"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 + [(‒2) + 3] = 6</w:t>
            </w:r>
          </w:p>
          <w:p w14:paraId="3D2C8E7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 + (‒2)] + 3= 6</w:t>
            </w:r>
          </w:p>
          <w:p w14:paraId="71637833" w14:textId="77777777" w:rsidR="009F4BEF" w:rsidRPr="00AD2923" w:rsidRDefault="009F4BEF" w:rsidP="008C3FF8">
            <w:pPr>
              <w:spacing w:after="0"/>
              <w:jc w:val="center"/>
              <w:rPr>
                <w:rFonts w:ascii="Times New Roman" w:hAnsi="Times New Roman"/>
                <w:color w:val="000000"/>
                <w:lang w:val="es-CO"/>
              </w:rPr>
            </w:pPr>
          </w:p>
          <w:p w14:paraId="1007231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De este modo</w:t>
            </w:r>
          </w:p>
          <w:p w14:paraId="7CDA8FE8" w14:textId="77777777" w:rsidR="009F4BEF" w:rsidRPr="00AD2923" w:rsidRDefault="009F4BEF" w:rsidP="008C3FF8">
            <w:pPr>
              <w:spacing w:after="0"/>
              <w:rPr>
                <w:rFonts w:ascii="Times New Roman" w:hAnsi="Times New Roman"/>
                <w:color w:val="000000"/>
                <w:lang w:val="es-CO"/>
              </w:rPr>
            </w:pPr>
          </w:p>
          <w:p w14:paraId="67CFB3F6"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 + [(‒2) + 3] = [5 + (‒2)] + 3</w:t>
            </w:r>
          </w:p>
        </w:tc>
      </w:tr>
      <w:tr w:rsidR="009F4BEF" w:rsidRPr="00010B64" w14:paraId="0B331E70" w14:textId="77777777" w:rsidTr="008C3FF8">
        <w:tc>
          <w:tcPr>
            <w:tcW w:w="1456" w:type="dxa"/>
            <w:shd w:val="clear" w:color="auto" w:fill="auto"/>
          </w:tcPr>
          <w:p w14:paraId="44F8B85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Modulativa</w:t>
            </w:r>
          </w:p>
        </w:tc>
        <w:tc>
          <w:tcPr>
            <w:tcW w:w="3926" w:type="dxa"/>
            <w:shd w:val="clear" w:color="auto" w:fill="auto"/>
          </w:tcPr>
          <w:p w14:paraId="14C5F77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Siendo el cero el elemento neutro o módulo de la adición, se cumple que al adicionarlo con cualquier número entero el resultado es el mismo número entero.</w:t>
            </w:r>
          </w:p>
          <w:p w14:paraId="09B47498" w14:textId="77777777" w:rsidR="009F4BEF" w:rsidRPr="00AD2923" w:rsidRDefault="009F4BEF" w:rsidP="008C3FF8">
            <w:pPr>
              <w:spacing w:after="0"/>
              <w:jc w:val="center"/>
              <w:rPr>
                <w:rFonts w:ascii="Times New Roman" w:hAnsi="Times New Roman"/>
                <w:color w:val="000000"/>
                <w:lang w:val="es-CO"/>
              </w:rPr>
            </w:pPr>
          </w:p>
          <w:p w14:paraId="6AE99A3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Si</w:t>
            </w:r>
            <w:r w:rsidRPr="00010B64">
              <w:rPr>
                <w:rFonts w:ascii="Times New Roman" w:hAnsi="Times New Roman"/>
                <w:color w:val="000000"/>
                <w:lang w:val="es-CO"/>
              </w:rPr>
              <w:t>&lt;&lt;MA_07_02_008.gif&gt;&gt;,</w:t>
            </w:r>
            <w:r w:rsidRPr="00AD2923">
              <w:rPr>
                <w:rFonts w:ascii="Times New Roman" w:hAnsi="Times New Roman"/>
                <w:color w:val="000000"/>
                <w:lang w:val="es-CO"/>
              </w:rPr>
              <w:t xml:space="preserve"> entonces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+ 0 = 0 +</w:t>
            </w:r>
            <w:r w:rsidRPr="00010B64">
              <w:rPr>
                <w:rFonts w:ascii="Times New Roman" w:hAnsi="Times New Roman"/>
                <w:color w:val="000000"/>
                <w:lang w:val="es-CO"/>
              </w:rPr>
              <w:t xml:space="preserve"> </w:t>
            </w:r>
            <w:r w:rsidRPr="00010B64">
              <w:rPr>
                <w:rFonts w:ascii="Times New Roman" w:hAnsi="Times New Roman"/>
                <w:i/>
                <w:iCs/>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a</w:t>
            </w:r>
          </w:p>
        </w:tc>
        <w:tc>
          <w:tcPr>
            <w:tcW w:w="3446" w:type="dxa"/>
            <w:shd w:val="clear" w:color="auto" w:fill="auto"/>
          </w:tcPr>
          <w:p w14:paraId="1ECD6C19"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‒97 + 0 = ‒97</w:t>
            </w:r>
          </w:p>
          <w:p w14:paraId="49B8BF5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0 + (‒97) = ‒97</w:t>
            </w:r>
          </w:p>
          <w:p w14:paraId="4F9158A7" w14:textId="77777777" w:rsidR="009F4BEF" w:rsidRPr="00AD2923" w:rsidRDefault="009F4BEF" w:rsidP="008C3FF8">
            <w:pPr>
              <w:spacing w:after="0"/>
              <w:jc w:val="center"/>
              <w:rPr>
                <w:rFonts w:ascii="Times New Roman" w:hAnsi="Times New Roman"/>
                <w:color w:val="000000"/>
                <w:lang w:val="es-CO"/>
              </w:rPr>
            </w:pPr>
          </w:p>
          <w:p w14:paraId="1602D5A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De este modo</w:t>
            </w:r>
          </w:p>
          <w:p w14:paraId="05CB89D1" w14:textId="77777777" w:rsidR="009F4BEF" w:rsidRPr="00AD2923" w:rsidRDefault="009F4BEF" w:rsidP="008C3FF8">
            <w:pPr>
              <w:spacing w:after="0"/>
              <w:rPr>
                <w:rFonts w:ascii="Times New Roman" w:hAnsi="Times New Roman"/>
                <w:color w:val="000000"/>
                <w:lang w:val="es-CO"/>
              </w:rPr>
            </w:pPr>
          </w:p>
          <w:p w14:paraId="6C72CD19"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‒97 + 0 = 0 + (‒97)</w:t>
            </w:r>
          </w:p>
        </w:tc>
      </w:tr>
      <w:tr w:rsidR="009F4BEF" w:rsidRPr="00010B64" w14:paraId="4853D5F8" w14:textId="77777777" w:rsidTr="008C3FF8">
        <w:tc>
          <w:tcPr>
            <w:tcW w:w="1456" w:type="dxa"/>
            <w:shd w:val="clear" w:color="auto" w:fill="auto"/>
          </w:tcPr>
          <w:p w14:paraId="432366F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Inverso aditivo</w:t>
            </w:r>
          </w:p>
        </w:tc>
        <w:tc>
          <w:tcPr>
            <w:tcW w:w="3926" w:type="dxa"/>
            <w:shd w:val="clear" w:color="auto" w:fill="auto"/>
          </w:tcPr>
          <w:p w14:paraId="4031AEA7"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Para cada número entero, diferente de cero, existe otro tal que al adicionarlos su suma es cero.</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Al número que cumple la condición se le denomina el </w:t>
            </w:r>
            <w:r w:rsidRPr="00AD2923">
              <w:rPr>
                <w:rFonts w:ascii="Times New Roman" w:hAnsi="Times New Roman"/>
                <w:b/>
                <w:color w:val="000000"/>
                <w:lang w:val="es-CO"/>
              </w:rPr>
              <w:t>opuesto</w:t>
            </w:r>
            <w:r w:rsidRPr="00AD2923">
              <w:rPr>
                <w:rFonts w:ascii="Times New Roman" w:hAnsi="Times New Roman"/>
                <w:color w:val="000000"/>
                <w:lang w:val="es-CO"/>
              </w:rPr>
              <w:t xml:space="preserve"> o elemento opuesto.</w:t>
            </w:r>
          </w:p>
          <w:p w14:paraId="4D061ADA" w14:textId="77777777" w:rsidR="009F4BEF" w:rsidRPr="00AD2923" w:rsidRDefault="009F4BEF" w:rsidP="008C3FF8">
            <w:pPr>
              <w:spacing w:after="0"/>
              <w:jc w:val="center"/>
              <w:rPr>
                <w:rFonts w:ascii="Times New Roman" w:hAnsi="Times New Roman"/>
                <w:color w:val="000000"/>
                <w:lang w:val="es-CO"/>
              </w:rPr>
            </w:pPr>
          </w:p>
          <w:p w14:paraId="7E41036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Si</w:t>
            </w:r>
            <w:r w:rsidRPr="00010B64">
              <w:rPr>
                <w:rFonts w:ascii="Times New Roman" w:hAnsi="Times New Roman"/>
                <w:color w:val="000000"/>
                <w:lang w:val="es-CO"/>
              </w:rPr>
              <w:t>&lt;&lt;MA_07_02_009.gif&gt;&gt;,</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a ≠ </w:t>
            </w:r>
            <w:r w:rsidRPr="00AD2923">
              <w:rPr>
                <w:rFonts w:ascii="Times New Roman" w:hAnsi="Times New Roman"/>
                <w:color w:val="000000"/>
                <w:lang w:val="es-CO"/>
              </w:rPr>
              <w:t>0 y ‒</w:t>
            </w:r>
            <w:r w:rsidRPr="00AD2923">
              <w:rPr>
                <w:rFonts w:ascii="Times New Roman" w:hAnsi="Times New Roman"/>
                <w:i/>
                <w:color w:val="000000"/>
                <w:lang w:val="es-CO"/>
              </w:rPr>
              <w:t>a</w:t>
            </w:r>
            <w:r w:rsidRPr="00AD2923">
              <w:rPr>
                <w:rFonts w:ascii="Times New Roman" w:hAnsi="Times New Roman"/>
                <w:color w:val="000000"/>
                <w:lang w:val="es-CO"/>
              </w:rPr>
              <w:t xml:space="preserve"> es su opuesto, entonces</w:t>
            </w:r>
          </w:p>
          <w:p w14:paraId="1F2C309B"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r w:rsidRPr="00AD2923">
              <w:rPr>
                <w:rFonts w:ascii="Times New Roman" w:hAnsi="Times New Roman"/>
                <w:color w:val="000000"/>
                <w:lang w:val="es-CO"/>
              </w:rPr>
              <w:t>) = 0</w:t>
            </w:r>
          </w:p>
        </w:tc>
        <w:tc>
          <w:tcPr>
            <w:tcW w:w="3446" w:type="dxa"/>
            <w:shd w:val="clear" w:color="auto" w:fill="auto"/>
          </w:tcPr>
          <w:p w14:paraId="7D5167F9"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‒12 + 12 = 0</w:t>
            </w:r>
          </w:p>
          <w:p w14:paraId="370EA81B"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34 + (‒34) = 0</w:t>
            </w:r>
          </w:p>
        </w:tc>
      </w:tr>
    </w:tbl>
    <w:p w14:paraId="534473D8" w14:textId="77777777" w:rsidR="009F4BEF"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2"/>
        <w:gridCol w:w="6366"/>
      </w:tblGrid>
      <w:tr w:rsidR="009F4BEF" w:rsidRPr="00010B64" w14:paraId="67198FC4" w14:textId="77777777" w:rsidTr="008C3FF8">
        <w:tc>
          <w:tcPr>
            <w:tcW w:w="8828" w:type="dxa"/>
            <w:gridSpan w:val="2"/>
            <w:shd w:val="clear" w:color="auto" w:fill="000000"/>
          </w:tcPr>
          <w:p w14:paraId="041CFCC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EBCECA6" w14:textId="77777777" w:rsidTr="008C3FF8">
        <w:tc>
          <w:tcPr>
            <w:tcW w:w="2462" w:type="dxa"/>
            <w:shd w:val="clear" w:color="auto" w:fill="auto"/>
          </w:tcPr>
          <w:p w14:paraId="5AAD449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6" w:type="dxa"/>
            <w:shd w:val="clear" w:color="auto" w:fill="auto"/>
          </w:tcPr>
          <w:p w14:paraId="442E494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MA_07_02_CO_REC30</w:t>
            </w:r>
          </w:p>
        </w:tc>
      </w:tr>
      <w:tr w:rsidR="009F4BEF" w:rsidRPr="00010B64" w14:paraId="79858893" w14:textId="77777777" w:rsidTr="008C3FF8">
        <w:tc>
          <w:tcPr>
            <w:tcW w:w="2462" w:type="dxa"/>
            <w:shd w:val="clear" w:color="auto" w:fill="auto"/>
          </w:tcPr>
          <w:p w14:paraId="70CF725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6" w:type="dxa"/>
            <w:shd w:val="clear" w:color="auto" w:fill="auto"/>
          </w:tcPr>
          <w:p w14:paraId="6161A1B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Aplicaciones de las propiedades de la adición en los números enteros</w:t>
            </w:r>
          </w:p>
        </w:tc>
      </w:tr>
      <w:tr w:rsidR="009F4BEF" w:rsidRPr="00010B64" w14:paraId="71483CF9" w14:textId="77777777" w:rsidTr="008C3FF8">
        <w:tc>
          <w:tcPr>
            <w:tcW w:w="2462" w:type="dxa"/>
            <w:shd w:val="clear" w:color="auto" w:fill="auto"/>
          </w:tcPr>
          <w:p w14:paraId="12D557D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6" w:type="dxa"/>
            <w:shd w:val="clear" w:color="auto" w:fill="auto"/>
          </w:tcPr>
          <w:p w14:paraId="1D98282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reforzar el reconocimiento del uso de las propiedades de la adición en los números enteros.</w:t>
            </w:r>
          </w:p>
        </w:tc>
      </w:tr>
    </w:tbl>
    <w:p w14:paraId="7B580521" w14:textId="77777777" w:rsidR="009F4BEF"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2"/>
        <w:gridCol w:w="6366"/>
      </w:tblGrid>
      <w:tr w:rsidR="009F4BEF" w:rsidRPr="00010B64" w14:paraId="27E7D0D8" w14:textId="77777777" w:rsidTr="008C3FF8">
        <w:tc>
          <w:tcPr>
            <w:tcW w:w="8828" w:type="dxa"/>
            <w:gridSpan w:val="2"/>
            <w:shd w:val="clear" w:color="auto" w:fill="000000"/>
          </w:tcPr>
          <w:p w14:paraId="7AC9B9B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lastRenderedPageBreak/>
              <w:t>Practica: recurso aprovechado</w:t>
            </w:r>
          </w:p>
        </w:tc>
      </w:tr>
      <w:tr w:rsidR="009F4BEF" w:rsidRPr="00010B64" w14:paraId="519E1A4E" w14:textId="77777777" w:rsidTr="008C3FF8">
        <w:tc>
          <w:tcPr>
            <w:tcW w:w="2462" w:type="dxa"/>
            <w:shd w:val="clear" w:color="auto" w:fill="auto"/>
          </w:tcPr>
          <w:p w14:paraId="0343BD1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6" w:type="dxa"/>
            <w:shd w:val="clear" w:color="auto" w:fill="auto"/>
          </w:tcPr>
          <w:p w14:paraId="58B923C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MA_07_02_CO_REC40</w:t>
            </w:r>
          </w:p>
        </w:tc>
      </w:tr>
      <w:tr w:rsidR="009F4BEF" w:rsidRPr="00010B64" w14:paraId="316E329C" w14:textId="77777777" w:rsidTr="008C3FF8">
        <w:tc>
          <w:tcPr>
            <w:tcW w:w="2462" w:type="dxa"/>
            <w:shd w:val="clear" w:color="auto" w:fill="auto"/>
          </w:tcPr>
          <w:p w14:paraId="3963F5B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6" w:type="dxa"/>
            <w:shd w:val="clear" w:color="auto" w:fill="auto"/>
          </w:tcPr>
          <w:p w14:paraId="4AD6E72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lang w:val="es-MX"/>
              </w:rPr>
              <w:t>1 Eso/Matemáticas/Las operaciones con números enteros/La jerarquía de las operaciones con números enteros/Resuelve un cuadrado mágico con números enteros</w:t>
            </w:r>
          </w:p>
        </w:tc>
      </w:tr>
      <w:tr w:rsidR="009F4BEF" w:rsidRPr="00010B64" w14:paraId="6D58FCC9" w14:textId="77777777" w:rsidTr="008C3FF8">
        <w:tc>
          <w:tcPr>
            <w:tcW w:w="2462" w:type="dxa"/>
            <w:shd w:val="clear" w:color="auto" w:fill="auto"/>
          </w:tcPr>
          <w:p w14:paraId="6B985F0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6" w:type="dxa"/>
            <w:shd w:val="clear" w:color="auto" w:fill="auto"/>
          </w:tcPr>
          <w:p w14:paraId="4F82F0B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Cambiar el enunciado del recurso que dice “Indica dónde hay que colocar cada número para obtener un cuadrado mágico” por el siguiente enunciado: Arrastra cada número de la columna ubicada a la derecha de la línea punteada a la columna que aparece antes de la línea. Elige su ubicación de modo que se obtenga un cuadrado mágico.</w:t>
            </w:r>
          </w:p>
        </w:tc>
      </w:tr>
      <w:tr w:rsidR="009F4BEF" w:rsidRPr="00010B64" w14:paraId="556E7250" w14:textId="77777777" w:rsidTr="008C3FF8">
        <w:tc>
          <w:tcPr>
            <w:tcW w:w="2462" w:type="dxa"/>
            <w:shd w:val="clear" w:color="auto" w:fill="auto"/>
          </w:tcPr>
          <w:p w14:paraId="09E68B3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6" w:type="dxa"/>
            <w:shd w:val="clear" w:color="auto" w:fill="auto"/>
          </w:tcPr>
          <w:p w14:paraId="6C78129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Cuadrado mágico con números enteros</w:t>
            </w:r>
          </w:p>
        </w:tc>
      </w:tr>
      <w:tr w:rsidR="009F4BEF" w:rsidRPr="00010B64" w14:paraId="615F8F81" w14:textId="77777777" w:rsidTr="008C3FF8">
        <w:tc>
          <w:tcPr>
            <w:tcW w:w="2462" w:type="dxa"/>
            <w:shd w:val="clear" w:color="auto" w:fill="auto"/>
          </w:tcPr>
          <w:p w14:paraId="0924554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6" w:type="dxa"/>
            <w:shd w:val="clear" w:color="auto" w:fill="auto"/>
          </w:tcPr>
          <w:p w14:paraId="51E88C6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desarrollar tu pensamiento lógico matemático usando la adición de números enteros.</w:t>
            </w:r>
          </w:p>
        </w:tc>
      </w:tr>
    </w:tbl>
    <w:p w14:paraId="2A112F44" w14:textId="77777777" w:rsidR="009F4BEF" w:rsidRPr="00284C5A" w:rsidRDefault="009F4BEF" w:rsidP="009F4BEF">
      <w:pPr>
        <w:spacing w:after="0"/>
        <w:jc w:val="both"/>
        <w:rPr>
          <w:rFonts w:ascii="Times New Roman" w:hAnsi="Times New Roman"/>
          <w:color w:val="FF0000"/>
          <w:lang w:val="es-CO"/>
        </w:rPr>
      </w:pPr>
    </w:p>
    <w:p w14:paraId="704F10A7"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1.4 Consolidación</w:t>
      </w:r>
    </w:p>
    <w:p w14:paraId="243EC56A" w14:textId="77777777" w:rsidR="009F4BEF" w:rsidRPr="00284C5A" w:rsidRDefault="009F4BEF" w:rsidP="009F4BEF">
      <w:pPr>
        <w:spacing w:after="0"/>
        <w:rPr>
          <w:rFonts w:ascii="Times New Roman" w:hAnsi="Times New Roman"/>
          <w:lang w:val="es-CO"/>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172838F8"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0D2A7A7F" w14:textId="77777777" w:rsidTr="008C3FF8">
        <w:tc>
          <w:tcPr>
            <w:tcW w:w="8828" w:type="dxa"/>
            <w:gridSpan w:val="2"/>
            <w:shd w:val="clear" w:color="auto" w:fill="000000"/>
          </w:tcPr>
          <w:p w14:paraId="7D1E442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13963FBE" w14:textId="77777777" w:rsidTr="008C3FF8">
        <w:tc>
          <w:tcPr>
            <w:tcW w:w="2469" w:type="dxa"/>
            <w:shd w:val="clear" w:color="auto" w:fill="auto"/>
          </w:tcPr>
          <w:p w14:paraId="31AA0F4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4184EDC"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MA_07_02_CO_REC50</w:t>
            </w:r>
          </w:p>
        </w:tc>
      </w:tr>
      <w:tr w:rsidR="009F4BEF" w:rsidRPr="00010B64" w14:paraId="10499B4C" w14:textId="77777777" w:rsidTr="008C3FF8">
        <w:tc>
          <w:tcPr>
            <w:tcW w:w="2469" w:type="dxa"/>
            <w:shd w:val="clear" w:color="auto" w:fill="auto"/>
          </w:tcPr>
          <w:p w14:paraId="06180C2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39618F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adición de números enteros </w:t>
            </w:r>
          </w:p>
        </w:tc>
      </w:tr>
      <w:tr w:rsidR="009F4BEF" w:rsidRPr="00010B64" w14:paraId="7C0A8BDC" w14:textId="77777777" w:rsidTr="008C3FF8">
        <w:tc>
          <w:tcPr>
            <w:tcW w:w="2469" w:type="dxa"/>
            <w:shd w:val="clear" w:color="auto" w:fill="auto"/>
          </w:tcPr>
          <w:p w14:paraId="72D76FF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DEF9A9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reforzar la adición de números enteros y sus propiedades.</w:t>
            </w:r>
          </w:p>
        </w:tc>
      </w:tr>
    </w:tbl>
    <w:p w14:paraId="3BA48489" w14:textId="77777777" w:rsidR="009F4BEF" w:rsidRPr="00284C5A" w:rsidRDefault="009F4BEF" w:rsidP="009F4BEF">
      <w:pPr>
        <w:spacing w:after="0"/>
        <w:rPr>
          <w:rFonts w:ascii="Times New Roman" w:hAnsi="Times New Roman"/>
          <w:color w:val="7030A0"/>
          <w:lang w:val="es-CO"/>
        </w:rPr>
      </w:pPr>
    </w:p>
    <w:p w14:paraId="317D614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2 </w:t>
      </w:r>
      <w:r>
        <w:rPr>
          <w:rFonts w:ascii="Times New Roman" w:hAnsi="Times New Roman"/>
          <w:b/>
        </w:rPr>
        <w:t>La s</w:t>
      </w:r>
      <w:r w:rsidRPr="00284C5A">
        <w:rPr>
          <w:rFonts w:ascii="Times New Roman" w:hAnsi="Times New Roman"/>
          <w:b/>
        </w:rPr>
        <w:t>ustracción de números enteros</w:t>
      </w:r>
    </w:p>
    <w:p w14:paraId="320A7F2C" w14:textId="77777777" w:rsidR="009F4BEF" w:rsidRPr="00284C5A" w:rsidRDefault="009F4BEF" w:rsidP="009F4BEF">
      <w:pPr>
        <w:spacing w:after="0"/>
        <w:jc w:val="both"/>
        <w:rPr>
          <w:rFonts w:ascii="Times New Roman" w:hAnsi="Times New Roman"/>
          <w:color w:val="000000"/>
          <w:lang w:val="es-CO"/>
        </w:rPr>
      </w:pPr>
    </w:p>
    <w:p w14:paraId="57BD774D"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En un comunicado del periódico el Tiempo del 8 de enero de 2015 se anunció que en los primeros días del mes de enero del año en mención, en el municipio de Belén (Boyacá)</w:t>
      </w:r>
      <w:r>
        <w:rPr>
          <w:rFonts w:ascii="Times New Roman" w:hAnsi="Times New Roman"/>
          <w:color w:val="000000"/>
          <w:lang w:val="es-CO"/>
        </w:rPr>
        <w:t>,</w:t>
      </w:r>
      <w:r w:rsidRPr="00284C5A">
        <w:rPr>
          <w:rFonts w:ascii="Times New Roman" w:hAnsi="Times New Roman"/>
          <w:color w:val="000000"/>
          <w:lang w:val="es-CO"/>
        </w:rPr>
        <w:t xml:space="preserve"> se alcanzaron temperaturas de hasta 7 grados bajo de cero, provocando con ello la destrucción de los pastos y cultivos de la zona. </w:t>
      </w:r>
    </w:p>
    <w:p w14:paraId="1A96A748"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273"/>
      </w:tblGrid>
      <w:tr w:rsidR="009F4BEF" w:rsidRPr="00010B64" w14:paraId="239B8BD5" w14:textId="77777777" w:rsidTr="008C3FF8">
        <w:tc>
          <w:tcPr>
            <w:tcW w:w="8828" w:type="dxa"/>
            <w:gridSpan w:val="2"/>
            <w:shd w:val="clear" w:color="auto" w:fill="0D0D0D"/>
          </w:tcPr>
          <w:p w14:paraId="209C349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4DF143FF" w14:textId="77777777" w:rsidTr="008C3FF8">
        <w:tc>
          <w:tcPr>
            <w:tcW w:w="1555" w:type="dxa"/>
            <w:shd w:val="clear" w:color="auto" w:fill="auto"/>
          </w:tcPr>
          <w:p w14:paraId="21503C9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273" w:type="dxa"/>
            <w:shd w:val="clear" w:color="auto" w:fill="auto"/>
          </w:tcPr>
          <w:p w14:paraId="1E30B73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3</w:t>
            </w:r>
          </w:p>
        </w:tc>
      </w:tr>
      <w:tr w:rsidR="009F4BEF" w:rsidRPr="00010B64" w14:paraId="64159464" w14:textId="77777777" w:rsidTr="008C3FF8">
        <w:tc>
          <w:tcPr>
            <w:tcW w:w="1555" w:type="dxa"/>
            <w:shd w:val="clear" w:color="auto" w:fill="auto"/>
          </w:tcPr>
          <w:p w14:paraId="3BCA5C0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7273" w:type="dxa"/>
            <w:shd w:val="clear" w:color="auto" w:fill="auto"/>
          </w:tcPr>
          <w:p w14:paraId="5D38B8C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Heladas en el campo</w:t>
            </w:r>
          </w:p>
        </w:tc>
      </w:tr>
      <w:tr w:rsidR="009F4BEF" w:rsidRPr="00010B64" w14:paraId="65895C43" w14:textId="77777777" w:rsidTr="008C3FF8">
        <w:tc>
          <w:tcPr>
            <w:tcW w:w="1555" w:type="dxa"/>
            <w:shd w:val="clear" w:color="auto" w:fill="auto"/>
          </w:tcPr>
          <w:p w14:paraId="2AEAA1F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7273" w:type="dxa"/>
            <w:shd w:val="clear" w:color="auto" w:fill="auto"/>
          </w:tcPr>
          <w:p w14:paraId="065427D9" w14:textId="77777777" w:rsidR="009F4BEF" w:rsidRPr="008C3FF8" w:rsidRDefault="009F4BEF" w:rsidP="008C3FF8">
            <w:pPr>
              <w:spacing w:after="0"/>
              <w:rPr>
                <w:rFonts w:ascii="Times New Roman" w:hAnsi="Times New Roman"/>
                <w:color w:val="000000"/>
                <w:lang w:val="es-MX"/>
              </w:rPr>
            </w:pPr>
            <w:r w:rsidRPr="00010B64">
              <w:rPr>
                <w:rFonts w:ascii="Times New Roman" w:hAnsi="Times New Roman"/>
              </w:rPr>
              <w:object w:dxaOrig="14250" w:dyaOrig="4860" w14:anchorId="19D3D229">
                <v:shape id="_x0000_i1026" type="#_x0000_t75" style="width:441.75pt;height:150.75pt" o:ole="">
                  <v:imagedata r:id="rId47" o:title=""/>
                </v:shape>
                <o:OLEObject Type="Embed" ProgID="PBrush" ShapeID="_x0000_i1026" DrawAspect="Content" ObjectID="_1492100836" r:id="rId48"/>
              </w:object>
            </w:r>
          </w:p>
        </w:tc>
      </w:tr>
      <w:tr w:rsidR="009F4BEF" w:rsidRPr="00010B64" w14:paraId="7F897114" w14:textId="77777777" w:rsidTr="008C3FF8">
        <w:tc>
          <w:tcPr>
            <w:tcW w:w="1555" w:type="dxa"/>
            <w:shd w:val="clear" w:color="auto" w:fill="auto"/>
          </w:tcPr>
          <w:p w14:paraId="61A56B8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Pie de imagen</w:t>
            </w:r>
          </w:p>
        </w:tc>
        <w:tc>
          <w:tcPr>
            <w:tcW w:w="7273" w:type="dxa"/>
            <w:shd w:val="clear" w:color="auto" w:fill="auto"/>
          </w:tcPr>
          <w:p w14:paraId="221AF72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Las temperaturas por debajo de cero provocan que los cultivos con los que se provee de alimentos a las personas y el pasto del que se alimentan los animales se dañen.</w:t>
            </w:r>
          </w:p>
        </w:tc>
      </w:tr>
    </w:tbl>
    <w:p w14:paraId="56C41682" w14:textId="77777777" w:rsidR="009F4BEF" w:rsidRPr="00284C5A" w:rsidRDefault="009F4BEF" w:rsidP="009F4BEF">
      <w:pPr>
        <w:spacing w:after="0"/>
        <w:jc w:val="both"/>
        <w:rPr>
          <w:rFonts w:ascii="Times New Roman" w:hAnsi="Times New Roman"/>
          <w:color w:val="000000"/>
          <w:lang w:val="es-CO"/>
        </w:rPr>
      </w:pPr>
    </w:p>
    <w:p w14:paraId="3BA05803"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Suponiendo que las temperaturas alcanzadas ciertos días de una de esas semanas de enero son las que aparecen en la siguiente tabla, se determinará cuál fue la variación de las temperaturas, por día, para analizar el impacto que esto causó en la región.</w:t>
      </w:r>
    </w:p>
    <w:p w14:paraId="115D3C51" w14:textId="77777777" w:rsidR="009F4BEF" w:rsidRPr="00284C5A" w:rsidRDefault="009F4BEF" w:rsidP="009F4BEF">
      <w:pPr>
        <w:spacing w:after="0"/>
        <w:jc w:val="both"/>
        <w:rPr>
          <w:rFonts w:ascii="Times New Roman" w:hAnsi="Times New Roman"/>
          <w:color w:val="000000"/>
          <w:lang w:val="es-CO"/>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7"/>
        <w:gridCol w:w="3799"/>
        <w:gridCol w:w="3748"/>
      </w:tblGrid>
      <w:tr w:rsidR="009F4BEF" w:rsidRPr="00010B64" w14:paraId="5DE3D050" w14:textId="77777777" w:rsidTr="008C3FF8">
        <w:tc>
          <w:tcPr>
            <w:tcW w:w="0" w:type="auto"/>
            <w:gridSpan w:val="3"/>
            <w:shd w:val="clear" w:color="auto" w:fill="auto"/>
          </w:tcPr>
          <w:p w14:paraId="40DF9F01"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Temperaturas por día</w:t>
            </w:r>
          </w:p>
        </w:tc>
      </w:tr>
      <w:tr w:rsidR="009F4BEF" w:rsidRPr="00010B64" w14:paraId="5343D1B9" w14:textId="77777777" w:rsidTr="008C3FF8">
        <w:tc>
          <w:tcPr>
            <w:tcW w:w="0" w:type="auto"/>
            <w:shd w:val="clear" w:color="auto" w:fill="auto"/>
          </w:tcPr>
          <w:p w14:paraId="07BB7CEF"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Día</w:t>
            </w:r>
          </w:p>
        </w:tc>
        <w:tc>
          <w:tcPr>
            <w:tcW w:w="0" w:type="auto"/>
            <w:shd w:val="clear" w:color="auto" w:fill="auto"/>
          </w:tcPr>
          <w:p w14:paraId="3EB49792"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Temperatura máxima (°C)</w:t>
            </w:r>
          </w:p>
        </w:tc>
        <w:tc>
          <w:tcPr>
            <w:tcW w:w="0" w:type="auto"/>
            <w:shd w:val="clear" w:color="auto" w:fill="auto"/>
          </w:tcPr>
          <w:p w14:paraId="31277F1A"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Temperatura mínima (°C)</w:t>
            </w:r>
          </w:p>
        </w:tc>
      </w:tr>
      <w:tr w:rsidR="009F4BEF" w:rsidRPr="00010B64" w14:paraId="77917EBF" w14:textId="77777777" w:rsidTr="008C3FF8">
        <w:tc>
          <w:tcPr>
            <w:tcW w:w="0" w:type="auto"/>
            <w:shd w:val="clear" w:color="auto" w:fill="auto"/>
          </w:tcPr>
          <w:p w14:paraId="6BD198C5"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Lunes</w:t>
            </w:r>
          </w:p>
        </w:tc>
        <w:tc>
          <w:tcPr>
            <w:tcW w:w="0" w:type="auto"/>
            <w:shd w:val="clear" w:color="auto" w:fill="auto"/>
          </w:tcPr>
          <w:p w14:paraId="62DEB35A"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11</w:t>
            </w:r>
          </w:p>
        </w:tc>
        <w:tc>
          <w:tcPr>
            <w:tcW w:w="0" w:type="auto"/>
            <w:shd w:val="clear" w:color="auto" w:fill="auto"/>
          </w:tcPr>
          <w:p w14:paraId="1493723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2</w:t>
            </w:r>
          </w:p>
        </w:tc>
      </w:tr>
      <w:tr w:rsidR="009F4BEF" w:rsidRPr="00010B64" w14:paraId="7B1EB4E7" w14:textId="77777777" w:rsidTr="008C3FF8">
        <w:tc>
          <w:tcPr>
            <w:tcW w:w="0" w:type="auto"/>
            <w:shd w:val="clear" w:color="auto" w:fill="auto"/>
          </w:tcPr>
          <w:p w14:paraId="23B84C44"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Martes</w:t>
            </w:r>
          </w:p>
        </w:tc>
        <w:tc>
          <w:tcPr>
            <w:tcW w:w="0" w:type="auto"/>
            <w:shd w:val="clear" w:color="auto" w:fill="auto"/>
          </w:tcPr>
          <w:p w14:paraId="70528F5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16</w:t>
            </w:r>
          </w:p>
        </w:tc>
        <w:tc>
          <w:tcPr>
            <w:tcW w:w="0" w:type="auto"/>
            <w:shd w:val="clear" w:color="auto" w:fill="auto"/>
          </w:tcPr>
          <w:p w14:paraId="2A50DC4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6</w:t>
            </w:r>
          </w:p>
        </w:tc>
      </w:tr>
      <w:tr w:rsidR="009F4BEF" w:rsidRPr="00010B64" w14:paraId="66D95FB8" w14:textId="77777777" w:rsidTr="008C3FF8">
        <w:tc>
          <w:tcPr>
            <w:tcW w:w="0" w:type="auto"/>
            <w:shd w:val="clear" w:color="auto" w:fill="auto"/>
          </w:tcPr>
          <w:p w14:paraId="640EF575"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Miércoles</w:t>
            </w:r>
          </w:p>
        </w:tc>
        <w:tc>
          <w:tcPr>
            <w:tcW w:w="0" w:type="auto"/>
            <w:shd w:val="clear" w:color="auto" w:fill="auto"/>
          </w:tcPr>
          <w:p w14:paraId="2CEB66F1"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14</w:t>
            </w:r>
          </w:p>
        </w:tc>
        <w:tc>
          <w:tcPr>
            <w:tcW w:w="0" w:type="auto"/>
            <w:shd w:val="clear" w:color="auto" w:fill="auto"/>
          </w:tcPr>
          <w:p w14:paraId="5DD8F26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w:t>
            </w:r>
          </w:p>
        </w:tc>
      </w:tr>
      <w:tr w:rsidR="009F4BEF" w:rsidRPr="00010B64" w14:paraId="20234341" w14:textId="77777777" w:rsidTr="008C3FF8">
        <w:tc>
          <w:tcPr>
            <w:tcW w:w="0" w:type="auto"/>
            <w:shd w:val="clear" w:color="auto" w:fill="auto"/>
          </w:tcPr>
          <w:p w14:paraId="3C39F60D"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Jueves</w:t>
            </w:r>
          </w:p>
        </w:tc>
        <w:tc>
          <w:tcPr>
            <w:tcW w:w="0" w:type="auto"/>
            <w:shd w:val="clear" w:color="auto" w:fill="auto"/>
          </w:tcPr>
          <w:p w14:paraId="16A1334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9</w:t>
            </w:r>
          </w:p>
        </w:tc>
        <w:tc>
          <w:tcPr>
            <w:tcW w:w="0" w:type="auto"/>
            <w:shd w:val="clear" w:color="auto" w:fill="auto"/>
          </w:tcPr>
          <w:p w14:paraId="413818F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w:t>
            </w:r>
          </w:p>
        </w:tc>
      </w:tr>
      <w:tr w:rsidR="009F4BEF" w:rsidRPr="00010B64" w14:paraId="765C4239" w14:textId="77777777" w:rsidTr="008C3FF8">
        <w:tc>
          <w:tcPr>
            <w:tcW w:w="0" w:type="auto"/>
            <w:shd w:val="clear" w:color="auto" w:fill="auto"/>
          </w:tcPr>
          <w:p w14:paraId="03D7E7F0"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Viernes</w:t>
            </w:r>
          </w:p>
        </w:tc>
        <w:tc>
          <w:tcPr>
            <w:tcW w:w="0" w:type="auto"/>
            <w:shd w:val="clear" w:color="auto" w:fill="auto"/>
          </w:tcPr>
          <w:p w14:paraId="0CE99511"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13</w:t>
            </w:r>
          </w:p>
        </w:tc>
        <w:tc>
          <w:tcPr>
            <w:tcW w:w="0" w:type="auto"/>
            <w:shd w:val="clear" w:color="auto" w:fill="auto"/>
          </w:tcPr>
          <w:p w14:paraId="78086D76"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‒6</w:t>
            </w:r>
          </w:p>
        </w:tc>
      </w:tr>
    </w:tbl>
    <w:p w14:paraId="4C65765F" w14:textId="77777777" w:rsidR="009F4BEF" w:rsidRPr="00284C5A" w:rsidRDefault="009F4BEF" w:rsidP="009F4BEF">
      <w:pPr>
        <w:spacing w:after="0"/>
        <w:jc w:val="both"/>
        <w:rPr>
          <w:rFonts w:ascii="Times New Roman" w:hAnsi="Times New Roman"/>
          <w:color w:val="000000"/>
          <w:lang w:val="es-CO"/>
        </w:rPr>
      </w:pPr>
    </w:p>
    <w:p w14:paraId="6B7B097A"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Para conocer la </w:t>
      </w:r>
      <w:r w:rsidRPr="00284C5A">
        <w:rPr>
          <w:rFonts w:ascii="Times New Roman" w:hAnsi="Times New Roman"/>
          <w:b/>
          <w:color w:val="000000"/>
          <w:lang w:val="es-CO"/>
        </w:rPr>
        <w:t>variación</w:t>
      </w:r>
      <w:r w:rsidRPr="00284C5A">
        <w:rPr>
          <w:rFonts w:ascii="Times New Roman" w:hAnsi="Times New Roman"/>
          <w:color w:val="000000"/>
          <w:lang w:val="es-CO"/>
        </w:rPr>
        <w:t xml:space="preserve"> de la temperatura, por día, se debe calcular la </w:t>
      </w:r>
      <w:r w:rsidRPr="00284C5A">
        <w:rPr>
          <w:rFonts w:ascii="Times New Roman" w:hAnsi="Times New Roman"/>
          <w:b/>
          <w:color w:val="000000"/>
          <w:lang w:val="es-CO"/>
        </w:rPr>
        <w:t>diferencia</w:t>
      </w:r>
      <w:r w:rsidRPr="00284C5A">
        <w:rPr>
          <w:rFonts w:ascii="Times New Roman" w:hAnsi="Times New Roman"/>
          <w:color w:val="000000"/>
          <w:lang w:val="es-CO"/>
        </w:rPr>
        <w:t xml:space="preserve"> entre las temperaturas máxima y mínima registradas; en otras palabras, con cada pareja de temperaturas se debe hacer una </w:t>
      </w:r>
      <w:r w:rsidRPr="00284C5A">
        <w:rPr>
          <w:rFonts w:ascii="Times New Roman" w:hAnsi="Times New Roman"/>
          <w:b/>
          <w:color w:val="000000"/>
          <w:lang w:val="es-CO"/>
        </w:rPr>
        <w:t>sustracción</w:t>
      </w:r>
      <w:r w:rsidRPr="00284C5A">
        <w:rPr>
          <w:rFonts w:ascii="Times New Roman" w:hAnsi="Times New Roman"/>
          <w:color w:val="000000"/>
          <w:lang w:val="es-CO"/>
        </w:rPr>
        <w:t>.</w:t>
      </w:r>
    </w:p>
    <w:p w14:paraId="6A278DE5" w14:textId="77777777" w:rsidR="009F4BEF" w:rsidRPr="00284C5A" w:rsidRDefault="009F4BEF" w:rsidP="009F4BEF">
      <w:pPr>
        <w:spacing w:after="0"/>
        <w:jc w:val="both"/>
        <w:rPr>
          <w:rFonts w:ascii="Times New Roman" w:hAnsi="Times New Roman"/>
          <w:color w:val="000000"/>
          <w:lang w:val="es-CO"/>
        </w:rPr>
      </w:pPr>
    </w:p>
    <w:p w14:paraId="0A7B7EB5"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De acuerdo con lo anterior, las variaciones de los días lunes y martes fueron de 9 °C y 6 °C, respectivamente, porque 11 ‒ 2 = 9 y 16 ‒ 6 = 6. Sin embargo, para calcular las variaciones de los siguientes días se debe usar el significado del </w:t>
      </w:r>
      <w:r w:rsidRPr="00284C5A">
        <w:rPr>
          <w:rFonts w:ascii="Times New Roman" w:hAnsi="Times New Roman"/>
          <w:b/>
          <w:color w:val="000000"/>
          <w:lang w:val="es-CO"/>
        </w:rPr>
        <w:t>opuesto</w:t>
      </w:r>
      <w:r w:rsidRPr="00284C5A">
        <w:rPr>
          <w:rFonts w:ascii="Times New Roman" w:hAnsi="Times New Roman"/>
          <w:color w:val="000000"/>
          <w:lang w:val="es-CO"/>
        </w:rPr>
        <w:t xml:space="preserve"> de un número.</w:t>
      </w:r>
    </w:p>
    <w:p w14:paraId="3EB8AA8A"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57"/>
      </w:tblGrid>
      <w:tr w:rsidR="009F4BEF" w:rsidRPr="00010B64" w14:paraId="5973F7F1" w14:textId="77777777" w:rsidTr="008C3FF8">
        <w:tc>
          <w:tcPr>
            <w:tcW w:w="8828" w:type="dxa"/>
            <w:gridSpan w:val="2"/>
            <w:shd w:val="clear" w:color="auto" w:fill="000000"/>
          </w:tcPr>
          <w:p w14:paraId="4D73403B"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74298403" w14:textId="77777777" w:rsidTr="008C3FF8">
        <w:tc>
          <w:tcPr>
            <w:tcW w:w="1271" w:type="dxa"/>
            <w:shd w:val="clear" w:color="auto" w:fill="auto"/>
          </w:tcPr>
          <w:p w14:paraId="50FBB097"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557" w:type="dxa"/>
            <w:shd w:val="clear" w:color="auto" w:fill="auto"/>
          </w:tcPr>
          <w:p w14:paraId="62B27B1A"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Sustracción de números enteros</w:t>
            </w:r>
          </w:p>
        </w:tc>
      </w:tr>
      <w:tr w:rsidR="009F4BEF" w:rsidRPr="00010B64" w14:paraId="695D902C" w14:textId="77777777" w:rsidTr="008C3FF8">
        <w:tc>
          <w:tcPr>
            <w:tcW w:w="1271" w:type="dxa"/>
            <w:shd w:val="clear" w:color="auto" w:fill="auto"/>
          </w:tcPr>
          <w:p w14:paraId="77BA52AF"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557" w:type="dxa"/>
            <w:shd w:val="clear" w:color="auto" w:fill="auto"/>
          </w:tcPr>
          <w:p w14:paraId="4202FD7C"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 xml:space="preserve">Para </w:t>
            </w:r>
            <w:r w:rsidRPr="008C3FF8">
              <w:rPr>
                <w:rFonts w:ascii="Times New Roman" w:hAnsi="Times New Roman"/>
                <w:b/>
                <w:lang w:val="es-MX"/>
              </w:rPr>
              <w:t>sustraer</w:t>
            </w:r>
            <w:r w:rsidRPr="008C3FF8">
              <w:rPr>
                <w:rFonts w:ascii="Times New Roman" w:hAnsi="Times New Roman"/>
                <w:lang w:val="es-MX"/>
              </w:rPr>
              <w:t xml:space="preserve"> dos </w:t>
            </w:r>
            <w:r w:rsidRPr="008C3FF8">
              <w:rPr>
                <w:rFonts w:ascii="Times New Roman" w:hAnsi="Times New Roman"/>
                <w:b/>
                <w:lang w:val="es-MX"/>
              </w:rPr>
              <w:t>números enteros</w:t>
            </w:r>
            <w:r w:rsidRPr="008C3FF8">
              <w:rPr>
                <w:rFonts w:ascii="Times New Roman" w:hAnsi="Times New Roman"/>
                <w:lang w:val="es-MX"/>
              </w:rPr>
              <w:t xml:space="preserve"> se halla la </w:t>
            </w:r>
            <w:r w:rsidRPr="008C3FF8">
              <w:rPr>
                <w:rFonts w:ascii="Times New Roman" w:hAnsi="Times New Roman"/>
                <w:b/>
                <w:lang w:val="es-MX"/>
              </w:rPr>
              <w:t>suma</w:t>
            </w:r>
            <w:r w:rsidRPr="008C3FF8">
              <w:rPr>
                <w:rFonts w:ascii="Times New Roman" w:hAnsi="Times New Roman"/>
                <w:lang w:val="es-MX"/>
              </w:rPr>
              <w:t xml:space="preserve"> del </w:t>
            </w:r>
            <w:r w:rsidRPr="008C3FF8">
              <w:rPr>
                <w:rFonts w:ascii="Times New Roman" w:hAnsi="Times New Roman"/>
                <w:b/>
                <w:lang w:val="es-MX"/>
              </w:rPr>
              <w:t>minuendo</w:t>
            </w:r>
            <w:r w:rsidRPr="008C3FF8">
              <w:rPr>
                <w:rFonts w:ascii="Times New Roman" w:hAnsi="Times New Roman"/>
                <w:lang w:val="es-MX"/>
              </w:rPr>
              <w:t xml:space="preserve"> y el </w:t>
            </w:r>
            <w:r w:rsidRPr="008C3FF8">
              <w:rPr>
                <w:rFonts w:ascii="Times New Roman" w:hAnsi="Times New Roman"/>
                <w:b/>
                <w:lang w:val="es-MX"/>
              </w:rPr>
              <w:t>opuesto del sustraendo</w:t>
            </w:r>
            <w:r w:rsidRPr="008C3FF8">
              <w:rPr>
                <w:rFonts w:ascii="Times New Roman" w:hAnsi="Times New Roman"/>
                <w:lang w:val="es-MX"/>
              </w:rPr>
              <w:t>. Esto es:</w:t>
            </w:r>
          </w:p>
          <w:p w14:paraId="07C345E8" w14:textId="77777777" w:rsidR="009F4BEF" w:rsidRPr="00AD2923" w:rsidRDefault="009F4BEF" w:rsidP="008C3FF8">
            <w:pPr>
              <w:spacing w:after="0"/>
              <w:jc w:val="center"/>
              <w:rPr>
                <w:rFonts w:ascii="Times New Roman" w:hAnsi="Times New Roman"/>
              </w:rPr>
            </w:pPr>
            <w:r w:rsidRPr="008C3FF8">
              <w:rPr>
                <w:rFonts w:ascii="Times New Roman" w:hAnsi="Times New Roman"/>
                <w:lang w:val="es-MX"/>
              </w:rPr>
              <w:t xml:space="preserve">Si </w:t>
            </w:r>
            <w:r w:rsidRPr="008C3FF8">
              <w:rPr>
                <w:rFonts w:ascii="Times New Roman" w:hAnsi="Times New Roman"/>
                <w:i/>
                <w:lang w:val="es-MX"/>
              </w:rPr>
              <w:t>a</w:t>
            </w:r>
            <w:r w:rsidRPr="008C3FF8">
              <w:rPr>
                <w:rFonts w:ascii="Times New Roman" w:hAnsi="Times New Roman"/>
                <w:lang w:val="es-MX"/>
              </w:rPr>
              <w:t xml:space="preserve"> y </w:t>
            </w:r>
            <w:r w:rsidRPr="008C3FF8">
              <w:rPr>
                <w:rFonts w:ascii="Times New Roman" w:hAnsi="Times New Roman"/>
                <w:i/>
                <w:lang w:val="es-MX"/>
              </w:rPr>
              <w:t>b</w:t>
            </w:r>
            <w:r w:rsidRPr="008C3FF8">
              <w:rPr>
                <w:rFonts w:ascii="Times New Roman" w:hAnsi="Times New Roman"/>
                <w:lang w:val="es-MX"/>
              </w:rPr>
              <w:t xml:space="preserve"> son números enteros </w:t>
            </w:r>
            <w:r w:rsidRPr="008C3FF8">
              <w:rPr>
                <w:rFonts w:ascii="Times New Roman" w:hAnsi="Times New Roman"/>
                <w:i/>
                <w:lang w:val="es-MX"/>
              </w:rPr>
              <w:t xml:space="preserve">a </w:t>
            </w:r>
            <w:r w:rsidRPr="008C3FF8">
              <w:rPr>
                <w:rFonts w:ascii="Times New Roman" w:hAnsi="Times New Roman"/>
                <w:lang w:val="es-MX"/>
              </w:rPr>
              <w:t>‒</w:t>
            </w:r>
            <w:r w:rsidRPr="008C3FF8">
              <w:rPr>
                <w:rFonts w:ascii="Times New Roman" w:hAnsi="Times New Roman"/>
                <w:i/>
                <w:lang w:val="es-MX"/>
              </w:rPr>
              <w:t xml:space="preserve"> b</w:t>
            </w:r>
            <w:r w:rsidRPr="008C3FF8">
              <w:rPr>
                <w:rFonts w:ascii="Times New Roman" w:hAnsi="Times New Roman"/>
                <w:lang w:val="es-MX"/>
              </w:rPr>
              <w:t xml:space="preserve"> se define como </w:t>
            </w:r>
            <w:r w:rsidRPr="008C3FF8">
              <w:rPr>
                <w:rFonts w:ascii="Times New Roman" w:hAnsi="Times New Roman"/>
                <w:i/>
                <w:lang w:val="es-MX"/>
              </w:rPr>
              <w:t xml:space="preserve">a </w:t>
            </w:r>
            <w:r w:rsidRPr="008C3FF8">
              <w:rPr>
                <w:rFonts w:ascii="Times New Roman" w:hAnsi="Times New Roman"/>
                <w:lang w:val="es-MX"/>
              </w:rPr>
              <w:t>+ (‒</w:t>
            </w:r>
            <w:r w:rsidRPr="008C3FF8">
              <w:rPr>
                <w:rFonts w:ascii="Times New Roman" w:hAnsi="Times New Roman"/>
                <w:i/>
                <w:lang w:val="es-MX"/>
              </w:rPr>
              <w:t xml:space="preserve"> b</w:t>
            </w:r>
            <w:r w:rsidRPr="008C3FF8">
              <w:rPr>
                <w:rFonts w:ascii="Times New Roman" w:hAnsi="Times New Roman"/>
                <w:lang w:val="es-MX"/>
              </w:rPr>
              <w:t>).</w:t>
            </w:r>
          </w:p>
        </w:tc>
      </w:tr>
    </w:tbl>
    <w:p w14:paraId="4570DF58" w14:textId="77777777" w:rsidR="009F4BEF" w:rsidRPr="00284C5A" w:rsidRDefault="009F4BEF" w:rsidP="009F4BEF">
      <w:pPr>
        <w:spacing w:after="0"/>
        <w:jc w:val="both"/>
        <w:rPr>
          <w:rFonts w:ascii="Times New Roman" w:hAnsi="Times New Roman"/>
          <w:color w:val="000000"/>
          <w:lang w:val="es-CO"/>
        </w:rPr>
      </w:pPr>
    </w:p>
    <w:p w14:paraId="16351A5F" w14:textId="77777777" w:rsidR="009F4BEF" w:rsidRPr="00284C5A" w:rsidRDefault="009F4BEF" w:rsidP="009F4BEF">
      <w:pPr>
        <w:spacing w:after="0"/>
        <w:jc w:val="both"/>
        <w:rPr>
          <w:rFonts w:ascii="Times New Roman" w:hAnsi="Times New Roman"/>
          <w:color w:val="000000"/>
          <w:lang w:val="es-CO"/>
        </w:rPr>
      </w:pPr>
      <w:r w:rsidRPr="003D09B2">
        <w:rPr>
          <w:rFonts w:ascii="Times New Roman" w:hAnsi="Times New Roman"/>
          <w:color w:val="000000"/>
          <w:lang w:val="es-CO"/>
        </w:rPr>
        <w:t>Con base</w:t>
      </w:r>
      <w:r w:rsidRPr="00284C5A">
        <w:rPr>
          <w:rFonts w:ascii="Times New Roman" w:hAnsi="Times New Roman"/>
          <w:color w:val="000000"/>
          <w:lang w:val="es-CO"/>
        </w:rPr>
        <w:t xml:space="preserve"> en esto, la variación de la temperatura de los días miércoles, jueves y viernes se calcula así:</w:t>
      </w:r>
    </w:p>
    <w:p w14:paraId="0E417B77" w14:textId="77777777" w:rsidR="009F4BEF" w:rsidRPr="00284C5A" w:rsidRDefault="009F4BEF" w:rsidP="009F4BEF">
      <w:pPr>
        <w:spacing w:after="0"/>
        <w:contextualSpacing/>
        <w:jc w:val="both"/>
        <w:rPr>
          <w:rFonts w:ascii="Times New Roman" w:hAnsi="Times New Roman"/>
          <w:color w:val="000000"/>
          <w:lang w:val="es-CO"/>
        </w:rPr>
      </w:pPr>
    </w:p>
    <w:p w14:paraId="012A4C9E"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miércoles: 14 ‒ (‒1).</w:t>
      </w:r>
    </w:p>
    <w:p w14:paraId="4EC9E858" w14:textId="77777777" w:rsidR="009F4BEF" w:rsidRPr="00284C5A" w:rsidRDefault="009F4BEF" w:rsidP="009F4BEF">
      <w:pPr>
        <w:pStyle w:val="Prrafodelista"/>
        <w:spacing w:after="0"/>
        <w:ind w:left="780"/>
        <w:jc w:val="both"/>
        <w:rPr>
          <w:rFonts w:ascii="Times New Roman" w:hAnsi="Times New Roman"/>
          <w:color w:val="000000"/>
          <w:lang w:val="es-CO"/>
        </w:rPr>
      </w:pPr>
    </w:p>
    <w:p w14:paraId="32E3527C"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En este caso </w:t>
      </w:r>
      <w:r w:rsidRPr="00284C5A">
        <w:rPr>
          <w:rFonts w:ascii="Times New Roman" w:hAnsi="Times New Roman"/>
          <w:i/>
          <w:lang w:val="es-MX"/>
        </w:rPr>
        <w:t>a</w:t>
      </w:r>
      <w:r w:rsidRPr="00284C5A">
        <w:rPr>
          <w:rFonts w:ascii="Times New Roman" w:hAnsi="Times New Roman"/>
          <w:lang w:val="es-MX"/>
        </w:rPr>
        <w:t xml:space="preserve"> = 14 y </w:t>
      </w:r>
      <w:r w:rsidRPr="00284C5A">
        <w:rPr>
          <w:rFonts w:ascii="Times New Roman" w:hAnsi="Times New Roman"/>
          <w:i/>
          <w:lang w:val="es-MX"/>
        </w:rPr>
        <w:t>b</w:t>
      </w:r>
      <w:r w:rsidRPr="00284C5A">
        <w:rPr>
          <w:rFonts w:ascii="Times New Roman" w:hAnsi="Times New Roman"/>
          <w:lang w:val="es-MX"/>
        </w:rPr>
        <w:t xml:space="preserve"> = ‒1 y </w:t>
      </w:r>
      <w:r w:rsidRPr="00284C5A">
        <w:rPr>
          <w:rFonts w:ascii="Times New Roman" w:hAnsi="Times New Roman"/>
          <w:color w:val="000000"/>
          <w:lang w:val="es-CO"/>
        </w:rPr>
        <w:t>14 ‒ (‒1) = 14 + 1 = 15. La variación de la temperatura fue de 15 °C.</w:t>
      </w:r>
    </w:p>
    <w:p w14:paraId="55E02E2C" w14:textId="77777777" w:rsidR="009F4BEF" w:rsidRPr="00284C5A" w:rsidRDefault="009F4BEF" w:rsidP="009F4BEF">
      <w:pPr>
        <w:pStyle w:val="Prrafodelista"/>
        <w:spacing w:after="0"/>
        <w:ind w:left="780"/>
        <w:jc w:val="both"/>
        <w:rPr>
          <w:rFonts w:ascii="Times New Roman" w:hAnsi="Times New Roman"/>
          <w:color w:val="000000"/>
          <w:lang w:val="es-CO"/>
        </w:rPr>
      </w:pPr>
    </w:p>
    <w:p w14:paraId="145820A2"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jueves: 9 – (–5).</w:t>
      </w:r>
    </w:p>
    <w:p w14:paraId="13E8A7BE" w14:textId="77777777" w:rsidR="009F4BEF" w:rsidRPr="00284C5A" w:rsidRDefault="009F4BEF" w:rsidP="009F4BEF">
      <w:pPr>
        <w:pStyle w:val="Prrafodelista"/>
        <w:spacing w:after="0"/>
        <w:ind w:left="780"/>
        <w:jc w:val="both"/>
        <w:rPr>
          <w:rFonts w:ascii="Times New Roman" w:hAnsi="Times New Roman"/>
          <w:color w:val="000000"/>
          <w:lang w:val="es-CO"/>
        </w:rPr>
      </w:pPr>
    </w:p>
    <w:p w14:paraId="5F77E309"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t xml:space="preserve">Aquí </w:t>
      </w:r>
      <w:r w:rsidRPr="00284C5A">
        <w:rPr>
          <w:rFonts w:ascii="Times New Roman" w:hAnsi="Times New Roman"/>
          <w:i/>
          <w:lang w:val="es-MX"/>
        </w:rPr>
        <w:t>a</w:t>
      </w:r>
      <w:r w:rsidRPr="00284C5A">
        <w:rPr>
          <w:rFonts w:ascii="Times New Roman" w:hAnsi="Times New Roman"/>
          <w:lang w:val="es-MX"/>
        </w:rPr>
        <w:t xml:space="preserve"> = 9 y </w:t>
      </w:r>
      <w:r w:rsidRPr="00284C5A">
        <w:rPr>
          <w:rFonts w:ascii="Times New Roman" w:hAnsi="Times New Roman"/>
          <w:i/>
          <w:lang w:val="es-MX"/>
        </w:rPr>
        <w:t>b</w:t>
      </w:r>
      <w:r w:rsidRPr="00284C5A">
        <w:rPr>
          <w:rFonts w:ascii="Times New Roman" w:hAnsi="Times New Roman"/>
          <w:lang w:val="es-MX"/>
        </w:rPr>
        <w:t xml:space="preserve"> = ‒5 y</w:t>
      </w:r>
      <w:r w:rsidRPr="00284C5A">
        <w:rPr>
          <w:rFonts w:ascii="Times New Roman" w:hAnsi="Times New Roman"/>
          <w:color w:val="000000"/>
          <w:lang w:val="es-CO"/>
        </w:rPr>
        <w:t xml:space="preserve"> 9 ‒ (‒5) = 9 + 5 = 14. La variación de la temperatura fue de 14 °C.</w:t>
      </w:r>
    </w:p>
    <w:p w14:paraId="154DC742" w14:textId="77777777" w:rsidR="009F4BEF" w:rsidRPr="00284C5A" w:rsidRDefault="009F4BEF" w:rsidP="009F4BEF">
      <w:pPr>
        <w:pStyle w:val="Prrafodelista"/>
        <w:spacing w:after="0"/>
        <w:ind w:left="780"/>
        <w:jc w:val="both"/>
        <w:rPr>
          <w:rFonts w:ascii="Times New Roman" w:hAnsi="Times New Roman"/>
          <w:color w:val="000000"/>
          <w:lang w:val="es-CO"/>
        </w:rPr>
      </w:pPr>
    </w:p>
    <w:p w14:paraId="63E1F389" w14:textId="77777777" w:rsidR="009F4BEF" w:rsidRPr="00284C5A" w:rsidRDefault="009F4BEF" w:rsidP="009F4BEF">
      <w:pPr>
        <w:pStyle w:val="Prrafodelista"/>
        <w:numPr>
          <w:ilvl w:val="0"/>
          <w:numId w:val="11"/>
        </w:numPr>
        <w:spacing w:after="0"/>
        <w:jc w:val="both"/>
        <w:rPr>
          <w:rFonts w:ascii="Times New Roman" w:hAnsi="Times New Roman"/>
          <w:color w:val="000000"/>
          <w:lang w:val="es-CO"/>
        </w:rPr>
      </w:pPr>
      <w:r w:rsidRPr="00284C5A">
        <w:rPr>
          <w:rFonts w:ascii="Times New Roman" w:hAnsi="Times New Roman"/>
          <w:color w:val="000000"/>
          <w:lang w:val="es-CO"/>
        </w:rPr>
        <w:t>El día viernes: 13 – (–6).</w:t>
      </w:r>
    </w:p>
    <w:p w14:paraId="6E48B053" w14:textId="77777777" w:rsidR="009F4BEF" w:rsidRPr="00284C5A" w:rsidRDefault="009F4BEF" w:rsidP="009F4BEF">
      <w:pPr>
        <w:pStyle w:val="Prrafodelista"/>
        <w:spacing w:after="0"/>
        <w:ind w:left="780"/>
        <w:jc w:val="both"/>
        <w:rPr>
          <w:rFonts w:ascii="Times New Roman" w:hAnsi="Times New Roman"/>
          <w:color w:val="000000"/>
          <w:lang w:val="es-CO"/>
        </w:rPr>
      </w:pPr>
    </w:p>
    <w:p w14:paraId="75A14D05" w14:textId="77777777" w:rsidR="009F4BEF" w:rsidRPr="00284C5A" w:rsidRDefault="009F4BEF" w:rsidP="009F4BEF">
      <w:pPr>
        <w:pStyle w:val="Prrafodelista"/>
        <w:spacing w:after="0"/>
        <w:ind w:left="780"/>
        <w:jc w:val="both"/>
        <w:rPr>
          <w:rFonts w:ascii="Times New Roman" w:hAnsi="Times New Roman"/>
          <w:color w:val="000000"/>
          <w:lang w:val="es-CO"/>
        </w:rPr>
      </w:pPr>
      <w:r w:rsidRPr="00284C5A">
        <w:rPr>
          <w:rFonts w:ascii="Times New Roman" w:hAnsi="Times New Roman"/>
          <w:color w:val="000000"/>
          <w:lang w:val="es-CO"/>
        </w:rPr>
        <w:lastRenderedPageBreak/>
        <w:t xml:space="preserve">Aquí </w:t>
      </w:r>
      <w:r w:rsidRPr="00284C5A">
        <w:rPr>
          <w:rFonts w:ascii="Times New Roman" w:hAnsi="Times New Roman"/>
          <w:i/>
          <w:lang w:val="es-MX"/>
        </w:rPr>
        <w:t>a</w:t>
      </w:r>
      <w:r w:rsidRPr="00284C5A">
        <w:rPr>
          <w:rFonts w:ascii="Times New Roman" w:hAnsi="Times New Roman"/>
          <w:lang w:val="es-MX"/>
        </w:rPr>
        <w:t xml:space="preserve"> = 13 y </w:t>
      </w:r>
      <w:r w:rsidRPr="00284C5A">
        <w:rPr>
          <w:rFonts w:ascii="Times New Roman" w:hAnsi="Times New Roman"/>
          <w:i/>
          <w:lang w:val="es-MX"/>
        </w:rPr>
        <w:t>b</w:t>
      </w:r>
      <w:r w:rsidRPr="00284C5A">
        <w:rPr>
          <w:rFonts w:ascii="Times New Roman" w:hAnsi="Times New Roman"/>
          <w:lang w:val="es-MX"/>
        </w:rPr>
        <w:t xml:space="preserve"> = ‒6 y</w:t>
      </w:r>
      <w:r w:rsidRPr="00284C5A">
        <w:rPr>
          <w:rFonts w:ascii="Times New Roman" w:hAnsi="Times New Roman"/>
          <w:color w:val="000000"/>
          <w:lang w:val="es-CO"/>
        </w:rPr>
        <w:t xml:space="preserve"> 13 ‒ (‒6) = 13 + 6 = 19. La variación de la temperatura fue de 19 °C.</w:t>
      </w:r>
    </w:p>
    <w:p w14:paraId="4814B62C" w14:textId="77777777" w:rsidR="009F4BEF" w:rsidRPr="00284C5A" w:rsidRDefault="009F4BEF" w:rsidP="009F4BEF">
      <w:pPr>
        <w:pStyle w:val="Prrafodelista"/>
        <w:spacing w:after="0"/>
        <w:ind w:left="780"/>
        <w:jc w:val="both"/>
        <w:rPr>
          <w:rFonts w:ascii="Times New Roman" w:hAnsi="Times New Roman"/>
          <w:color w:val="000000"/>
          <w:lang w:val="es-CO"/>
        </w:rPr>
      </w:pPr>
    </w:p>
    <w:p w14:paraId="5D9D8B7A"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Variaciones de temperatura tan altas como las presentadas en la anterior situación hacen que el pasto se queme y los animales no tengan de qué alimentarse.</w:t>
      </w:r>
    </w:p>
    <w:p w14:paraId="7FFCAAD2"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7"/>
        <w:gridCol w:w="7697"/>
      </w:tblGrid>
      <w:tr w:rsidR="009F4BEF" w:rsidRPr="00010B64" w14:paraId="723CB708" w14:textId="77777777" w:rsidTr="008C3FF8">
        <w:tc>
          <w:tcPr>
            <w:tcW w:w="8828" w:type="dxa"/>
            <w:gridSpan w:val="2"/>
            <w:shd w:val="clear" w:color="auto" w:fill="0D0D0D"/>
          </w:tcPr>
          <w:p w14:paraId="1B3242E3"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24F0AD6" w14:textId="77777777" w:rsidTr="008C3FF8">
        <w:tc>
          <w:tcPr>
            <w:tcW w:w="2471" w:type="dxa"/>
            <w:shd w:val="clear" w:color="auto" w:fill="auto"/>
          </w:tcPr>
          <w:p w14:paraId="1E46B36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7" w:type="dxa"/>
            <w:shd w:val="clear" w:color="auto" w:fill="auto"/>
          </w:tcPr>
          <w:p w14:paraId="195E50D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4</w:t>
            </w:r>
          </w:p>
        </w:tc>
      </w:tr>
      <w:tr w:rsidR="009F4BEF" w:rsidRPr="00010B64" w14:paraId="614DF205" w14:textId="77777777" w:rsidTr="008C3FF8">
        <w:tc>
          <w:tcPr>
            <w:tcW w:w="2471" w:type="dxa"/>
            <w:shd w:val="clear" w:color="auto" w:fill="auto"/>
          </w:tcPr>
          <w:p w14:paraId="3D5F945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7" w:type="dxa"/>
            <w:shd w:val="clear" w:color="auto" w:fill="auto"/>
          </w:tcPr>
          <w:p w14:paraId="16CA132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Animales sin pasto del cual alimentarse.</w:t>
            </w:r>
          </w:p>
        </w:tc>
      </w:tr>
      <w:tr w:rsidR="009F4BEF" w:rsidRPr="00010B64" w14:paraId="5F04F986" w14:textId="77777777" w:rsidTr="008C3FF8">
        <w:tc>
          <w:tcPr>
            <w:tcW w:w="2471" w:type="dxa"/>
            <w:shd w:val="clear" w:color="auto" w:fill="auto"/>
          </w:tcPr>
          <w:p w14:paraId="064A99C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357" w:type="dxa"/>
            <w:shd w:val="clear" w:color="auto" w:fill="auto"/>
          </w:tcPr>
          <w:p w14:paraId="76F98F8D" w14:textId="77777777" w:rsidR="009F4BEF" w:rsidRPr="008C3FF8" w:rsidRDefault="009F4BEF" w:rsidP="008C3FF8">
            <w:pPr>
              <w:spacing w:after="0"/>
              <w:rPr>
                <w:rFonts w:ascii="Times New Roman" w:hAnsi="Times New Roman"/>
                <w:lang w:val="es-MX"/>
              </w:rPr>
            </w:pPr>
            <w:r w:rsidRPr="00010B64">
              <w:rPr>
                <w:rFonts w:ascii="Times New Roman" w:hAnsi="Times New Roman"/>
              </w:rPr>
              <w:object w:dxaOrig="14580" w:dyaOrig="4905" w14:anchorId="6E323AF2">
                <v:shape id="_x0000_i1027" type="#_x0000_t75" style="width:441.75pt;height:148.5pt" o:ole="">
                  <v:imagedata r:id="rId49" o:title=""/>
                </v:shape>
                <o:OLEObject Type="Embed" ProgID="PBrush" ShapeID="_x0000_i1027" DrawAspect="Content" ObjectID="_1492100837" r:id="rId50"/>
              </w:object>
            </w:r>
          </w:p>
        </w:tc>
      </w:tr>
      <w:tr w:rsidR="009F4BEF" w:rsidRPr="00010B64" w14:paraId="7B0E50EF" w14:textId="77777777" w:rsidTr="008C3FF8">
        <w:tc>
          <w:tcPr>
            <w:tcW w:w="2471" w:type="dxa"/>
            <w:shd w:val="clear" w:color="auto" w:fill="auto"/>
          </w:tcPr>
          <w:p w14:paraId="5CE579B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357" w:type="dxa"/>
            <w:shd w:val="clear" w:color="auto" w:fill="auto"/>
          </w:tcPr>
          <w:p w14:paraId="6A7A90B5"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color w:val="000000"/>
              </w:rPr>
              <w:t>Las variaciones de temperatura pueden provocar la pérdida del pasto dejando sin alimento a los animales.</w:t>
            </w:r>
          </w:p>
        </w:tc>
      </w:tr>
    </w:tbl>
    <w:p w14:paraId="6F43D137"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72721F83" w14:textId="77777777" w:rsidTr="008C3FF8">
        <w:tc>
          <w:tcPr>
            <w:tcW w:w="9054" w:type="dxa"/>
            <w:gridSpan w:val="2"/>
            <w:shd w:val="clear" w:color="auto" w:fill="000000"/>
          </w:tcPr>
          <w:p w14:paraId="17BE1681"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493F572C" w14:textId="77777777" w:rsidTr="008C3FF8">
        <w:tc>
          <w:tcPr>
            <w:tcW w:w="2518" w:type="dxa"/>
            <w:shd w:val="clear" w:color="auto" w:fill="auto"/>
          </w:tcPr>
          <w:p w14:paraId="1F2FDDD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0A5DBD99" w14:textId="77777777" w:rsidR="009F4BEF" w:rsidRPr="008C3FF8" w:rsidRDefault="009F4BEF" w:rsidP="008C3FF8">
            <w:pPr>
              <w:spacing w:after="0"/>
              <w:rPr>
                <w:rFonts w:ascii="Times New Roman" w:hAnsi="Times New Roman"/>
                <w:b/>
                <w:color w:val="000000"/>
                <w:lang w:val="es-MX"/>
              </w:rPr>
            </w:pPr>
            <w:r w:rsidRPr="00AD2923">
              <w:rPr>
                <w:rFonts w:ascii="Times New Roman" w:hAnsi="Times New Roman"/>
              </w:rPr>
              <w:t xml:space="preserve">MA_07_02_CO_REC60  </w:t>
            </w:r>
          </w:p>
        </w:tc>
      </w:tr>
      <w:tr w:rsidR="009F4BEF" w:rsidRPr="00010B64" w14:paraId="35CD3961" w14:textId="77777777" w:rsidTr="008C3FF8">
        <w:tc>
          <w:tcPr>
            <w:tcW w:w="2518" w:type="dxa"/>
            <w:shd w:val="clear" w:color="auto" w:fill="auto"/>
          </w:tcPr>
          <w:p w14:paraId="1DFFFC7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0086288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enteros/Las propiedades de la resta/La suma y la resta de números enteros</w:t>
            </w:r>
          </w:p>
        </w:tc>
      </w:tr>
      <w:tr w:rsidR="009F4BEF" w:rsidRPr="00010B64" w14:paraId="655DF01E" w14:textId="77777777" w:rsidTr="008C3FF8">
        <w:tc>
          <w:tcPr>
            <w:tcW w:w="2518" w:type="dxa"/>
            <w:shd w:val="clear" w:color="auto" w:fill="auto"/>
          </w:tcPr>
          <w:p w14:paraId="1D1F078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4A7050F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 cambiar el título, la descripción del recurso y sus características por las que se indican aquí.</w:t>
            </w:r>
          </w:p>
          <w:p w14:paraId="51DF9AF4" w14:textId="77777777" w:rsidR="009F4BEF" w:rsidRPr="008C3FF8" w:rsidRDefault="009F4BEF" w:rsidP="008C3FF8">
            <w:pPr>
              <w:spacing w:after="0"/>
              <w:rPr>
                <w:rFonts w:ascii="Times New Roman" w:hAnsi="Times New Roman"/>
                <w:color w:val="000000"/>
                <w:lang w:val="es-MX"/>
              </w:rPr>
            </w:pPr>
          </w:p>
          <w:p w14:paraId="0A48607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 cambiar toda la ficha del docente y parte de la del alumno como se indica a continuación:</w:t>
            </w:r>
          </w:p>
          <w:p w14:paraId="15A90581" w14:textId="77777777" w:rsidR="009F4BEF" w:rsidRPr="008C3FF8" w:rsidRDefault="009F4BEF" w:rsidP="008C3FF8">
            <w:pPr>
              <w:spacing w:after="0"/>
              <w:rPr>
                <w:rFonts w:ascii="Times New Roman" w:hAnsi="Times New Roman"/>
                <w:b/>
                <w:color w:val="000000"/>
                <w:lang w:val="es-MX"/>
              </w:rPr>
            </w:pPr>
          </w:p>
          <w:p w14:paraId="1044E4A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FICHA DEL DOCENTE</w:t>
            </w:r>
          </w:p>
          <w:p w14:paraId="3E04BCC0" w14:textId="77777777" w:rsidR="009F4BEF" w:rsidRPr="008C3FF8" w:rsidRDefault="009F4BEF" w:rsidP="008C3FF8">
            <w:pPr>
              <w:spacing w:after="0"/>
              <w:rPr>
                <w:rFonts w:ascii="Times New Roman" w:hAnsi="Times New Roman"/>
                <w:color w:val="000000"/>
                <w:lang w:val="es-MX"/>
              </w:rPr>
            </w:pPr>
          </w:p>
          <w:p w14:paraId="56C9E2AC"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Objetivo</w:t>
            </w:r>
          </w:p>
          <w:p w14:paraId="1A09C0EB" w14:textId="77777777" w:rsidR="009F4BEF" w:rsidRPr="00AD2923" w:rsidRDefault="009F4BEF" w:rsidP="008C3FF8">
            <w:pPr>
              <w:spacing w:after="0"/>
              <w:rPr>
                <w:rFonts w:ascii="Times New Roman" w:hAnsi="Times New Roman"/>
                <w:b/>
                <w:color w:val="000000"/>
                <w:lang w:val="es-CO"/>
              </w:rPr>
            </w:pPr>
          </w:p>
          <w:p w14:paraId="033AC87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El recurso expone el uso de la recta numérica para realizar adiciones y sustracciones de dos números enteros.</w:t>
            </w:r>
          </w:p>
          <w:p w14:paraId="0128856D" w14:textId="77777777" w:rsidR="009F4BEF" w:rsidRPr="00AD2923" w:rsidRDefault="009F4BEF" w:rsidP="008C3FF8">
            <w:pPr>
              <w:spacing w:after="0"/>
              <w:rPr>
                <w:rFonts w:ascii="Times New Roman" w:hAnsi="Times New Roman"/>
                <w:color w:val="000000"/>
                <w:lang w:val="es-CO"/>
              </w:rPr>
            </w:pPr>
          </w:p>
          <w:p w14:paraId="0A934912"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Propuesta</w:t>
            </w:r>
          </w:p>
          <w:p w14:paraId="4F66F0ED" w14:textId="77777777" w:rsidR="009F4BEF" w:rsidRPr="00AD2923" w:rsidRDefault="009F4BEF" w:rsidP="008C3FF8">
            <w:pPr>
              <w:spacing w:after="0"/>
              <w:rPr>
                <w:rFonts w:ascii="Times New Roman" w:hAnsi="Times New Roman"/>
                <w:b/>
                <w:color w:val="000000"/>
                <w:lang w:val="es-CO"/>
              </w:rPr>
            </w:pPr>
          </w:p>
          <w:p w14:paraId="3B35A66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El uso de sistemas de representación desarrolla habilidades de </w:t>
            </w:r>
            <w:r w:rsidRPr="00AD2923">
              <w:rPr>
                <w:rFonts w:ascii="Times New Roman" w:hAnsi="Times New Roman"/>
                <w:color w:val="000000"/>
                <w:lang w:val="es-CO"/>
              </w:rPr>
              <w:lastRenderedPageBreak/>
              <w:t>pensamiento que afianzan los conceptos aprendidos y presentan otras vías de resolución. Por ello, el recurso presenta el uso de la recta numérica para hacer tanto sustracciones como adiciones.</w:t>
            </w:r>
          </w:p>
          <w:p w14:paraId="143E3FA0" w14:textId="77777777" w:rsidR="009F4BEF" w:rsidRPr="00AD2923" w:rsidRDefault="009F4BEF" w:rsidP="008C3FF8">
            <w:pPr>
              <w:spacing w:after="0"/>
              <w:rPr>
                <w:rFonts w:ascii="Times New Roman" w:hAnsi="Times New Roman"/>
                <w:color w:val="000000"/>
                <w:lang w:val="es-CO"/>
              </w:rPr>
            </w:pPr>
          </w:p>
          <w:p w14:paraId="331B8E0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Es importante que en la actividad el estudiante no centre el conocimiento en un solo proceso, la sustracción o la adición, sino que observe ambas operaciones para que identifique tanto la estructura como aquellas características que diferencian la adición de la sustracción de números enteros.</w:t>
            </w:r>
          </w:p>
          <w:p w14:paraId="43257A04" w14:textId="77777777" w:rsidR="009F4BEF" w:rsidRPr="00AD2923" w:rsidRDefault="009F4BEF" w:rsidP="008C3FF8">
            <w:pPr>
              <w:spacing w:after="0"/>
              <w:rPr>
                <w:rFonts w:ascii="Times New Roman" w:hAnsi="Times New Roman"/>
                <w:color w:val="000000"/>
                <w:lang w:val="es-CO"/>
              </w:rPr>
            </w:pPr>
          </w:p>
          <w:p w14:paraId="0FC6B782"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b/>
                <w:color w:val="000000"/>
              </w:rPr>
              <w:t>Antes de la presentación</w:t>
            </w:r>
          </w:p>
          <w:p w14:paraId="557AB7B7" w14:textId="77777777" w:rsidR="009F4BEF" w:rsidRPr="008C3FF8" w:rsidRDefault="009F4BEF" w:rsidP="008C3FF8">
            <w:pPr>
              <w:spacing w:after="0"/>
              <w:rPr>
                <w:rFonts w:ascii="Times New Roman" w:hAnsi="Times New Roman"/>
                <w:color w:val="000000"/>
                <w:lang w:val="es-MX"/>
              </w:rPr>
            </w:pPr>
          </w:p>
          <w:p w14:paraId="5FE6B7E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Solicitar a los estudiantes la realización de ejercicios para practicar la adición y la sustracción de números enteros. Para ello, se pueden plantear operaciones simples como:</w:t>
            </w:r>
          </w:p>
          <w:p w14:paraId="312908C2" w14:textId="77777777" w:rsidR="009F4BEF" w:rsidRPr="008C3FF8" w:rsidRDefault="009F4BEF" w:rsidP="008C3FF8">
            <w:pPr>
              <w:spacing w:after="0"/>
              <w:rPr>
                <w:rFonts w:ascii="Times New Roman" w:hAnsi="Times New Roman"/>
                <w:color w:val="000000"/>
                <w:lang w:val="es-MX"/>
              </w:rPr>
            </w:pPr>
          </w:p>
          <w:p w14:paraId="0E41C20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‒8 + 9 =</w:t>
            </w:r>
          </w:p>
          <w:p w14:paraId="0BBD98A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‒17 + (‒35) =</w:t>
            </w:r>
          </w:p>
          <w:p w14:paraId="0396202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67 ‒ 97 =</w:t>
            </w:r>
          </w:p>
          <w:p w14:paraId="315C37B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‒45 ‒ (‒32) =</w:t>
            </w:r>
          </w:p>
          <w:p w14:paraId="39D1F5CB" w14:textId="77777777" w:rsidR="009F4BEF" w:rsidRPr="00AD2923" w:rsidRDefault="009F4BEF" w:rsidP="008C3FF8">
            <w:pPr>
              <w:spacing w:after="0"/>
              <w:rPr>
                <w:rFonts w:ascii="Times New Roman" w:hAnsi="Times New Roman"/>
                <w:b/>
                <w:color w:val="000000"/>
              </w:rPr>
            </w:pPr>
          </w:p>
          <w:p w14:paraId="46CF3AD2"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Durante la presentación</w:t>
            </w:r>
          </w:p>
          <w:p w14:paraId="17106E79" w14:textId="77777777" w:rsidR="009F4BEF" w:rsidRPr="008C3FF8" w:rsidRDefault="009F4BEF" w:rsidP="008C3FF8">
            <w:pPr>
              <w:spacing w:after="0"/>
              <w:rPr>
                <w:rFonts w:ascii="Times New Roman" w:hAnsi="Times New Roman"/>
                <w:color w:val="000000"/>
                <w:lang w:val="es-MX"/>
              </w:rPr>
            </w:pPr>
          </w:p>
          <w:p w14:paraId="6C6AC5D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Explicar el movimiento del perro sobre la recta numérica, aclarar siempre cuál es el punto donde empieza a desplazarse y cuál es el punto al que llega. Paralelamente a la operación sobre la recta numérica, mostrar que el resultado coincide con el resultado del proceso aritmético.</w:t>
            </w:r>
          </w:p>
          <w:p w14:paraId="57339CB2" w14:textId="77777777" w:rsidR="009F4BEF" w:rsidRPr="008C3FF8" w:rsidRDefault="009F4BEF" w:rsidP="008C3FF8">
            <w:pPr>
              <w:spacing w:after="0"/>
              <w:rPr>
                <w:rFonts w:ascii="Times New Roman" w:hAnsi="Times New Roman"/>
                <w:color w:val="000000"/>
                <w:lang w:val="es-MX"/>
              </w:rPr>
            </w:pPr>
          </w:p>
          <w:p w14:paraId="720F344C"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Después de la presentación</w:t>
            </w:r>
          </w:p>
          <w:p w14:paraId="4C564D6E"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Cada estudiante debe practicar el método explicado. Proponga varios ejercicios de adición y sustracción para desarrollar con desplazamientos sobre la recta numérica y a su vez solicitar que se aplique el algoritmo con el valor absoluto, a fin de verificar que el resultado sea el mismo.</w:t>
            </w:r>
          </w:p>
          <w:p w14:paraId="25E55EB0" w14:textId="77777777" w:rsidR="009F4BEF" w:rsidRPr="00AD2923" w:rsidRDefault="009F4BEF" w:rsidP="008C3FF8">
            <w:pPr>
              <w:spacing w:after="0"/>
              <w:rPr>
                <w:rFonts w:ascii="Times New Roman" w:hAnsi="Times New Roman"/>
                <w:color w:val="000000"/>
              </w:rPr>
            </w:pPr>
          </w:p>
          <w:p w14:paraId="6B6E44BA"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Se puede aprovechar el recurso para ampliar la adición y sustracción a más de dos números enteros. Es importante, en este punto, proponer operaciones como:</w:t>
            </w:r>
          </w:p>
          <w:p w14:paraId="004F75A8" w14:textId="77777777" w:rsidR="009F4BEF" w:rsidRPr="008C3FF8" w:rsidRDefault="009F4BEF" w:rsidP="008C3FF8">
            <w:pPr>
              <w:spacing w:after="0"/>
              <w:rPr>
                <w:rFonts w:ascii="Times New Roman" w:hAnsi="Times New Roman"/>
                <w:color w:val="000000"/>
                <w:lang w:val="es-MX"/>
              </w:rPr>
            </w:pPr>
          </w:p>
          <w:p w14:paraId="036158A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 + (‒4) + (‒6) + (‒5)</w:t>
            </w:r>
          </w:p>
          <w:p w14:paraId="4893592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18 – 34 ‒ 11</w:t>
            </w:r>
          </w:p>
          <w:p w14:paraId="57D05538" w14:textId="77777777" w:rsidR="009F4BEF" w:rsidRPr="00AD2923" w:rsidRDefault="009F4BEF" w:rsidP="008C3FF8">
            <w:pPr>
              <w:spacing w:after="0"/>
              <w:rPr>
                <w:rFonts w:ascii="Times New Roman" w:hAnsi="Times New Roman"/>
                <w:color w:val="000000"/>
              </w:rPr>
            </w:pPr>
          </w:p>
          <w:p w14:paraId="6E621870"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Y todas aquellas que puedan reforzar lo aprendido.</w:t>
            </w:r>
          </w:p>
          <w:p w14:paraId="44506B63" w14:textId="77777777" w:rsidR="009F4BEF" w:rsidRPr="00AD2923" w:rsidRDefault="009F4BEF" w:rsidP="008C3FF8">
            <w:pPr>
              <w:spacing w:after="0"/>
              <w:rPr>
                <w:rFonts w:ascii="Times New Roman" w:hAnsi="Times New Roman"/>
                <w:color w:val="000000"/>
              </w:rPr>
            </w:pPr>
          </w:p>
          <w:p w14:paraId="5C34819D"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655D5D44" w14:textId="77777777" w:rsidR="009F4BEF" w:rsidRPr="008C3FF8" w:rsidRDefault="009F4BEF" w:rsidP="008C3FF8">
            <w:pPr>
              <w:spacing w:after="0"/>
              <w:rPr>
                <w:rFonts w:ascii="Times New Roman" w:hAnsi="Times New Roman"/>
                <w:color w:val="000000"/>
                <w:lang w:val="es-MX"/>
              </w:rPr>
            </w:pPr>
          </w:p>
          <w:p w14:paraId="49CFF5D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lastRenderedPageBreak/>
              <w:t>La mayoría del texto permanecerá igual, sólo se deben agregar al original las palabras que están escritas con rojo y eliminar las que están tachadas aquí:</w:t>
            </w:r>
          </w:p>
          <w:p w14:paraId="4A17D1F0" w14:textId="77777777" w:rsidR="009F4BEF" w:rsidRPr="00AD2923" w:rsidRDefault="009F4BEF" w:rsidP="008C3FF8">
            <w:pPr>
              <w:spacing w:after="0"/>
              <w:rPr>
                <w:rFonts w:ascii="Times New Roman" w:hAnsi="Times New Roman"/>
                <w:color w:val="000000"/>
                <w:lang w:val="es-CO"/>
              </w:rPr>
            </w:pPr>
          </w:p>
          <w:p w14:paraId="0EDDB5F0"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strike/>
                <w:color w:val="000000"/>
                <w:lang w:val="es-CO"/>
              </w:rPr>
              <w:t>Adición</w:t>
            </w:r>
            <w:r w:rsidRPr="00AD2923">
              <w:rPr>
                <w:rFonts w:ascii="Times New Roman" w:hAnsi="Times New Roman"/>
                <w:b/>
                <w:color w:val="000000"/>
                <w:lang w:val="es-CO"/>
              </w:rPr>
              <w:t xml:space="preserve"> </w:t>
            </w:r>
            <w:r w:rsidRPr="00AD2923">
              <w:rPr>
                <w:rFonts w:ascii="Times New Roman" w:hAnsi="Times New Roman"/>
                <w:b/>
                <w:color w:val="FF0000"/>
                <w:lang w:val="es-CO"/>
              </w:rPr>
              <w:t xml:space="preserve">La adición </w:t>
            </w:r>
            <w:r w:rsidRPr="00AD2923">
              <w:rPr>
                <w:rFonts w:ascii="Times New Roman" w:hAnsi="Times New Roman"/>
                <w:b/>
                <w:color w:val="000000"/>
                <w:lang w:val="es-CO"/>
              </w:rPr>
              <w:t>de números enteros</w:t>
            </w:r>
          </w:p>
          <w:p w14:paraId="6A99722E" w14:textId="77777777" w:rsidR="009F4BEF" w:rsidRPr="00AD2923" w:rsidRDefault="009F4BEF" w:rsidP="008C3FF8">
            <w:pPr>
              <w:spacing w:after="0"/>
              <w:rPr>
                <w:rFonts w:ascii="Times New Roman" w:hAnsi="Times New Roman"/>
                <w:b/>
                <w:color w:val="000000"/>
                <w:lang w:val="es-CO"/>
              </w:rPr>
            </w:pPr>
          </w:p>
          <w:p w14:paraId="1BBE3F2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adicionar</w:t>
            </w:r>
            <w:r w:rsidRPr="00010B64">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010B64">
              <w:rPr>
                <w:rFonts w:ascii="Times New Roman" w:hAnsi="Times New Roman"/>
                <w:b/>
                <w:bCs/>
                <w:color w:val="000000"/>
                <w:lang w:val="es-CO"/>
              </w:rPr>
              <w:t xml:space="preserve"> </w:t>
            </w:r>
            <w:r w:rsidRPr="00AD2923">
              <w:rPr>
                <w:rFonts w:ascii="Times New Roman" w:hAnsi="Times New Roman"/>
                <w:color w:val="000000"/>
                <w:lang w:val="es-CO"/>
              </w:rPr>
              <w:t>con el</w:t>
            </w:r>
            <w:r w:rsidRPr="00010B64">
              <w:rPr>
                <w:rFonts w:ascii="Times New Roman" w:hAnsi="Times New Roman"/>
                <w:color w:val="000000"/>
                <w:lang w:val="es-CO"/>
              </w:rPr>
              <w:t xml:space="preserve"> </w:t>
            </w:r>
            <w:r w:rsidRPr="00AD2923">
              <w:rPr>
                <w:rFonts w:ascii="Times New Roman" w:hAnsi="Times New Roman"/>
                <w:b/>
                <w:color w:val="000000"/>
                <w:lang w:val="es-CO"/>
              </w:rPr>
              <w:t>mismo signo</w:t>
            </w:r>
            <w:r w:rsidRPr="00AD2923">
              <w:rPr>
                <w:rFonts w:ascii="Times New Roman" w:hAnsi="Times New Roman"/>
                <w:color w:val="000000"/>
                <w:lang w:val="es-CO"/>
              </w:rPr>
              <w:t xml:space="preserve"> basta con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hallar la suma de </w:t>
            </w:r>
            <w:r w:rsidRPr="00AD2923">
              <w:rPr>
                <w:rFonts w:ascii="Times New Roman" w:hAnsi="Times New Roman"/>
                <w:color w:val="000000"/>
                <w:lang w:val="es-CO"/>
              </w:rPr>
              <w:t xml:space="preserve">los valores absolutos </w:t>
            </w:r>
            <w:r w:rsidRPr="00AD2923">
              <w:rPr>
                <w:rFonts w:ascii="Times New Roman" w:hAnsi="Times New Roman"/>
                <w:color w:val="FF0000"/>
                <w:lang w:val="es-CO"/>
              </w:rPr>
              <w:t>de los números</w:t>
            </w:r>
            <w:r w:rsidRPr="00AD2923">
              <w:rPr>
                <w:rFonts w:ascii="Times New Roman" w:hAnsi="Times New Roman"/>
                <w:color w:val="000000"/>
                <w:lang w:val="es-CO"/>
              </w:rPr>
              <w:t xml:space="preserve"> y escribir el signo de</w:t>
            </w:r>
            <w:r w:rsidRPr="00010B64">
              <w:rPr>
                <w:rFonts w:ascii="Times New Roman" w:hAnsi="Times New Roman"/>
                <w:color w:val="000000"/>
                <w:lang w:val="es-CO"/>
              </w:rPr>
              <w:t xml:space="preserve"> </w:t>
            </w:r>
            <w:r w:rsidRPr="00AD2923">
              <w:rPr>
                <w:rFonts w:ascii="Times New Roman" w:hAnsi="Times New Roman"/>
                <w:color w:val="000000"/>
                <w:lang w:val="es-CO"/>
              </w:rPr>
              <w:t>dichos números. Por ejemplo:</w:t>
            </w:r>
          </w:p>
          <w:p w14:paraId="6C8A93D6" w14:textId="77777777" w:rsidR="009F4BEF" w:rsidRPr="00AD2923" w:rsidRDefault="009F4BEF" w:rsidP="008C3FF8">
            <w:pPr>
              <w:spacing w:after="0"/>
              <w:rPr>
                <w:rFonts w:ascii="Times New Roman" w:hAnsi="Times New Roman"/>
                <w:color w:val="000000"/>
                <w:lang w:val="es-CO"/>
              </w:rPr>
            </w:pPr>
          </w:p>
          <w:p w14:paraId="1B566790"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(+3) + (+5) = (+8)</w:t>
            </w:r>
          </w:p>
          <w:p w14:paraId="5CCFCBA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(−3) + (−5) = (−8)</w:t>
            </w:r>
          </w:p>
          <w:p w14:paraId="2AC5161F" w14:textId="77777777" w:rsidR="009F4BEF" w:rsidRPr="00AD2923" w:rsidRDefault="009F4BEF" w:rsidP="008C3FF8">
            <w:pPr>
              <w:spacing w:after="0"/>
              <w:rPr>
                <w:rFonts w:ascii="Times New Roman" w:hAnsi="Times New Roman"/>
                <w:color w:val="000000"/>
                <w:lang w:val="es-CO"/>
              </w:rPr>
            </w:pPr>
          </w:p>
          <w:p w14:paraId="65EE632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sumar</w:t>
            </w:r>
            <w:r w:rsidRPr="00AD2923">
              <w:rPr>
                <w:rFonts w:ascii="Times New Roman" w:hAnsi="Times New Roman"/>
                <w:color w:val="000000"/>
                <w:lang w:val="es-CO"/>
              </w:rPr>
              <w:t xml:space="preserve"> </w:t>
            </w:r>
            <w:r w:rsidRPr="00AD2923">
              <w:rPr>
                <w:rFonts w:ascii="Times New Roman" w:hAnsi="Times New Roman"/>
                <w:color w:val="FF0000"/>
                <w:lang w:val="es-CO"/>
              </w:rPr>
              <w:t>adicionar</w:t>
            </w:r>
            <w:r w:rsidRPr="00010B64">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010B64">
              <w:rPr>
                <w:rFonts w:ascii="Times New Roman" w:hAnsi="Times New Roman"/>
                <w:b/>
                <w:bCs/>
                <w:color w:val="000000"/>
                <w:lang w:val="es-CO"/>
              </w:rPr>
              <w:t xml:space="preserve"> </w:t>
            </w:r>
            <w:r w:rsidRPr="00AD2923">
              <w:rPr>
                <w:rFonts w:ascii="Times New Roman" w:hAnsi="Times New Roman"/>
                <w:color w:val="000000"/>
                <w:lang w:val="es-CO"/>
              </w:rPr>
              <w:t>con</w:t>
            </w:r>
            <w:r w:rsidRPr="00010B64">
              <w:rPr>
                <w:rFonts w:ascii="Times New Roman" w:hAnsi="Times New Roman"/>
                <w:color w:val="000000"/>
                <w:lang w:val="es-CO"/>
              </w:rPr>
              <w:t xml:space="preserve"> </w:t>
            </w:r>
            <w:r w:rsidRPr="00AD2923">
              <w:rPr>
                <w:rFonts w:ascii="Times New Roman" w:hAnsi="Times New Roman"/>
                <w:b/>
                <w:color w:val="000000"/>
                <w:lang w:val="es-CO"/>
              </w:rPr>
              <w:t>diferente signo</w:t>
            </w:r>
            <w:r w:rsidRPr="00AD2923">
              <w:rPr>
                <w:rFonts w:ascii="Times New Roman" w:hAnsi="Times New Roman"/>
                <w:color w:val="000000"/>
                <w:lang w:val="es-CO"/>
              </w:rPr>
              <w:t xml:space="preserve">, basta con </w:t>
            </w:r>
            <w:r w:rsidRPr="00AD2923">
              <w:rPr>
                <w:rFonts w:ascii="Times New Roman" w:hAnsi="Times New Roman"/>
                <w:strike/>
                <w:color w:val="000000"/>
                <w:lang w:val="es-CO"/>
              </w:rPr>
              <w:t>restar</w:t>
            </w:r>
            <w:r w:rsidRPr="00AD2923">
              <w:rPr>
                <w:rFonts w:ascii="Times New Roman" w:hAnsi="Times New Roman"/>
                <w:color w:val="000000"/>
                <w:lang w:val="es-CO"/>
              </w:rPr>
              <w:t xml:space="preserve"> </w:t>
            </w:r>
            <w:r w:rsidRPr="00AD2923">
              <w:rPr>
                <w:rFonts w:ascii="Times New Roman" w:hAnsi="Times New Roman"/>
                <w:color w:val="FF0000"/>
                <w:lang w:val="es-CO"/>
              </w:rPr>
              <w:t>hallar la resta de</w:t>
            </w:r>
            <w:r w:rsidRPr="00AD2923">
              <w:rPr>
                <w:rFonts w:ascii="Times New Roman" w:hAnsi="Times New Roman"/>
                <w:color w:val="000000"/>
                <w:lang w:val="es-CO"/>
              </w:rPr>
              <w:t xml:space="preserve"> los valores absolutos </w:t>
            </w:r>
            <w:r w:rsidRPr="00AD2923">
              <w:rPr>
                <w:rFonts w:ascii="Times New Roman" w:hAnsi="Times New Roman"/>
                <w:color w:val="FF0000"/>
                <w:lang w:val="es-CO"/>
              </w:rPr>
              <w:t>de los números</w:t>
            </w:r>
            <w:r w:rsidRPr="00AD2923">
              <w:rPr>
                <w:rFonts w:ascii="Times New Roman" w:hAnsi="Times New Roman"/>
                <w:color w:val="000000"/>
                <w:lang w:val="es-CO"/>
              </w:rPr>
              <w:t xml:space="preserve"> y escribir el signo del </w:t>
            </w:r>
            <w:r w:rsidRPr="00AD2923">
              <w:rPr>
                <w:rFonts w:ascii="Times New Roman" w:hAnsi="Times New Roman"/>
                <w:color w:val="FF0000"/>
                <w:lang w:val="es-CO"/>
              </w:rPr>
              <w:t>número</w:t>
            </w:r>
            <w:r w:rsidRPr="00AD2923">
              <w:rPr>
                <w:rFonts w:ascii="Times New Roman" w:hAnsi="Times New Roman"/>
                <w:color w:val="000000"/>
                <w:lang w:val="es-CO"/>
              </w:rPr>
              <w:t xml:space="preserve"> que tiene el mayor valor </w:t>
            </w:r>
            <w:r w:rsidRPr="00AD2923">
              <w:rPr>
                <w:rFonts w:ascii="Times New Roman" w:hAnsi="Times New Roman"/>
                <w:color w:val="FF0000"/>
                <w:lang w:val="es-CO"/>
              </w:rPr>
              <w:t>absoluto</w:t>
            </w:r>
            <w:r w:rsidRPr="00AD2923">
              <w:rPr>
                <w:rFonts w:ascii="Times New Roman" w:hAnsi="Times New Roman"/>
                <w:color w:val="000000"/>
                <w:lang w:val="es-CO"/>
              </w:rPr>
              <w:t>. Por ejemplo:</w:t>
            </w:r>
          </w:p>
          <w:p w14:paraId="055F8CDE" w14:textId="77777777" w:rsidR="009F4BEF" w:rsidRPr="00AD2923" w:rsidRDefault="009F4BEF" w:rsidP="008C3FF8">
            <w:pPr>
              <w:spacing w:after="0"/>
              <w:rPr>
                <w:rFonts w:ascii="Times New Roman" w:hAnsi="Times New Roman"/>
                <w:color w:val="000000"/>
                <w:lang w:val="es-CO"/>
              </w:rPr>
            </w:pPr>
          </w:p>
          <w:p w14:paraId="3DABDA1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(−4) + (+5) = (+1)</w:t>
            </w:r>
          </w:p>
          <w:p w14:paraId="04DB96F4"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(+4) + (−5) = (−1)</w:t>
            </w:r>
          </w:p>
          <w:p w14:paraId="773AD140" w14:textId="77777777" w:rsidR="009F4BEF" w:rsidRPr="00AD2923" w:rsidRDefault="009F4BEF" w:rsidP="008C3FF8">
            <w:pPr>
              <w:spacing w:after="0"/>
              <w:rPr>
                <w:rFonts w:ascii="Times New Roman" w:hAnsi="Times New Roman"/>
                <w:color w:val="000000"/>
                <w:lang w:val="es-CO"/>
              </w:rPr>
            </w:pPr>
          </w:p>
          <w:p w14:paraId="267A7073"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¡Recuerda!</w:t>
            </w:r>
          </w:p>
          <w:p w14:paraId="4238AA58" w14:textId="77777777" w:rsidR="009F4BEF" w:rsidRPr="00AD2923" w:rsidRDefault="009F4BEF" w:rsidP="008C3FF8">
            <w:pPr>
              <w:spacing w:after="0"/>
              <w:rPr>
                <w:rFonts w:ascii="Times New Roman" w:hAnsi="Times New Roman"/>
                <w:color w:val="000000"/>
                <w:lang w:val="es-CO"/>
              </w:rPr>
            </w:pPr>
          </w:p>
          <w:p w14:paraId="12EBBF26" w14:textId="77777777" w:rsidR="009F4BEF" w:rsidRPr="00AD2923" w:rsidRDefault="009F4BEF" w:rsidP="008C3FF8">
            <w:pPr>
              <w:spacing w:after="0"/>
              <w:rPr>
                <w:rFonts w:ascii="Times New Roman" w:hAnsi="Times New Roman"/>
                <w:strike/>
                <w:color w:val="000000"/>
                <w:lang w:val="es-CO"/>
              </w:rPr>
            </w:pP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sumar números enteros se suman los valores absolutos y se coloca  el signo del mayor de ellos.</w:t>
            </w:r>
          </w:p>
          <w:p w14:paraId="7910CBB9"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color w:val="FF0000"/>
                <w:lang w:val="es-CO"/>
              </w:rPr>
              <w:t>La adición de dos números enteros siempre da otro número entero.</w:t>
            </w:r>
          </w:p>
          <w:p w14:paraId="14647DE2" w14:textId="77777777" w:rsidR="009F4BEF" w:rsidRPr="00AD2923" w:rsidRDefault="009F4BEF" w:rsidP="008C3FF8">
            <w:pPr>
              <w:spacing w:after="0"/>
              <w:rPr>
                <w:rFonts w:ascii="Times New Roman" w:hAnsi="Times New Roman"/>
                <w:color w:val="FF0000"/>
                <w:lang w:val="es-CO"/>
              </w:rPr>
            </w:pPr>
          </w:p>
          <w:p w14:paraId="6E3DFC60"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strike/>
                <w:color w:val="000000"/>
                <w:lang w:val="es-CO"/>
              </w:rPr>
              <w:t>Resta</w:t>
            </w:r>
            <w:r w:rsidRPr="00AD2923">
              <w:rPr>
                <w:rFonts w:ascii="Times New Roman" w:hAnsi="Times New Roman"/>
                <w:b/>
                <w:color w:val="000000"/>
                <w:lang w:val="es-CO"/>
              </w:rPr>
              <w:t xml:space="preserve"> </w:t>
            </w:r>
            <w:r w:rsidRPr="00AD2923">
              <w:rPr>
                <w:rFonts w:ascii="Times New Roman" w:hAnsi="Times New Roman"/>
                <w:b/>
                <w:color w:val="FF0000"/>
                <w:lang w:val="es-CO"/>
              </w:rPr>
              <w:t>La sustracción</w:t>
            </w:r>
            <w:r w:rsidRPr="00AD2923">
              <w:rPr>
                <w:rFonts w:ascii="Times New Roman" w:hAnsi="Times New Roman"/>
                <w:b/>
                <w:color w:val="000000"/>
                <w:lang w:val="es-CO"/>
              </w:rPr>
              <w:t xml:space="preserve"> de números enteros</w:t>
            </w:r>
          </w:p>
          <w:p w14:paraId="5B07CE55" w14:textId="77777777" w:rsidR="009F4BEF" w:rsidRPr="00AD2923" w:rsidRDefault="009F4BEF" w:rsidP="008C3FF8">
            <w:pPr>
              <w:spacing w:after="0"/>
              <w:rPr>
                <w:rFonts w:ascii="Times New Roman" w:hAnsi="Times New Roman"/>
                <w:b/>
                <w:color w:val="000000"/>
                <w:lang w:val="es-CO"/>
              </w:rPr>
            </w:pPr>
          </w:p>
          <w:p w14:paraId="55837C9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restar</w:t>
            </w:r>
            <w:r w:rsidRPr="00010B64">
              <w:rPr>
                <w:rFonts w:ascii="Times New Roman" w:hAnsi="Times New Roman"/>
                <w:color w:val="000000"/>
                <w:lang w:val="es-CO"/>
              </w:rPr>
              <w:t xml:space="preserve"> </w:t>
            </w:r>
            <w:r w:rsidRPr="00AD2923">
              <w:rPr>
                <w:rFonts w:ascii="Times New Roman" w:hAnsi="Times New Roman"/>
                <w:color w:val="FF0000"/>
                <w:lang w:val="es-CO"/>
              </w:rPr>
              <w:t>sustraer</w:t>
            </w:r>
            <w:r w:rsidRPr="00AD2923">
              <w:rPr>
                <w:rFonts w:ascii="Times New Roman" w:hAnsi="Times New Roman"/>
                <w:color w:val="000000"/>
                <w:lang w:val="es-CO"/>
              </w:rPr>
              <w:t xml:space="preserve"> </w:t>
            </w:r>
            <w:r w:rsidRPr="00AD2923">
              <w:rPr>
                <w:rFonts w:ascii="Times New Roman" w:hAnsi="Times New Roman"/>
                <w:b/>
                <w:color w:val="000000"/>
                <w:lang w:val="es-CO"/>
              </w:rPr>
              <w:t>dos números enteros</w:t>
            </w:r>
            <w:r w:rsidRPr="00AD2923">
              <w:rPr>
                <w:rFonts w:ascii="Times New Roman" w:hAnsi="Times New Roman"/>
                <w:color w:val="000000"/>
                <w:lang w:val="es-CO"/>
              </w:rPr>
              <w:t xml:space="preserve"> se sustituye</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el </w:t>
            </w:r>
            <w:r w:rsidRPr="00AD2923">
              <w:rPr>
                <w:rFonts w:ascii="Times New Roman" w:hAnsi="Times New Roman"/>
                <w:strike/>
                <w:color w:val="000000"/>
                <w:lang w:val="es-CO"/>
              </w:rPr>
              <w:t>segundo</w:t>
            </w:r>
            <w:r w:rsidRPr="00AD2923">
              <w:rPr>
                <w:rFonts w:ascii="Times New Roman" w:hAnsi="Times New Roman"/>
                <w:color w:val="000000"/>
                <w:lang w:val="es-CO"/>
              </w:rPr>
              <w:t xml:space="preserve"> </w:t>
            </w:r>
            <w:r w:rsidRPr="00AD2923">
              <w:rPr>
                <w:rFonts w:ascii="Times New Roman" w:hAnsi="Times New Roman"/>
                <w:color w:val="FF0000"/>
                <w:lang w:val="es-CO"/>
              </w:rPr>
              <w:t>sustraendo</w:t>
            </w:r>
            <w:r w:rsidRPr="00AD2923">
              <w:rPr>
                <w:rFonts w:ascii="Times New Roman" w:hAnsi="Times New Roman"/>
                <w:color w:val="000000"/>
                <w:lang w:val="es-CO"/>
              </w:rPr>
              <w:t xml:space="preserve"> por su opuesto,</w:t>
            </w:r>
            <w:r w:rsidRPr="00010B64">
              <w:rPr>
                <w:rFonts w:ascii="Times New Roman" w:hAnsi="Times New Roman"/>
                <w:color w:val="000000"/>
                <w:lang w:val="es-CO"/>
              </w:rPr>
              <w:t xml:space="preserve"> </w:t>
            </w:r>
            <w:r w:rsidRPr="00AD2923">
              <w:rPr>
                <w:rFonts w:ascii="Times New Roman" w:hAnsi="Times New Roman"/>
                <w:b/>
                <w:color w:val="000000"/>
                <w:lang w:val="es-CO"/>
              </w:rPr>
              <w:t>sea cual sea su signo</w:t>
            </w:r>
            <w:r w:rsidRPr="00AD2923">
              <w:rPr>
                <w:rFonts w:ascii="Times New Roman" w:hAnsi="Times New Roman"/>
                <w:color w:val="000000"/>
                <w:lang w:val="es-CO"/>
              </w:rPr>
              <w:t xml:space="preserve">, </w:t>
            </w:r>
            <w:r w:rsidRPr="00AD2923">
              <w:rPr>
                <w:rFonts w:ascii="Times New Roman" w:hAnsi="Times New Roman"/>
                <w:color w:val="FF0000"/>
                <w:lang w:val="es-CO"/>
              </w:rPr>
              <w:t>y se hace la adición del minuendo con el opuesto del sustraendo.</w:t>
            </w:r>
            <w:r w:rsidRPr="00AD2923">
              <w:rPr>
                <w:rFonts w:ascii="Times New Roman" w:hAnsi="Times New Roman"/>
                <w:strike/>
                <w:color w:val="000000"/>
                <w:lang w:val="es-CO"/>
              </w:rPr>
              <w:t xml:space="preserve">   procede como en una suma de números enteros</w:t>
            </w:r>
            <w:r w:rsidRPr="00AD2923">
              <w:rPr>
                <w:rFonts w:ascii="Times New Roman" w:hAnsi="Times New Roman"/>
                <w:color w:val="000000"/>
                <w:lang w:val="es-CO"/>
              </w:rPr>
              <w:t>. Por ejemplo:</w:t>
            </w:r>
          </w:p>
          <w:p w14:paraId="3050051A" w14:textId="77777777" w:rsidR="009F4BEF" w:rsidRPr="00AD2923" w:rsidRDefault="009F4BEF" w:rsidP="008C3FF8">
            <w:pPr>
              <w:spacing w:after="0"/>
              <w:rPr>
                <w:rFonts w:ascii="Times New Roman" w:hAnsi="Times New Roman"/>
                <w:color w:val="000000"/>
                <w:lang w:val="es-CO"/>
              </w:rPr>
            </w:pPr>
          </w:p>
          <w:p w14:paraId="08E0722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(+2)</w:t>
            </w:r>
            <w:r w:rsidRPr="00010B64">
              <w:rPr>
                <w:rFonts w:ascii="Times New Roman" w:hAnsi="Times New Roman"/>
                <w:color w:val="000000"/>
                <w:lang w:val="es-CO"/>
              </w:rPr>
              <w:t xml:space="preserve"> </w:t>
            </w:r>
            <w:r w:rsidRPr="00AD2923">
              <w:rPr>
                <w:rFonts w:ascii="Times New Roman" w:hAnsi="Times New Roman"/>
                <w:color w:val="000000"/>
                <w:lang w:val="es-CO"/>
              </w:rPr>
              <w:t>− (+3) = (+2) + (−3) = (−1)</w:t>
            </w:r>
          </w:p>
          <w:p w14:paraId="2588862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(+2) − (−3) = (+2) + (+3) = (+5)</w:t>
            </w:r>
          </w:p>
          <w:p w14:paraId="01907326"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(−2) − (+3) = (−2) + (−3) = (−5)</w:t>
            </w:r>
          </w:p>
          <w:p w14:paraId="1D9E2384"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(−2) − (−3) = (−2) + (+3) = (+1)</w:t>
            </w:r>
            <w:r w:rsidRPr="00010B64">
              <w:rPr>
                <w:rFonts w:ascii="Times New Roman" w:hAnsi="Times New Roman"/>
                <w:color w:val="000000"/>
                <w:lang w:val="es-CO"/>
              </w:rPr>
              <w:t xml:space="preserve"> </w:t>
            </w:r>
          </w:p>
          <w:p w14:paraId="56C546F6" w14:textId="77777777" w:rsidR="009F4BEF" w:rsidRPr="00AD2923" w:rsidRDefault="009F4BEF" w:rsidP="008C3FF8">
            <w:pPr>
              <w:spacing w:after="0"/>
              <w:rPr>
                <w:rFonts w:ascii="Times New Roman" w:hAnsi="Times New Roman"/>
                <w:b/>
                <w:color w:val="000000"/>
                <w:lang w:val="es-CO"/>
              </w:rPr>
            </w:pPr>
          </w:p>
          <w:p w14:paraId="69401FB2"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¡Recuerda!</w:t>
            </w:r>
          </w:p>
          <w:p w14:paraId="5C0CED64" w14:textId="77777777" w:rsidR="009F4BEF" w:rsidRPr="00AD2923" w:rsidRDefault="009F4BEF" w:rsidP="008C3FF8">
            <w:pPr>
              <w:spacing w:after="0"/>
              <w:rPr>
                <w:rFonts w:ascii="Times New Roman" w:hAnsi="Times New Roman"/>
                <w:color w:val="000000"/>
                <w:lang w:val="es-CO"/>
              </w:rPr>
            </w:pPr>
          </w:p>
          <w:p w14:paraId="76FC0D96" w14:textId="77777777" w:rsidR="009F4BEF" w:rsidRPr="00AD2923" w:rsidRDefault="009F4BEF" w:rsidP="008C3FF8">
            <w:pPr>
              <w:spacing w:after="0"/>
              <w:rPr>
                <w:rFonts w:ascii="Times New Roman" w:hAnsi="Times New Roman"/>
                <w:strike/>
                <w:color w:val="000000"/>
                <w:lang w:val="es-CO"/>
              </w:rPr>
            </w:pP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restar números enteros, lo que se hará es sumar al primer número el opuesto del segundo, procediendo como en una suma de números enteros. El resultado siempre llevará el signo del número mayor.</w:t>
            </w:r>
          </w:p>
          <w:p w14:paraId="3EA221C9"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color w:val="FF0000"/>
                <w:lang w:val="es-CO"/>
              </w:rPr>
              <w:t xml:space="preserve">La sustracción de dos números enteros siempre da otro número </w:t>
            </w:r>
            <w:r w:rsidRPr="00AD2923">
              <w:rPr>
                <w:rFonts w:ascii="Times New Roman" w:hAnsi="Times New Roman"/>
                <w:color w:val="FF0000"/>
                <w:lang w:val="es-CO"/>
              </w:rPr>
              <w:lastRenderedPageBreak/>
              <w:t>entero.</w:t>
            </w:r>
          </w:p>
          <w:p w14:paraId="6CF7043E" w14:textId="77777777" w:rsidR="009F4BEF" w:rsidRPr="00AD2923" w:rsidRDefault="009F4BEF" w:rsidP="008C3FF8">
            <w:pPr>
              <w:pStyle w:val="Normal1"/>
              <w:rPr>
                <w:b/>
              </w:rPr>
            </w:pPr>
            <w:r w:rsidRPr="00AD2923">
              <w:rPr>
                <w:b/>
              </w:rPr>
              <w:t>DESCRIPCIONES DEL RECURSO</w:t>
            </w:r>
          </w:p>
          <w:p w14:paraId="5B6AB1C3"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20 minutos</w:t>
            </w:r>
          </w:p>
          <w:p w14:paraId="27326DC4"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Animación </w:t>
            </w:r>
          </w:p>
          <w:p w14:paraId="54A9CF92"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118CE5F0"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tc>
      </w:tr>
      <w:tr w:rsidR="009F4BEF" w:rsidRPr="00010B64" w14:paraId="2E1EDD47" w14:textId="77777777" w:rsidTr="008C3FF8">
        <w:tc>
          <w:tcPr>
            <w:tcW w:w="2518" w:type="dxa"/>
            <w:shd w:val="clear" w:color="auto" w:fill="auto"/>
          </w:tcPr>
          <w:p w14:paraId="5FD1971F"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069F738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Adición y sustracción de dos números enteros</w:t>
            </w:r>
          </w:p>
        </w:tc>
      </w:tr>
      <w:tr w:rsidR="009F4BEF" w:rsidRPr="00010B64" w14:paraId="2CEA8617" w14:textId="77777777" w:rsidTr="008C3FF8">
        <w:tc>
          <w:tcPr>
            <w:tcW w:w="2518" w:type="dxa"/>
            <w:shd w:val="clear" w:color="auto" w:fill="auto"/>
          </w:tcPr>
          <w:p w14:paraId="711BB63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4F2A82D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Animación que explica desde la aritmética y desde la geometría cómo hallar la suma y diferencia de dos números enteros.</w:t>
            </w:r>
          </w:p>
        </w:tc>
      </w:tr>
    </w:tbl>
    <w:p w14:paraId="3C26F03B"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31DEE4AD" w14:textId="77777777" w:rsidTr="008C3FF8">
        <w:tc>
          <w:tcPr>
            <w:tcW w:w="9054" w:type="dxa"/>
            <w:gridSpan w:val="2"/>
            <w:shd w:val="clear" w:color="auto" w:fill="000000"/>
          </w:tcPr>
          <w:p w14:paraId="3CDAD30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0098ABD" w14:textId="77777777" w:rsidTr="008C3FF8">
        <w:tc>
          <w:tcPr>
            <w:tcW w:w="2518" w:type="dxa"/>
            <w:shd w:val="clear" w:color="auto" w:fill="auto"/>
          </w:tcPr>
          <w:p w14:paraId="4EF7839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0880CB7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MA_07_02_CO_REC70</w:t>
            </w:r>
          </w:p>
        </w:tc>
      </w:tr>
      <w:tr w:rsidR="009F4BEF" w:rsidRPr="00010B64" w14:paraId="06C6EAC3" w14:textId="77777777" w:rsidTr="008C3FF8">
        <w:tc>
          <w:tcPr>
            <w:tcW w:w="2518" w:type="dxa"/>
            <w:shd w:val="clear" w:color="auto" w:fill="auto"/>
          </w:tcPr>
          <w:p w14:paraId="191C429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6C334AB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enteros/Resuelve problemas con números enteros</w:t>
            </w:r>
          </w:p>
        </w:tc>
      </w:tr>
      <w:tr w:rsidR="009F4BEF" w:rsidRPr="00010B64" w14:paraId="6EFB1363" w14:textId="77777777" w:rsidTr="008C3FF8">
        <w:tc>
          <w:tcPr>
            <w:tcW w:w="2518" w:type="dxa"/>
            <w:shd w:val="clear" w:color="auto" w:fill="auto"/>
          </w:tcPr>
          <w:p w14:paraId="1828F40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7625E14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263FE72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 En el recurso hay dos preguntas que manejan como unidad monetaria el euro, ambas se deben cambiar:</w:t>
            </w:r>
          </w:p>
          <w:p w14:paraId="7C93FAAA" w14:textId="77777777" w:rsidR="009F4BEF" w:rsidRPr="008C3FF8" w:rsidRDefault="009F4BEF" w:rsidP="008C3FF8">
            <w:pPr>
              <w:pStyle w:val="Prrafodelista"/>
              <w:numPr>
                <w:ilvl w:val="0"/>
                <w:numId w:val="7"/>
              </w:numPr>
              <w:spacing w:after="0"/>
              <w:rPr>
                <w:rFonts w:ascii="Times New Roman" w:hAnsi="Times New Roman"/>
                <w:color w:val="000000"/>
                <w:lang w:val="es-MX"/>
              </w:rPr>
            </w:pPr>
            <w:r w:rsidRPr="008C3FF8">
              <w:rPr>
                <w:rFonts w:ascii="Times New Roman" w:hAnsi="Times New Roman"/>
                <w:color w:val="000000"/>
                <w:lang w:val="es-MX"/>
              </w:rPr>
              <w:t>La que dice “Juan tiene 130 €…” debe quedar: Juan tiene un saldo de $130 000 en su cuenta. Pagó una factura de $146 000 y abonó a su cuenta $50 000. ¿Cuánto dinero le queda en la cuenta?</w:t>
            </w:r>
          </w:p>
          <w:p w14:paraId="540445BD"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Las opciones de respuesta quedan:</w:t>
            </w:r>
          </w:p>
          <w:p w14:paraId="42F458C6"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$34 000       Esta es la correcta</w:t>
            </w:r>
          </w:p>
          <w:p w14:paraId="32FE7A19"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$326 000</w:t>
            </w:r>
          </w:p>
          <w:p w14:paraId="679EE693"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Nada</w:t>
            </w:r>
          </w:p>
          <w:p w14:paraId="560078E8"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$20 000</w:t>
            </w:r>
          </w:p>
          <w:p w14:paraId="6B2B3E83" w14:textId="77777777" w:rsidR="009F4BEF" w:rsidRPr="008C3FF8" w:rsidRDefault="009F4BEF" w:rsidP="008C3FF8">
            <w:pPr>
              <w:pStyle w:val="Prrafodelista"/>
              <w:numPr>
                <w:ilvl w:val="0"/>
                <w:numId w:val="7"/>
              </w:numPr>
              <w:spacing w:after="0"/>
              <w:rPr>
                <w:rFonts w:ascii="Times New Roman" w:hAnsi="Times New Roman"/>
                <w:color w:val="000000"/>
                <w:lang w:val="es-MX"/>
              </w:rPr>
            </w:pPr>
            <w:r w:rsidRPr="008C3FF8">
              <w:rPr>
                <w:rFonts w:ascii="Times New Roman" w:hAnsi="Times New Roman"/>
                <w:color w:val="000000"/>
                <w:lang w:val="es-MX"/>
              </w:rPr>
              <w:t>La que dice “Un jugador de póker …” debe quedar:</w:t>
            </w:r>
          </w:p>
          <w:p w14:paraId="750A0672"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Un jugador de póker empezó ganando $10 000, después perdió $23 000 y en el último juego ganó $17 000. ¿Cuál fue su situación final?</w:t>
            </w:r>
          </w:p>
          <w:p w14:paraId="1CA6421F"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Las opciones de respuesta quedan:</w:t>
            </w:r>
          </w:p>
          <w:p w14:paraId="314358BC"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Ha perdido $4000</w:t>
            </w:r>
          </w:p>
          <w:p w14:paraId="7FAFE3FB"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Ha perdido $6000</w:t>
            </w:r>
          </w:p>
          <w:p w14:paraId="19CA2386"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Ha ganado  $6000</w:t>
            </w:r>
          </w:p>
          <w:p w14:paraId="7AC19196" w14:textId="77777777" w:rsidR="009F4BEF" w:rsidRPr="008C3FF8" w:rsidRDefault="009F4BEF" w:rsidP="008C3FF8">
            <w:pPr>
              <w:pStyle w:val="Prrafodelista"/>
              <w:spacing w:after="0"/>
              <w:rPr>
                <w:rFonts w:ascii="Times New Roman" w:hAnsi="Times New Roman"/>
                <w:color w:val="000000"/>
                <w:lang w:val="es-MX"/>
              </w:rPr>
            </w:pPr>
            <w:r w:rsidRPr="008C3FF8">
              <w:rPr>
                <w:rFonts w:ascii="Times New Roman" w:hAnsi="Times New Roman"/>
                <w:color w:val="000000"/>
                <w:lang w:val="es-MX"/>
              </w:rPr>
              <w:t>Ha ganado  $4000  Esta es la correcta</w:t>
            </w:r>
          </w:p>
        </w:tc>
      </w:tr>
      <w:tr w:rsidR="009F4BEF" w:rsidRPr="00010B64" w14:paraId="4A080AFF" w14:textId="77777777" w:rsidTr="008C3FF8">
        <w:tc>
          <w:tcPr>
            <w:tcW w:w="2518" w:type="dxa"/>
            <w:shd w:val="clear" w:color="auto" w:fill="auto"/>
          </w:tcPr>
          <w:p w14:paraId="3123AC6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4099095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Aplicaciones de la adición y sustracción de números enteros</w:t>
            </w:r>
          </w:p>
        </w:tc>
      </w:tr>
      <w:tr w:rsidR="009F4BEF" w:rsidRPr="00010B64" w14:paraId="45BDF624" w14:textId="77777777" w:rsidTr="008C3FF8">
        <w:tc>
          <w:tcPr>
            <w:tcW w:w="2518" w:type="dxa"/>
            <w:shd w:val="clear" w:color="auto" w:fill="auto"/>
          </w:tcPr>
          <w:p w14:paraId="319AC1E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190DE95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Situaciones problema para resolver a través de adiciones y sustracciones de números enteros.</w:t>
            </w:r>
          </w:p>
        </w:tc>
      </w:tr>
    </w:tbl>
    <w:p w14:paraId="239891C1" w14:textId="77777777" w:rsidR="009F4BEF" w:rsidRPr="00284C5A" w:rsidRDefault="009F4BEF" w:rsidP="009F4BEF">
      <w:pPr>
        <w:spacing w:after="0"/>
        <w:rPr>
          <w:rFonts w:ascii="Times New Roman" w:hAnsi="Times New Roman"/>
          <w:color w:val="000000"/>
          <w:lang w:val="es-CO"/>
        </w:rPr>
      </w:pPr>
    </w:p>
    <w:p w14:paraId="2F1C6850"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2.1 Las p</w:t>
      </w:r>
      <w:r w:rsidRPr="00284C5A">
        <w:rPr>
          <w:rFonts w:ascii="Times New Roman" w:hAnsi="Times New Roman"/>
          <w:b/>
        </w:rPr>
        <w:t>ropiedades de la sustracción de números enteros</w:t>
      </w:r>
    </w:p>
    <w:p w14:paraId="6FDA9EAD" w14:textId="77777777" w:rsidR="009F4BEF" w:rsidRPr="00284C5A" w:rsidRDefault="009F4BEF" w:rsidP="009F4BEF">
      <w:pPr>
        <w:spacing w:after="0"/>
        <w:rPr>
          <w:rFonts w:ascii="Times New Roman" w:hAnsi="Times New Roman"/>
          <w:b/>
        </w:rPr>
      </w:pPr>
    </w:p>
    <w:p w14:paraId="310635FB" w14:textId="77777777" w:rsidR="009F4BEF" w:rsidRPr="00284C5A" w:rsidRDefault="009F4BEF" w:rsidP="009F4BEF">
      <w:pPr>
        <w:spacing w:after="0"/>
        <w:jc w:val="both"/>
        <w:rPr>
          <w:rFonts w:ascii="Times New Roman" w:hAnsi="Times New Roman"/>
        </w:rPr>
      </w:pPr>
      <w:r w:rsidRPr="00284C5A">
        <w:rPr>
          <w:rFonts w:ascii="Times New Roman" w:hAnsi="Times New Roman"/>
        </w:rPr>
        <w:lastRenderedPageBreak/>
        <w:t xml:space="preserve">La </w:t>
      </w:r>
      <w:r w:rsidRPr="00284C5A">
        <w:rPr>
          <w:rFonts w:ascii="Times New Roman" w:hAnsi="Times New Roman"/>
          <w:b/>
        </w:rPr>
        <w:t>sustracción</w:t>
      </w:r>
      <w:r w:rsidRPr="00284C5A">
        <w:rPr>
          <w:rFonts w:ascii="Times New Roman" w:hAnsi="Times New Roman"/>
        </w:rPr>
        <w:t xml:space="preserve"> de números enteros sólo cumple la </w:t>
      </w:r>
      <w:r w:rsidRPr="00284C5A">
        <w:rPr>
          <w:rFonts w:ascii="Times New Roman" w:hAnsi="Times New Roman"/>
          <w:b/>
        </w:rPr>
        <w:t>propiedad</w:t>
      </w:r>
      <w:r w:rsidRPr="00284C5A">
        <w:rPr>
          <w:rFonts w:ascii="Times New Roman" w:hAnsi="Times New Roman"/>
        </w:rPr>
        <w:t xml:space="preserve"> </w:t>
      </w:r>
      <w:r w:rsidRPr="00284C5A">
        <w:rPr>
          <w:rFonts w:ascii="Times New Roman" w:hAnsi="Times New Roman"/>
          <w:b/>
        </w:rPr>
        <w:t>clausurativa</w:t>
      </w:r>
      <w:r w:rsidRPr="00284C5A">
        <w:rPr>
          <w:rFonts w:ascii="Times New Roman" w:hAnsi="Times New Roman"/>
        </w:rPr>
        <w:t>, las demás propiedades (conmutativa, asociativa, modulativa y del inverso aditivo) no se cumplen.</w:t>
      </w:r>
    </w:p>
    <w:p w14:paraId="56519DA6"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3"/>
        <w:gridCol w:w="6345"/>
      </w:tblGrid>
      <w:tr w:rsidR="009F4BEF" w:rsidRPr="00010B64" w14:paraId="3A82DE12" w14:textId="77777777" w:rsidTr="008C3FF8">
        <w:tc>
          <w:tcPr>
            <w:tcW w:w="8828" w:type="dxa"/>
            <w:gridSpan w:val="2"/>
            <w:shd w:val="clear" w:color="auto" w:fill="000000"/>
          </w:tcPr>
          <w:p w14:paraId="1419BD61"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579FBB7E" w14:textId="77777777" w:rsidTr="008C3FF8">
        <w:tc>
          <w:tcPr>
            <w:tcW w:w="2483" w:type="dxa"/>
            <w:shd w:val="clear" w:color="auto" w:fill="auto"/>
          </w:tcPr>
          <w:p w14:paraId="498E3C58"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6345" w:type="dxa"/>
            <w:shd w:val="clear" w:color="auto" w:fill="auto"/>
          </w:tcPr>
          <w:p w14:paraId="70ADD3B5"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Propiedad clausurativa</w:t>
            </w:r>
          </w:p>
        </w:tc>
      </w:tr>
      <w:tr w:rsidR="009F4BEF" w:rsidRPr="00010B64" w14:paraId="68E78929" w14:textId="77777777" w:rsidTr="008C3FF8">
        <w:tc>
          <w:tcPr>
            <w:tcW w:w="2483" w:type="dxa"/>
            <w:shd w:val="clear" w:color="auto" w:fill="auto"/>
          </w:tcPr>
          <w:p w14:paraId="25E8AA9D"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6345" w:type="dxa"/>
            <w:shd w:val="clear" w:color="auto" w:fill="auto"/>
          </w:tcPr>
          <w:p w14:paraId="69E61AB4"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 xml:space="preserve">Al sustraer dos o más números enteros, la diferencia siempre es un número entero: 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&lt;&lt;MA_07_02_010.gif&gt;&gt;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r w:rsidRPr="00010B64">
              <w:rPr>
                <w:rFonts w:ascii="Times New Roman" w:hAnsi="Times New Roman"/>
                <w:color w:val="000000"/>
                <w:lang w:val="es-CO"/>
              </w:rPr>
              <w:t>&lt;&lt;MA_07_02_011.gif&gt;&gt;.</w:t>
            </w:r>
          </w:p>
          <w:p w14:paraId="3B9B6B25" w14:textId="77777777" w:rsidR="009F4BEF" w:rsidRPr="00AD2923" w:rsidRDefault="009F4BEF" w:rsidP="008C3FF8">
            <w:pPr>
              <w:spacing w:after="0"/>
              <w:jc w:val="both"/>
              <w:rPr>
                <w:rFonts w:ascii="Times New Roman" w:hAnsi="Times New Roman"/>
                <w:color w:val="000000"/>
                <w:lang w:val="es-CO"/>
              </w:rPr>
            </w:pPr>
          </w:p>
          <w:p w14:paraId="546A38AA"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Ejemplo:</w:t>
            </w:r>
          </w:p>
          <w:p w14:paraId="0A0CC3E1" w14:textId="77777777" w:rsidR="009F4BEF" w:rsidRPr="00AD2923" w:rsidRDefault="009F4BEF" w:rsidP="008C3FF8">
            <w:pPr>
              <w:spacing w:after="0"/>
              <w:jc w:val="both"/>
              <w:rPr>
                <w:rFonts w:ascii="Times New Roman" w:hAnsi="Times New Roman"/>
                <w:color w:val="000000"/>
                <w:lang w:val="es-CO"/>
              </w:rPr>
            </w:pPr>
          </w:p>
          <w:p w14:paraId="26C3345B" w14:textId="77777777" w:rsidR="009F4BEF" w:rsidRPr="00AD2923" w:rsidRDefault="009F4BEF" w:rsidP="008C3FF8">
            <w:pPr>
              <w:pStyle w:val="Prrafodelista"/>
              <w:numPr>
                <w:ilvl w:val="0"/>
                <w:numId w:val="7"/>
              </w:numPr>
              <w:spacing w:after="0"/>
              <w:jc w:val="both"/>
              <w:rPr>
                <w:rFonts w:ascii="Times New Roman" w:hAnsi="Times New Roman"/>
                <w:color w:val="000000"/>
                <w:lang w:val="es-CO"/>
              </w:rPr>
            </w:pPr>
            <w:r w:rsidRPr="00AD2923">
              <w:rPr>
                <w:rFonts w:ascii="Times New Roman" w:hAnsi="Times New Roman"/>
                <w:color w:val="000000"/>
                <w:lang w:val="es-CO"/>
              </w:rPr>
              <w:t>36 ‒ 100 = ‒64 y</w:t>
            </w:r>
            <w:r w:rsidRPr="00010B64">
              <w:rPr>
                <w:rFonts w:ascii="Times New Roman" w:hAnsi="Times New Roman"/>
                <w:color w:val="000000"/>
                <w:lang w:val="es-CO"/>
              </w:rPr>
              <w:t>&lt;&lt;MA_07_02_012.gif&gt;&gt;.</w:t>
            </w:r>
          </w:p>
          <w:p w14:paraId="29BC4194" w14:textId="77777777" w:rsidR="009F4BEF" w:rsidRPr="00AD2923" w:rsidRDefault="009F4BEF" w:rsidP="008C3FF8">
            <w:pPr>
              <w:pStyle w:val="Prrafodelista"/>
              <w:numPr>
                <w:ilvl w:val="0"/>
                <w:numId w:val="7"/>
              </w:numPr>
              <w:spacing w:after="0"/>
              <w:jc w:val="both"/>
              <w:rPr>
                <w:rFonts w:ascii="Times New Roman" w:hAnsi="Times New Roman"/>
                <w:color w:val="000000"/>
                <w:lang w:val="es-CO"/>
              </w:rPr>
            </w:pPr>
            <w:r w:rsidRPr="00AD2923">
              <w:rPr>
                <w:rFonts w:ascii="Times New Roman" w:hAnsi="Times New Roman"/>
                <w:color w:val="000000"/>
                <w:lang w:val="es-CO"/>
              </w:rPr>
              <w:t>‒51 ‒ (‒8) = ‒43 y</w:t>
            </w:r>
            <w:r w:rsidRPr="00010B64">
              <w:rPr>
                <w:rFonts w:ascii="Times New Roman" w:hAnsi="Times New Roman"/>
                <w:color w:val="000000"/>
                <w:lang w:val="es-CO"/>
              </w:rPr>
              <w:t>&lt;&lt;MA_07_02_013.gif&gt;&gt;.</w:t>
            </w:r>
          </w:p>
          <w:p w14:paraId="362C9F49" w14:textId="77777777" w:rsidR="009F4BEF" w:rsidRPr="00AD2923" w:rsidRDefault="009F4BEF" w:rsidP="008C3FF8">
            <w:pPr>
              <w:pStyle w:val="Prrafodelista"/>
              <w:numPr>
                <w:ilvl w:val="0"/>
                <w:numId w:val="7"/>
              </w:numPr>
              <w:spacing w:after="0"/>
              <w:jc w:val="both"/>
              <w:rPr>
                <w:rFonts w:ascii="Times New Roman" w:hAnsi="Times New Roman"/>
                <w:color w:val="000000"/>
                <w:lang w:val="es-CO"/>
              </w:rPr>
            </w:pPr>
            <w:r w:rsidRPr="00AD2923">
              <w:rPr>
                <w:rFonts w:ascii="Times New Roman" w:hAnsi="Times New Roman"/>
                <w:color w:val="000000"/>
                <w:lang w:val="es-CO"/>
              </w:rPr>
              <w:t>117 ‒ 22 = 95 y</w:t>
            </w:r>
            <w:r w:rsidRPr="00010B64">
              <w:rPr>
                <w:rFonts w:ascii="Times New Roman" w:hAnsi="Times New Roman"/>
                <w:color w:val="000000"/>
                <w:lang w:val="es-CO"/>
              </w:rPr>
              <w:t>&lt;&lt;MA_07_02_014.gif&gt;&gt;.</w:t>
            </w:r>
          </w:p>
        </w:tc>
      </w:tr>
    </w:tbl>
    <w:p w14:paraId="1585DB57" w14:textId="77777777" w:rsidR="009F4BEF" w:rsidRPr="00284C5A" w:rsidRDefault="009F4BEF" w:rsidP="009F4BEF">
      <w:pPr>
        <w:spacing w:after="0"/>
        <w:jc w:val="both"/>
        <w:rPr>
          <w:rFonts w:ascii="Times New Roman" w:hAnsi="Times New Roman"/>
          <w:color w:val="000000"/>
          <w:lang w:val="es-CO"/>
        </w:rPr>
      </w:pPr>
    </w:p>
    <w:p w14:paraId="4B3C4C3B"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A continuación se presentarán algunos ejempl</w:t>
      </w:r>
      <w:r>
        <w:rPr>
          <w:rFonts w:ascii="Times New Roman" w:hAnsi="Times New Roman"/>
          <w:color w:val="000000"/>
          <w:lang w:val="es-CO"/>
        </w:rPr>
        <w:t>os en los que se puede apreciar</w:t>
      </w:r>
      <w:r w:rsidRPr="00284C5A">
        <w:rPr>
          <w:rFonts w:ascii="Times New Roman" w:hAnsi="Times New Roman"/>
          <w:color w:val="000000"/>
          <w:lang w:val="es-CO"/>
        </w:rPr>
        <w:t xml:space="preserve"> por qué no se cumplen las demás propiedades en la sustracción.</w:t>
      </w:r>
    </w:p>
    <w:p w14:paraId="6345530A" w14:textId="77777777" w:rsidR="009F4BEF" w:rsidRPr="00284C5A" w:rsidRDefault="009F4BEF" w:rsidP="009F4BEF">
      <w:pPr>
        <w:spacing w:after="0"/>
        <w:jc w:val="both"/>
        <w:rPr>
          <w:rFonts w:ascii="Times New Roman" w:hAnsi="Times New Roman"/>
          <w:color w:val="000000"/>
          <w:lang w:val="es-CO"/>
        </w:rPr>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2931"/>
        <w:gridCol w:w="4397"/>
      </w:tblGrid>
      <w:tr w:rsidR="009F4BEF" w:rsidRPr="00010B64" w14:paraId="21B2C06B" w14:textId="77777777" w:rsidTr="008C3FF8">
        <w:trPr>
          <w:trHeight w:val="320"/>
        </w:trPr>
        <w:tc>
          <w:tcPr>
            <w:tcW w:w="8784" w:type="dxa"/>
            <w:gridSpan w:val="3"/>
            <w:shd w:val="clear" w:color="auto" w:fill="auto"/>
          </w:tcPr>
          <w:p w14:paraId="758F9E24"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Propiedades que no se cumplen para la sustracción de números enteros</w:t>
            </w:r>
          </w:p>
        </w:tc>
      </w:tr>
      <w:tr w:rsidR="009F4BEF" w:rsidRPr="00010B64" w14:paraId="2594E062" w14:textId="77777777" w:rsidTr="008C3FF8">
        <w:trPr>
          <w:trHeight w:val="320"/>
        </w:trPr>
        <w:tc>
          <w:tcPr>
            <w:tcW w:w="1456" w:type="dxa"/>
            <w:shd w:val="clear" w:color="auto" w:fill="auto"/>
          </w:tcPr>
          <w:p w14:paraId="618C8DBA"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2792" w:type="dxa"/>
            <w:shd w:val="clear" w:color="auto" w:fill="auto"/>
          </w:tcPr>
          <w:p w14:paraId="68261600"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4536" w:type="dxa"/>
            <w:shd w:val="clear" w:color="auto" w:fill="auto"/>
          </w:tcPr>
          <w:p w14:paraId="1826DA64"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33AB6FC4" w14:textId="77777777" w:rsidTr="008C3FF8">
        <w:tc>
          <w:tcPr>
            <w:tcW w:w="1456" w:type="dxa"/>
            <w:shd w:val="clear" w:color="auto" w:fill="auto"/>
          </w:tcPr>
          <w:p w14:paraId="5B70CFF7"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Conmutativa</w:t>
            </w:r>
          </w:p>
        </w:tc>
        <w:tc>
          <w:tcPr>
            <w:tcW w:w="2792" w:type="dxa"/>
            <w:shd w:val="clear" w:color="auto" w:fill="auto"/>
          </w:tcPr>
          <w:p w14:paraId="11E711B2"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&lt;&lt;MA_07_02_015.gif&gt;&gt;</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p>
          <w:p w14:paraId="689EA0C5"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010B64">
              <w:rPr>
                <w:rFonts w:ascii="Times New Roman" w:hAnsi="Times New Roman"/>
                <w:i/>
                <w:iCs/>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a</w:t>
            </w:r>
          </w:p>
        </w:tc>
        <w:tc>
          <w:tcPr>
            <w:tcW w:w="4536" w:type="dxa"/>
            <w:shd w:val="clear" w:color="auto" w:fill="auto"/>
          </w:tcPr>
          <w:p w14:paraId="288A8DD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34 ‒ (‒49) = 34 + 49 = 83</w:t>
            </w:r>
          </w:p>
          <w:p w14:paraId="6671517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‒49 ‒ 34 =  ‒49 + (‒34) = ‒83</w:t>
            </w:r>
          </w:p>
          <w:p w14:paraId="2450326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Entonces, 34 ‒ (‒49) ≠ ‒49 ‒ 34.</w:t>
            </w:r>
          </w:p>
        </w:tc>
      </w:tr>
      <w:tr w:rsidR="009F4BEF" w:rsidRPr="00010B64" w14:paraId="7FD75EAD" w14:textId="77777777" w:rsidTr="008C3FF8">
        <w:tc>
          <w:tcPr>
            <w:tcW w:w="1456" w:type="dxa"/>
            <w:shd w:val="clear" w:color="auto" w:fill="auto"/>
          </w:tcPr>
          <w:p w14:paraId="52EB88D2"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Asociativa</w:t>
            </w:r>
          </w:p>
        </w:tc>
        <w:tc>
          <w:tcPr>
            <w:tcW w:w="2792" w:type="dxa"/>
            <w:shd w:val="clear" w:color="auto" w:fill="auto"/>
          </w:tcPr>
          <w:p w14:paraId="30ECB93B"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&lt;&lt;MA_07_02_016.gif&gt;&gt;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048AD73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xml:space="preserve">) ‒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4536" w:type="dxa"/>
            <w:shd w:val="clear" w:color="auto" w:fill="auto"/>
          </w:tcPr>
          <w:p w14:paraId="5D6F171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 ‒ [(‒2) ‒ 3] = 5 ‒ [‒2 + ( ‒ 3)] = 5 ‒ (‒5) = 5 + 5 = 10</w:t>
            </w:r>
          </w:p>
          <w:p w14:paraId="09D5E3D1"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[5 ‒ (‒2)] ‒ 3= [5 + 2] ‒ 3 = 7 ‒ 3 = 4</w:t>
            </w:r>
          </w:p>
          <w:p w14:paraId="6D91723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Entonces, 5 ‒ [(‒2) ‒ 3] ≠ [5 ‒ (‒2)] ‒ 3.</w:t>
            </w:r>
          </w:p>
        </w:tc>
      </w:tr>
      <w:tr w:rsidR="009F4BEF" w:rsidRPr="00010B64" w14:paraId="7B55AFA7" w14:textId="77777777" w:rsidTr="008C3FF8">
        <w:tc>
          <w:tcPr>
            <w:tcW w:w="1456" w:type="dxa"/>
            <w:shd w:val="clear" w:color="auto" w:fill="auto"/>
          </w:tcPr>
          <w:p w14:paraId="045803C5"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Modulativa</w:t>
            </w:r>
          </w:p>
        </w:tc>
        <w:tc>
          <w:tcPr>
            <w:tcW w:w="2792" w:type="dxa"/>
            <w:shd w:val="clear" w:color="auto" w:fill="auto"/>
          </w:tcPr>
          <w:p w14:paraId="3F9545DA"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Si</w:t>
            </w:r>
            <w:r w:rsidRPr="00010B64">
              <w:rPr>
                <w:rFonts w:ascii="Times New Roman" w:hAnsi="Times New Roman"/>
                <w:color w:val="000000"/>
                <w:lang w:val="es-CO"/>
              </w:rPr>
              <w:t>&lt;&lt;MA_07_02_017.gif&gt;&gt;,</w:t>
            </w:r>
            <w:r w:rsidRPr="00AD2923">
              <w:rPr>
                <w:rFonts w:ascii="Times New Roman" w:hAnsi="Times New Roman"/>
                <w:color w:val="000000"/>
                <w:lang w:val="es-CO"/>
              </w:rPr>
              <w:t xml:space="preserve"> entonces </w:t>
            </w:r>
          </w:p>
          <w:p w14:paraId="5CA59941" w14:textId="77777777" w:rsidR="009F4BEF" w:rsidRPr="00010B64" w:rsidRDefault="009F4BEF" w:rsidP="008C3FF8">
            <w:pPr>
              <w:spacing w:after="0"/>
              <w:jc w:val="center"/>
              <w:rPr>
                <w:rFonts w:ascii="Times New Roman" w:hAnsi="Times New Roman"/>
                <w:i/>
                <w:iCs/>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0 ≠ 0 ‒</w:t>
            </w:r>
            <w:r w:rsidRPr="00010B64">
              <w:rPr>
                <w:rFonts w:ascii="Times New Roman" w:hAnsi="Times New Roman"/>
                <w:color w:val="000000"/>
                <w:lang w:val="es-CO"/>
              </w:rPr>
              <w:t xml:space="preserve"> </w:t>
            </w:r>
            <w:r w:rsidRPr="00010B64">
              <w:rPr>
                <w:rFonts w:ascii="Times New Roman" w:hAnsi="Times New Roman"/>
                <w:i/>
                <w:iCs/>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a</w:t>
            </w:r>
          </w:p>
          <w:p w14:paraId="57F54361" w14:textId="77777777" w:rsidR="009F4BEF" w:rsidRPr="00AD2923" w:rsidRDefault="009F4BEF" w:rsidP="008C3FF8">
            <w:pPr>
              <w:spacing w:after="0"/>
              <w:jc w:val="center"/>
              <w:rPr>
                <w:rFonts w:ascii="Times New Roman" w:hAnsi="Times New Roman"/>
                <w:i/>
                <w:color w:val="000000"/>
                <w:lang w:val="es-CO"/>
              </w:rPr>
            </w:pPr>
            <w:r w:rsidRPr="00AD2923">
              <w:rPr>
                <w:rFonts w:ascii="Times New Roman" w:hAnsi="Times New Roman"/>
                <w:i/>
                <w:color w:val="000000"/>
                <w:lang w:val="es-CO"/>
              </w:rPr>
              <w:t>a</w:t>
            </w:r>
            <w:r w:rsidRPr="00010B64">
              <w:rPr>
                <w:rFonts w:ascii="Times New Roman" w:hAnsi="Times New Roman"/>
                <w:i/>
                <w:color w:val="000000"/>
                <w:lang w:val="es-CO"/>
              </w:rPr>
              <w:t xml:space="preserve"> </w:t>
            </w:r>
            <w:r w:rsidRPr="00AD2923">
              <w:rPr>
                <w:rFonts w:ascii="Times New Roman" w:hAnsi="Times New Roman"/>
                <w:color w:val="000000"/>
                <w:lang w:val="es-CO"/>
              </w:rPr>
              <w:t>−</w:t>
            </w:r>
            <w:r w:rsidRPr="00AD2923">
              <w:rPr>
                <w:rFonts w:ascii="Times New Roman" w:hAnsi="Times New Roman"/>
                <w:i/>
                <w:color w:val="000000"/>
                <w:lang w:val="es-CO"/>
              </w:rPr>
              <w:t xml:space="preserve"> </w:t>
            </w:r>
            <w:r w:rsidRPr="00AD2923">
              <w:rPr>
                <w:rFonts w:ascii="Times New Roman" w:hAnsi="Times New Roman"/>
                <w:color w:val="000000"/>
                <w:lang w:val="es-CO"/>
              </w:rPr>
              <w:t>0</w:t>
            </w:r>
            <w:r w:rsidRPr="00AD2923">
              <w:rPr>
                <w:rFonts w:ascii="Times New Roman" w:hAnsi="Times New Roman"/>
                <w:i/>
                <w:color w:val="000000"/>
                <w:lang w:val="es-CO"/>
              </w:rPr>
              <w:t xml:space="preserve"> </w:t>
            </w:r>
            <w:r w:rsidRPr="00AD2923">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i/>
                <w:color w:val="000000"/>
                <w:lang w:val="es-CO"/>
              </w:rPr>
              <w:t>a</w:t>
            </w:r>
          </w:p>
          <w:p w14:paraId="7726C83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0</w:t>
            </w:r>
            <w:r w:rsidRPr="00AD2923">
              <w:rPr>
                <w:rFonts w:ascii="Times New Roman" w:hAnsi="Times New Roman"/>
                <w:i/>
                <w:color w:val="000000"/>
                <w:lang w:val="es-CO"/>
              </w:rPr>
              <w:t xml:space="preserve"> </w:t>
            </w:r>
            <w:r w:rsidRPr="00AD2923">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i/>
                <w:color w:val="000000"/>
                <w:lang w:val="es-CO"/>
              </w:rPr>
              <w:t>a</w:t>
            </w:r>
            <w:r w:rsidRPr="00010B64">
              <w:rPr>
                <w:rFonts w:ascii="Times New Roman" w:hAnsi="Times New Roman"/>
                <w:i/>
                <w:color w:val="000000"/>
                <w:lang w:val="es-CO"/>
              </w:rPr>
              <w:t xml:space="preserve"> </w:t>
            </w:r>
            <w:r w:rsidRPr="00010B64">
              <w:rPr>
                <w:rFonts w:ascii="Times New Roman" w:hAnsi="Times New Roman"/>
                <w:color w:val="000000"/>
                <w:lang w:val="es-CO"/>
              </w:rPr>
              <w:t>=</w:t>
            </w:r>
            <w:r w:rsidRPr="00010B64">
              <w:rPr>
                <w:rFonts w:ascii="Times New Roman" w:hAnsi="Times New Roman"/>
                <w:i/>
                <w:color w:val="000000"/>
                <w:lang w:val="es-CO"/>
              </w:rPr>
              <w:t xml:space="preserve"> </w:t>
            </w:r>
            <w:r w:rsidRPr="00AD2923">
              <w:rPr>
                <w:rFonts w:ascii="Times New Roman" w:hAnsi="Times New Roman"/>
                <w:color w:val="000000"/>
                <w:lang w:val="es-CO"/>
              </w:rPr>
              <w:t>0</w:t>
            </w:r>
            <w:r w:rsidRPr="00AD2923">
              <w:rPr>
                <w:rFonts w:ascii="Times New Roman" w:hAnsi="Times New Roman"/>
                <w:i/>
                <w:color w:val="000000"/>
                <w:lang w:val="es-CO"/>
              </w:rPr>
              <w:t xml:space="preserve"> + </w:t>
            </w:r>
            <w:r w:rsidRPr="00AD2923">
              <w:rPr>
                <w:rFonts w:ascii="Times New Roman" w:hAnsi="Times New Roman"/>
                <w:color w:val="000000"/>
                <w:lang w:val="es-CO"/>
              </w:rPr>
              <w:t>(</w:t>
            </w:r>
            <w:r w:rsidRPr="00AD2923">
              <w:rPr>
                <w:rFonts w:ascii="Times New Roman" w:hAnsi="Times New Roman"/>
                <w:i/>
                <w:color w:val="000000"/>
                <w:lang w:val="es-CO"/>
              </w:rPr>
              <w:t>−a</w:t>
            </w:r>
            <w:r w:rsidRPr="00AD2923">
              <w:rPr>
                <w:rFonts w:ascii="Times New Roman" w:hAnsi="Times New Roman"/>
                <w:color w:val="000000"/>
                <w:lang w:val="es-CO"/>
              </w:rPr>
              <w:t>)</w:t>
            </w:r>
            <w:r w:rsidRPr="00AD2923">
              <w:rPr>
                <w:rFonts w:ascii="Times New Roman" w:hAnsi="Times New Roman"/>
                <w:i/>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p>
        </w:tc>
        <w:tc>
          <w:tcPr>
            <w:tcW w:w="4536" w:type="dxa"/>
            <w:shd w:val="clear" w:color="auto" w:fill="auto"/>
          </w:tcPr>
          <w:p w14:paraId="25DCAA7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‒97 ‒ 0 = ‒97</w:t>
            </w:r>
          </w:p>
          <w:p w14:paraId="1D8597FD"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0 ‒ (‒97) = 0 + 97  = 97</w:t>
            </w:r>
          </w:p>
          <w:p w14:paraId="2924943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Entonces, ‒97 ‒ 0 ≠ 0 ‒ (‒97).</w:t>
            </w:r>
          </w:p>
        </w:tc>
      </w:tr>
      <w:tr w:rsidR="009F4BEF" w:rsidRPr="00010B64" w14:paraId="399A09AE" w14:textId="77777777" w:rsidTr="008C3FF8">
        <w:tc>
          <w:tcPr>
            <w:tcW w:w="1456" w:type="dxa"/>
            <w:shd w:val="clear" w:color="auto" w:fill="auto"/>
          </w:tcPr>
          <w:p w14:paraId="21409F0B"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Inverso aditivo</w:t>
            </w:r>
          </w:p>
        </w:tc>
        <w:tc>
          <w:tcPr>
            <w:tcW w:w="2792" w:type="dxa"/>
            <w:shd w:val="clear" w:color="auto" w:fill="auto"/>
          </w:tcPr>
          <w:p w14:paraId="472228C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Si </w:t>
            </w:r>
            <w:r w:rsidRPr="00010B64">
              <w:rPr>
                <w:rFonts w:ascii="Times New Roman" w:hAnsi="Times New Roman"/>
                <w:color w:val="000000"/>
                <w:lang w:val="es-CO"/>
              </w:rPr>
              <w:t>&lt;&lt;MA_07_02_018.gif&gt;&gt;</w:t>
            </w:r>
            <w:r w:rsidRPr="00AD2923">
              <w:rPr>
                <w:rFonts w:ascii="Times New Roman" w:hAnsi="Times New Roman"/>
                <w:color w:val="000000"/>
                <w:lang w:val="es-CO"/>
              </w:rPr>
              <w:t xml:space="preserve"> y  ‒</w:t>
            </w:r>
            <w:r w:rsidRPr="00AD2923">
              <w:rPr>
                <w:rFonts w:ascii="Times New Roman" w:hAnsi="Times New Roman"/>
                <w:i/>
                <w:color w:val="000000"/>
                <w:lang w:val="es-CO"/>
              </w:rPr>
              <w:t>a</w:t>
            </w:r>
            <w:r w:rsidRPr="00AD2923">
              <w:rPr>
                <w:rFonts w:ascii="Times New Roman" w:hAnsi="Times New Roman"/>
                <w:color w:val="000000"/>
                <w:lang w:val="es-CO"/>
              </w:rPr>
              <w:t xml:space="preserve"> su opuesto, entonces</w:t>
            </w:r>
          </w:p>
          <w:p w14:paraId="04828A6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a</w:t>
            </w:r>
            <w:r w:rsidRPr="00AD2923">
              <w:rPr>
                <w:rFonts w:ascii="Times New Roman" w:hAnsi="Times New Roman"/>
                <w:color w:val="000000"/>
                <w:lang w:val="es-CO"/>
              </w:rPr>
              <w:t>) ≠ 0</w:t>
            </w:r>
          </w:p>
        </w:tc>
        <w:tc>
          <w:tcPr>
            <w:tcW w:w="4536" w:type="dxa"/>
            <w:shd w:val="clear" w:color="auto" w:fill="auto"/>
          </w:tcPr>
          <w:p w14:paraId="1F0512F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‒12 ‒ 12 = ‒24</w:t>
            </w:r>
          </w:p>
          <w:p w14:paraId="20B4B33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34 ‒ (‒34) = 68</w:t>
            </w:r>
          </w:p>
          <w:p w14:paraId="4F4C34F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Entonces, ‒12 ‒ 12 ≠ 0 y 34 ‒ (‒34) ≠ 0.</w:t>
            </w:r>
          </w:p>
        </w:tc>
      </w:tr>
    </w:tbl>
    <w:p w14:paraId="65723964"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9F4BEF" w:rsidRPr="00010B64" w14:paraId="1B18FB5E" w14:textId="77777777" w:rsidTr="008C3FF8">
        <w:tc>
          <w:tcPr>
            <w:tcW w:w="9033" w:type="dxa"/>
            <w:gridSpan w:val="2"/>
            <w:shd w:val="clear" w:color="auto" w:fill="000000"/>
          </w:tcPr>
          <w:p w14:paraId="6A10A1B8"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2DD173DF" w14:textId="77777777" w:rsidTr="008C3FF8">
        <w:tc>
          <w:tcPr>
            <w:tcW w:w="2518" w:type="dxa"/>
            <w:shd w:val="clear" w:color="auto" w:fill="auto"/>
          </w:tcPr>
          <w:p w14:paraId="287011B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6E64D878" w14:textId="77777777" w:rsidR="009F4BEF" w:rsidRPr="008C3FF8" w:rsidRDefault="009F4BEF" w:rsidP="008C3FF8">
            <w:pPr>
              <w:spacing w:after="0"/>
              <w:rPr>
                <w:rFonts w:ascii="Times New Roman" w:hAnsi="Times New Roman"/>
                <w:b/>
                <w:color w:val="000000"/>
                <w:lang w:val="es-MX"/>
              </w:rPr>
            </w:pPr>
            <w:r w:rsidRPr="00AD2923">
              <w:rPr>
                <w:rFonts w:ascii="Times New Roman" w:hAnsi="Times New Roman"/>
              </w:rPr>
              <w:t xml:space="preserve">MA_07_02_CO_REC80  </w:t>
            </w:r>
          </w:p>
        </w:tc>
      </w:tr>
      <w:tr w:rsidR="009F4BEF" w:rsidRPr="00010B64" w14:paraId="622C2EC9" w14:textId="77777777" w:rsidTr="008C3FF8">
        <w:tc>
          <w:tcPr>
            <w:tcW w:w="2518" w:type="dxa"/>
            <w:shd w:val="clear" w:color="auto" w:fill="auto"/>
          </w:tcPr>
          <w:p w14:paraId="57570AA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515" w:type="dxa"/>
            <w:shd w:val="clear" w:color="auto" w:fill="auto"/>
          </w:tcPr>
          <w:p w14:paraId="41407DF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Sustracción de números enteros</w:t>
            </w:r>
          </w:p>
        </w:tc>
      </w:tr>
      <w:tr w:rsidR="009F4BEF" w:rsidRPr="00010B64" w14:paraId="076DD753" w14:textId="77777777" w:rsidTr="008C3FF8">
        <w:tc>
          <w:tcPr>
            <w:tcW w:w="2518" w:type="dxa"/>
            <w:shd w:val="clear" w:color="auto" w:fill="auto"/>
          </w:tcPr>
          <w:p w14:paraId="540BC39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625C3BC5" w14:textId="77777777" w:rsidR="009F4BEF" w:rsidRPr="008C3FF8" w:rsidRDefault="009F4BEF" w:rsidP="008C3FF8">
            <w:pPr>
              <w:tabs>
                <w:tab w:val="left" w:pos="1816"/>
              </w:tabs>
              <w:spacing w:after="0"/>
              <w:rPr>
                <w:rFonts w:ascii="Times New Roman" w:hAnsi="Times New Roman"/>
                <w:color w:val="000000"/>
                <w:lang w:val="es-MX"/>
              </w:rPr>
            </w:pPr>
            <w:r w:rsidRPr="008C3FF8">
              <w:rPr>
                <w:rFonts w:ascii="Times New Roman" w:hAnsi="Times New Roman"/>
                <w:color w:val="000000"/>
                <w:lang w:val="es-MX"/>
              </w:rPr>
              <w:t>Ejercicios para practicar la sustracción de números enteros.</w:t>
            </w:r>
          </w:p>
        </w:tc>
      </w:tr>
    </w:tbl>
    <w:p w14:paraId="1BEA4E11"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7"/>
      </w:tblGrid>
      <w:tr w:rsidR="009F4BEF" w:rsidRPr="00010B64" w14:paraId="4CC4CBC3" w14:textId="77777777" w:rsidTr="008C3FF8">
        <w:tc>
          <w:tcPr>
            <w:tcW w:w="8833" w:type="dxa"/>
            <w:gridSpan w:val="2"/>
            <w:shd w:val="clear" w:color="auto" w:fill="000000"/>
          </w:tcPr>
          <w:p w14:paraId="06C19D86"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6FEE02C8" w14:textId="77777777" w:rsidTr="008C3FF8">
        <w:tc>
          <w:tcPr>
            <w:tcW w:w="2466" w:type="dxa"/>
            <w:shd w:val="clear" w:color="auto" w:fill="auto"/>
          </w:tcPr>
          <w:p w14:paraId="34C9C68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3BD1852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MA_07_02_CO_REC90 </w:t>
            </w:r>
          </w:p>
        </w:tc>
      </w:tr>
      <w:tr w:rsidR="009F4BEF" w:rsidRPr="00010B64" w14:paraId="00F0C9E8" w14:textId="77777777" w:rsidTr="008C3FF8">
        <w:tc>
          <w:tcPr>
            <w:tcW w:w="2466" w:type="dxa"/>
            <w:shd w:val="clear" w:color="auto" w:fill="auto"/>
          </w:tcPr>
          <w:p w14:paraId="18ED95C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Ubicación en Aula </w:t>
            </w:r>
            <w:r w:rsidRPr="008C3FF8">
              <w:rPr>
                <w:rFonts w:ascii="Times New Roman" w:hAnsi="Times New Roman"/>
                <w:b/>
                <w:color w:val="000000"/>
                <w:lang w:val="es-MX"/>
              </w:rPr>
              <w:lastRenderedPageBreak/>
              <w:t>Planeta</w:t>
            </w:r>
          </w:p>
        </w:tc>
        <w:tc>
          <w:tcPr>
            <w:tcW w:w="6367" w:type="dxa"/>
            <w:shd w:val="clear" w:color="auto" w:fill="auto"/>
          </w:tcPr>
          <w:p w14:paraId="6D9825D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lastRenderedPageBreak/>
              <w:t xml:space="preserve">1Eso/Matemáticas/Las operaciones con números enteros/La </w:t>
            </w:r>
            <w:r w:rsidRPr="008C3FF8">
              <w:rPr>
                <w:rFonts w:ascii="Times New Roman" w:hAnsi="Times New Roman"/>
                <w:color w:val="000000"/>
                <w:lang w:val="es-MX"/>
              </w:rPr>
              <w:lastRenderedPageBreak/>
              <w:t>resta de números enteros/Las propiedades de la resta/Practica la suma y la resta de números enteros</w:t>
            </w:r>
          </w:p>
        </w:tc>
      </w:tr>
      <w:tr w:rsidR="009F4BEF" w:rsidRPr="00010B64" w14:paraId="409D6331" w14:textId="77777777" w:rsidTr="008C3FF8">
        <w:tc>
          <w:tcPr>
            <w:tcW w:w="2466" w:type="dxa"/>
            <w:shd w:val="clear" w:color="auto" w:fill="auto"/>
          </w:tcPr>
          <w:p w14:paraId="307E754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Cambio (descripción o capturas de pantallas)</w:t>
            </w:r>
          </w:p>
        </w:tc>
        <w:tc>
          <w:tcPr>
            <w:tcW w:w="6367" w:type="dxa"/>
            <w:shd w:val="clear" w:color="auto" w:fill="auto"/>
          </w:tcPr>
          <w:p w14:paraId="7E657D1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167C69A2" w14:textId="77777777" w:rsidR="009F4BEF" w:rsidRPr="00AD2923" w:rsidRDefault="009F4BEF" w:rsidP="008C3FF8">
            <w:pPr>
              <w:spacing w:after="0"/>
              <w:rPr>
                <w:rFonts w:ascii="Times New Roman" w:hAnsi="Times New Roman"/>
                <w:color w:val="000000"/>
                <w:lang w:val="es-CO"/>
              </w:rPr>
            </w:pPr>
            <w:r w:rsidRPr="008C3FF8">
              <w:rPr>
                <w:rFonts w:ascii="Times New Roman" w:hAnsi="Times New Roman"/>
                <w:color w:val="000000"/>
                <w:lang w:val="es-MX"/>
              </w:rPr>
              <w:t>2. El enunciado del recurso que dice “Realiza la siguiente operación” se debe cambiar por el texto: “Realiza la operación en una hoja y escribe el resultado en el espacio indicado</w:t>
            </w:r>
            <w:r w:rsidRPr="00AD2923">
              <w:rPr>
                <w:rFonts w:ascii="Times New Roman" w:hAnsi="Times New Roman"/>
                <w:color w:val="000000"/>
                <w:lang w:val="es-CO"/>
              </w:rPr>
              <w:t>”.</w:t>
            </w:r>
          </w:p>
          <w:p w14:paraId="3DED2360"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3. Cambiar la escritura de los números así: </w:t>
            </w:r>
          </w:p>
          <w:p w14:paraId="4D72E434" w14:textId="77777777" w:rsidR="009F4BEF" w:rsidRPr="00AD2923" w:rsidRDefault="009F4BEF" w:rsidP="008C3FF8">
            <w:pPr>
              <w:pStyle w:val="Prrafodelista"/>
              <w:numPr>
                <w:ilvl w:val="0"/>
                <w:numId w:val="5"/>
              </w:numPr>
              <w:spacing w:after="0"/>
              <w:rPr>
                <w:rFonts w:ascii="Times New Roman" w:hAnsi="Times New Roman"/>
                <w:color w:val="000000"/>
                <w:lang w:val="es-CO"/>
              </w:rPr>
            </w:pPr>
            <w:r w:rsidRPr="00AD2923">
              <w:rPr>
                <w:rFonts w:ascii="Times New Roman" w:hAnsi="Times New Roman"/>
                <w:color w:val="000000"/>
                <w:lang w:val="es-CO"/>
              </w:rPr>
              <w:t>Para las unidades de mil quitar el punto (.).</w:t>
            </w:r>
          </w:p>
          <w:p w14:paraId="4BA97FEC" w14:textId="77777777" w:rsidR="009F4BEF" w:rsidRPr="00AD2923" w:rsidRDefault="009F4BEF" w:rsidP="008C3FF8">
            <w:pPr>
              <w:pStyle w:val="Prrafodelista"/>
              <w:numPr>
                <w:ilvl w:val="0"/>
                <w:numId w:val="5"/>
              </w:numPr>
              <w:spacing w:after="0"/>
              <w:rPr>
                <w:rFonts w:ascii="Times New Roman" w:hAnsi="Times New Roman"/>
                <w:color w:val="000000"/>
                <w:lang w:val="es-CO"/>
              </w:rPr>
            </w:pPr>
            <w:r w:rsidRPr="00AD2923">
              <w:rPr>
                <w:rFonts w:ascii="Times New Roman" w:hAnsi="Times New Roman"/>
                <w:color w:val="000000"/>
                <w:lang w:val="es-CO"/>
              </w:rPr>
              <w:t>Para las unidades de millón y de cientos mil cambiar el punto (.) por un espacio.</w:t>
            </w:r>
          </w:p>
        </w:tc>
      </w:tr>
      <w:tr w:rsidR="009F4BEF" w:rsidRPr="00010B64" w14:paraId="0E73DFCB" w14:textId="77777777" w:rsidTr="008C3FF8">
        <w:tc>
          <w:tcPr>
            <w:tcW w:w="2466" w:type="dxa"/>
            <w:shd w:val="clear" w:color="auto" w:fill="auto"/>
          </w:tcPr>
          <w:p w14:paraId="70F31C3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398DC2B8"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Practica el proceso de la adición y la sustracción de dos números enteros</w:t>
            </w:r>
          </w:p>
        </w:tc>
      </w:tr>
      <w:tr w:rsidR="009F4BEF" w:rsidRPr="00010B64" w14:paraId="5179A25D" w14:textId="77777777" w:rsidTr="008C3FF8">
        <w:tc>
          <w:tcPr>
            <w:tcW w:w="2466" w:type="dxa"/>
            <w:shd w:val="clear" w:color="auto" w:fill="auto"/>
          </w:tcPr>
          <w:p w14:paraId="0E5D252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2666D15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reforzar el algoritmo de la adición y la sustracción de dos números enteros.</w:t>
            </w:r>
          </w:p>
        </w:tc>
      </w:tr>
    </w:tbl>
    <w:p w14:paraId="4256A69F" w14:textId="77777777" w:rsidR="009F4BEF" w:rsidRPr="00284C5A" w:rsidRDefault="009F4BEF" w:rsidP="009F4BEF">
      <w:pPr>
        <w:spacing w:after="0"/>
        <w:rPr>
          <w:rFonts w:ascii="Times New Roman" w:hAnsi="Times New Roman"/>
          <w:color w:val="000000"/>
          <w:lang w:val="es-CO"/>
        </w:rPr>
      </w:pPr>
    </w:p>
    <w:p w14:paraId="1142FDA1"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2.2 Reducción de signos de agrupación</w:t>
      </w:r>
    </w:p>
    <w:p w14:paraId="5208B120" w14:textId="77777777" w:rsidR="009F4BEF" w:rsidRPr="00284C5A" w:rsidRDefault="009F4BEF" w:rsidP="009F4BEF">
      <w:pPr>
        <w:spacing w:after="0"/>
        <w:rPr>
          <w:rFonts w:ascii="Times New Roman" w:hAnsi="Times New Roman"/>
          <w:b/>
        </w:rPr>
      </w:pPr>
    </w:p>
    <w:p w14:paraId="327FF5D6" w14:textId="77777777" w:rsidR="009F4BEF" w:rsidRPr="00284C5A" w:rsidRDefault="009F4BEF" w:rsidP="009F4BEF">
      <w:pPr>
        <w:spacing w:after="0"/>
        <w:rPr>
          <w:rFonts w:ascii="Times New Roman" w:hAnsi="Times New Roman"/>
        </w:rPr>
      </w:pPr>
      <w:r w:rsidRPr="00284C5A">
        <w:rPr>
          <w:rFonts w:ascii="Times New Roman" w:hAnsi="Times New Roman"/>
        </w:rPr>
        <w:t xml:space="preserve">Al igual que con los números naturales se pueden realizar </w:t>
      </w:r>
      <w:r w:rsidRPr="00284C5A">
        <w:rPr>
          <w:rFonts w:ascii="Times New Roman" w:hAnsi="Times New Roman"/>
          <w:b/>
        </w:rPr>
        <w:t xml:space="preserve">operaciones </w:t>
      </w:r>
      <w:r w:rsidRPr="00284C5A">
        <w:rPr>
          <w:rFonts w:ascii="Times New Roman" w:hAnsi="Times New Roman"/>
        </w:rPr>
        <w:t xml:space="preserve">que contienen </w:t>
      </w:r>
      <w:r w:rsidRPr="00284C5A">
        <w:rPr>
          <w:rFonts w:ascii="Times New Roman" w:hAnsi="Times New Roman"/>
          <w:b/>
        </w:rPr>
        <w:t xml:space="preserve">adiciones </w:t>
      </w:r>
      <w:r w:rsidRPr="00284C5A">
        <w:rPr>
          <w:rFonts w:ascii="Times New Roman" w:hAnsi="Times New Roman"/>
        </w:rPr>
        <w:t xml:space="preserve">y </w:t>
      </w:r>
      <w:r w:rsidRPr="00284C5A">
        <w:rPr>
          <w:rFonts w:ascii="Times New Roman" w:hAnsi="Times New Roman"/>
          <w:b/>
        </w:rPr>
        <w:t>sustracciones</w:t>
      </w:r>
      <w:r w:rsidRPr="00284C5A">
        <w:rPr>
          <w:rFonts w:ascii="Times New Roman" w:hAnsi="Times New Roman"/>
        </w:rPr>
        <w:t xml:space="preserve">. Dichas operaciones se organizan con los siguientes </w:t>
      </w:r>
      <w:r w:rsidRPr="00284C5A">
        <w:rPr>
          <w:rFonts w:ascii="Times New Roman" w:hAnsi="Times New Roman"/>
          <w:b/>
        </w:rPr>
        <w:t>signos de agrupación</w:t>
      </w:r>
      <w:r w:rsidRPr="00284C5A">
        <w:rPr>
          <w:rFonts w:ascii="Times New Roman" w:hAnsi="Times New Roman"/>
        </w:rPr>
        <w:t>:</w:t>
      </w:r>
    </w:p>
    <w:p w14:paraId="7206EB14" w14:textId="77777777" w:rsidR="009F4BEF" w:rsidRPr="00284C5A" w:rsidRDefault="009F4BEF" w:rsidP="009F4BEF">
      <w:pPr>
        <w:spacing w:after="0"/>
        <w:rPr>
          <w:rFonts w:ascii="Times New Roman" w:hAnsi="Times New Roman"/>
        </w:rPr>
      </w:pPr>
    </w:p>
    <w:p w14:paraId="0E756464" w14:textId="77777777" w:rsidR="009F4BEF" w:rsidRPr="00284C5A" w:rsidRDefault="009F4BEF" w:rsidP="009F4BEF">
      <w:pPr>
        <w:spacing w:after="0"/>
        <w:rPr>
          <w:rFonts w:ascii="Times New Roman" w:hAnsi="Times New Roman"/>
          <w:b/>
        </w:rPr>
      </w:pPr>
      <w:r w:rsidRPr="00284C5A">
        <w:rPr>
          <w:rFonts w:ascii="Times New Roman" w:hAnsi="Times New Roman"/>
          <w:b/>
        </w:rPr>
        <w:t>El paréntesis: ( )</w:t>
      </w:r>
    </w:p>
    <w:p w14:paraId="48990933" w14:textId="77777777" w:rsidR="009F4BEF" w:rsidRPr="00284C5A" w:rsidRDefault="009F4BEF" w:rsidP="009F4BEF">
      <w:pPr>
        <w:spacing w:after="0"/>
        <w:rPr>
          <w:rFonts w:ascii="Times New Roman" w:hAnsi="Times New Roman"/>
          <w:b/>
        </w:rPr>
      </w:pPr>
      <w:r w:rsidRPr="00284C5A">
        <w:rPr>
          <w:rFonts w:ascii="Times New Roman" w:hAnsi="Times New Roman"/>
          <w:b/>
        </w:rPr>
        <w:t>Los corchetes: [ ]</w:t>
      </w:r>
    </w:p>
    <w:p w14:paraId="3202BE33" w14:textId="77777777" w:rsidR="009F4BEF" w:rsidRPr="00284C5A" w:rsidRDefault="009F4BEF" w:rsidP="009F4BEF">
      <w:pPr>
        <w:spacing w:after="0"/>
        <w:rPr>
          <w:rFonts w:ascii="Times New Roman" w:hAnsi="Times New Roman"/>
          <w:b/>
        </w:rPr>
      </w:pPr>
      <w:r w:rsidRPr="00284C5A">
        <w:rPr>
          <w:rFonts w:ascii="Times New Roman" w:hAnsi="Times New Roman"/>
          <w:b/>
        </w:rPr>
        <w:t>Las llaves: { }</w:t>
      </w:r>
    </w:p>
    <w:p w14:paraId="2E4767BF" w14:textId="77777777" w:rsidR="009F4BEF" w:rsidRPr="00284C5A" w:rsidRDefault="009F4BEF" w:rsidP="009F4BEF">
      <w:pPr>
        <w:spacing w:after="0"/>
        <w:rPr>
          <w:rFonts w:ascii="Times New Roman" w:hAnsi="Times New Roman"/>
        </w:rPr>
      </w:pPr>
    </w:p>
    <w:p w14:paraId="0463CD3A" w14:textId="77777777" w:rsidR="009F4BEF" w:rsidRPr="00284C5A" w:rsidRDefault="009F4BEF" w:rsidP="009F4BEF">
      <w:pPr>
        <w:spacing w:after="0"/>
        <w:rPr>
          <w:rFonts w:ascii="Times New Roman" w:hAnsi="Times New Roman"/>
        </w:rPr>
      </w:pPr>
      <w:r w:rsidRPr="00284C5A">
        <w:rPr>
          <w:rFonts w:ascii="Times New Roman" w:hAnsi="Times New Roman"/>
        </w:rPr>
        <w:t>Las operaciones combinadas y ordenadas con los signos de agrupación se resuelven teniendo en cuenta las operaciones que la componen. Ejemplo:</w:t>
      </w:r>
    </w:p>
    <w:p w14:paraId="03C4DE73" w14:textId="77777777" w:rsidR="009F4BEF" w:rsidRPr="00284C5A" w:rsidRDefault="009F4BEF" w:rsidP="009F4BEF">
      <w:pPr>
        <w:spacing w:after="0"/>
        <w:rPr>
          <w:rFonts w:ascii="Times New Roman" w:hAnsi="Times New Roman"/>
        </w:rPr>
      </w:pPr>
    </w:p>
    <w:p w14:paraId="329693FB" w14:textId="77777777" w:rsidR="009F4BEF" w:rsidRPr="00284C5A" w:rsidRDefault="009F4BEF" w:rsidP="009F4BEF">
      <w:pPr>
        <w:spacing w:after="0"/>
        <w:rPr>
          <w:rFonts w:ascii="Times New Roman" w:hAnsi="Times New Roman"/>
        </w:rPr>
      </w:pPr>
      <w:r w:rsidRPr="00284C5A">
        <w:rPr>
          <w:rFonts w:ascii="Times New Roman" w:hAnsi="Times New Roman"/>
        </w:rPr>
        <w:t>Operar {[‒25 + (32 ‒ 56)] ‒ (73 + 13)} + 5</w:t>
      </w:r>
      <w:r>
        <w:rPr>
          <w:rFonts w:ascii="Times New Roman" w:hAnsi="Times New Roman"/>
        </w:rPr>
        <w:t>.</w:t>
      </w:r>
    </w:p>
    <w:p w14:paraId="55B7D27C" w14:textId="77777777" w:rsidR="009F4BEF" w:rsidRPr="00284C5A" w:rsidRDefault="009F4BEF" w:rsidP="009F4BEF">
      <w:pPr>
        <w:spacing w:after="0"/>
        <w:rPr>
          <w:rFonts w:ascii="Times New Roman" w:hAnsi="Times New Roman"/>
        </w:rPr>
      </w:pPr>
    </w:p>
    <w:p w14:paraId="0812B1C5"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La operación planteada indica que al valor obtenido al resolver las operaciones entre las llaves se le debe adicionar el número 5.</w:t>
      </w:r>
    </w:p>
    <w:p w14:paraId="503A9A6C"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Para hallar el resultado de las operaciones entre las llaves es necesario resolver primero las operaciones en los corc</w:t>
      </w:r>
      <w:r>
        <w:rPr>
          <w:rFonts w:ascii="Times New Roman" w:hAnsi="Times New Roman"/>
        </w:rPr>
        <w:t>hetes y</w:t>
      </w:r>
      <w:r w:rsidRPr="00284C5A">
        <w:rPr>
          <w:rFonts w:ascii="Times New Roman" w:hAnsi="Times New Roman"/>
        </w:rPr>
        <w:t xml:space="preserve"> los paréntesis. Dado que dentro del corchete hay un paréntesis primero se opera éste:</w:t>
      </w:r>
    </w:p>
    <w:p w14:paraId="7343027D" w14:textId="77777777" w:rsidR="009F4BEF" w:rsidRPr="00284C5A" w:rsidRDefault="009F4BEF" w:rsidP="009F4BEF">
      <w:pPr>
        <w:pStyle w:val="Prrafodelista"/>
        <w:spacing w:after="0"/>
        <w:ind w:left="360"/>
        <w:rPr>
          <w:rFonts w:ascii="Times New Roman" w:hAnsi="Times New Roman"/>
        </w:rPr>
      </w:pPr>
    </w:p>
    <w:p w14:paraId="6CC36CC5"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32 ‒ 56 = 32 + (‒56) = ‒24</w:t>
      </w:r>
    </w:p>
    <w:p w14:paraId="2030A90B" w14:textId="77777777" w:rsidR="009F4BEF" w:rsidRPr="00284C5A" w:rsidRDefault="009F4BEF" w:rsidP="009F4BEF">
      <w:pPr>
        <w:pStyle w:val="Prrafodelista"/>
        <w:spacing w:after="0"/>
        <w:ind w:left="360"/>
        <w:jc w:val="center"/>
        <w:rPr>
          <w:rFonts w:ascii="Times New Roman" w:hAnsi="Times New Roman"/>
        </w:rPr>
      </w:pPr>
    </w:p>
    <w:p w14:paraId="05D1DEFF"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Con este número se halla el valor del corchete:</w:t>
      </w:r>
    </w:p>
    <w:p w14:paraId="5F648180" w14:textId="77777777" w:rsidR="009F4BEF" w:rsidRPr="00284C5A" w:rsidRDefault="009F4BEF" w:rsidP="009F4BEF">
      <w:pPr>
        <w:pStyle w:val="Prrafodelista"/>
        <w:spacing w:after="0"/>
        <w:ind w:left="360"/>
        <w:jc w:val="center"/>
        <w:rPr>
          <w:rFonts w:ascii="Times New Roman" w:hAnsi="Times New Roman"/>
        </w:rPr>
      </w:pPr>
    </w:p>
    <w:p w14:paraId="2DC8F36D"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 xml:space="preserve">‒25 + (32 ‒ 56) = ‒25 + (‒24) = ‒49 </w:t>
      </w:r>
    </w:p>
    <w:p w14:paraId="112F73F8" w14:textId="77777777" w:rsidR="009F4BEF" w:rsidRPr="00284C5A" w:rsidRDefault="009F4BEF" w:rsidP="009F4BEF">
      <w:pPr>
        <w:pStyle w:val="Prrafodelista"/>
        <w:spacing w:after="0"/>
        <w:ind w:left="360"/>
        <w:jc w:val="center"/>
        <w:rPr>
          <w:rFonts w:ascii="Times New Roman" w:hAnsi="Times New Roman"/>
        </w:rPr>
      </w:pPr>
    </w:p>
    <w:p w14:paraId="64809CA0"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Ahora, se calcula el valor del paréntesis (73 + 13):</w:t>
      </w:r>
    </w:p>
    <w:p w14:paraId="3505946C" w14:textId="77777777" w:rsidR="009F4BEF" w:rsidRPr="00284C5A" w:rsidRDefault="009F4BEF" w:rsidP="009F4BEF">
      <w:pPr>
        <w:pStyle w:val="Prrafodelista"/>
        <w:spacing w:after="0"/>
        <w:ind w:left="360"/>
        <w:rPr>
          <w:rFonts w:ascii="Times New Roman" w:hAnsi="Times New Roman"/>
        </w:rPr>
      </w:pPr>
    </w:p>
    <w:p w14:paraId="321BB519"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73 + 13 = 86</w:t>
      </w:r>
    </w:p>
    <w:p w14:paraId="6BFF4CF5" w14:textId="77777777" w:rsidR="009F4BEF" w:rsidRPr="00284C5A" w:rsidRDefault="009F4BEF" w:rsidP="009F4BEF">
      <w:pPr>
        <w:pStyle w:val="Prrafodelista"/>
        <w:spacing w:after="0"/>
        <w:ind w:left="360"/>
        <w:jc w:val="center"/>
        <w:rPr>
          <w:rFonts w:ascii="Times New Roman" w:hAnsi="Times New Roman"/>
        </w:rPr>
      </w:pPr>
    </w:p>
    <w:p w14:paraId="3C383AC8" w14:textId="77777777" w:rsidR="009F4BEF" w:rsidRPr="00284C5A" w:rsidRDefault="009F4BEF" w:rsidP="009F4BEF">
      <w:pPr>
        <w:pStyle w:val="Prrafodelista"/>
        <w:spacing w:after="0"/>
        <w:ind w:left="360"/>
        <w:rPr>
          <w:rFonts w:ascii="Times New Roman" w:hAnsi="Times New Roman"/>
        </w:rPr>
      </w:pPr>
      <w:r w:rsidRPr="00284C5A">
        <w:rPr>
          <w:rFonts w:ascii="Times New Roman" w:hAnsi="Times New Roman"/>
        </w:rPr>
        <w:t>Con estos resultados hallamos el resultado de la operación entre las llaves:</w:t>
      </w:r>
    </w:p>
    <w:p w14:paraId="5433D429" w14:textId="77777777" w:rsidR="009F4BEF" w:rsidRPr="00284C5A" w:rsidRDefault="009F4BEF" w:rsidP="009F4BEF">
      <w:pPr>
        <w:pStyle w:val="Prrafodelista"/>
        <w:spacing w:after="0"/>
        <w:ind w:left="360"/>
        <w:rPr>
          <w:rFonts w:ascii="Times New Roman" w:hAnsi="Times New Roman"/>
        </w:rPr>
      </w:pPr>
    </w:p>
    <w:p w14:paraId="635F0A00"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[‒25 + (32 ‒ 56)] ‒ (73 + 13) = ‒49 ‒ 86 = ‒49 + (‒86) = ‒135</w:t>
      </w:r>
    </w:p>
    <w:p w14:paraId="500F8B6C" w14:textId="77777777" w:rsidR="009F4BEF" w:rsidRPr="00284C5A" w:rsidRDefault="009F4BEF" w:rsidP="009F4BEF">
      <w:pPr>
        <w:pStyle w:val="Prrafodelista"/>
        <w:spacing w:after="0"/>
        <w:ind w:left="360"/>
        <w:jc w:val="center"/>
        <w:rPr>
          <w:rFonts w:ascii="Times New Roman" w:hAnsi="Times New Roman"/>
        </w:rPr>
      </w:pPr>
    </w:p>
    <w:p w14:paraId="7F649DE0" w14:textId="77777777" w:rsidR="009F4BEF" w:rsidRPr="00284C5A" w:rsidRDefault="009F4BEF" w:rsidP="009F4BEF">
      <w:pPr>
        <w:pStyle w:val="Prrafodelista"/>
        <w:numPr>
          <w:ilvl w:val="0"/>
          <w:numId w:val="12"/>
        </w:numPr>
        <w:spacing w:after="0"/>
        <w:rPr>
          <w:rFonts w:ascii="Times New Roman" w:hAnsi="Times New Roman"/>
        </w:rPr>
      </w:pPr>
      <w:r w:rsidRPr="00284C5A">
        <w:rPr>
          <w:rFonts w:ascii="Times New Roman" w:hAnsi="Times New Roman"/>
        </w:rPr>
        <w:t xml:space="preserve">A este resultado se le adiciona el 5 y se obtiene el resultado de toda la operación combinada: </w:t>
      </w:r>
    </w:p>
    <w:p w14:paraId="52098CF1" w14:textId="77777777" w:rsidR="009F4BEF" w:rsidRPr="00284C5A" w:rsidRDefault="009F4BEF" w:rsidP="009F4BEF">
      <w:pPr>
        <w:pStyle w:val="Prrafodelista"/>
        <w:spacing w:after="0"/>
        <w:ind w:left="360"/>
        <w:rPr>
          <w:rFonts w:ascii="Times New Roman" w:hAnsi="Times New Roman"/>
        </w:rPr>
      </w:pPr>
    </w:p>
    <w:p w14:paraId="5370C90D" w14:textId="77777777" w:rsidR="009F4BEF" w:rsidRPr="00284C5A" w:rsidRDefault="009F4BEF" w:rsidP="009F4BEF">
      <w:pPr>
        <w:pStyle w:val="Prrafodelista"/>
        <w:spacing w:after="0"/>
        <w:ind w:left="360"/>
        <w:jc w:val="center"/>
        <w:rPr>
          <w:rFonts w:ascii="Times New Roman" w:hAnsi="Times New Roman"/>
        </w:rPr>
      </w:pPr>
      <w:r w:rsidRPr="00284C5A">
        <w:rPr>
          <w:rFonts w:ascii="Times New Roman" w:hAnsi="Times New Roman"/>
        </w:rPr>
        <w:t>{[‒25 + (32 ‒ 56)] ‒ (73 + 13)} + 5 = ‒135 + 5 = ‒130</w:t>
      </w:r>
    </w:p>
    <w:p w14:paraId="28DDC6D9"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9F4BEF" w:rsidRPr="00010B64" w14:paraId="40D04092" w14:textId="77777777" w:rsidTr="008C3FF8">
        <w:tc>
          <w:tcPr>
            <w:tcW w:w="8828" w:type="dxa"/>
            <w:gridSpan w:val="2"/>
            <w:shd w:val="clear" w:color="auto" w:fill="000000"/>
          </w:tcPr>
          <w:p w14:paraId="5F22457A"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275D57B3" w14:textId="77777777" w:rsidTr="008C3FF8">
        <w:tc>
          <w:tcPr>
            <w:tcW w:w="2485" w:type="dxa"/>
            <w:shd w:val="clear" w:color="auto" w:fill="auto"/>
          </w:tcPr>
          <w:p w14:paraId="104A066C"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Contenido</w:t>
            </w:r>
          </w:p>
        </w:tc>
        <w:tc>
          <w:tcPr>
            <w:tcW w:w="6343" w:type="dxa"/>
            <w:shd w:val="clear" w:color="auto" w:fill="auto"/>
          </w:tcPr>
          <w:p w14:paraId="02E5077F" w14:textId="77777777" w:rsidR="009F4BEF" w:rsidRPr="008C3FF8" w:rsidRDefault="009F4BEF" w:rsidP="008C3FF8">
            <w:pPr>
              <w:spacing w:after="0"/>
              <w:rPr>
                <w:rFonts w:ascii="Times New Roman" w:hAnsi="Times New Roman"/>
                <w:b/>
                <w:lang w:val="es-MX"/>
              </w:rPr>
            </w:pPr>
            <w:r w:rsidRPr="00AD2923">
              <w:rPr>
                <w:rFonts w:ascii="Times New Roman" w:hAnsi="Times New Roman"/>
                <w:lang w:val="es-CO"/>
              </w:rPr>
              <w:t>Cuando hay adiciones y sustracciones en una misma expresión matemática, se debe operar según el orden de los signos de agrupación: p</w:t>
            </w:r>
            <w:r w:rsidRPr="008C3FF8">
              <w:rPr>
                <w:rFonts w:ascii="Times New Roman" w:hAnsi="Times New Roman"/>
                <w:lang w:val="es-MX"/>
              </w:rPr>
              <w:t>rimero los paréntesis ( ), después los corchetes [ ] y finalmente las llaves { }.</w:t>
            </w:r>
          </w:p>
        </w:tc>
      </w:tr>
    </w:tbl>
    <w:p w14:paraId="42FA2939" w14:textId="77777777" w:rsidR="009F4BEF" w:rsidRPr="00284C5A" w:rsidRDefault="009F4BEF" w:rsidP="009F4BEF">
      <w:pPr>
        <w:spacing w:after="0"/>
        <w:rPr>
          <w:rFonts w:ascii="Times New Roman" w:hAnsi="Times New Roman"/>
        </w:rPr>
      </w:pPr>
    </w:p>
    <w:p w14:paraId="120C4D38" w14:textId="77777777" w:rsidR="009F4BEF" w:rsidRPr="00284C5A" w:rsidRDefault="009F4BEF" w:rsidP="009F4BEF">
      <w:pPr>
        <w:spacing w:after="0"/>
        <w:rPr>
          <w:rFonts w:ascii="Times New Roman" w:hAnsi="Times New Roman"/>
        </w:rPr>
      </w:pPr>
      <w:r>
        <w:rPr>
          <w:rFonts w:ascii="Times New Roman" w:hAnsi="Times New Roman"/>
        </w:rPr>
        <w:t>Estudia el siguiente ejemplo p</w:t>
      </w:r>
      <w:r w:rsidRPr="00284C5A">
        <w:rPr>
          <w:rFonts w:ascii="Times New Roman" w:hAnsi="Times New Roman"/>
        </w:rPr>
        <w:t xml:space="preserve">ara reforzar </w:t>
      </w:r>
      <w:r>
        <w:rPr>
          <w:rFonts w:ascii="Times New Roman" w:hAnsi="Times New Roman"/>
        </w:rPr>
        <w:t>la comprensión d</w:t>
      </w:r>
      <w:r w:rsidRPr="00284C5A">
        <w:rPr>
          <w:rFonts w:ascii="Times New Roman" w:hAnsi="Times New Roman"/>
        </w:rPr>
        <w:t>el proceso de las operaciones combinadas:</w:t>
      </w:r>
    </w:p>
    <w:p w14:paraId="7CFB2B31"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2"/>
        <w:gridCol w:w="3827"/>
      </w:tblGrid>
      <w:tr w:rsidR="009F4BEF" w:rsidRPr="00010B64" w14:paraId="2A42A6D2" w14:textId="77777777" w:rsidTr="008C3FF8">
        <w:tc>
          <w:tcPr>
            <w:tcW w:w="4962" w:type="dxa"/>
            <w:shd w:val="clear" w:color="auto" w:fill="auto"/>
          </w:tcPr>
          <w:p w14:paraId="4AB4EC70"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Ejercicio</w:t>
            </w:r>
          </w:p>
        </w:tc>
        <w:tc>
          <w:tcPr>
            <w:tcW w:w="3827" w:type="dxa"/>
            <w:tcBorders>
              <w:bottom w:val="single" w:sz="4" w:space="0" w:color="000000"/>
            </w:tcBorders>
            <w:shd w:val="clear" w:color="auto" w:fill="auto"/>
          </w:tcPr>
          <w:p w14:paraId="19DF656C"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Proceso</w:t>
            </w:r>
          </w:p>
        </w:tc>
      </w:tr>
      <w:tr w:rsidR="009F4BEF" w:rsidRPr="00010B64" w14:paraId="1B0901A4" w14:textId="77777777" w:rsidTr="008C3FF8">
        <w:trPr>
          <w:trHeight w:val="382"/>
        </w:trPr>
        <w:tc>
          <w:tcPr>
            <w:tcW w:w="4962" w:type="dxa"/>
            <w:shd w:val="clear" w:color="auto" w:fill="auto"/>
          </w:tcPr>
          <w:p w14:paraId="5A067DCF"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{‒9 + [</w:t>
            </w:r>
            <w:r w:rsidRPr="008C3FF8">
              <w:rPr>
                <w:rFonts w:ascii="Times New Roman" w:hAnsi="Times New Roman"/>
                <w:b/>
                <w:lang w:val="es-MX"/>
              </w:rPr>
              <w:t xml:space="preserve">(70 ‒ 34) </w:t>
            </w:r>
            <w:r w:rsidRPr="008C3FF8">
              <w:rPr>
                <w:rFonts w:ascii="Times New Roman" w:hAnsi="Times New Roman"/>
                <w:lang w:val="es-MX"/>
              </w:rPr>
              <w:t>+ (‒11 ‒ 16)] + (‒41)} + 63 =</w:t>
            </w:r>
          </w:p>
        </w:tc>
        <w:tc>
          <w:tcPr>
            <w:tcW w:w="3827" w:type="dxa"/>
            <w:vMerge w:val="restart"/>
            <w:shd w:val="clear" w:color="auto" w:fill="auto"/>
          </w:tcPr>
          <w:p w14:paraId="46155EE4"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De izquierda a derecha se hacen las operaciones de los paréntesis:</w:t>
            </w:r>
          </w:p>
          <w:p w14:paraId="3CE631DC"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70 ‒ 34 = 36</w:t>
            </w:r>
          </w:p>
          <w:p w14:paraId="6613A760"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‒11 ‒ 16 = ‒27</w:t>
            </w:r>
          </w:p>
        </w:tc>
      </w:tr>
      <w:tr w:rsidR="009F4BEF" w:rsidRPr="00010B64" w14:paraId="575A2055" w14:textId="77777777" w:rsidTr="008C3FF8">
        <w:tc>
          <w:tcPr>
            <w:tcW w:w="4962" w:type="dxa"/>
            <w:shd w:val="clear" w:color="auto" w:fill="auto"/>
          </w:tcPr>
          <w:p w14:paraId="4390BC68"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{‒9 + [</w:t>
            </w:r>
            <w:r w:rsidRPr="008C3FF8">
              <w:rPr>
                <w:rFonts w:ascii="Times New Roman" w:hAnsi="Times New Roman"/>
                <w:b/>
                <w:lang w:val="es-MX"/>
              </w:rPr>
              <w:t>36</w:t>
            </w:r>
            <w:r w:rsidRPr="008C3FF8">
              <w:rPr>
                <w:rFonts w:ascii="Times New Roman" w:hAnsi="Times New Roman"/>
                <w:lang w:val="es-MX"/>
              </w:rPr>
              <w:t xml:space="preserve"> + </w:t>
            </w:r>
            <w:r w:rsidRPr="008C3FF8">
              <w:rPr>
                <w:rFonts w:ascii="Times New Roman" w:hAnsi="Times New Roman"/>
                <w:b/>
                <w:lang w:val="es-MX"/>
              </w:rPr>
              <w:t>(‒11 ‒ 16)</w:t>
            </w:r>
            <w:r w:rsidRPr="008C3FF8">
              <w:rPr>
                <w:rFonts w:ascii="Times New Roman" w:hAnsi="Times New Roman"/>
                <w:lang w:val="es-MX"/>
              </w:rPr>
              <w:t>] + (‒41)} + 63 =</w:t>
            </w:r>
          </w:p>
        </w:tc>
        <w:tc>
          <w:tcPr>
            <w:tcW w:w="3827" w:type="dxa"/>
            <w:vMerge/>
            <w:shd w:val="clear" w:color="auto" w:fill="auto"/>
          </w:tcPr>
          <w:p w14:paraId="2298B4BB" w14:textId="77777777" w:rsidR="009F4BEF" w:rsidRPr="008C3FF8" w:rsidRDefault="009F4BEF" w:rsidP="008C3FF8">
            <w:pPr>
              <w:spacing w:after="0"/>
              <w:jc w:val="center"/>
              <w:rPr>
                <w:rFonts w:ascii="Times New Roman" w:hAnsi="Times New Roman"/>
                <w:lang w:val="es-MX"/>
              </w:rPr>
            </w:pPr>
          </w:p>
        </w:tc>
      </w:tr>
      <w:tr w:rsidR="009F4BEF" w:rsidRPr="00010B64" w14:paraId="1C150E90" w14:textId="77777777" w:rsidTr="008C3FF8">
        <w:tc>
          <w:tcPr>
            <w:tcW w:w="4962" w:type="dxa"/>
            <w:shd w:val="clear" w:color="auto" w:fill="auto"/>
          </w:tcPr>
          <w:p w14:paraId="379731C6"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{‒9 + [36 + </w:t>
            </w:r>
            <w:r w:rsidRPr="008C3FF8">
              <w:rPr>
                <w:rFonts w:ascii="Times New Roman" w:hAnsi="Times New Roman"/>
                <w:b/>
                <w:lang w:val="es-MX"/>
              </w:rPr>
              <w:t>(‒27)</w:t>
            </w:r>
            <w:r w:rsidRPr="008C3FF8">
              <w:rPr>
                <w:rFonts w:ascii="Times New Roman" w:hAnsi="Times New Roman"/>
                <w:lang w:val="es-MX"/>
              </w:rPr>
              <w:t>] + (‒41)} + 63 =</w:t>
            </w:r>
          </w:p>
        </w:tc>
        <w:tc>
          <w:tcPr>
            <w:tcW w:w="3827" w:type="dxa"/>
            <w:vMerge/>
            <w:shd w:val="clear" w:color="auto" w:fill="auto"/>
          </w:tcPr>
          <w:p w14:paraId="3E5D4B0D" w14:textId="77777777" w:rsidR="009F4BEF" w:rsidRPr="008C3FF8" w:rsidRDefault="009F4BEF" w:rsidP="008C3FF8">
            <w:pPr>
              <w:spacing w:after="0"/>
              <w:jc w:val="center"/>
              <w:rPr>
                <w:rFonts w:ascii="Times New Roman" w:hAnsi="Times New Roman"/>
                <w:lang w:val="es-MX"/>
              </w:rPr>
            </w:pPr>
          </w:p>
        </w:tc>
      </w:tr>
      <w:tr w:rsidR="009F4BEF" w:rsidRPr="00010B64" w14:paraId="484E35E4" w14:textId="77777777" w:rsidTr="008C3FF8">
        <w:tc>
          <w:tcPr>
            <w:tcW w:w="4962" w:type="dxa"/>
            <w:shd w:val="clear" w:color="auto" w:fill="auto"/>
          </w:tcPr>
          <w:p w14:paraId="6EDC5FCF"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{‒9 + </w:t>
            </w:r>
            <w:r w:rsidRPr="008C3FF8">
              <w:rPr>
                <w:rFonts w:ascii="Times New Roman" w:hAnsi="Times New Roman"/>
                <w:b/>
                <w:lang w:val="es-MX"/>
              </w:rPr>
              <w:t>9</w:t>
            </w:r>
            <w:r w:rsidRPr="008C3FF8">
              <w:rPr>
                <w:rFonts w:ascii="Times New Roman" w:hAnsi="Times New Roman"/>
                <w:lang w:val="es-MX"/>
              </w:rPr>
              <w:t xml:space="preserve"> + (‒41)} + 63 =</w:t>
            </w:r>
          </w:p>
        </w:tc>
        <w:tc>
          <w:tcPr>
            <w:tcW w:w="3827" w:type="dxa"/>
            <w:shd w:val="clear" w:color="auto" w:fill="auto"/>
          </w:tcPr>
          <w:p w14:paraId="17547C91"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Luego, se hacen las operaciones que están dentro de los corchetes:</w:t>
            </w:r>
          </w:p>
          <w:p w14:paraId="1F3B7D9A"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[36 + (‒27)] = 9</w:t>
            </w:r>
          </w:p>
        </w:tc>
      </w:tr>
      <w:tr w:rsidR="009F4BEF" w:rsidRPr="00010B64" w14:paraId="6508748C" w14:textId="77777777" w:rsidTr="008C3FF8">
        <w:tc>
          <w:tcPr>
            <w:tcW w:w="4962" w:type="dxa"/>
            <w:shd w:val="clear" w:color="auto" w:fill="auto"/>
          </w:tcPr>
          <w:p w14:paraId="7B764776"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b/>
                <w:lang w:val="es-MX"/>
              </w:rPr>
              <w:t>‒41</w:t>
            </w:r>
            <w:r w:rsidRPr="008C3FF8">
              <w:rPr>
                <w:rFonts w:ascii="Times New Roman" w:hAnsi="Times New Roman"/>
                <w:lang w:val="es-MX"/>
              </w:rPr>
              <w:t xml:space="preserve"> + 63 =</w:t>
            </w:r>
          </w:p>
        </w:tc>
        <w:tc>
          <w:tcPr>
            <w:tcW w:w="3827" w:type="dxa"/>
            <w:shd w:val="clear" w:color="auto" w:fill="auto"/>
          </w:tcPr>
          <w:p w14:paraId="03A07FB1"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Después se hacen las operaciones que están dentro de las llaves:</w:t>
            </w:r>
          </w:p>
          <w:p w14:paraId="3F4F6CA9"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{‒9 + 9 + (‒41)} = ‒41</w:t>
            </w:r>
          </w:p>
        </w:tc>
      </w:tr>
      <w:tr w:rsidR="009F4BEF" w:rsidRPr="00010B64" w14:paraId="4CE86566" w14:textId="77777777" w:rsidTr="008C3FF8">
        <w:tc>
          <w:tcPr>
            <w:tcW w:w="4962" w:type="dxa"/>
            <w:shd w:val="clear" w:color="auto" w:fill="auto"/>
          </w:tcPr>
          <w:p w14:paraId="106C00F2"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22</w:t>
            </w:r>
          </w:p>
        </w:tc>
        <w:tc>
          <w:tcPr>
            <w:tcW w:w="3827" w:type="dxa"/>
            <w:shd w:val="clear" w:color="auto" w:fill="auto"/>
          </w:tcPr>
          <w:p w14:paraId="1A6CEE7A"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Finalmente, se calcula el resultado de la última operación:</w:t>
            </w:r>
          </w:p>
          <w:p w14:paraId="60057863"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‒41 + 63 = 22</w:t>
            </w:r>
          </w:p>
        </w:tc>
      </w:tr>
    </w:tbl>
    <w:p w14:paraId="0A86E86D"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6362"/>
      </w:tblGrid>
      <w:tr w:rsidR="009F4BEF" w:rsidRPr="00010B64" w14:paraId="3C5952B8" w14:textId="77777777" w:rsidTr="008C3FF8">
        <w:tc>
          <w:tcPr>
            <w:tcW w:w="8828" w:type="dxa"/>
            <w:gridSpan w:val="2"/>
            <w:shd w:val="clear" w:color="auto" w:fill="000000"/>
          </w:tcPr>
          <w:p w14:paraId="748F666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62A5244" w14:textId="77777777" w:rsidTr="008C3FF8">
        <w:tc>
          <w:tcPr>
            <w:tcW w:w="2466" w:type="dxa"/>
            <w:shd w:val="clear" w:color="auto" w:fill="auto"/>
          </w:tcPr>
          <w:p w14:paraId="49C71EB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2" w:type="dxa"/>
            <w:shd w:val="clear" w:color="auto" w:fill="auto"/>
          </w:tcPr>
          <w:p w14:paraId="76F1D2A1" w14:textId="77777777" w:rsidR="009F4BEF" w:rsidRPr="008C3FF8" w:rsidRDefault="009F4BEF" w:rsidP="008C3FF8">
            <w:pPr>
              <w:spacing w:after="0"/>
              <w:rPr>
                <w:rFonts w:ascii="Times New Roman" w:hAnsi="Times New Roman"/>
                <w:b/>
                <w:color w:val="000000"/>
                <w:lang w:val="es-MX"/>
              </w:rPr>
            </w:pPr>
            <w:r w:rsidRPr="00AD2923">
              <w:rPr>
                <w:rFonts w:ascii="Times New Roman" w:hAnsi="Times New Roman"/>
              </w:rPr>
              <w:t xml:space="preserve">MA_07_02_CO_REC100  </w:t>
            </w:r>
          </w:p>
        </w:tc>
      </w:tr>
      <w:tr w:rsidR="009F4BEF" w:rsidRPr="00010B64" w14:paraId="7F56E0D8" w14:textId="77777777" w:rsidTr="008C3FF8">
        <w:tc>
          <w:tcPr>
            <w:tcW w:w="2466" w:type="dxa"/>
            <w:shd w:val="clear" w:color="auto" w:fill="auto"/>
          </w:tcPr>
          <w:p w14:paraId="10A2C43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62" w:type="dxa"/>
            <w:shd w:val="clear" w:color="auto" w:fill="auto"/>
          </w:tcPr>
          <w:p w14:paraId="4F4E065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Reducción de signos de agrupación</w:t>
            </w:r>
          </w:p>
        </w:tc>
      </w:tr>
      <w:tr w:rsidR="009F4BEF" w:rsidRPr="00010B64" w14:paraId="729B93D3" w14:textId="77777777" w:rsidTr="008C3FF8">
        <w:tc>
          <w:tcPr>
            <w:tcW w:w="2466" w:type="dxa"/>
            <w:shd w:val="clear" w:color="auto" w:fill="auto"/>
          </w:tcPr>
          <w:p w14:paraId="42FCAE1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62" w:type="dxa"/>
            <w:shd w:val="clear" w:color="auto" w:fill="auto"/>
          </w:tcPr>
          <w:p w14:paraId="72B05AE2" w14:textId="77777777" w:rsidR="009F4BEF" w:rsidRPr="008C3FF8" w:rsidRDefault="009F4BEF" w:rsidP="008C3FF8">
            <w:pPr>
              <w:tabs>
                <w:tab w:val="left" w:pos="1816"/>
              </w:tabs>
              <w:spacing w:after="0"/>
              <w:rPr>
                <w:rFonts w:ascii="Times New Roman" w:hAnsi="Times New Roman"/>
                <w:color w:val="000000"/>
                <w:lang w:val="es-MX"/>
              </w:rPr>
            </w:pPr>
            <w:r w:rsidRPr="008C3FF8">
              <w:rPr>
                <w:rFonts w:ascii="Times New Roman" w:hAnsi="Times New Roman"/>
                <w:color w:val="000000"/>
                <w:lang w:val="es-MX"/>
              </w:rPr>
              <w:t>Ejercitación en la reducción de signos de agrupación con adiciones y sustracciones.</w:t>
            </w:r>
          </w:p>
        </w:tc>
      </w:tr>
    </w:tbl>
    <w:p w14:paraId="5582EC14" w14:textId="77777777" w:rsidR="009F4BEF" w:rsidRPr="00284C5A" w:rsidRDefault="009F4BEF" w:rsidP="009F4BEF">
      <w:pPr>
        <w:spacing w:after="0"/>
        <w:rPr>
          <w:rFonts w:ascii="Times New Roman" w:hAnsi="Times New Roman"/>
        </w:rPr>
      </w:pPr>
    </w:p>
    <w:p w14:paraId="1AA7A0C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2.3 Consolidación</w:t>
      </w:r>
    </w:p>
    <w:p w14:paraId="2BD06A4F" w14:textId="77777777" w:rsidR="009F4BEF" w:rsidRPr="00284C5A" w:rsidRDefault="009F4BEF" w:rsidP="009F4BEF">
      <w:pPr>
        <w:spacing w:after="0"/>
        <w:rPr>
          <w:rFonts w:ascii="Times New Roman" w:hAnsi="Times New Roman"/>
          <w:b/>
        </w:rPr>
      </w:pPr>
    </w:p>
    <w:p w14:paraId="758B1503" w14:textId="77777777" w:rsidR="009F4BEF" w:rsidRPr="00284C5A" w:rsidRDefault="009F4BEF" w:rsidP="009F4BEF">
      <w:pPr>
        <w:spacing w:after="0"/>
        <w:rPr>
          <w:rFonts w:ascii="Times New Roman" w:hAnsi="Times New Roman"/>
          <w:b/>
        </w:rPr>
      </w:pPr>
      <w:r w:rsidRPr="00284C5A">
        <w:rPr>
          <w:rFonts w:ascii="Times New Roman" w:hAnsi="Times New Roman"/>
        </w:rPr>
        <w:t>Actividades para consolidar lo aprendido en esta sección.</w:t>
      </w:r>
    </w:p>
    <w:p w14:paraId="73B21CC2"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6DAB987A" w14:textId="77777777" w:rsidTr="008C3FF8">
        <w:tc>
          <w:tcPr>
            <w:tcW w:w="8828" w:type="dxa"/>
            <w:gridSpan w:val="2"/>
            <w:shd w:val="clear" w:color="auto" w:fill="000000"/>
          </w:tcPr>
          <w:p w14:paraId="1306244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0E8F6AE3" w14:textId="77777777" w:rsidTr="008C3FF8">
        <w:tc>
          <w:tcPr>
            <w:tcW w:w="2469" w:type="dxa"/>
            <w:shd w:val="clear" w:color="auto" w:fill="auto"/>
          </w:tcPr>
          <w:p w14:paraId="6B057FD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4D0687AA"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 xml:space="preserve">MA_07_02_CO_REC110 </w:t>
            </w:r>
          </w:p>
        </w:tc>
      </w:tr>
      <w:tr w:rsidR="009F4BEF" w:rsidRPr="00010B64" w14:paraId="61DFFDD7" w14:textId="77777777" w:rsidTr="008C3FF8">
        <w:tc>
          <w:tcPr>
            <w:tcW w:w="2469" w:type="dxa"/>
            <w:shd w:val="clear" w:color="auto" w:fill="auto"/>
          </w:tcPr>
          <w:p w14:paraId="2F04500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Título</w:t>
            </w:r>
          </w:p>
        </w:tc>
        <w:tc>
          <w:tcPr>
            <w:tcW w:w="6359" w:type="dxa"/>
            <w:shd w:val="clear" w:color="auto" w:fill="auto"/>
          </w:tcPr>
          <w:p w14:paraId="537F9E1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operaciones combinadas de números enteros </w:t>
            </w:r>
          </w:p>
        </w:tc>
      </w:tr>
      <w:tr w:rsidR="009F4BEF" w:rsidRPr="00010B64" w14:paraId="7F77AE84" w14:textId="77777777" w:rsidTr="008C3FF8">
        <w:tc>
          <w:tcPr>
            <w:tcW w:w="2469" w:type="dxa"/>
            <w:shd w:val="clear" w:color="auto" w:fill="auto"/>
          </w:tcPr>
          <w:p w14:paraId="691A111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280FC14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Actividad para aplicar la adición y sustracción de números enteros en contextos matemáticos y de la vida cotidiana. </w:t>
            </w:r>
          </w:p>
        </w:tc>
      </w:tr>
    </w:tbl>
    <w:p w14:paraId="2D6EEE59" w14:textId="77777777" w:rsidR="009F4BEF" w:rsidRPr="00284C5A" w:rsidRDefault="009F4BEF" w:rsidP="009F4BEF">
      <w:pPr>
        <w:spacing w:after="0"/>
        <w:rPr>
          <w:rFonts w:ascii="Times New Roman" w:hAnsi="Times New Roman"/>
        </w:rPr>
      </w:pPr>
    </w:p>
    <w:p w14:paraId="13BA917E"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3 </w:t>
      </w:r>
      <w:r>
        <w:rPr>
          <w:rFonts w:ascii="Times New Roman" w:hAnsi="Times New Roman"/>
          <w:b/>
        </w:rPr>
        <w:t>La m</w:t>
      </w:r>
      <w:r w:rsidRPr="00284C5A">
        <w:rPr>
          <w:rFonts w:ascii="Times New Roman" w:hAnsi="Times New Roman"/>
          <w:b/>
        </w:rPr>
        <w:t>ultiplicación de números enteros</w:t>
      </w:r>
    </w:p>
    <w:p w14:paraId="776C5B59" w14:textId="77777777" w:rsidR="009F4BEF" w:rsidRPr="00284C5A" w:rsidRDefault="009F4BEF" w:rsidP="009F4BEF">
      <w:pPr>
        <w:spacing w:after="0"/>
        <w:rPr>
          <w:rFonts w:ascii="Times New Roman" w:hAnsi="Times New Roman"/>
        </w:rPr>
      </w:pPr>
      <w:r w:rsidRPr="00284C5A">
        <w:rPr>
          <w:rFonts w:ascii="Times New Roman" w:hAnsi="Times New Roman"/>
          <w:b/>
          <w:lang w:val="es-CO"/>
        </w:rPr>
        <w:br/>
      </w:r>
      <w:r w:rsidRPr="00284C5A">
        <w:rPr>
          <w:rFonts w:ascii="Times New Roman" w:hAnsi="Times New Roman"/>
        </w:rPr>
        <w:t>Al multiplicar números enteros es importante tener en cuenta tres ideas: 1) cómo se escribe una multiplicación de números enteros, 2) que la multiplicación representa una adición de sumandos repetidos y 3) el significado del opuesto de un número.</w:t>
      </w:r>
    </w:p>
    <w:p w14:paraId="12F9579A"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F4BEF" w:rsidRPr="00010B64" w14:paraId="2AAC5AA6" w14:textId="77777777" w:rsidTr="008C3FF8">
        <w:tc>
          <w:tcPr>
            <w:tcW w:w="8828" w:type="dxa"/>
            <w:gridSpan w:val="2"/>
            <w:shd w:val="clear" w:color="auto" w:fill="000000"/>
          </w:tcPr>
          <w:p w14:paraId="02A26293"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38A33465" w14:textId="77777777" w:rsidTr="008C3FF8">
        <w:tc>
          <w:tcPr>
            <w:tcW w:w="2481" w:type="dxa"/>
            <w:shd w:val="clear" w:color="auto" w:fill="auto"/>
          </w:tcPr>
          <w:p w14:paraId="311E6375"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Contenido</w:t>
            </w:r>
          </w:p>
        </w:tc>
        <w:tc>
          <w:tcPr>
            <w:tcW w:w="6347" w:type="dxa"/>
            <w:shd w:val="clear" w:color="auto" w:fill="auto"/>
          </w:tcPr>
          <w:p w14:paraId="75DA3F1D"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En una multiplicación:</w:t>
            </w:r>
          </w:p>
          <w:p w14:paraId="50B443E7" w14:textId="77777777" w:rsidR="009F4BEF" w:rsidRPr="008C3FF8" w:rsidRDefault="009F4BEF" w:rsidP="008C3FF8">
            <w:pPr>
              <w:spacing w:after="0"/>
              <w:rPr>
                <w:rFonts w:ascii="Times New Roman" w:hAnsi="Times New Roman"/>
                <w:lang w:val="es-MX"/>
              </w:rPr>
            </w:pPr>
          </w:p>
          <w:p w14:paraId="2E9DE53D" w14:textId="77777777" w:rsidR="009F4BEF" w:rsidRPr="008C3FF8" w:rsidRDefault="009F4BEF" w:rsidP="008C3FF8">
            <w:pPr>
              <w:pStyle w:val="Prrafodelista"/>
              <w:numPr>
                <w:ilvl w:val="0"/>
                <w:numId w:val="3"/>
              </w:numPr>
              <w:spacing w:after="0"/>
              <w:rPr>
                <w:rFonts w:ascii="Times New Roman" w:hAnsi="Times New Roman"/>
                <w:lang w:val="es-MX"/>
              </w:rPr>
            </w:pPr>
            <w:r w:rsidRPr="008C3FF8">
              <w:rPr>
                <w:rFonts w:ascii="Times New Roman" w:hAnsi="Times New Roman"/>
                <w:lang w:val="es-MX"/>
              </w:rPr>
              <w:t xml:space="preserve">Los números que se multiplican, se denominan </w:t>
            </w:r>
            <w:r w:rsidRPr="008C3FF8">
              <w:rPr>
                <w:rFonts w:ascii="Times New Roman" w:hAnsi="Times New Roman"/>
                <w:b/>
                <w:lang w:val="es-MX"/>
              </w:rPr>
              <w:t>factores</w:t>
            </w:r>
            <w:r w:rsidRPr="008C3FF8">
              <w:rPr>
                <w:rFonts w:ascii="Times New Roman" w:hAnsi="Times New Roman"/>
                <w:lang w:val="es-MX"/>
              </w:rPr>
              <w:t xml:space="preserve">. </w:t>
            </w:r>
          </w:p>
          <w:p w14:paraId="7A701359" w14:textId="77777777" w:rsidR="009F4BEF" w:rsidRPr="008C3FF8" w:rsidRDefault="009F4BEF" w:rsidP="008C3FF8">
            <w:pPr>
              <w:pStyle w:val="Prrafodelista"/>
              <w:numPr>
                <w:ilvl w:val="0"/>
                <w:numId w:val="3"/>
              </w:numPr>
              <w:spacing w:after="0"/>
              <w:rPr>
                <w:rFonts w:ascii="Times New Roman" w:hAnsi="Times New Roman"/>
                <w:lang w:val="es-MX"/>
              </w:rPr>
            </w:pPr>
            <w:r w:rsidRPr="008C3FF8">
              <w:rPr>
                <w:rFonts w:ascii="Times New Roman" w:hAnsi="Times New Roman"/>
                <w:lang w:val="es-MX"/>
              </w:rPr>
              <w:t xml:space="preserve">El resultado recibe el nombre de </w:t>
            </w:r>
            <w:r w:rsidRPr="008C3FF8">
              <w:rPr>
                <w:rFonts w:ascii="Times New Roman" w:hAnsi="Times New Roman"/>
                <w:b/>
                <w:lang w:val="es-MX"/>
              </w:rPr>
              <w:t>producto</w:t>
            </w:r>
            <w:r w:rsidRPr="008C3FF8">
              <w:rPr>
                <w:rFonts w:ascii="Times New Roman" w:hAnsi="Times New Roman"/>
                <w:lang w:val="es-MX"/>
              </w:rPr>
              <w:t xml:space="preserve">. </w:t>
            </w:r>
          </w:p>
        </w:tc>
      </w:tr>
    </w:tbl>
    <w:p w14:paraId="681DD24B"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7415"/>
      </w:tblGrid>
      <w:tr w:rsidR="009F4BEF" w:rsidRPr="00010B64" w14:paraId="7943A86D" w14:textId="77777777" w:rsidTr="008C3FF8">
        <w:tc>
          <w:tcPr>
            <w:tcW w:w="8828" w:type="dxa"/>
            <w:gridSpan w:val="2"/>
            <w:shd w:val="clear" w:color="auto" w:fill="000000"/>
          </w:tcPr>
          <w:p w14:paraId="5B196BA6"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1A78CA6E" w14:textId="77777777" w:rsidTr="008C3FF8">
        <w:tc>
          <w:tcPr>
            <w:tcW w:w="1413" w:type="dxa"/>
            <w:shd w:val="clear" w:color="auto" w:fill="auto"/>
          </w:tcPr>
          <w:p w14:paraId="33A157BB"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415" w:type="dxa"/>
            <w:shd w:val="clear" w:color="auto" w:fill="auto"/>
          </w:tcPr>
          <w:p w14:paraId="4FAF7DC5"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Escritura de la multiplicación de números enteros</w:t>
            </w:r>
          </w:p>
        </w:tc>
      </w:tr>
      <w:tr w:rsidR="009F4BEF" w:rsidRPr="00010B64" w14:paraId="739A29A7" w14:textId="77777777" w:rsidTr="008C3FF8">
        <w:trPr>
          <w:trHeight w:val="708"/>
        </w:trPr>
        <w:tc>
          <w:tcPr>
            <w:tcW w:w="1413" w:type="dxa"/>
            <w:shd w:val="clear" w:color="auto" w:fill="auto"/>
          </w:tcPr>
          <w:p w14:paraId="26FAABF7"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415" w:type="dxa"/>
            <w:shd w:val="clear" w:color="auto" w:fill="auto"/>
          </w:tcPr>
          <w:p w14:paraId="79A3D993"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Al escribir la multiplicación de números enteros se debe tener en cuenta que los factores negativos se deben encerrar entre paréntesis y se puede colocar o no un punto centrado entre cada pareja de factores en lugar del signo por (×).</w:t>
            </w:r>
          </w:p>
          <w:p w14:paraId="1DDEDB1C" w14:textId="77777777" w:rsidR="009F4BEF" w:rsidRPr="00AD2923" w:rsidRDefault="009F4BEF" w:rsidP="008C3FF8">
            <w:pPr>
              <w:spacing w:after="0"/>
              <w:rPr>
                <w:rFonts w:ascii="Times New Roman" w:hAnsi="Times New Roman"/>
                <w:lang w:val="es-CO"/>
              </w:rPr>
            </w:pPr>
          </w:p>
          <w:p w14:paraId="09887AA5"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Ejemplos: </w:t>
            </w:r>
          </w:p>
          <w:p w14:paraId="53D5CBA1" w14:textId="77777777" w:rsidR="009F4BEF" w:rsidRPr="00AD2923" w:rsidRDefault="009F4BEF" w:rsidP="008C3FF8">
            <w:pPr>
              <w:spacing w:after="0"/>
              <w:rPr>
                <w:rFonts w:ascii="Times New Roman" w:hAnsi="Times New Roman"/>
                <w:lang w:val="es-CO"/>
              </w:rPr>
            </w:pPr>
          </w:p>
          <w:p w14:paraId="4BF1C876" w14:textId="77777777" w:rsidR="009F4BEF" w:rsidRPr="00010B64" w:rsidRDefault="009F4BEF" w:rsidP="008C3FF8">
            <w:pPr>
              <w:pStyle w:val="Prrafodelista"/>
              <w:numPr>
                <w:ilvl w:val="0"/>
                <w:numId w:val="16"/>
              </w:numPr>
              <w:spacing w:after="0"/>
              <w:rPr>
                <w:rFonts w:ascii="Times New Roman" w:hAnsi="Times New Roman"/>
                <w:lang w:val="es-CO"/>
              </w:rPr>
            </w:pPr>
            <w:r w:rsidRPr="00010B64">
              <w:rPr>
                <w:rFonts w:ascii="Times New Roman" w:hAnsi="Times New Roman"/>
                <w:lang w:val="es-CO"/>
              </w:rPr>
              <w:t>&lt;&lt;MA_07_02_019.gif&gt;&gt;.</w:t>
            </w:r>
          </w:p>
          <w:p w14:paraId="15A44311" w14:textId="77777777" w:rsidR="009F4BEF" w:rsidRPr="00010B64" w:rsidRDefault="009F4BEF" w:rsidP="008C3FF8">
            <w:pPr>
              <w:pStyle w:val="Prrafodelista"/>
              <w:numPr>
                <w:ilvl w:val="0"/>
                <w:numId w:val="16"/>
              </w:numPr>
              <w:spacing w:after="0"/>
              <w:rPr>
                <w:rFonts w:ascii="Times New Roman" w:hAnsi="Times New Roman"/>
                <w:lang w:val="es-CO"/>
              </w:rPr>
            </w:pPr>
            <w:r w:rsidRPr="00010B64">
              <w:rPr>
                <w:rFonts w:ascii="Times New Roman" w:hAnsi="Times New Roman"/>
                <w:lang w:val="es-CO"/>
              </w:rPr>
              <w:t>&lt;&lt;MA_07_02_020.gif&gt;&gt;.</w:t>
            </w:r>
          </w:p>
          <w:p w14:paraId="59ADA1BD" w14:textId="77777777" w:rsidR="009F4BEF" w:rsidRPr="00010B64" w:rsidRDefault="009F4BEF" w:rsidP="008C3FF8">
            <w:pPr>
              <w:pStyle w:val="Prrafodelista"/>
              <w:spacing w:after="0"/>
              <w:ind w:left="360"/>
              <w:rPr>
                <w:rFonts w:ascii="Times New Roman" w:hAnsi="Times New Roman"/>
                <w:lang w:val="es-CO"/>
              </w:rPr>
            </w:pPr>
          </w:p>
          <w:p w14:paraId="7522C332" w14:textId="77777777" w:rsidR="009F4BEF" w:rsidRPr="00010B64" w:rsidRDefault="009F4BEF" w:rsidP="008C3FF8">
            <w:pPr>
              <w:pStyle w:val="Prrafodelista"/>
              <w:numPr>
                <w:ilvl w:val="0"/>
                <w:numId w:val="16"/>
              </w:numPr>
              <w:spacing w:after="0"/>
              <w:rPr>
                <w:rFonts w:ascii="Times New Roman" w:hAnsi="Times New Roman"/>
                <w:lang w:val="es-CO"/>
              </w:rPr>
            </w:pPr>
            <w:r w:rsidRPr="00010B64">
              <w:rPr>
                <w:rFonts w:ascii="Times New Roman" w:hAnsi="Times New Roman"/>
                <w:lang w:val="es-CO"/>
              </w:rPr>
              <w:t>&lt;&lt;MA_07_02_021.gif&gt;&gt;.</w:t>
            </w:r>
          </w:p>
          <w:p w14:paraId="51A758D0" w14:textId="77777777" w:rsidR="009F4BEF" w:rsidRPr="00010B64" w:rsidRDefault="009F4BEF" w:rsidP="008C3FF8">
            <w:pPr>
              <w:pStyle w:val="Prrafodelista"/>
              <w:numPr>
                <w:ilvl w:val="0"/>
                <w:numId w:val="16"/>
              </w:numPr>
              <w:spacing w:after="0"/>
              <w:rPr>
                <w:sz w:val="22"/>
                <w:szCs w:val="22"/>
                <w:lang w:val="es-CO"/>
              </w:rPr>
            </w:pPr>
            <w:r w:rsidRPr="00010B64">
              <w:rPr>
                <w:lang w:val="es-CO"/>
              </w:rPr>
              <w:t xml:space="preserve">&lt;&lt;MA_07_02_022.gif&gt;&gt;. </w:t>
            </w:r>
          </w:p>
          <w:p w14:paraId="1C0702F3" w14:textId="77777777" w:rsidR="009F4BEF" w:rsidRPr="00010B64" w:rsidRDefault="009F4BEF" w:rsidP="008C3FF8">
            <w:pPr>
              <w:pStyle w:val="Prrafodelista"/>
              <w:numPr>
                <w:ilvl w:val="0"/>
                <w:numId w:val="16"/>
              </w:numPr>
              <w:spacing w:after="0"/>
              <w:rPr>
                <w:rFonts w:ascii="Times New Roman" w:hAnsi="Times New Roman"/>
                <w:lang w:val="es-CO"/>
              </w:rPr>
            </w:pPr>
            <w:r w:rsidRPr="00010B64">
              <w:rPr>
                <w:rFonts w:ascii="Times New Roman" w:hAnsi="Times New Roman"/>
                <w:lang w:val="es-CO"/>
              </w:rPr>
              <w:t>&lt;&lt;MA_07_02_023.gif&gt;&gt;.</w:t>
            </w:r>
          </w:p>
          <w:p w14:paraId="5408E085" w14:textId="77777777" w:rsidR="009F4BEF" w:rsidRPr="00AD2923" w:rsidRDefault="009F4BEF" w:rsidP="008C3FF8">
            <w:pPr>
              <w:pStyle w:val="Prrafodelista"/>
              <w:numPr>
                <w:ilvl w:val="0"/>
                <w:numId w:val="16"/>
              </w:numPr>
              <w:spacing w:after="0"/>
              <w:rPr>
                <w:rFonts w:ascii="Times New Roman" w:hAnsi="Times New Roman"/>
                <w:lang w:val="es-CO"/>
              </w:rPr>
            </w:pPr>
            <w:r w:rsidRPr="00010B64">
              <w:rPr>
                <w:rFonts w:ascii="Times New Roman" w:hAnsi="Times New Roman"/>
                <w:lang w:val="es-CO"/>
              </w:rPr>
              <w:t>&lt;&lt;MA_07_02_024.gif&gt;&gt;&lt;&lt;MA_07_02_025.gif&gt;&gt;</w:t>
            </w:r>
          </w:p>
        </w:tc>
      </w:tr>
    </w:tbl>
    <w:p w14:paraId="7C3CD59D"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42834841" w14:textId="77777777" w:rsidTr="008C3FF8">
        <w:tc>
          <w:tcPr>
            <w:tcW w:w="8828" w:type="dxa"/>
            <w:gridSpan w:val="2"/>
            <w:shd w:val="clear" w:color="auto" w:fill="0D0D0D"/>
          </w:tcPr>
          <w:p w14:paraId="44DBE23E"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2176762F" w14:textId="77777777" w:rsidTr="008C3FF8">
        <w:tc>
          <w:tcPr>
            <w:tcW w:w="2547" w:type="dxa"/>
            <w:shd w:val="clear" w:color="auto" w:fill="auto"/>
          </w:tcPr>
          <w:p w14:paraId="4177B66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289CC67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5</w:t>
            </w:r>
          </w:p>
        </w:tc>
      </w:tr>
      <w:tr w:rsidR="009F4BEF" w:rsidRPr="00010B64" w14:paraId="4653C3B7" w14:textId="77777777" w:rsidTr="008C3FF8">
        <w:tc>
          <w:tcPr>
            <w:tcW w:w="2547" w:type="dxa"/>
            <w:shd w:val="clear" w:color="auto" w:fill="auto"/>
          </w:tcPr>
          <w:p w14:paraId="58A0B05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27997CC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Uso del punto para indicar una multiplicación</w:t>
            </w:r>
          </w:p>
        </w:tc>
      </w:tr>
      <w:tr w:rsidR="009F4BEF" w:rsidRPr="00010B64" w14:paraId="7316E722" w14:textId="77777777" w:rsidTr="008C3FF8">
        <w:tc>
          <w:tcPr>
            <w:tcW w:w="2547" w:type="dxa"/>
            <w:shd w:val="clear" w:color="auto" w:fill="auto"/>
          </w:tcPr>
          <w:p w14:paraId="168827E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281" w:type="dxa"/>
            <w:shd w:val="clear" w:color="auto" w:fill="auto"/>
          </w:tcPr>
          <w:p w14:paraId="006EF23B" w14:textId="77777777" w:rsidR="009F4BEF" w:rsidRPr="008C3FF8" w:rsidRDefault="009F4BEF" w:rsidP="008C3FF8">
            <w:pPr>
              <w:spacing w:after="0"/>
              <w:rPr>
                <w:rFonts w:ascii="Times New Roman" w:hAnsi="Times New Roman"/>
                <w:lang w:val="es-MX"/>
              </w:rPr>
            </w:pPr>
          </w:p>
          <w:p w14:paraId="3B4F6ED7" w14:textId="60DC3848" w:rsidR="009F4BEF" w:rsidRPr="00010B64" w:rsidRDefault="009F4BEF" w:rsidP="008C3FF8">
            <w:pPr>
              <w:spacing w:after="0"/>
              <w:rPr>
                <w:rFonts w:ascii="Times New Roman" w:hAnsi="Times New Roman"/>
                <w:lang w:val="es-CO"/>
              </w:rPr>
            </w:pPr>
            <w:r w:rsidRPr="00010B64">
              <w:rPr>
                <w:rFonts w:ascii="Times New Roman" w:hAnsi="Times New Roman"/>
                <w:noProof/>
                <w:sz w:val="22"/>
                <w:szCs w:val="22"/>
                <w:lang w:val="es-CO" w:eastAsia="es-CO"/>
              </w:rPr>
              <w:drawing>
                <wp:inline distT="0" distB="0" distL="0" distR="0" wp14:anchorId="180C3DC4" wp14:editId="3A3365FC">
                  <wp:extent cx="3819525" cy="12858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9525" cy="1285875"/>
                          </a:xfrm>
                          <a:prstGeom prst="rect">
                            <a:avLst/>
                          </a:prstGeom>
                          <a:noFill/>
                          <a:ln>
                            <a:noFill/>
                          </a:ln>
                        </pic:spPr>
                      </pic:pic>
                    </a:graphicData>
                  </a:graphic>
                </wp:inline>
              </w:drawing>
            </w:r>
          </w:p>
          <w:p w14:paraId="715C0ACA" w14:textId="77777777" w:rsidR="009F4BEF" w:rsidRPr="00AD2923" w:rsidRDefault="009F4BEF" w:rsidP="008C3FF8">
            <w:pPr>
              <w:spacing w:after="0"/>
              <w:rPr>
                <w:rFonts w:ascii="Times New Roman" w:hAnsi="Times New Roman"/>
                <w:lang w:val="es-CO"/>
              </w:rPr>
            </w:pPr>
          </w:p>
        </w:tc>
      </w:tr>
      <w:tr w:rsidR="009F4BEF" w:rsidRPr="00010B64" w14:paraId="3DAE5A13" w14:textId="77777777" w:rsidTr="008C3FF8">
        <w:tc>
          <w:tcPr>
            <w:tcW w:w="2547" w:type="dxa"/>
            <w:shd w:val="clear" w:color="auto" w:fill="auto"/>
          </w:tcPr>
          <w:p w14:paraId="50ADF80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Pie de imagen</w:t>
            </w:r>
          </w:p>
        </w:tc>
        <w:tc>
          <w:tcPr>
            <w:tcW w:w="6281" w:type="dxa"/>
            <w:shd w:val="clear" w:color="auto" w:fill="auto"/>
          </w:tcPr>
          <w:p w14:paraId="3D10844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Es usual usar “·” en lugar del “×” de multiplicar.</w:t>
            </w:r>
          </w:p>
        </w:tc>
      </w:tr>
    </w:tbl>
    <w:p w14:paraId="64C26809" w14:textId="77777777" w:rsidR="009F4BEF" w:rsidRPr="00284C5A" w:rsidRDefault="009F4BEF" w:rsidP="009F4BEF">
      <w:pPr>
        <w:spacing w:after="0"/>
        <w:rPr>
          <w:rFonts w:ascii="Times New Roman" w:hAnsi="Times New Roman"/>
        </w:rPr>
      </w:pPr>
    </w:p>
    <w:p w14:paraId="111E1902" w14:textId="77777777" w:rsidR="009F4BEF" w:rsidRPr="00284C5A" w:rsidRDefault="009F4BEF" w:rsidP="009F4BEF">
      <w:pPr>
        <w:spacing w:after="0"/>
        <w:rPr>
          <w:rFonts w:ascii="Times New Roman" w:hAnsi="Times New Roman"/>
        </w:rPr>
      </w:pPr>
      <w:r w:rsidRPr="00284C5A">
        <w:rPr>
          <w:rFonts w:ascii="Times New Roman" w:hAnsi="Times New Roman"/>
        </w:rPr>
        <w:t>Al multiplicar dos números enteros se tienen las siguientes opciones:</w:t>
      </w:r>
    </w:p>
    <w:p w14:paraId="4AB21F3E" w14:textId="77777777" w:rsidR="009F4BEF" w:rsidRPr="00284C5A" w:rsidRDefault="009F4BEF" w:rsidP="009F4BEF">
      <w:pPr>
        <w:spacing w:after="0"/>
        <w:rPr>
          <w:rFonts w:ascii="Times New Roman" w:hAnsi="Times New Roman"/>
        </w:rPr>
      </w:pPr>
    </w:p>
    <w:p w14:paraId="2E656C3C" w14:textId="77777777" w:rsidR="009F4BEF" w:rsidRPr="00284C5A" w:rsidRDefault="009F4BEF" w:rsidP="009F4BEF">
      <w:pPr>
        <w:pStyle w:val="Prrafodelista"/>
        <w:numPr>
          <w:ilvl w:val="0"/>
          <w:numId w:val="13"/>
        </w:numPr>
        <w:spacing w:after="0"/>
        <w:rPr>
          <w:rFonts w:ascii="Times New Roman" w:hAnsi="Times New Roman"/>
        </w:rPr>
      </w:pPr>
      <w:r w:rsidRPr="00284C5A">
        <w:rPr>
          <w:rFonts w:ascii="Times New Roman" w:hAnsi="Times New Roman"/>
        </w:rPr>
        <w:t xml:space="preserve">Que ambos </w:t>
      </w:r>
      <w:r w:rsidRPr="00284C5A">
        <w:rPr>
          <w:rFonts w:ascii="Times New Roman" w:hAnsi="Times New Roman"/>
          <w:b/>
        </w:rPr>
        <w:t>factores</w:t>
      </w:r>
      <w:r w:rsidRPr="00284C5A">
        <w:rPr>
          <w:rFonts w:ascii="Times New Roman" w:hAnsi="Times New Roman"/>
        </w:rPr>
        <w:t xml:space="preserve"> tengan el </w:t>
      </w:r>
      <w:r w:rsidRPr="00284C5A">
        <w:rPr>
          <w:rFonts w:ascii="Times New Roman" w:hAnsi="Times New Roman"/>
          <w:b/>
        </w:rPr>
        <w:t>mismo signo</w:t>
      </w:r>
      <w:r w:rsidRPr="006C4015">
        <w:rPr>
          <w:rFonts w:ascii="Times New Roman" w:hAnsi="Times New Roman"/>
        </w:rPr>
        <w:t>.</w:t>
      </w:r>
    </w:p>
    <w:p w14:paraId="03F6040E" w14:textId="77777777" w:rsidR="009F4BEF" w:rsidRPr="00284C5A" w:rsidRDefault="009F4BEF" w:rsidP="009F4BEF">
      <w:pPr>
        <w:pStyle w:val="Prrafodelista"/>
        <w:numPr>
          <w:ilvl w:val="0"/>
          <w:numId w:val="13"/>
        </w:numPr>
        <w:spacing w:after="0"/>
        <w:rPr>
          <w:rFonts w:ascii="Times New Roman" w:hAnsi="Times New Roman"/>
        </w:rPr>
      </w:pPr>
      <w:r w:rsidRPr="00284C5A">
        <w:rPr>
          <w:rFonts w:ascii="Times New Roman" w:hAnsi="Times New Roman"/>
        </w:rPr>
        <w:t xml:space="preserve">Que ambos </w:t>
      </w:r>
      <w:r w:rsidRPr="00284C5A">
        <w:rPr>
          <w:rFonts w:ascii="Times New Roman" w:hAnsi="Times New Roman"/>
          <w:b/>
        </w:rPr>
        <w:t>factores</w:t>
      </w:r>
      <w:r w:rsidRPr="00284C5A">
        <w:rPr>
          <w:rFonts w:ascii="Times New Roman" w:hAnsi="Times New Roman"/>
        </w:rPr>
        <w:t xml:space="preserve"> tengan </w:t>
      </w:r>
      <w:r w:rsidRPr="00284C5A">
        <w:rPr>
          <w:rFonts w:ascii="Times New Roman" w:hAnsi="Times New Roman"/>
          <w:b/>
        </w:rPr>
        <w:t>signos diferentes</w:t>
      </w:r>
      <w:r w:rsidRPr="006C4015">
        <w:rPr>
          <w:rFonts w:ascii="Times New Roman" w:hAnsi="Times New Roman"/>
        </w:rPr>
        <w:t>.</w:t>
      </w:r>
    </w:p>
    <w:p w14:paraId="100640CA" w14:textId="77777777" w:rsidR="009F4BEF" w:rsidRPr="00284C5A" w:rsidRDefault="009F4BEF" w:rsidP="009F4BEF">
      <w:pPr>
        <w:pStyle w:val="Prrafodelista"/>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7982"/>
      </w:tblGrid>
      <w:tr w:rsidR="009F4BEF" w:rsidRPr="00010B64" w14:paraId="4EAACB9C" w14:textId="77777777" w:rsidTr="008C3FF8">
        <w:tc>
          <w:tcPr>
            <w:tcW w:w="8828" w:type="dxa"/>
            <w:gridSpan w:val="2"/>
            <w:shd w:val="clear" w:color="auto" w:fill="000000"/>
          </w:tcPr>
          <w:p w14:paraId="5AF04598"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15A2430A" w14:textId="77777777" w:rsidTr="008C3FF8">
        <w:tc>
          <w:tcPr>
            <w:tcW w:w="846" w:type="dxa"/>
            <w:shd w:val="clear" w:color="auto" w:fill="auto"/>
          </w:tcPr>
          <w:p w14:paraId="0951EF06"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982" w:type="dxa"/>
            <w:shd w:val="clear" w:color="auto" w:fill="auto"/>
          </w:tcPr>
          <w:p w14:paraId="274B7A5E"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Signo del producto de multiplicar dos números enteros</w:t>
            </w:r>
          </w:p>
        </w:tc>
      </w:tr>
      <w:tr w:rsidR="009F4BEF" w:rsidRPr="00010B64" w14:paraId="6544C06A" w14:textId="77777777" w:rsidTr="008C3FF8">
        <w:trPr>
          <w:trHeight w:val="512"/>
        </w:trPr>
        <w:tc>
          <w:tcPr>
            <w:tcW w:w="846" w:type="dxa"/>
            <w:shd w:val="clear" w:color="auto" w:fill="auto"/>
          </w:tcPr>
          <w:p w14:paraId="0CF296C6"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982" w:type="dxa"/>
            <w:shd w:val="clear" w:color="auto" w:fill="auto"/>
          </w:tcPr>
          <w:p w14:paraId="518EEFFD" w14:textId="77777777" w:rsidR="009F4BEF" w:rsidRPr="00AD2923" w:rsidRDefault="009F4BEF" w:rsidP="008C3FF8">
            <w:pPr>
              <w:pStyle w:val="Prrafodelista"/>
              <w:numPr>
                <w:ilvl w:val="0"/>
                <w:numId w:val="30"/>
              </w:numPr>
              <w:spacing w:after="0"/>
              <w:rPr>
                <w:rFonts w:ascii="Times New Roman" w:hAnsi="Times New Roman"/>
                <w:lang w:val="es-CO"/>
              </w:rPr>
            </w:pPr>
            <w:r w:rsidRPr="008C3FF8">
              <w:rPr>
                <w:rFonts w:ascii="Times New Roman" w:hAnsi="Times New Roman"/>
                <w:lang w:val="es-MX"/>
              </w:rPr>
              <w:t xml:space="preserve">Al multiplicar dos números enteros del mismo signo el </w:t>
            </w:r>
            <w:r w:rsidRPr="008C3FF8">
              <w:rPr>
                <w:rFonts w:ascii="Times New Roman" w:hAnsi="Times New Roman"/>
                <w:b/>
                <w:lang w:val="es-MX"/>
              </w:rPr>
              <w:t>producto</w:t>
            </w:r>
            <w:r w:rsidRPr="008C3FF8">
              <w:rPr>
                <w:rFonts w:ascii="Times New Roman" w:hAnsi="Times New Roman"/>
                <w:lang w:val="es-MX"/>
              </w:rPr>
              <w:t xml:space="preserve"> siempre es </w:t>
            </w:r>
            <w:r w:rsidRPr="008C3FF8">
              <w:rPr>
                <w:rFonts w:ascii="Times New Roman" w:hAnsi="Times New Roman"/>
                <w:b/>
                <w:lang w:val="es-MX"/>
              </w:rPr>
              <w:t>positivo</w:t>
            </w:r>
            <w:r w:rsidRPr="008C3FF8">
              <w:rPr>
                <w:rFonts w:ascii="Times New Roman" w:hAnsi="Times New Roman"/>
                <w:lang w:val="es-MX"/>
              </w:rPr>
              <w:t xml:space="preserve">. Ejemplo: </w:t>
            </w:r>
            <w:r w:rsidRPr="00AD2923">
              <w:rPr>
                <w:rFonts w:ascii="Times New Roman" w:hAnsi="Times New Roman"/>
                <w:lang w:val="es-CO"/>
              </w:rPr>
              <w:t>‒3 (‒2) = 6 y 5 (2) = 10.</w:t>
            </w:r>
          </w:p>
          <w:p w14:paraId="73999061" w14:textId="77777777" w:rsidR="009F4BEF" w:rsidRPr="00AD2923" w:rsidRDefault="009F4BEF" w:rsidP="008C3FF8">
            <w:pPr>
              <w:pStyle w:val="Prrafodelista"/>
              <w:numPr>
                <w:ilvl w:val="0"/>
                <w:numId w:val="30"/>
              </w:numPr>
              <w:spacing w:after="0"/>
              <w:rPr>
                <w:rFonts w:ascii="Times New Roman" w:hAnsi="Times New Roman"/>
                <w:lang w:val="es-CO"/>
              </w:rPr>
            </w:pPr>
            <w:r w:rsidRPr="008C3FF8">
              <w:rPr>
                <w:rFonts w:ascii="Times New Roman" w:hAnsi="Times New Roman"/>
                <w:lang w:val="es-MX"/>
              </w:rPr>
              <w:t xml:space="preserve">Al multiplicar dos números enteros de diferente signo el </w:t>
            </w:r>
            <w:r w:rsidRPr="008C3FF8">
              <w:rPr>
                <w:rFonts w:ascii="Times New Roman" w:hAnsi="Times New Roman"/>
                <w:b/>
                <w:lang w:val="es-MX"/>
              </w:rPr>
              <w:t>producto</w:t>
            </w:r>
            <w:r w:rsidRPr="008C3FF8">
              <w:rPr>
                <w:rFonts w:ascii="Times New Roman" w:hAnsi="Times New Roman"/>
                <w:lang w:val="es-MX"/>
              </w:rPr>
              <w:t xml:space="preserve"> siempre es </w:t>
            </w:r>
            <w:r w:rsidRPr="008C3FF8">
              <w:rPr>
                <w:rFonts w:ascii="Times New Roman" w:hAnsi="Times New Roman"/>
                <w:b/>
                <w:lang w:val="es-MX"/>
              </w:rPr>
              <w:t>negativo</w:t>
            </w:r>
            <w:r w:rsidRPr="008C3FF8">
              <w:rPr>
                <w:rFonts w:ascii="Times New Roman" w:hAnsi="Times New Roman"/>
                <w:lang w:val="es-MX"/>
              </w:rPr>
              <w:t xml:space="preserve">. Ejemplo: </w:t>
            </w:r>
            <w:r w:rsidRPr="00AD2923">
              <w:rPr>
                <w:rFonts w:ascii="Times New Roman" w:hAnsi="Times New Roman"/>
                <w:lang w:val="es-CO"/>
              </w:rPr>
              <w:t>‒3 (2) = ‒ 6 y 5 (‒2) = ‒10.</w:t>
            </w:r>
          </w:p>
        </w:tc>
      </w:tr>
    </w:tbl>
    <w:p w14:paraId="199680FF" w14:textId="77777777" w:rsidR="009F4BEF" w:rsidRPr="00284C5A" w:rsidRDefault="009F4BEF" w:rsidP="009F4BEF">
      <w:pPr>
        <w:spacing w:after="0"/>
        <w:rPr>
          <w:rFonts w:ascii="Times New Roman" w:hAnsi="Times New Roman"/>
          <w:color w:val="000000"/>
          <w:lang w:val="es-CO"/>
        </w:rPr>
      </w:pPr>
    </w:p>
    <w:p w14:paraId="3DDF6BFC"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Para calcular el producto de dos números enteros, al igual que con la adición y sustracción se puede emplear el concepto de </w:t>
      </w:r>
      <w:r w:rsidRPr="00284C5A">
        <w:rPr>
          <w:rFonts w:ascii="Times New Roman" w:hAnsi="Times New Roman"/>
          <w:b/>
          <w:color w:val="000000"/>
          <w:lang w:val="es-CO"/>
        </w:rPr>
        <w:t>valor absoluto</w:t>
      </w:r>
      <w:r w:rsidRPr="00284C5A">
        <w:rPr>
          <w:rFonts w:ascii="Times New Roman" w:hAnsi="Times New Roman"/>
          <w:color w:val="000000"/>
          <w:lang w:val="es-CO"/>
        </w:rPr>
        <w:t>.</w:t>
      </w:r>
    </w:p>
    <w:p w14:paraId="3F3E88F9"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132"/>
      </w:tblGrid>
      <w:tr w:rsidR="009F4BEF" w:rsidRPr="00010B64" w14:paraId="3ACBCB3D" w14:textId="77777777" w:rsidTr="008C3FF8">
        <w:tc>
          <w:tcPr>
            <w:tcW w:w="8828" w:type="dxa"/>
            <w:gridSpan w:val="2"/>
            <w:shd w:val="clear" w:color="auto" w:fill="000000"/>
          </w:tcPr>
          <w:p w14:paraId="5D199DE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7EF3B8EF" w14:textId="77777777" w:rsidTr="008C3FF8">
        <w:tc>
          <w:tcPr>
            <w:tcW w:w="1696" w:type="dxa"/>
            <w:shd w:val="clear" w:color="auto" w:fill="auto"/>
          </w:tcPr>
          <w:p w14:paraId="3740A399"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132" w:type="dxa"/>
            <w:shd w:val="clear" w:color="auto" w:fill="auto"/>
          </w:tcPr>
          <w:p w14:paraId="45D10683"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Multiplicación de dos números enteros</w:t>
            </w:r>
          </w:p>
        </w:tc>
      </w:tr>
      <w:tr w:rsidR="009F4BEF" w:rsidRPr="00010B64" w14:paraId="17D65719" w14:textId="77777777" w:rsidTr="008C3FF8">
        <w:tc>
          <w:tcPr>
            <w:tcW w:w="1696" w:type="dxa"/>
            <w:shd w:val="clear" w:color="auto" w:fill="auto"/>
          </w:tcPr>
          <w:p w14:paraId="670AB7DC"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132" w:type="dxa"/>
            <w:shd w:val="clear" w:color="auto" w:fill="auto"/>
          </w:tcPr>
          <w:p w14:paraId="213C69A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El proceso para multiplicar dos números enteros empleando el concepto de valor absoluto es:</w:t>
            </w:r>
          </w:p>
          <w:p w14:paraId="25AF3498" w14:textId="77777777" w:rsidR="009F4BEF" w:rsidRPr="00AD2923" w:rsidRDefault="009F4BEF" w:rsidP="008C3FF8">
            <w:pPr>
              <w:spacing w:after="0"/>
              <w:rPr>
                <w:rFonts w:ascii="Times New Roman" w:hAnsi="Times New Roman"/>
                <w:color w:val="000000"/>
                <w:lang w:val="es-CO"/>
              </w:rPr>
            </w:pPr>
          </w:p>
          <w:p w14:paraId="4D8172C6" w14:textId="77777777" w:rsidR="009F4BEF" w:rsidRPr="008C3FF8" w:rsidRDefault="009F4BEF" w:rsidP="008C3FF8">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Hallar el valor absoluto de los factores.</w:t>
            </w:r>
          </w:p>
          <w:p w14:paraId="7A1D01AC" w14:textId="77777777" w:rsidR="009F4BEF" w:rsidRPr="008C3FF8" w:rsidRDefault="009F4BEF" w:rsidP="008C3FF8">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Multiplicar los valores absolutos de los factores.</w:t>
            </w:r>
          </w:p>
          <w:p w14:paraId="45D62B54" w14:textId="77777777" w:rsidR="009F4BEF" w:rsidRPr="008C3FF8" w:rsidRDefault="009F4BEF" w:rsidP="008C3FF8">
            <w:pPr>
              <w:pStyle w:val="Prrafodelista"/>
              <w:numPr>
                <w:ilvl w:val="0"/>
                <w:numId w:val="14"/>
              </w:numPr>
              <w:spacing w:after="0"/>
              <w:rPr>
                <w:rFonts w:ascii="Times New Roman" w:hAnsi="Times New Roman"/>
                <w:lang w:val="es-MX"/>
              </w:rPr>
            </w:pPr>
            <w:r w:rsidRPr="00AD2923">
              <w:rPr>
                <w:rFonts w:ascii="Times New Roman" w:hAnsi="Times New Roman"/>
                <w:color w:val="000000"/>
                <w:lang w:val="es-CO"/>
              </w:rPr>
              <w:t>Escribir el signo del producto:</w:t>
            </w:r>
          </w:p>
          <w:p w14:paraId="44491B7E" w14:textId="77777777" w:rsidR="009F4BEF" w:rsidRPr="008C3FF8" w:rsidRDefault="009F4BEF" w:rsidP="008C3FF8">
            <w:pPr>
              <w:pStyle w:val="Prrafodelista"/>
              <w:spacing w:after="0"/>
              <w:ind w:left="360"/>
              <w:rPr>
                <w:rFonts w:ascii="Times New Roman" w:hAnsi="Times New Roman"/>
                <w:lang w:val="es-MX"/>
              </w:rPr>
            </w:pPr>
          </w:p>
          <w:p w14:paraId="43B092C8" w14:textId="77777777" w:rsidR="009F4BEF" w:rsidRPr="008C3FF8" w:rsidRDefault="009F4BEF" w:rsidP="008C3FF8">
            <w:pPr>
              <w:pStyle w:val="Prrafodelista"/>
              <w:numPr>
                <w:ilvl w:val="0"/>
                <w:numId w:val="15"/>
              </w:numPr>
              <w:spacing w:after="0"/>
              <w:rPr>
                <w:rFonts w:ascii="Times New Roman" w:hAnsi="Times New Roman"/>
                <w:lang w:val="es-MX"/>
              </w:rPr>
            </w:pPr>
            <w:r w:rsidRPr="00AD2923">
              <w:rPr>
                <w:rFonts w:ascii="Times New Roman" w:hAnsi="Times New Roman"/>
                <w:color w:val="000000"/>
                <w:lang w:val="es-CO"/>
              </w:rPr>
              <w:t>Positivo, cuando los números tengan el mismo signo.</w:t>
            </w:r>
          </w:p>
          <w:p w14:paraId="67FBCC9C" w14:textId="77777777" w:rsidR="009F4BEF" w:rsidRPr="008C3FF8" w:rsidRDefault="009F4BEF" w:rsidP="008C3FF8">
            <w:pPr>
              <w:pStyle w:val="Prrafodelista"/>
              <w:numPr>
                <w:ilvl w:val="0"/>
                <w:numId w:val="15"/>
              </w:numPr>
              <w:spacing w:after="0"/>
              <w:rPr>
                <w:rFonts w:ascii="Times New Roman" w:hAnsi="Times New Roman"/>
                <w:lang w:val="es-MX"/>
              </w:rPr>
            </w:pPr>
            <w:r w:rsidRPr="00AD2923">
              <w:rPr>
                <w:rFonts w:ascii="Times New Roman" w:hAnsi="Times New Roman"/>
                <w:color w:val="000000"/>
                <w:lang w:val="es-CO"/>
              </w:rPr>
              <w:t>Negativo, cuando los números tengan diferente signo.</w:t>
            </w:r>
          </w:p>
          <w:p w14:paraId="41E5613A" w14:textId="77777777" w:rsidR="009F4BEF" w:rsidRPr="008C3FF8" w:rsidRDefault="009F4BEF" w:rsidP="008C3FF8">
            <w:pPr>
              <w:spacing w:after="0"/>
              <w:rPr>
                <w:rFonts w:ascii="Times New Roman" w:hAnsi="Times New Roman"/>
                <w:lang w:val="es-MX"/>
              </w:rPr>
            </w:pPr>
          </w:p>
          <w:p w14:paraId="17CFBEC5"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Se debe tener presente que cuando los números son positivos, la multiplicación es la usual, sin embargo, se puede emplear a su vez el concepto de valor absoluto.</w:t>
            </w:r>
          </w:p>
        </w:tc>
      </w:tr>
    </w:tbl>
    <w:p w14:paraId="14D81128" w14:textId="77777777" w:rsidR="009F4BEF" w:rsidRPr="00284C5A" w:rsidRDefault="009F4BEF" w:rsidP="009F4BEF">
      <w:pPr>
        <w:spacing w:after="0"/>
        <w:rPr>
          <w:rFonts w:ascii="Times New Roman" w:hAnsi="Times New Roman"/>
          <w:color w:val="000000"/>
          <w:lang w:val="es-CO"/>
        </w:rPr>
      </w:pPr>
    </w:p>
    <w:p w14:paraId="4016F26A"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En</w:t>
      </w:r>
      <w:r w:rsidRPr="004B72FE">
        <w:rPr>
          <w:rFonts w:ascii="Times New Roman" w:hAnsi="Times New Roman"/>
          <w:color w:val="000000"/>
          <w:lang w:val="es-CO"/>
        </w:rPr>
        <w:t xml:space="preserve"> los siguientes</w:t>
      </w:r>
      <w:r w:rsidRPr="00284C5A">
        <w:rPr>
          <w:rFonts w:ascii="Times New Roman" w:hAnsi="Times New Roman"/>
          <w:color w:val="000000"/>
          <w:lang w:val="es-CO"/>
        </w:rPr>
        <w:t xml:space="preserve"> ejemplos se observa el proceso de multiplicar números enteros usando su valor absoluto.</w:t>
      </w:r>
    </w:p>
    <w:p w14:paraId="4B5E9FE7"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4"/>
        <w:gridCol w:w="2355"/>
        <w:gridCol w:w="925"/>
        <w:gridCol w:w="2355"/>
        <w:gridCol w:w="2355"/>
      </w:tblGrid>
      <w:tr w:rsidR="009F4BEF" w:rsidRPr="00010B64" w14:paraId="31B44B28" w14:textId="77777777" w:rsidTr="008C3FF8">
        <w:tc>
          <w:tcPr>
            <w:tcW w:w="8828" w:type="dxa"/>
            <w:gridSpan w:val="5"/>
            <w:shd w:val="clear" w:color="auto" w:fill="auto"/>
          </w:tcPr>
          <w:p w14:paraId="08294121" w14:textId="77777777" w:rsidR="009F4BEF" w:rsidRPr="00AD2923" w:rsidRDefault="009F4BEF" w:rsidP="008C3FF8">
            <w:pPr>
              <w:spacing w:after="0"/>
              <w:jc w:val="center"/>
              <w:rPr>
                <w:rFonts w:ascii="Times New Roman" w:hAnsi="Times New Roman"/>
                <w:b/>
                <w:lang w:val="es-CO"/>
              </w:rPr>
            </w:pPr>
            <w:r w:rsidRPr="00AD2923">
              <w:rPr>
                <w:rFonts w:ascii="Times New Roman" w:hAnsi="Times New Roman"/>
                <w:b/>
                <w:lang w:val="es-CO"/>
              </w:rPr>
              <w:t>Multiplicación de dos números enteros</w:t>
            </w:r>
          </w:p>
        </w:tc>
      </w:tr>
      <w:tr w:rsidR="009F4BEF" w:rsidRPr="00010B64" w14:paraId="20F49810" w14:textId="77777777" w:rsidTr="008C3FF8">
        <w:tblPrEx>
          <w:jc w:val="center"/>
        </w:tblPrEx>
        <w:trPr>
          <w:jc w:val="center"/>
        </w:trPr>
        <w:tc>
          <w:tcPr>
            <w:tcW w:w="1838" w:type="dxa"/>
            <w:shd w:val="clear" w:color="auto" w:fill="auto"/>
            <w:vAlign w:val="center"/>
          </w:tcPr>
          <w:p w14:paraId="6CB411E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Factores</w:t>
            </w:r>
          </w:p>
        </w:tc>
        <w:tc>
          <w:tcPr>
            <w:tcW w:w="1276" w:type="dxa"/>
            <w:shd w:val="clear" w:color="auto" w:fill="auto"/>
            <w:vAlign w:val="center"/>
          </w:tcPr>
          <w:p w14:paraId="531F92A0"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Ejemplo</w:t>
            </w:r>
          </w:p>
        </w:tc>
        <w:tc>
          <w:tcPr>
            <w:tcW w:w="1984" w:type="dxa"/>
            <w:shd w:val="clear" w:color="auto" w:fill="auto"/>
            <w:vAlign w:val="center"/>
          </w:tcPr>
          <w:p w14:paraId="7D48D784"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calcula el valor absoluto de los factore</w:t>
            </w:r>
            <w:r w:rsidRPr="00AD2923">
              <w:rPr>
                <w:rFonts w:ascii="Times New Roman" w:hAnsi="Times New Roman"/>
                <w:lang w:val="es-CO"/>
              </w:rPr>
              <w:lastRenderedPageBreak/>
              <w:t>s</w:t>
            </w:r>
          </w:p>
        </w:tc>
        <w:tc>
          <w:tcPr>
            <w:tcW w:w="1701" w:type="dxa"/>
            <w:shd w:val="clear" w:color="auto" w:fill="auto"/>
            <w:vAlign w:val="center"/>
          </w:tcPr>
          <w:p w14:paraId="6E80E98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lastRenderedPageBreak/>
              <w:t>Se multiplican los valores absolutos</w:t>
            </w:r>
          </w:p>
        </w:tc>
        <w:tc>
          <w:tcPr>
            <w:tcW w:w="2029" w:type="dxa"/>
            <w:shd w:val="clear" w:color="auto" w:fill="auto"/>
            <w:vAlign w:val="center"/>
          </w:tcPr>
          <w:p w14:paraId="628B9C35"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Se coloca el signo al producto</w:t>
            </w:r>
          </w:p>
        </w:tc>
      </w:tr>
      <w:tr w:rsidR="009F4BEF" w:rsidRPr="00010B64" w14:paraId="0CDB9BA9" w14:textId="77777777" w:rsidTr="008C3FF8">
        <w:tc>
          <w:tcPr>
            <w:tcW w:w="1838" w:type="dxa"/>
            <w:shd w:val="clear" w:color="auto" w:fill="auto"/>
          </w:tcPr>
          <w:p w14:paraId="627A6C7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lastRenderedPageBreak/>
              <w:t>Positivos</w:t>
            </w:r>
          </w:p>
        </w:tc>
        <w:tc>
          <w:tcPr>
            <w:tcW w:w="1276" w:type="dxa"/>
            <w:shd w:val="clear" w:color="auto" w:fill="auto"/>
          </w:tcPr>
          <w:p w14:paraId="0DA0C69D"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&lt;&lt;MA_07_02_026.gif&gt;&gt;</w:t>
            </w:r>
          </w:p>
          <w:p w14:paraId="6BF02849" w14:textId="77777777" w:rsidR="009F4BEF" w:rsidRPr="00AD2923" w:rsidRDefault="009F4BEF" w:rsidP="008C3FF8">
            <w:pPr>
              <w:spacing w:after="0"/>
              <w:jc w:val="center"/>
              <w:rPr>
                <w:rFonts w:ascii="Times New Roman" w:hAnsi="Times New Roman"/>
                <w:lang w:val="es-CO"/>
              </w:rPr>
            </w:pPr>
          </w:p>
        </w:tc>
        <w:tc>
          <w:tcPr>
            <w:tcW w:w="1984" w:type="dxa"/>
            <w:shd w:val="clear" w:color="auto" w:fill="auto"/>
          </w:tcPr>
          <w:p w14:paraId="77465BA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8 | = 8</w:t>
            </w:r>
          </w:p>
          <w:p w14:paraId="6136D52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5 | = 5</w:t>
            </w:r>
          </w:p>
        </w:tc>
        <w:tc>
          <w:tcPr>
            <w:tcW w:w="1701" w:type="dxa"/>
            <w:shd w:val="clear" w:color="auto" w:fill="auto"/>
          </w:tcPr>
          <w:p w14:paraId="0F9B4D80"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&lt;&lt;MA_07_02_027.gif&gt;&gt;</w:t>
            </w:r>
          </w:p>
        </w:tc>
        <w:tc>
          <w:tcPr>
            <w:tcW w:w="2029" w:type="dxa"/>
            <w:shd w:val="clear" w:color="auto" w:fill="auto"/>
          </w:tcPr>
          <w:p w14:paraId="53F8DA4D"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&lt;&lt;MA_07_02_028.gif&gt;&gt;</w:t>
            </w:r>
          </w:p>
        </w:tc>
      </w:tr>
      <w:tr w:rsidR="009F4BEF" w:rsidRPr="00010B64" w14:paraId="488DF7E0" w14:textId="77777777" w:rsidTr="008C3FF8">
        <w:tc>
          <w:tcPr>
            <w:tcW w:w="1838" w:type="dxa"/>
            <w:shd w:val="clear" w:color="auto" w:fill="auto"/>
          </w:tcPr>
          <w:p w14:paraId="5FEF542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Negativos</w:t>
            </w:r>
          </w:p>
        </w:tc>
        <w:tc>
          <w:tcPr>
            <w:tcW w:w="1276" w:type="dxa"/>
            <w:shd w:val="clear" w:color="auto" w:fill="auto"/>
          </w:tcPr>
          <w:p w14:paraId="7B7C00A8"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&lt;&lt;MA_07_02_029.gif&gt;&gt;</w:t>
            </w:r>
          </w:p>
        </w:tc>
        <w:tc>
          <w:tcPr>
            <w:tcW w:w="1984" w:type="dxa"/>
            <w:shd w:val="clear" w:color="auto" w:fill="auto"/>
          </w:tcPr>
          <w:p w14:paraId="5F32187A"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‒9 | = 9</w:t>
            </w:r>
          </w:p>
          <w:p w14:paraId="1FE1EC7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|‒12| = 12</w:t>
            </w:r>
          </w:p>
        </w:tc>
        <w:tc>
          <w:tcPr>
            <w:tcW w:w="1701" w:type="dxa"/>
            <w:shd w:val="clear" w:color="auto" w:fill="auto"/>
          </w:tcPr>
          <w:p w14:paraId="39388903"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&lt;&lt;MA_07_02_030.gif&gt;&gt;</w:t>
            </w:r>
          </w:p>
        </w:tc>
        <w:tc>
          <w:tcPr>
            <w:tcW w:w="2029" w:type="dxa"/>
            <w:shd w:val="clear" w:color="auto" w:fill="auto"/>
          </w:tcPr>
          <w:p w14:paraId="48ED0963"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&lt;&lt;MA_07_02_031.gif&gt;&gt;</w:t>
            </w:r>
          </w:p>
        </w:tc>
      </w:tr>
      <w:tr w:rsidR="009F4BEF" w:rsidRPr="00010B64" w14:paraId="09EFD65C" w14:textId="77777777" w:rsidTr="008C3FF8">
        <w:tc>
          <w:tcPr>
            <w:tcW w:w="1838" w:type="dxa"/>
            <w:vMerge w:val="restart"/>
            <w:shd w:val="clear" w:color="auto" w:fill="auto"/>
          </w:tcPr>
          <w:p w14:paraId="096B2F36"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De diferente signo</w:t>
            </w:r>
          </w:p>
        </w:tc>
        <w:tc>
          <w:tcPr>
            <w:tcW w:w="1276" w:type="dxa"/>
            <w:shd w:val="clear" w:color="auto" w:fill="auto"/>
          </w:tcPr>
          <w:p w14:paraId="6FFECE21"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&lt;&lt;MA_07_02_032.gif&gt;&gt;</w:t>
            </w:r>
          </w:p>
        </w:tc>
        <w:tc>
          <w:tcPr>
            <w:tcW w:w="1984" w:type="dxa"/>
            <w:shd w:val="clear" w:color="auto" w:fill="auto"/>
          </w:tcPr>
          <w:p w14:paraId="1D36CBF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6 | = 6</w:t>
            </w:r>
          </w:p>
          <w:p w14:paraId="5A3A8B14"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 3</w:t>
            </w:r>
          </w:p>
        </w:tc>
        <w:tc>
          <w:tcPr>
            <w:tcW w:w="1701" w:type="dxa"/>
            <w:shd w:val="clear" w:color="auto" w:fill="auto"/>
          </w:tcPr>
          <w:p w14:paraId="12F676C1"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&lt;&lt;MA_07_02_033.gif&gt;&gt;</w:t>
            </w:r>
          </w:p>
        </w:tc>
        <w:tc>
          <w:tcPr>
            <w:tcW w:w="2029" w:type="dxa"/>
            <w:shd w:val="clear" w:color="auto" w:fill="auto"/>
          </w:tcPr>
          <w:p w14:paraId="14368097"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&lt;&lt;MA_07_02_034.gif&gt;&gt;</w:t>
            </w:r>
          </w:p>
        </w:tc>
      </w:tr>
      <w:tr w:rsidR="009F4BEF" w:rsidRPr="00010B64" w14:paraId="5F4A104D" w14:textId="77777777" w:rsidTr="008C3FF8">
        <w:tc>
          <w:tcPr>
            <w:tcW w:w="1838" w:type="dxa"/>
            <w:vMerge/>
            <w:shd w:val="clear" w:color="auto" w:fill="auto"/>
          </w:tcPr>
          <w:p w14:paraId="50FF2F0F" w14:textId="77777777" w:rsidR="009F4BEF" w:rsidRPr="00AD2923" w:rsidRDefault="009F4BEF" w:rsidP="008C3FF8">
            <w:pPr>
              <w:spacing w:after="0"/>
              <w:jc w:val="center"/>
              <w:rPr>
                <w:rFonts w:ascii="Times New Roman" w:hAnsi="Times New Roman"/>
                <w:color w:val="000000"/>
                <w:lang w:val="es-CO"/>
              </w:rPr>
            </w:pPr>
          </w:p>
        </w:tc>
        <w:tc>
          <w:tcPr>
            <w:tcW w:w="1276" w:type="dxa"/>
            <w:shd w:val="clear" w:color="auto" w:fill="auto"/>
          </w:tcPr>
          <w:p w14:paraId="68BD2FA8"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&lt;&lt;MA_07_02_035.gif&gt;&gt;</w:t>
            </w:r>
          </w:p>
        </w:tc>
        <w:tc>
          <w:tcPr>
            <w:tcW w:w="1984" w:type="dxa"/>
            <w:shd w:val="clear" w:color="auto" w:fill="auto"/>
          </w:tcPr>
          <w:p w14:paraId="3CDA3EBC"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‒7 | = 7</w:t>
            </w:r>
          </w:p>
          <w:p w14:paraId="1BA5920F"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21</w:t>
            </w:r>
            <w:r w:rsidRPr="00010B64">
              <w:rPr>
                <w:rFonts w:ascii="Times New Roman" w:hAnsi="Times New Roman"/>
                <w:lang w:val="es-CO"/>
              </w:rPr>
              <w:t xml:space="preserve"> </w:t>
            </w:r>
            <w:r w:rsidRPr="00AD2923">
              <w:rPr>
                <w:rFonts w:ascii="Times New Roman" w:hAnsi="Times New Roman"/>
                <w:lang w:val="es-CO"/>
              </w:rPr>
              <w:t>| = 21</w:t>
            </w:r>
          </w:p>
        </w:tc>
        <w:tc>
          <w:tcPr>
            <w:tcW w:w="1701" w:type="dxa"/>
            <w:shd w:val="clear" w:color="auto" w:fill="auto"/>
          </w:tcPr>
          <w:p w14:paraId="39E1022C"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&lt;&lt;MA_07_02_036.gif&gt;&gt;</w:t>
            </w:r>
          </w:p>
        </w:tc>
        <w:tc>
          <w:tcPr>
            <w:tcW w:w="2029" w:type="dxa"/>
            <w:shd w:val="clear" w:color="auto" w:fill="auto"/>
          </w:tcPr>
          <w:p w14:paraId="081D18B8"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&lt;&lt;MA_07_02_037.gif&gt;&gt;</w:t>
            </w:r>
          </w:p>
        </w:tc>
      </w:tr>
    </w:tbl>
    <w:p w14:paraId="3760426C" w14:textId="77777777" w:rsidR="009F4BEF" w:rsidRPr="00284C5A" w:rsidRDefault="009F4BEF" w:rsidP="009F4BEF">
      <w:pPr>
        <w:spacing w:after="0"/>
        <w:rPr>
          <w:rFonts w:ascii="Times New Roman" w:hAnsi="Times New Roman"/>
          <w:color w:val="000000"/>
          <w:lang w:val="es-CO"/>
        </w:rPr>
      </w:pPr>
    </w:p>
    <w:p w14:paraId="02E10B05" w14:textId="77777777" w:rsidR="009F4BEF" w:rsidRPr="00284C5A" w:rsidRDefault="009F4BEF" w:rsidP="009F4BEF">
      <w:pPr>
        <w:rPr>
          <w:rFonts w:ascii="Times New Roman" w:hAnsi="Times New Roman"/>
          <w:lang w:val="es-CO"/>
        </w:rPr>
      </w:pPr>
      <w:r w:rsidRPr="00284C5A">
        <w:rPr>
          <w:rFonts w:ascii="Times New Roman" w:hAnsi="Times New Roman"/>
          <w:lang w:val="es-CO"/>
        </w:rPr>
        <w:t>Algunas situaciones en las cuales se deben multiplicar dos números enteros, se mencionan a continuación:</w:t>
      </w:r>
    </w:p>
    <w:p w14:paraId="0E7073DE" w14:textId="77777777" w:rsidR="009F4BEF" w:rsidRPr="00284C5A" w:rsidRDefault="009F4BEF" w:rsidP="009F4BEF">
      <w:pPr>
        <w:pStyle w:val="Prrafodelista"/>
        <w:numPr>
          <w:ilvl w:val="0"/>
          <w:numId w:val="17"/>
        </w:numPr>
        <w:rPr>
          <w:rFonts w:ascii="Times New Roman" w:hAnsi="Times New Roman"/>
          <w:color w:val="000000"/>
          <w:lang w:val="es-CO"/>
        </w:rPr>
      </w:pPr>
      <w:r w:rsidRPr="00284C5A">
        <w:rPr>
          <w:rFonts w:ascii="Times New Roman" w:hAnsi="Times New Roman"/>
          <w:color w:val="000000"/>
          <w:lang w:val="es-CO"/>
        </w:rPr>
        <w:t>¿Cuántos jugos hay en una caja que contiene 10 bolsas con 6 frascos de jugo cada una?</w:t>
      </w:r>
    </w:p>
    <w:p w14:paraId="0B19D635" w14:textId="77777777" w:rsidR="009F4BEF" w:rsidRPr="00284C5A" w:rsidRDefault="009F4BEF" w:rsidP="009F4BEF">
      <w:pPr>
        <w:pStyle w:val="Prrafodelista"/>
        <w:ind w:left="360"/>
        <w:rPr>
          <w:rFonts w:ascii="Times New Roman" w:hAnsi="Times New Roman"/>
          <w:color w:val="000000"/>
          <w:lang w:val="es-CO"/>
        </w:rPr>
      </w:pPr>
    </w:p>
    <w:p w14:paraId="793B6F77"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calcula el valor absoluto de los números: </w:t>
      </w:r>
      <w:r w:rsidRPr="00284C5A">
        <w:rPr>
          <w:rFonts w:ascii="Times New Roman" w:hAnsi="Times New Roman"/>
          <w:lang w:val="es-CO"/>
        </w:rPr>
        <w:t>| 10 | = 10 y | 6 | = 6</w:t>
      </w:r>
      <w:r w:rsidRPr="00284C5A">
        <w:rPr>
          <w:rFonts w:ascii="Times New Roman" w:hAnsi="Times New Roman"/>
          <w:color w:val="000000"/>
          <w:lang w:val="es-CO"/>
        </w:rPr>
        <w:t xml:space="preserve">. </w:t>
      </w:r>
    </w:p>
    <w:p w14:paraId="78301B9E"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multiplican los valores absolutos:&lt;&lt;MA_07_02_038.gif&gt;&gt;. </w:t>
      </w:r>
    </w:p>
    <w:p w14:paraId="68A0721C"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Se coloca el signo del producto&lt;&lt;MA_07_02_039.gif&gt;&gt;, como los signos de los factores son iguales, el producto es positivo.</w:t>
      </w:r>
    </w:p>
    <w:p w14:paraId="6E4683CC" w14:textId="77777777" w:rsidR="009F4BEF" w:rsidRPr="00284C5A" w:rsidRDefault="009F4BEF" w:rsidP="009F4BEF">
      <w:pPr>
        <w:pStyle w:val="Prrafodelista"/>
        <w:ind w:left="360"/>
        <w:jc w:val="center"/>
        <w:rPr>
          <w:rFonts w:ascii="Times New Roman" w:hAnsi="Times New Roman"/>
          <w:color w:val="000000"/>
          <w:lang w:val="es-CO"/>
        </w:rPr>
      </w:pPr>
    </w:p>
    <w:p w14:paraId="223B0AF8" w14:textId="77777777" w:rsidR="009F4BEF" w:rsidRPr="00284C5A" w:rsidRDefault="009F4BEF" w:rsidP="009F4BEF">
      <w:pPr>
        <w:pStyle w:val="Prrafodelista"/>
        <w:ind w:left="360"/>
        <w:rPr>
          <w:rFonts w:ascii="Times New Roman" w:hAnsi="Times New Roman"/>
          <w:color w:val="000000"/>
          <w:lang w:val="es-CO"/>
        </w:rPr>
      </w:pPr>
      <w:r w:rsidRPr="00284C5A">
        <w:rPr>
          <w:rFonts w:ascii="Times New Roman" w:hAnsi="Times New Roman"/>
          <w:color w:val="000000"/>
          <w:lang w:val="es-CO"/>
        </w:rPr>
        <w:t>De este modo, se concluye que hay 60 jugos en la caja.</w:t>
      </w:r>
    </w:p>
    <w:p w14:paraId="4E208843" w14:textId="77777777" w:rsidR="009F4BEF" w:rsidRPr="00284C5A" w:rsidRDefault="009F4BEF" w:rsidP="009F4BEF">
      <w:pPr>
        <w:pStyle w:val="Prrafodelista"/>
        <w:ind w:left="360"/>
        <w:rPr>
          <w:rFonts w:ascii="Times New Roman" w:hAnsi="Times New Roman"/>
          <w:color w:val="000000"/>
          <w:lang w:val="es-CO"/>
        </w:rPr>
      </w:pPr>
    </w:p>
    <w:p w14:paraId="511846B5" w14:textId="77777777" w:rsidR="009F4BEF" w:rsidRPr="00284C5A" w:rsidRDefault="009F4BEF" w:rsidP="009F4BEF">
      <w:pPr>
        <w:pStyle w:val="Prrafodelista"/>
        <w:numPr>
          <w:ilvl w:val="0"/>
          <w:numId w:val="17"/>
        </w:numPr>
        <w:rPr>
          <w:rFonts w:ascii="Times New Roman" w:hAnsi="Times New Roman"/>
          <w:color w:val="000000"/>
          <w:lang w:val="es-CO"/>
        </w:rPr>
      </w:pPr>
      <w:r w:rsidRPr="00284C5A">
        <w:rPr>
          <w:rFonts w:ascii="Times New Roman" w:hAnsi="Times New Roman"/>
          <w:color w:val="000000"/>
          <w:lang w:val="es-CO"/>
        </w:rPr>
        <w:t>¿Cuánto dinero sacó Edna de su cuenta si realizó 3 retiros de $ 400 000 cada uno?</w:t>
      </w:r>
    </w:p>
    <w:p w14:paraId="2B5D7BD3" w14:textId="77777777" w:rsidR="009F4BEF" w:rsidRPr="00284C5A" w:rsidRDefault="009F4BEF" w:rsidP="009F4BEF">
      <w:pPr>
        <w:pStyle w:val="Prrafodelista"/>
        <w:ind w:left="360"/>
        <w:rPr>
          <w:rFonts w:ascii="Times New Roman" w:hAnsi="Times New Roman"/>
          <w:color w:val="000000"/>
          <w:lang w:val="es-CO"/>
        </w:rPr>
      </w:pPr>
    </w:p>
    <w:p w14:paraId="3C6420F9"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 xml:space="preserve">Se calcula el valor absoluto de los números: </w:t>
      </w:r>
      <w:r w:rsidRPr="00284C5A">
        <w:rPr>
          <w:rFonts w:ascii="Times New Roman" w:hAnsi="Times New Roman"/>
          <w:lang w:val="es-CO"/>
        </w:rPr>
        <w:t>| 3 | = 3 y | ‒400 000 | = 400 000</w:t>
      </w:r>
      <w:r w:rsidRPr="00284C5A">
        <w:rPr>
          <w:rFonts w:ascii="Times New Roman" w:hAnsi="Times New Roman"/>
          <w:color w:val="000000"/>
          <w:lang w:val="es-CO"/>
        </w:rPr>
        <w:t xml:space="preserve">. </w:t>
      </w:r>
    </w:p>
    <w:p w14:paraId="6851C9B2"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Se multiplican los valores absolutos:&lt;&lt;MA_07_02_040.gif&gt;&gt;.</w:t>
      </w:r>
    </w:p>
    <w:p w14:paraId="24B39851" w14:textId="77777777" w:rsidR="009F4BEF" w:rsidRPr="00284C5A" w:rsidRDefault="009F4BEF" w:rsidP="009F4BEF">
      <w:pPr>
        <w:pStyle w:val="Prrafodelista"/>
        <w:numPr>
          <w:ilvl w:val="0"/>
          <w:numId w:val="21"/>
        </w:numPr>
        <w:spacing w:after="0"/>
        <w:rPr>
          <w:rFonts w:ascii="Times New Roman" w:hAnsi="Times New Roman"/>
          <w:color w:val="000000"/>
          <w:lang w:val="es-CO"/>
        </w:rPr>
      </w:pPr>
      <w:r w:rsidRPr="00284C5A">
        <w:rPr>
          <w:rFonts w:ascii="Times New Roman" w:hAnsi="Times New Roman"/>
          <w:color w:val="000000"/>
          <w:lang w:val="es-CO"/>
        </w:rPr>
        <w:t>Se coloca el signo del producto&lt;&lt;MA_07_02_041.gif&gt;&gt;, como los signos de los factores son diferentes, el producto es negativo.</w:t>
      </w:r>
    </w:p>
    <w:p w14:paraId="18E72F6C" w14:textId="77777777" w:rsidR="009F4BEF" w:rsidRPr="00284C5A" w:rsidRDefault="009F4BEF" w:rsidP="009F4BEF">
      <w:pPr>
        <w:pStyle w:val="Prrafodelista"/>
        <w:spacing w:after="0"/>
        <w:rPr>
          <w:rFonts w:ascii="Times New Roman" w:hAnsi="Times New Roman"/>
          <w:color w:val="000000"/>
          <w:lang w:val="es-CO"/>
        </w:rPr>
      </w:pPr>
    </w:p>
    <w:p w14:paraId="78130D76" w14:textId="77777777" w:rsidR="009F4BEF" w:rsidRPr="00284C5A" w:rsidRDefault="009F4BEF" w:rsidP="009F4BEF">
      <w:pPr>
        <w:pStyle w:val="Prrafodelista"/>
        <w:ind w:left="360"/>
        <w:rPr>
          <w:rFonts w:ascii="Times New Roman" w:hAnsi="Times New Roman"/>
          <w:color w:val="000000"/>
          <w:lang w:val="es-CO"/>
        </w:rPr>
      </w:pPr>
      <w:r w:rsidRPr="00284C5A">
        <w:rPr>
          <w:rFonts w:ascii="Times New Roman" w:hAnsi="Times New Roman"/>
          <w:color w:val="000000"/>
          <w:lang w:val="es-CO"/>
        </w:rPr>
        <w:t>Así, el estado de cuenta de Edna es ‒$1 200 000. El signo negativo del resultado indica que esa cantidad se retiró de la cuenta.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0A19F631" w14:textId="77777777" w:rsidTr="008C3FF8">
        <w:tc>
          <w:tcPr>
            <w:tcW w:w="8828" w:type="dxa"/>
            <w:gridSpan w:val="2"/>
            <w:shd w:val="clear" w:color="auto" w:fill="0D0D0D"/>
          </w:tcPr>
          <w:p w14:paraId="0DF84FCC"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4FC400A" w14:textId="77777777" w:rsidTr="008C3FF8">
        <w:tc>
          <w:tcPr>
            <w:tcW w:w="2547" w:type="dxa"/>
            <w:shd w:val="clear" w:color="auto" w:fill="auto"/>
          </w:tcPr>
          <w:p w14:paraId="2106684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0DDC3C2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6</w:t>
            </w:r>
          </w:p>
        </w:tc>
      </w:tr>
      <w:tr w:rsidR="009F4BEF" w:rsidRPr="00010B64" w14:paraId="0DAC2A1B" w14:textId="77777777" w:rsidTr="008C3FF8">
        <w:tc>
          <w:tcPr>
            <w:tcW w:w="2547" w:type="dxa"/>
            <w:shd w:val="clear" w:color="auto" w:fill="auto"/>
          </w:tcPr>
          <w:p w14:paraId="6C31AF5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4920E2D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Estados de cuenta</w:t>
            </w:r>
          </w:p>
        </w:tc>
      </w:tr>
      <w:tr w:rsidR="009F4BEF" w:rsidRPr="00010B64" w14:paraId="1876D71D" w14:textId="77777777" w:rsidTr="008C3FF8">
        <w:tc>
          <w:tcPr>
            <w:tcW w:w="2547" w:type="dxa"/>
            <w:shd w:val="clear" w:color="auto" w:fill="auto"/>
          </w:tcPr>
          <w:p w14:paraId="20D7FDE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Código Shutterstock (o URL o la ruta en AulaPlaneta)</w:t>
            </w:r>
          </w:p>
        </w:tc>
        <w:tc>
          <w:tcPr>
            <w:tcW w:w="6281" w:type="dxa"/>
            <w:shd w:val="clear" w:color="auto" w:fill="auto"/>
          </w:tcPr>
          <w:p w14:paraId="1934C504" w14:textId="77777777" w:rsidR="009F4BEF" w:rsidRPr="00AD2923" w:rsidRDefault="009F4BEF" w:rsidP="008C3FF8">
            <w:pPr>
              <w:spacing w:after="0"/>
              <w:rPr>
                <w:rFonts w:ascii="Times New Roman" w:hAnsi="Times New Roman"/>
                <w:color w:val="000000"/>
                <w:lang w:val="es-CO"/>
              </w:rPr>
            </w:pPr>
            <w:r w:rsidRPr="00010B64">
              <w:rPr>
                <w:rFonts w:ascii="Times New Roman" w:hAnsi="Times New Roman"/>
              </w:rPr>
              <w:object w:dxaOrig="14310" w:dyaOrig="5430" w14:anchorId="28AA58C1">
                <v:shape id="_x0000_i1028" type="#_x0000_t75" style="width:303pt;height:114.75pt" o:ole="">
                  <v:imagedata r:id="rId52" o:title=""/>
                </v:shape>
                <o:OLEObject Type="Embed" ProgID="PBrush" ShapeID="_x0000_i1028" DrawAspect="Content" ObjectID="_1492100838" r:id="rId53"/>
              </w:object>
            </w:r>
          </w:p>
        </w:tc>
      </w:tr>
      <w:tr w:rsidR="009F4BEF" w:rsidRPr="00010B64" w14:paraId="14EAFECD" w14:textId="77777777" w:rsidTr="008C3FF8">
        <w:tc>
          <w:tcPr>
            <w:tcW w:w="2547" w:type="dxa"/>
            <w:shd w:val="clear" w:color="auto" w:fill="auto"/>
          </w:tcPr>
          <w:p w14:paraId="222730E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548BDEB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En los recibos de caja y estados de cuenta, los débitos están representados con números negativos.</w:t>
            </w:r>
          </w:p>
        </w:tc>
      </w:tr>
    </w:tbl>
    <w:p w14:paraId="163DB16D" w14:textId="77777777" w:rsidR="009F4BEF" w:rsidRPr="00284C5A" w:rsidRDefault="009F4BEF" w:rsidP="009F4BEF">
      <w:pPr>
        <w:spacing w:after="0"/>
        <w:rPr>
          <w:rFonts w:ascii="Times New Roman" w:hAnsi="Times New Roman"/>
          <w:color w:val="000000"/>
          <w:lang w:val="es-CO"/>
        </w:rPr>
      </w:pPr>
    </w:p>
    <w:p w14:paraId="57CC69DA"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Dado que la multiplicación de números enteros se puede realizar con más de dos números, el proceso para realizarla se indica a continuación.</w:t>
      </w:r>
    </w:p>
    <w:p w14:paraId="5805C66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F4BEF" w:rsidRPr="00010B64" w14:paraId="6CC57780" w14:textId="77777777" w:rsidTr="008C3FF8">
        <w:tc>
          <w:tcPr>
            <w:tcW w:w="8978" w:type="dxa"/>
            <w:gridSpan w:val="2"/>
            <w:shd w:val="clear" w:color="auto" w:fill="000000"/>
          </w:tcPr>
          <w:p w14:paraId="709A5BE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0DFEE8D4" w14:textId="77777777" w:rsidTr="008C3FF8">
        <w:tc>
          <w:tcPr>
            <w:tcW w:w="2518" w:type="dxa"/>
            <w:shd w:val="clear" w:color="auto" w:fill="auto"/>
          </w:tcPr>
          <w:p w14:paraId="6E86529F"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6460" w:type="dxa"/>
            <w:shd w:val="clear" w:color="auto" w:fill="auto"/>
          </w:tcPr>
          <w:p w14:paraId="321C97F9"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¿Cómo multiplicar más de dos números enteros?</w:t>
            </w:r>
          </w:p>
        </w:tc>
      </w:tr>
      <w:tr w:rsidR="009F4BEF" w:rsidRPr="00010B64" w14:paraId="25595CCB" w14:textId="77777777" w:rsidTr="008C3FF8">
        <w:tc>
          <w:tcPr>
            <w:tcW w:w="2518" w:type="dxa"/>
            <w:shd w:val="clear" w:color="auto" w:fill="auto"/>
          </w:tcPr>
          <w:p w14:paraId="0736B76E"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6460" w:type="dxa"/>
            <w:shd w:val="clear" w:color="auto" w:fill="auto"/>
          </w:tcPr>
          <w:p w14:paraId="5927A318"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En una </w:t>
            </w:r>
            <w:r w:rsidRPr="00AD2923">
              <w:rPr>
                <w:rFonts w:ascii="Times New Roman" w:hAnsi="Times New Roman"/>
                <w:b/>
                <w:lang w:val="es-CO"/>
              </w:rPr>
              <w:t>multiplicación</w:t>
            </w:r>
            <w:r w:rsidRPr="00AD2923">
              <w:rPr>
                <w:rFonts w:ascii="Times New Roman" w:hAnsi="Times New Roman"/>
                <w:lang w:val="es-CO"/>
              </w:rPr>
              <w:t xml:space="preserve"> de números enteros con</w:t>
            </w:r>
            <w:r w:rsidRPr="00010B64">
              <w:rPr>
                <w:rFonts w:ascii="Times New Roman" w:hAnsi="Times New Roman"/>
                <w:lang w:val="es-CO"/>
              </w:rPr>
              <w:t xml:space="preserve"> </w:t>
            </w:r>
            <w:r w:rsidRPr="00AD2923">
              <w:rPr>
                <w:rFonts w:ascii="Times New Roman" w:hAnsi="Times New Roman"/>
                <w:b/>
                <w:lang w:val="es-CO"/>
              </w:rPr>
              <w:t>más de dos factores</w:t>
            </w:r>
            <w:r w:rsidRPr="00AD2923">
              <w:rPr>
                <w:rFonts w:ascii="Times New Roman" w:hAnsi="Times New Roman"/>
                <w:lang w:val="es-CO"/>
              </w:rPr>
              <w:t>, se multiplican los valores absolutos de los números y se coloca el signo del producto teniendo en cuenta que:</w:t>
            </w:r>
          </w:p>
          <w:p w14:paraId="60A8A908" w14:textId="77777777" w:rsidR="009F4BEF" w:rsidRPr="00AD2923" w:rsidRDefault="009F4BEF" w:rsidP="008C3FF8">
            <w:pPr>
              <w:spacing w:after="0"/>
              <w:rPr>
                <w:rFonts w:ascii="Times New Roman" w:hAnsi="Times New Roman"/>
                <w:lang w:val="es-CO"/>
              </w:rPr>
            </w:pPr>
          </w:p>
          <w:p w14:paraId="41698587" w14:textId="77777777" w:rsidR="009F4BEF" w:rsidRPr="00AD2923" w:rsidRDefault="009F4BEF" w:rsidP="008C3FF8">
            <w:pPr>
              <w:pStyle w:val="Prrafodelista"/>
              <w:numPr>
                <w:ilvl w:val="0"/>
                <w:numId w:val="32"/>
              </w:numPr>
              <w:spacing w:after="0"/>
              <w:rPr>
                <w:rFonts w:ascii="Times New Roman" w:hAnsi="Times New Roman"/>
                <w:lang w:val="es-CO"/>
              </w:rPr>
            </w:pPr>
            <w:r w:rsidRPr="00AD2923">
              <w:rPr>
                <w:rFonts w:ascii="Times New Roman" w:hAnsi="Times New Roman"/>
                <w:lang w:val="es-CO"/>
              </w:rPr>
              <w:t>Si el número de</w:t>
            </w:r>
            <w:r w:rsidRPr="00010B64">
              <w:rPr>
                <w:rFonts w:ascii="Times New Roman" w:hAnsi="Times New Roman"/>
                <w:lang w:val="es-CO"/>
              </w:rPr>
              <w:t xml:space="preserve"> </w:t>
            </w:r>
            <w:r w:rsidRPr="00AD2923">
              <w:rPr>
                <w:rFonts w:ascii="Times New Roman" w:hAnsi="Times New Roman"/>
                <w:b/>
                <w:lang w:val="es-CO"/>
              </w:rPr>
              <w:t>factores negativos es cero o par</w:t>
            </w:r>
            <w:r w:rsidRPr="00AD2923">
              <w:rPr>
                <w:rFonts w:ascii="Times New Roman" w:hAnsi="Times New Roman"/>
                <w:lang w:val="es-CO"/>
              </w:rPr>
              <w:t xml:space="preserve">, el producto es </w:t>
            </w:r>
            <w:r w:rsidRPr="00AD2923">
              <w:rPr>
                <w:rFonts w:ascii="Times New Roman" w:hAnsi="Times New Roman"/>
                <w:b/>
                <w:lang w:val="es-CO"/>
              </w:rPr>
              <w:t>positivo</w:t>
            </w:r>
            <w:r w:rsidRPr="00AD2923">
              <w:rPr>
                <w:rFonts w:ascii="Times New Roman" w:hAnsi="Times New Roman"/>
                <w:lang w:val="es-CO"/>
              </w:rPr>
              <w:t>.</w:t>
            </w:r>
          </w:p>
          <w:p w14:paraId="08345BEC" w14:textId="77777777" w:rsidR="009F4BEF" w:rsidRPr="00AD2923" w:rsidRDefault="009F4BEF" w:rsidP="008C3FF8">
            <w:pPr>
              <w:spacing w:after="0"/>
              <w:ind w:left="379"/>
              <w:rPr>
                <w:rFonts w:ascii="Times New Roman" w:hAnsi="Times New Roman"/>
                <w:lang w:val="es-CO"/>
              </w:rPr>
            </w:pPr>
          </w:p>
          <w:p w14:paraId="5BB711F9" w14:textId="77777777" w:rsidR="009F4BEF" w:rsidRPr="00010B64" w:rsidRDefault="009F4BEF" w:rsidP="008C3FF8">
            <w:pPr>
              <w:pStyle w:val="Prrafodelista"/>
              <w:numPr>
                <w:ilvl w:val="0"/>
                <w:numId w:val="31"/>
              </w:numPr>
              <w:spacing w:after="0"/>
              <w:rPr>
                <w:rFonts w:ascii="Times New Roman" w:hAnsi="Times New Roman"/>
                <w:lang w:val="es-CO"/>
              </w:rPr>
            </w:pPr>
            <w:r w:rsidRPr="00010B64">
              <w:rPr>
                <w:rFonts w:ascii="Times New Roman" w:hAnsi="Times New Roman"/>
                <w:lang w:val="es-CO"/>
              </w:rPr>
              <w:t>&lt;&lt;MA_07_02_042.gif&gt;&gt;</w:t>
            </w:r>
          </w:p>
          <w:p w14:paraId="193961DD" w14:textId="77777777" w:rsidR="009F4BEF" w:rsidRPr="00010B64" w:rsidRDefault="009F4BEF" w:rsidP="008C3FF8">
            <w:pPr>
              <w:pStyle w:val="Prrafodelista"/>
              <w:numPr>
                <w:ilvl w:val="0"/>
                <w:numId w:val="31"/>
              </w:numPr>
              <w:spacing w:after="0"/>
              <w:rPr>
                <w:rFonts w:ascii="Times New Roman" w:hAnsi="Times New Roman"/>
                <w:lang w:val="es-CO"/>
              </w:rPr>
            </w:pPr>
            <w:r w:rsidRPr="00010B64">
              <w:rPr>
                <w:rFonts w:ascii="Times New Roman" w:hAnsi="Times New Roman"/>
                <w:lang w:val="es-CO"/>
              </w:rPr>
              <w:t>&lt;&lt;MA_07_02_043.gif&gt;&gt;</w:t>
            </w:r>
          </w:p>
          <w:p w14:paraId="496C1E0C" w14:textId="77777777" w:rsidR="009F4BEF" w:rsidRPr="00010B64" w:rsidRDefault="009F4BEF" w:rsidP="008C3FF8">
            <w:pPr>
              <w:pStyle w:val="Prrafodelista"/>
              <w:numPr>
                <w:ilvl w:val="0"/>
                <w:numId w:val="31"/>
              </w:numPr>
              <w:spacing w:after="0"/>
              <w:rPr>
                <w:rFonts w:ascii="Times New Roman" w:hAnsi="Times New Roman"/>
                <w:color w:val="000000"/>
                <w:lang w:val="es-CO"/>
              </w:rPr>
            </w:pPr>
            <w:r w:rsidRPr="00010B64">
              <w:rPr>
                <w:rFonts w:ascii="Times New Roman" w:hAnsi="Times New Roman"/>
                <w:color w:val="000000"/>
                <w:lang w:val="es-CO"/>
              </w:rPr>
              <w:t>&lt;&lt;MA_07_02_044.gif&gt;&gt;</w:t>
            </w:r>
          </w:p>
          <w:p w14:paraId="53C98621" w14:textId="77777777" w:rsidR="009F4BEF" w:rsidRPr="00AD2923" w:rsidRDefault="009F4BEF" w:rsidP="008C3FF8">
            <w:pPr>
              <w:pStyle w:val="Prrafodelista"/>
              <w:numPr>
                <w:ilvl w:val="0"/>
                <w:numId w:val="32"/>
              </w:numPr>
              <w:spacing w:after="0"/>
              <w:rPr>
                <w:rFonts w:ascii="Times New Roman" w:hAnsi="Times New Roman"/>
                <w:lang w:val="es-CO"/>
              </w:rPr>
            </w:pPr>
            <w:r w:rsidRPr="00AD2923">
              <w:rPr>
                <w:rFonts w:ascii="Times New Roman" w:hAnsi="Times New Roman"/>
                <w:lang w:val="es-CO"/>
              </w:rPr>
              <w:t>Si el número de</w:t>
            </w:r>
            <w:r w:rsidRPr="00010B64">
              <w:rPr>
                <w:rFonts w:ascii="Times New Roman" w:hAnsi="Times New Roman"/>
                <w:lang w:val="es-CO"/>
              </w:rPr>
              <w:t xml:space="preserve"> </w:t>
            </w:r>
            <w:r w:rsidRPr="00AD2923">
              <w:rPr>
                <w:rFonts w:ascii="Times New Roman" w:hAnsi="Times New Roman"/>
                <w:b/>
                <w:lang w:val="es-CO"/>
              </w:rPr>
              <w:t>factores negativos es impar</w:t>
            </w:r>
            <w:r w:rsidRPr="00AD2923">
              <w:rPr>
                <w:rFonts w:ascii="Times New Roman" w:hAnsi="Times New Roman"/>
                <w:lang w:val="es-CO"/>
              </w:rPr>
              <w:t xml:space="preserve">, el producto es </w:t>
            </w:r>
            <w:r w:rsidRPr="00AD2923">
              <w:rPr>
                <w:rFonts w:ascii="Times New Roman" w:hAnsi="Times New Roman"/>
                <w:b/>
                <w:lang w:val="es-CO"/>
              </w:rPr>
              <w:t>negativo</w:t>
            </w:r>
            <w:r w:rsidRPr="00AD2923">
              <w:rPr>
                <w:rFonts w:ascii="Times New Roman" w:hAnsi="Times New Roman"/>
                <w:lang w:val="es-CO"/>
              </w:rPr>
              <w:t>.</w:t>
            </w:r>
          </w:p>
          <w:p w14:paraId="752B7CAC" w14:textId="77777777" w:rsidR="009F4BEF" w:rsidRPr="00AD2923" w:rsidRDefault="009F4BEF" w:rsidP="008C3FF8">
            <w:pPr>
              <w:spacing w:after="0"/>
              <w:ind w:left="379"/>
              <w:rPr>
                <w:rFonts w:ascii="Times New Roman" w:hAnsi="Times New Roman"/>
                <w:lang w:val="es-CO"/>
              </w:rPr>
            </w:pPr>
          </w:p>
          <w:p w14:paraId="205AC6C6" w14:textId="77777777" w:rsidR="009F4BEF" w:rsidRPr="00010B64" w:rsidRDefault="009F4BEF" w:rsidP="008C3FF8">
            <w:pPr>
              <w:pStyle w:val="Prrafodelista"/>
              <w:numPr>
                <w:ilvl w:val="0"/>
                <w:numId w:val="31"/>
              </w:numPr>
              <w:spacing w:after="0"/>
              <w:rPr>
                <w:rFonts w:ascii="Times New Roman" w:hAnsi="Times New Roman"/>
                <w:lang w:val="es-CO"/>
              </w:rPr>
            </w:pPr>
            <w:r w:rsidRPr="00010B64">
              <w:rPr>
                <w:rFonts w:ascii="Times New Roman" w:hAnsi="Times New Roman"/>
                <w:lang w:val="es-CO"/>
              </w:rPr>
              <w:t>&lt;&lt;MA_07_02_045.gif&gt;&gt;</w:t>
            </w:r>
          </w:p>
          <w:p w14:paraId="5588702C" w14:textId="77777777" w:rsidR="009F4BEF" w:rsidRPr="00010B64" w:rsidRDefault="009F4BEF" w:rsidP="008C3FF8">
            <w:pPr>
              <w:pStyle w:val="Prrafodelista"/>
              <w:numPr>
                <w:ilvl w:val="0"/>
                <w:numId w:val="31"/>
              </w:numPr>
              <w:spacing w:after="0"/>
              <w:rPr>
                <w:rFonts w:ascii="Times New Roman" w:hAnsi="Times New Roman"/>
                <w:color w:val="000000"/>
                <w:lang w:val="es-CO"/>
              </w:rPr>
            </w:pPr>
            <w:r w:rsidRPr="00010B64">
              <w:rPr>
                <w:rFonts w:ascii="Times New Roman" w:hAnsi="Times New Roman"/>
                <w:color w:val="000000"/>
                <w:lang w:val="es-CO"/>
              </w:rPr>
              <w:t>&lt;&lt;MA_07_02_046.gif&gt;&gt;</w:t>
            </w:r>
          </w:p>
          <w:p w14:paraId="6E442472" w14:textId="77777777" w:rsidR="009F4BEF" w:rsidRPr="008C3FF8" w:rsidRDefault="009F4BEF" w:rsidP="008C3FF8">
            <w:pPr>
              <w:spacing w:after="0"/>
              <w:rPr>
                <w:rFonts w:ascii="Times New Roman" w:hAnsi="Times New Roman"/>
                <w:lang w:val="es-MX"/>
              </w:rPr>
            </w:pPr>
          </w:p>
          <w:p w14:paraId="473708CC"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Debe tenerse en cuenta que si todos los factores son positivos, el producto siempre es positivo.</w:t>
            </w:r>
          </w:p>
        </w:tc>
      </w:tr>
    </w:tbl>
    <w:p w14:paraId="704993B0" w14:textId="77777777" w:rsidR="009F4BEF"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74F7AF58" w14:textId="77777777" w:rsidTr="008C3FF8">
        <w:tc>
          <w:tcPr>
            <w:tcW w:w="8828" w:type="dxa"/>
            <w:gridSpan w:val="2"/>
            <w:shd w:val="clear" w:color="auto" w:fill="000000"/>
          </w:tcPr>
          <w:p w14:paraId="51B3ACC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65E34D25" w14:textId="77777777" w:rsidTr="008C3FF8">
        <w:tc>
          <w:tcPr>
            <w:tcW w:w="2469" w:type="dxa"/>
            <w:shd w:val="clear" w:color="auto" w:fill="auto"/>
          </w:tcPr>
          <w:p w14:paraId="5D0EC27F"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1A4861F9"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MA_07_02_CO_REC120</w:t>
            </w:r>
          </w:p>
        </w:tc>
      </w:tr>
      <w:tr w:rsidR="009F4BEF" w:rsidRPr="00010B64" w14:paraId="30EC4952" w14:textId="77777777" w:rsidTr="008C3FF8">
        <w:tc>
          <w:tcPr>
            <w:tcW w:w="2469" w:type="dxa"/>
            <w:shd w:val="clear" w:color="auto" w:fill="auto"/>
          </w:tcPr>
          <w:p w14:paraId="5C136D6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705967B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Refuerza tu aprendizaje: multiplica números enteros</w:t>
            </w:r>
          </w:p>
        </w:tc>
      </w:tr>
      <w:tr w:rsidR="009F4BEF" w:rsidRPr="00010B64" w14:paraId="406E52CE" w14:textId="77777777" w:rsidTr="008C3FF8">
        <w:tc>
          <w:tcPr>
            <w:tcW w:w="2469" w:type="dxa"/>
            <w:shd w:val="clear" w:color="auto" w:fill="auto"/>
          </w:tcPr>
          <w:p w14:paraId="73C59C0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7F000FE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reforzar la multiplicación de números enteros e identificar el signo del resultado.</w:t>
            </w:r>
          </w:p>
        </w:tc>
      </w:tr>
    </w:tbl>
    <w:p w14:paraId="636B6C7F" w14:textId="77777777" w:rsidR="009F4BEF" w:rsidRPr="00284C5A" w:rsidRDefault="009F4BEF" w:rsidP="009F4BEF">
      <w:pPr>
        <w:spacing w:after="0"/>
        <w:rPr>
          <w:rFonts w:ascii="Times New Roman" w:hAnsi="Times New Roman"/>
          <w:color w:val="000000"/>
          <w:lang w:val="es-CO"/>
        </w:rPr>
      </w:pPr>
    </w:p>
    <w:p w14:paraId="2B2E1ECD"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3.1 Las p</w:t>
      </w:r>
      <w:r w:rsidRPr="00284C5A">
        <w:rPr>
          <w:rFonts w:ascii="Times New Roman" w:hAnsi="Times New Roman"/>
          <w:b/>
        </w:rPr>
        <w:t>ropiedades de la multiplicación de números enteros</w:t>
      </w:r>
    </w:p>
    <w:p w14:paraId="23607012" w14:textId="77777777" w:rsidR="009F4BEF" w:rsidRPr="00284C5A" w:rsidRDefault="009F4BEF" w:rsidP="009F4BEF">
      <w:pPr>
        <w:spacing w:after="0"/>
        <w:rPr>
          <w:rFonts w:ascii="Times New Roman" w:hAnsi="Times New Roman"/>
          <w:color w:val="000000"/>
          <w:lang w:val="es-CO"/>
        </w:rPr>
      </w:pPr>
    </w:p>
    <w:p w14:paraId="45B834F6" w14:textId="77777777" w:rsidR="009F4BEF" w:rsidRPr="00284C5A" w:rsidRDefault="009F4BEF" w:rsidP="009F4BEF">
      <w:pPr>
        <w:spacing w:after="0"/>
        <w:jc w:val="both"/>
        <w:rPr>
          <w:rFonts w:ascii="Times New Roman" w:hAnsi="Times New Roman"/>
        </w:rPr>
      </w:pPr>
      <w:r w:rsidRPr="00284C5A">
        <w:rPr>
          <w:rFonts w:ascii="Times New Roman" w:hAnsi="Times New Roman"/>
        </w:rPr>
        <w:t xml:space="preserve">La multiplicación de números enteros cumple las propiedades clausurativa, conmutativa, asociativa, modulativa y distributiva con respecto a la adición y sustracción. </w:t>
      </w:r>
    </w:p>
    <w:p w14:paraId="46D493B7" w14:textId="77777777" w:rsidR="009F4BEF" w:rsidRPr="00284C5A" w:rsidRDefault="009F4BEF" w:rsidP="009F4BEF">
      <w:pPr>
        <w:spacing w:after="0"/>
        <w:jc w:val="both"/>
        <w:rPr>
          <w:rFonts w:ascii="Times New Roman" w:hAnsi="Times New Roman"/>
          <w:color w:val="000000"/>
          <w:lang w:val="es-CO"/>
        </w:rPr>
      </w:pPr>
    </w:p>
    <w:p w14:paraId="64339EDB"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lastRenderedPageBreak/>
        <w:t>En los siguientes ejemplos se puede identificar el uso</w:t>
      </w:r>
      <w:r>
        <w:rPr>
          <w:rFonts w:ascii="Times New Roman" w:hAnsi="Times New Roman"/>
          <w:color w:val="000000"/>
          <w:lang w:val="es-CO"/>
        </w:rPr>
        <w:t xml:space="preserve"> de</w:t>
      </w:r>
      <w:r w:rsidRPr="00284C5A">
        <w:rPr>
          <w:rFonts w:ascii="Times New Roman" w:hAnsi="Times New Roman"/>
          <w:color w:val="000000"/>
          <w:lang w:val="es-CO"/>
        </w:rPr>
        <w:t xml:space="preserve"> las propiedades de la multiplicación.</w:t>
      </w:r>
    </w:p>
    <w:p w14:paraId="2B622D6C"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2934"/>
        <w:gridCol w:w="4438"/>
      </w:tblGrid>
      <w:tr w:rsidR="009F4BEF" w:rsidRPr="00010B64" w14:paraId="1F2210D9" w14:textId="77777777" w:rsidTr="008C3FF8">
        <w:trPr>
          <w:trHeight w:val="320"/>
        </w:trPr>
        <w:tc>
          <w:tcPr>
            <w:tcW w:w="1456" w:type="dxa"/>
            <w:shd w:val="clear" w:color="auto" w:fill="auto"/>
          </w:tcPr>
          <w:p w14:paraId="7075575B"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2934" w:type="dxa"/>
            <w:shd w:val="clear" w:color="auto" w:fill="auto"/>
          </w:tcPr>
          <w:p w14:paraId="60A53711"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4438" w:type="dxa"/>
            <w:shd w:val="clear" w:color="auto" w:fill="auto"/>
          </w:tcPr>
          <w:p w14:paraId="3D3E6E81"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6D39D1C7" w14:textId="77777777" w:rsidTr="008C3FF8">
        <w:tc>
          <w:tcPr>
            <w:tcW w:w="1456" w:type="dxa"/>
            <w:shd w:val="clear" w:color="auto" w:fill="auto"/>
          </w:tcPr>
          <w:p w14:paraId="78ED215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Clausurativa</w:t>
            </w:r>
          </w:p>
        </w:tc>
        <w:tc>
          <w:tcPr>
            <w:tcW w:w="2934" w:type="dxa"/>
            <w:shd w:val="clear" w:color="auto" w:fill="auto"/>
          </w:tcPr>
          <w:p w14:paraId="3C24A52D"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El producto de dos o más números enteros, siempre es un número entero.</w:t>
            </w:r>
          </w:p>
          <w:p w14:paraId="64E18D61" w14:textId="77777777" w:rsidR="009F4BEF" w:rsidRPr="00AD2923" w:rsidRDefault="009F4BEF" w:rsidP="008C3FF8">
            <w:pPr>
              <w:spacing w:after="0"/>
              <w:rPr>
                <w:rFonts w:ascii="Times New Roman" w:hAnsi="Times New Roman"/>
                <w:color w:val="000000"/>
                <w:lang w:val="es-CO"/>
              </w:rPr>
            </w:pPr>
          </w:p>
          <w:p w14:paraId="3BF9C0D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&lt;&lt;MA_07_02_047.gif&gt;&gt;,</w:t>
            </w:r>
            <w:r w:rsidRPr="00AD2923">
              <w:rPr>
                <w:rFonts w:ascii="Times New Roman" w:hAnsi="Times New Roman"/>
                <w:color w:val="000000"/>
                <w:lang w:val="es-CO"/>
              </w:rPr>
              <w:t xml:space="preserve"> entonces</w:t>
            </w:r>
          </w:p>
          <w:p w14:paraId="7768DD6F"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&lt;&lt;MA_07_02_048.gif&gt;&gt;.</w:t>
            </w:r>
          </w:p>
          <w:p w14:paraId="0D03F4E5" w14:textId="77777777" w:rsidR="009F4BEF" w:rsidRPr="00AD2923" w:rsidRDefault="009F4BEF" w:rsidP="008C3FF8">
            <w:pPr>
              <w:spacing w:after="0"/>
              <w:jc w:val="center"/>
              <w:rPr>
                <w:rFonts w:ascii="Times New Roman" w:hAnsi="Times New Roman"/>
                <w:b/>
                <w:color w:val="000000"/>
                <w:lang w:val="es-CO"/>
              </w:rPr>
            </w:pPr>
          </w:p>
        </w:tc>
        <w:tc>
          <w:tcPr>
            <w:tcW w:w="4438" w:type="dxa"/>
            <w:shd w:val="clear" w:color="auto" w:fill="auto"/>
          </w:tcPr>
          <w:p w14:paraId="6BD6BB8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9 (‒13) = ‒117 y </w:t>
            </w:r>
            <w:r w:rsidRPr="00010B64">
              <w:rPr>
                <w:rFonts w:ascii="Times New Roman" w:hAnsi="Times New Roman"/>
                <w:color w:val="000000"/>
                <w:lang w:val="es-CO"/>
              </w:rPr>
              <w:t>&lt;&lt;MA_07_02_049.gif&gt;&gt;</w:t>
            </w:r>
          </w:p>
          <w:p w14:paraId="27E5D934"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&lt;&lt;MA_07_02_050.gif&gt;&gt;y &lt;&lt;MA_07_02_051.gif&gt;&gt;</w:t>
            </w:r>
          </w:p>
          <w:p w14:paraId="37CA76BC"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−2 (−5) = 10 y </w:t>
            </w:r>
            <w:r w:rsidRPr="00010B64">
              <w:rPr>
                <w:rFonts w:ascii="Times New Roman" w:hAnsi="Times New Roman"/>
                <w:color w:val="000000"/>
                <w:lang w:val="es-CO"/>
              </w:rPr>
              <w:t>&lt;&lt;MA_07_02_052.gif&gt;&gt;</w:t>
            </w:r>
          </w:p>
        </w:tc>
      </w:tr>
      <w:tr w:rsidR="009F4BEF" w:rsidRPr="00010B64" w14:paraId="4CAAEF27" w14:textId="77777777" w:rsidTr="008C3FF8">
        <w:tc>
          <w:tcPr>
            <w:tcW w:w="1456" w:type="dxa"/>
            <w:shd w:val="clear" w:color="auto" w:fill="auto"/>
          </w:tcPr>
          <w:p w14:paraId="5E31A41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Conmutativa</w:t>
            </w:r>
          </w:p>
        </w:tc>
        <w:tc>
          <w:tcPr>
            <w:tcW w:w="2934" w:type="dxa"/>
            <w:shd w:val="clear" w:color="auto" w:fill="auto"/>
          </w:tcPr>
          <w:p w14:paraId="31702C3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Al cambiar el orden de los factores, en una multiplicación, el producto es el mismo.</w:t>
            </w:r>
          </w:p>
          <w:p w14:paraId="375D267A" w14:textId="77777777" w:rsidR="009F4BEF" w:rsidRPr="00AD2923" w:rsidRDefault="009F4BEF" w:rsidP="008C3FF8">
            <w:pPr>
              <w:spacing w:after="0"/>
              <w:rPr>
                <w:rFonts w:ascii="Times New Roman" w:hAnsi="Times New Roman"/>
                <w:color w:val="000000"/>
                <w:lang w:val="es-CO"/>
              </w:rPr>
            </w:pPr>
          </w:p>
          <w:p w14:paraId="0B99F0C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&lt;&lt;MA_07_02_053.gif&gt;&gt;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2BB62589"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 xml:space="preserve"> &lt;&lt;MA_07_02_054.gif&gt;&gt;</w:t>
            </w:r>
          </w:p>
          <w:p w14:paraId="05CAB132" w14:textId="77777777" w:rsidR="009F4BEF" w:rsidRPr="00AD2923" w:rsidRDefault="009F4BEF" w:rsidP="008C3FF8">
            <w:pPr>
              <w:spacing w:after="0"/>
              <w:jc w:val="center"/>
              <w:rPr>
                <w:rFonts w:ascii="Times New Roman" w:hAnsi="Times New Roman"/>
                <w:color w:val="000000"/>
                <w:lang w:val="es-CO"/>
              </w:rPr>
            </w:pPr>
          </w:p>
        </w:tc>
        <w:tc>
          <w:tcPr>
            <w:tcW w:w="4438" w:type="dxa"/>
            <w:shd w:val="clear" w:color="auto" w:fill="auto"/>
          </w:tcPr>
          <w:p w14:paraId="4BFC7606"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&lt;&lt;MA_07_02_055.gif&gt;&gt;</w:t>
            </w:r>
          </w:p>
          <w:p w14:paraId="2F489A20"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&lt;&lt;MA_07_02_056.gif&gt;&gt;</w:t>
            </w:r>
          </w:p>
          <w:p w14:paraId="0F4D7E37"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Así,</w:t>
            </w:r>
          </w:p>
          <w:p w14:paraId="2AEFCD7D"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&lt;&lt;MA_07_02_057.gif&gt;&gt;</w:t>
            </w:r>
          </w:p>
        </w:tc>
      </w:tr>
      <w:tr w:rsidR="009F4BEF" w:rsidRPr="00010B64" w14:paraId="2EB72D7A" w14:textId="77777777" w:rsidTr="008C3FF8">
        <w:tc>
          <w:tcPr>
            <w:tcW w:w="1456" w:type="dxa"/>
            <w:shd w:val="clear" w:color="auto" w:fill="auto"/>
          </w:tcPr>
          <w:p w14:paraId="54A5949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Asociativa</w:t>
            </w:r>
          </w:p>
        </w:tc>
        <w:tc>
          <w:tcPr>
            <w:tcW w:w="2934" w:type="dxa"/>
            <w:shd w:val="clear" w:color="auto" w:fill="auto"/>
          </w:tcPr>
          <w:p w14:paraId="6F42547F"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El modo en el que se agrupan los factores de una multiplicación, constituida por tres o más números, no cambia el producto.</w:t>
            </w:r>
          </w:p>
          <w:p w14:paraId="5EB07EB3" w14:textId="77777777" w:rsidR="009F4BEF" w:rsidRPr="00AD2923" w:rsidRDefault="009F4BEF" w:rsidP="008C3FF8">
            <w:pPr>
              <w:spacing w:after="0"/>
              <w:jc w:val="both"/>
              <w:rPr>
                <w:rFonts w:ascii="Times New Roman" w:hAnsi="Times New Roman"/>
                <w:color w:val="000000"/>
                <w:lang w:val="es-CO"/>
              </w:rPr>
            </w:pPr>
          </w:p>
          <w:p w14:paraId="33F98EE4"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&lt;&lt;MA_07_02_058.gif&gt;&gt;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07EB8FF5"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&lt;&lt;MA_07_02_059.gif&gt;&gt;</w:t>
            </w:r>
          </w:p>
        </w:tc>
        <w:tc>
          <w:tcPr>
            <w:tcW w:w="4438" w:type="dxa"/>
            <w:shd w:val="clear" w:color="auto" w:fill="auto"/>
          </w:tcPr>
          <w:p w14:paraId="72FE5649"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&lt;&lt;MA_07_02_060.gif&gt;&gt;</w:t>
            </w:r>
          </w:p>
          <w:p w14:paraId="224115C6"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&lt;&lt;MA_07_02_061.gif&gt;&gt;</w:t>
            </w:r>
          </w:p>
          <w:p w14:paraId="35ED0C1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Así,</w:t>
            </w:r>
          </w:p>
          <w:p w14:paraId="61F5D347"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&lt;&lt;MA_07_02_062.gif&gt;&gt;</w:t>
            </w:r>
          </w:p>
        </w:tc>
      </w:tr>
      <w:tr w:rsidR="009F4BEF" w:rsidRPr="00010B64" w14:paraId="2CAD0E53" w14:textId="77777777" w:rsidTr="008C3FF8">
        <w:tc>
          <w:tcPr>
            <w:tcW w:w="1456" w:type="dxa"/>
            <w:shd w:val="clear" w:color="auto" w:fill="auto"/>
          </w:tcPr>
          <w:p w14:paraId="44585D4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Modulativa</w:t>
            </w:r>
          </w:p>
        </w:tc>
        <w:tc>
          <w:tcPr>
            <w:tcW w:w="2934" w:type="dxa"/>
            <w:shd w:val="clear" w:color="auto" w:fill="auto"/>
          </w:tcPr>
          <w:p w14:paraId="0CFEB92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Siendo el uno (1) el elemento neutro o módulo de la multiplicación, se cumple que al multiplicarlo con cualquier número entero el resultado es el mismo número entero.</w:t>
            </w:r>
          </w:p>
          <w:p w14:paraId="23127AB1" w14:textId="77777777" w:rsidR="009F4BEF" w:rsidRPr="00AD2923" w:rsidRDefault="009F4BEF" w:rsidP="008C3FF8">
            <w:pPr>
              <w:spacing w:after="0"/>
              <w:rPr>
                <w:rFonts w:ascii="Times New Roman" w:hAnsi="Times New Roman"/>
                <w:color w:val="000000"/>
                <w:lang w:val="es-CO"/>
              </w:rPr>
            </w:pPr>
          </w:p>
          <w:p w14:paraId="16F9AA8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Si</w:t>
            </w:r>
            <w:r w:rsidRPr="00010B64">
              <w:rPr>
                <w:rFonts w:ascii="Times New Roman" w:hAnsi="Times New Roman"/>
                <w:color w:val="000000"/>
                <w:lang w:val="es-CO"/>
              </w:rPr>
              <w:t>&lt;&lt;MA_07_02_063.gif&gt;&gt;,</w:t>
            </w:r>
            <w:r w:rsidRPr="00AD2923">
              <w:rPr>
                <w:rFonts w:ascii="Times New Roman" w:hAnsi="Times New Roman"/>
                <w:color w:val="000000"/>
                <w:lang w:val="es-CO"/>
              </w:rPr>
              <w:t xml:space="preserve"> entonces </w:t>
            </w:r>
          </w:p>
          <w:p w14:paraId="030EADF2"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&lt;&lt;MA_07_02_064.gif&gt;&gt;</w:t>
            </w:r>
          </w:p>
          <w:p w14:paraId="6533CE4A" w14:textId="77777777" w:rsidR="009F4BEF" w:rsidRPr="00AD2923" w:rsidRDefault="009F4BEF" w:rsidP="008C3FF8">
            <w:pPr>
              <w:spacing w:after="0"/>
              <w:jc w:val="center"/>
              <w:rPr>
                <w:rFonts w:ascii="Times New Roman" w:hAnsi="Times New Roman"/>
                <w:color w:val="000000"/>
                <w:lang w:val="es-CO"/>
              </w:rPr>
            </w:pPr>
          </w:p>
        </w:tc>
        <w:tc>
          <w:tcPr>
            <w:tcW w:w="4438" w:type="dxa"/>
            <w:shd w:val="clear" w:color="auto" w:fill="auto"/>
          </w:tcPr>
          <w:p w14:paraId="0F7DE1A0"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&lt;&lt;MA_07_02_065.gif&gt;&gt;</w:t>
            </w:r>
          </w:p>
          <w:p w14:paraId="6B458174"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&lt;&lt;MA_07_02_066.gif&gt;&gt;</w:t>
            </w:r>
          </w:p>
          <w:p w14:paraId="6484202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Así,</w:t>
            </w:r>
          </w:p>
          <w:p w14:paraId="3BD31A84"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&lt;&lt;MA_07_02_067.gif&gt;&gt;</w:t>
            </w:r>
          </w:p>
        </w:tc>
      </w:tr>
      <w:tr w:rsidR="009F4BEF" w:rsidRPr="00010B64" w14:paraId="246558AD" w14:textId="77777777" w:rsidTr="008C3FF8">
        <w:tc>
          <w:tcPr>
            <w:tcW w:w="1456" w:type="dxa"/>
            <w:shd w:val="clear" w:color="auto" w:fill="auto"/>
          </w:tcPr>
          <w:p w14:paraId="060B4DDD"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Del </w:t>
            </w:r>
            <w:r w:rsidRPr="00AD2923">
              <w:rPr>
                <w:rFonts w:ascii="Times New Roman" w:hAnsi="Times New Roman"/>
                <w:color w:val="000000"/>
                <w:lang w:val="es-CO"/>
              </w:rPr>
              <w:lastRenderedPageBreak/>
              <w:t>elemento nulo</w:t>
            </w:r>
          </w:p>
        </w:tc>
        <w:tc>
          <w:tcPr>
            <w:tcW w:w="2934" w:type="dxa"/>
            <w:shd w:val="clear" w:color="auto" w:fill="auto"/>
          </w:tcPr>
          <w:p w14:paraId="7AB6C43D"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lastRenderedPageBreak/>
              <w:t xml:space="preserve">Al multiplicar un número </w:t>
            </w:r>
            <w:r w:rsidRPr="00AD2923">
              <w:rPr>
                <w:rFonts w:ascii="Times New Roman" w:hAnsi="Times New Roman"/>
                <w:color w:val="000000"/>
                <w:lang w:val="es-CO"/>
              </w:rPr>
              <w:lastRenderedPageBreak/>
              <w:t>entero por cero el resultado siempre es cero.</w:t>
            </w:r>
          </w:p>
          <w:p w14:paraId="509357C3" w14:textId="77777777" w:rsidR="009F4BEF" w:rsidRPr="00AD2923" w:rsidRDefault="009F4BEF" w:rsidP="008C3FF8">
            <w:pPr>
              <w:spacing w:after="0"/>
              <w:rPr>
                <w:rFonts w:ascii="Times New Roman" w:hAnsi="Times New Roman"/>
                <w:color w:val="000000"/>
                <w:lang w:val="es-CO"/>
              </w:rPr>
            </w:pPr>
          </w:p>
          <w:p w14:paraId="3F9ABA91"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010B64">
              <w:rPr>
                <w:rFonts w:ascii="Times New Roman" w:hAnsi="Times New Roman"/>
                <w:color w:val="000000"/>
                <w:lang w:val="es-CO"/>
              </w:rPr>
              <w:t>&lt;&lt;MA_07_02_068.gif&gt;&gt;</w:t>
            </w:r>
          </w:p>
          <w:p w14:paraId="2DF427A4" w14:textId="77777777" w:rsidR="009F4BEF" w:rsidRPr="00AD2923" w:rsidRDefault="009F4BEF" w:rsidP="008C3FF8">
            <w:pPr>
              <w:spacing w:after="0"/>
              <w:rPr>
                <w:rFonts w:ascii="Times New Roman" w:hAnsi="Times New Roman"/>
                <w:color w:val="000000"/>
                <w:lang w:val="es-CO"/>
              </w:rPr>
            </w:pPr>
          </w:p>
        </w:tc>
        <w:tc>
          <w:tcPr>
            <w:tcW w:w="4438" w:type="dxa"/>
            <w:shd w:val="clear" w:color="auto" w:fill="auto"/>
          </w:tcPr>
          <w:p w14:paraId="0AA185B0"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lastRenderedPageBreak/>
              <w:t>&lt;&lt;MA_07_02_069.gif&gt;&gt;</w:t>
            </w:r>
          </w:p>
          <w:p w14:paraId="719272DF"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lastRenderedPageBreak/>
              <w:t>&lt;&lt;MA_07_02_070.gif&gt;&gt;</w:t>
            </w:r>
          </w:p>
          <w:p w14:paraId="1A4DCF39"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Así,</w:t>
            </w:r>
          </w:p>
          <w:p w14:paraId="36137B13"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&lt;&lt;MA_07_02_071.gif&gt;&gt;</w:t>
            </w:r>
          </w:p>
        </w:tc>
      </w:tr>
      <w:tr w:rsidR="009F4BEF" w:rsidRPr="00010B64" w14:paraId="599069C3" w14:textId="77777777" w:rsidTr="008C3FF8">
        <w:tc>
          <w:tcPr>
            <w:tcW w:w="1456" w:type="dxa"/>
            <w:shd w:val="clear" w:color="auto" w:fill="auto"/>
          </w:tcPr>
          <w:p w14:paraId="5F07B75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lastRenderedPageBreak/>
              <w:t>Distributiva respecto a la adición</w:t>
            </w:r>
          </w:p>
        </w:tc>
        <w:tc>
          <w:tcPr>
            <w:tcW w:w="2934" w:type="dxa"/>
            <w:shd w:val="clear" w:color="auto" w:fill="auto"/>
          </w:tcPr>
          <w:p w14:paraId="46118449" w14:textId="77777777" w:rsidR="009F4BEF" w:rsidRPr="00AD2923" w:rsidRDefault="009F4BEF" w:rsidP="008C3FF8">
            <w:pPr>
              <w:spacing w:after="0"/>
              <w:jc w:val="both"/>
              <w:rPr>
                <w:rFonts w:ascii="Times New Roman" w:hAnsi="Times New Roman"/>
                <w:color w:val="000000"/>
                <w:lang w:val="es-CO"/>
              </w:rPr>
            </w:pPr>
            <w:r w:rsidRPr="008C3FF8">
              <w:rPr>
                <w:rFonts w:ascii="Times New Roman" w:hAnsi="Times New Roman"/>
                <w:lang w:val="es-MX"/>
              </w:rPr>
              <w:t>La</w:t>
            </w:r>
            <w:r w:rsidRPr="00AD2923">
              <w:rPr>
                <w:rFonts w:ascii="Times New Roman" w:hAnsi="Times New Roman"/>
                <w:color w:val="000000"/>
                <w:lang w:val="es-CO"/>
              </w:rPr>
              <w:t xml:space="preserve"> multiplicación de</w:t>
            </w:r>
            <w:r w:rsidRPr="008C3FF8">
              <w:rPr>
                <w:rFonts w:ascii="Times New Roman" w:hAnsi="Times New Roman"/>
                <w:color w:val="000000"/>
                <w:lang w:val="es-MX"/>
              </w:rPr>
              <w:t xml:space="preserve"> un número por la suma de otros es igual a la suma de los productos del número por cada sumando de la adición. </w:t>
            </w:r>
          </w:p>
          <w:p w14:paraId="290CABC7" w14:textId="77777777" w:rsidR="009F4BEF" w:rsidRPr="00AD2923" w:rsidRDefault="009F4BEF" w:rsidP="008C3FF8">
            <w:pPr>
              <w:spacing w:after="0"/>
              <w:jc w:val="center"/>
              <w:rPr>
                <w:rFonts w:ascii="Times New Roman" w:hAnsi="Times New Roman"/>
                <w:color w:val="000000"/>
                <w:lang w:val="es-CO"/>
              </w:rPr>
            </w:pPr>
          </w:p>
          <w:p w14:paraId="6626C12A"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&lt;&lt;MA_07_02_072.gif&gt;&gt;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77CD5A38"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&lt;&lt;MA_07_02_073.gif&gt;&gt;</w:t>
            </w:r>
          </w:p>
        </w:tc>
        <w:tc>
          <w:tcPr>
            <w:tcW w:w="4438" w:type="dxa"/>
            <w:shd w:val="clear" w:color="auto" w:fill="auto"/>
          </w:tcPr>
          <w:p w14:paraId="1C0B211D" w14:textId="77777777" w:rsidR="009F4BEF" w:rsidRPr="00010B64" w:rsidRDefault="009F4BEF" w:rsidP="008C3FF8">
            <w:pPr>
              <w:spacing w:after="0"/>
              <w:jc w:val="center"/>
              <w:rPr>
                <w:rFonts w:ascii="Times New Roman" w:hAnsi="Times New Roman"/>
                <w:color w:val="000000"/>
              </w:rPr>
            </w:pPr>
            <w:r w:rsidRPr="00010B64">
              <w:rPr>
                <w:rFonts w:ascii="Times New Roman" w:hAnsi="Times New Roman"/>
                <w:color w:val="000000"/>
              </w:rPr>
              <w:t>&lt;&lt;MA_07_02_074.gif&gt;&gt;</w:t>
            </w:r>
          </w:p>
          <w:p w14:paraId="7202184B" w14:textId="77777777" w:rsidR="009F4BEF" w:rsidRPr="00010B64" w:rsidRDefault="009F4BEF" w:rsidP="008C3FF8">
            <w:pPr>
              <w:spacing w:after="0"/>
              <w:jc w:val="center"/>
              <w:rPr>
                <w:rFonts w:ascii="Times New Roman" w:hAnsi="Times New Roman"/>
                <w:color w:val="000000"/>
              </w:rPr>
            </w:pPr>
            <w:r w:rsidRPr="00010B64">
              <w:rPr>
                <w:rFonts w:ascii="Times New Roman" w:hAnsi="Times New Roman"/>
                <w:color w:val="000000"/>
              </w:rPr>
              <w:t>&lt;&lt;MA_07_02_075.gif&gt;&gt;</w:t>
            </w:r>
          </w:p>
          <w:p w14:paraId="556AEF61"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Así,</w:t>
            </w:r>
          </w:p>
          <w:p w14:paraId="026E3914"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&lt;&lt;MA_07_02_076.gif&gt;&gt;</w:t>
            </w:r>
          </w:p>
        </w:tc>
      </w:tr>
      <w:tr w:rsidR="009F4BEF" w:rsidRPr="00010B64" w14:paraId="25C9104C" w14:textId="77777777" w:rsidTr="008C3FF8">
        <w:tc>
          <w:tcPr>
            <w:tcW w:w="1456" w:type="dxa"/>
            <w:shd w:val="clear" w:color="auto" w:fill="auto"/>
          </w:tcPr>
          <w:p w14:paraId="1436523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Distributiva respecto a la sustracción</w:t>
            </w:r>
          </w:p>
        </w:tc>
        <w:tc>
          <w:tcPr>
            <w:tcW w:w="2934" w:type="dxa"/>
            <w:shd w:val="clear" w:color="auto" w:fill="auto"/>
          </w:tcPr>
          <w:p w14:paraId="02FC891C" w14:textId="77777777" w:rsidR="009F4BEF" w:rsidRPr="008C3FF8" w:rsidRDefault="009F4BEF" w:rsidP="008C3FF8">
            <w:pPr>
              <w:spacing w:after="0"/>
              <w:rPr>
                <w:rFonts w:ascii="Times New Roman" w:hAnsi="Times New Roman"/>
                <w:color w:val="000000"/>
                <w:lang w:val="es-MX"/>
              </w:rPr>
            </w:pPr>
            <w:r w:rsidRPr="00AD2923">
              <w:rPr>
                <w:rFonts w:ascii="Times New Roman" w:hAnsi="Times New Roman"/>
                <w:color w:val="000000"/>
                <w:lang w:val="es-CO"/>
              </w:rPr>
              <w:t>La multiplicación de</w:t>
            </w:r>
            <w:r w:rsidRPr="008C3FF8">
              <w:rPr>
                <w:rFonts w:ascii="Times New Roman" w:hAnsi="Times New Roman"/>
                <w:color w:val="000000"/>
                <w:lang w:val="es-MX"/>
              </w:rPr>
              <w:t xml:space="preserve"> un número por la resta de otros es igual a la resta de los productos del número por el minuendo y el sustraendo.</w:t>
            </w:r>
          </w:p>
          <w:p w14:paraId="2D24A016" w14:textId="77777777" w:rsidR="009F4BEF" w:rsidRPr="008C3FF8" w:rsidRDefault="009F4BEF" w:rsidP="008C3FF8">
            <w:pPr>
              <w:spacing w:after="0"/>
              <w:jc w:val="center"/>
              <w:rPr>
                <w:rFonts w:ascii="Times New Roman" w:hAnsi="Times New Roman"/>
                <w:color w:val="000000"/>
                <w:lang w:val="es-MX"/>
              </w:rPr>
            </w:pPr>
          </w:p>
          <w:p w14:paraId="711E2636"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&lt;&lt;MA_07_02_077.gif&gt;&gt;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2CACDBA1"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&lt;&lt;MA_07_02_078.gif&gt;&gt;</w:t>
            </w:r>
          </w:p>
        </w:tc>
        <w:tc>
          <w:tcPr>
            <w:tcW w:w="4438" w:type="dxa"/>
            <w:shd w:val="clear" w:color="auto" w:fill="auto"/>
          </w:tcPr>
          <w:p w14:paraId="7E728C9F" w14:textId="77777777" w:rsidR="009F4BEF" w:rsidRPr="00AD2923" w:rsidRDefault="009F4BEF" w:rsidP="008C3FF8">
            <w:pPr>
              <w:spacing w:after="0"/>
              <w:jc w:val="center"/>
              <w:rPr>
                <w:rFonts w:ascii="Times New Roman" w:hAnsi="Times New Roman"/>
                <w:color w:val="000000"/>
              </w:rPr>
            </w:pPr>
            <w:r w:rsidRPr="00AD2923">
              <w:rPr>
                <w:rFonts w:ascii="Times New Roman" w:hAnsi="Times New Roman"/>
                <w:color w:val="000000"/>
              </w:rPr>
              <w:t>3 (7 ‒ 12) = 3 (‒5) = ‒15</w:t>
            </w:r>
          </w:p>
          <w:p w14:paraId="0B89A780"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&lt;&lt;MA_07_02_079.gif&gt;&gt;</w:t>
            </w:r>
          </w:p>
          <w:p w14:paraId="3AEB972B"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Así,</w:t>
            </w:r>
          </w:p>
          <w:p w14:paraId="7B1312E7"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&lt;&lt;MA_07_02_080.gif&gt;&gt;</w:t>
            </w:r>
          </w:p>
        </w:tc>
      </w:tr>
    </w:tbl>
    <w:p w14:paraId="2D82E823"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color w:val="000000"/>
        </w:rPr>
        <w:t xml:space="preserve"> </w:t>
      </w:r>
    </w:p>
    <w:p w14:paraId="121046DB"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3.2 Consolidación</w:t>
      </w:r>
    </w:p>
    <w:p w14:paraId="157B059F" w14:textId="77777777" w:rsidR="009F4BEF" w:rsidRPr="00284C5A" w:rsidRDefault="009F4BEF" w:rsidP="009F4BEF">
      <w:pPr>
        <w:spacing w:after="0"/>
        <w:rPr>
          <w:rFonts w:ascii="Times New Roman" w:hAnsi="Times New Roman"/>
          <w:lang w:val="es-CO"/>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2B9351DF"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3DCBB510" w14:textId="77777777" w:rsidTr="008C3FF8">
        <w:tc>
          <w:tcPr>
            <w:tcW w:w="9054" w:type="dxa"/>
            <w:gridSpan w:val="2"/>
            <w:shd w:val="clear" w:color="auto" w:fill="000000"/>
          </w:tcPr>
          <w:p w14:paraId="4DB898D3"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6133A6E" w14:textId="77777777" w:rsidTr="008C3FF8">
        <w:tc>
          <w:tcPr>
            <w:tcW w:w="2518" w:type="dxa"/>
            <w:shd w:val="clear" w:color="auto" w:fill="auto"/>
          </w:tcPr>
          <w:p w14:paraId="4AEDFB8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26D8612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MA_07_02_CO_REC130</w:t>
            </w:r>
          </w:p>
        </w:tc>
      </w:tr>
      <w:tr w:rsidR="009F4BEF" w:rsidRPr="00010B64" w14:paraId="21856DF9" w14:textId="77777777" w:rsidTr="008C3FF8">
        <w:tc>
          <w:tcPr>
            <w:tcW w:w="2518" w:type="dxa"/>
            <w:shd w:val="clear" w:color="auto" w:fill="auto"/>
          </w:tcPr>
          <w:p w14:paraId="3AB5691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5C8CD2F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multiplicación de números enteros/Consolidación/Refuerza tu aprendizaje: La multiplicación de números enteros</w:t>
            </w:r>
          </w:p>
        </w:tc>
      </w:tr>
      <w:tr w:rsidR="009F4BEF" w:rsidRPr="00010B64" w14:paraId="3C89B215" w14:textId="77777777" w:rsidTr="008C3FF8">
        <w:tc>
          <w:tcPr>
            <w:tcW w:w="2518" w:type="dxa"/>
            <w:shd w:val="clear" w:color="auto" w:fill="auto"/>
          </w:tcPr>
          <w:p w14:paraId="16D8BE0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13FFD556"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1. Cambiar el título del recurso y la descripción como se indica en esta plantilla.</w:t>
            </w:r>
          </w:p>
          <w:p w14:paraId="58A80B33"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2. Es necesario cambiar el enunciado del recurso por el siguiente texto: “Realiza la actividad. Cuando termines haz clic en enviar o entrega la respuesta a tu profesor mediante un registro manual, si es necesario.”</w:t>
            </w:r>
          </w:p>
          <w:p w14:paraId="41C27DE4"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3. Se deben agregar al recurso las siguientes preguntas:</w:t>
            </w:r>
          </w:p>
          <w:p w14:paraId="5D646FEA" w14:textId="77777777" w:rsidR="009F4BEF" w:rsidRPr="008C3FF8" w:rsidRDefault="009F4BEF" w:rsidP="008C3FF8">
            <w:pPr>
              <w:spacing w:after="0"/>
              <w:rPr>
                <w:rFonts w:ascii="Times New Roman" w:hAnsi="Times New Roman"/>
                <w:lang w:val="es-MX"/>
              </w:rPr>
            </w:pPr>
            <w:r w:rsidRPr="008C3FF8">
              <w:rPr>
                <w:rFonts w:ascii="Times New Roman" w:hAnsi="Times New Roman"/>
                <w:highlight w:val="green"/>
                <w:lang w:val="es-MX"/>
              </w:rPr>
              <w:t xml:space="preserve">PREGUNTA 3 </w:t>
            </w:r>
          </w:p>
          <w:p w14:paraId="712646E9"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647B4FDB"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 xml:space="preserve">Expresa mediante una adición de sumandos iguales la </w:t>
            </w:r>
            <w:r w:rsidRPr="008C3FF8">
              <w:rPr>
                <w:rFonts w:ascii="Times New Roman" w:hAnsi="Times New Roman"/>
                <w:lang w:val="es-MX"/>
              </w:rPr>
              <w:lastRenderedPageBreak/>
              <w:t xml:space="preserve">multiplicación </w:t>
            </w:r>
            <w:r w:rsidRPr="00010B64">
              <w:rPr>
                <w:rFonts w:ascii="Times New Roman" w:eastAsia="MS Mincho" w:hAnsi="Times New Roman"/>
                <w:lang w:val="es-MX"/>
              </w:rPr>
              <w:t>&lt;&lt;MA_07_02_081.gif&gt;&gt;</w:t>
            </w:r>
            <w:r w:rsidRPr="008C3FF8">
              <w:rPr>
                <w:rFonts w:ascii="Times New Roman" w:hAnsi="Times New Roman"/>
                <w:lang w:val="es-MX"/>
              </w:rPr>
              <w:t xml:space="preserve"> y escribe el resultado.</w:t>
            </w:r>
          </w:p>
          <w:p w14:paraId="69B35E18"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Nivel 1-Fácil, 2-Medio, ó 3-Dificil:</w:t>
            </w:r>
            <w:r w:rsidRPr="008C3FF8">
              <w:rPr>
                <w:rFonts w:ascii="Times New Roman" w:hAnsi="Times New Roman"/>
                <w:lang w:val="es-MX"/>
              </w:rPr>
              <w:t xml:space="preserve"> </w:t>
            </w:r>
          </w:p>
          <w:p w14:paraId="212DC13F"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2</w:t>
            </w:r>
          </w:p>
          <w:p w14:paraId="735B5165" w14:textId="77777777" w:rsidR="009F4BEF" w:rsidRPr="008C3FF8" w:rsidRDefault="009F4BEF" w:rsidP="008C3FF8">
            <w:pPr>
              <w:spacing w:after="0"/>
              <w:rPr>
                <w:rFonts w:ascii="Times New Roman" w:hAnsi="Times New Roman"/>
                <w:lang w:val="es-MX"/>
              </w:rPr>
            </w:pPr>
            <w:r w:rsidRPr="008C3FF8">
              <w:rPr>
                <w:rFonts w:ascii="Times New Roman" w:hAnsi="Times New Roman"/>
                <w:highlight w:val="green"/>
                <w:lang w:val="es-MX"/>
              </w:rPr>
              <w:t xml:space="preserve">PREGUNTA 4 </w:t>
            </w:r>
          </w:p>
          <w:p w14:paraId="114E82C9"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0BFC0C80"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Escribe cinco multiplicaciones diferentes cuyo producto sea ‒60.</w:t>
            </w:r>
          </w:p>
          <w:p w14:paraId="5F7835CF"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Nivel 1-Fácil, 2-Medio, ó 3-Dificil:</w:t>
            </w:r>
            <w:r w:rsidRPr="008C3FF8">
              <w:rPr>
                <w:rFonts w:ascii="Times New Roman" w:hAnsi="Times New Roman"/>
                <w:lang w:val="es-MX"/>
              </w:rPr>
              <w:t xml:space="preserve"> </w:t>
            </w:r>
          </w:p>
          <w:p w14:paraId="21B51F97"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3</w:t>
            </w:r>
          </w:p>
        </w:tc>
      </w:tr>
      <w:tr w:rsidR="009F4BEF" w:rsidRPr="00010B64" w14:paraId="539270A6" w14:textId="77777777" w:rsidTr="008C3FF8">
        <w:tc>
          <w:tcPr>
            <w:tcW w:w="2518" w:type="dxa"/>
            <w:shd w:val="clear" w:color="auto" w:fill="auto"/>
          </w:tcPr>
          <w:p w14:paraId="09819B6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4C32CA9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Refuerza tu aprendizaje: la multiplicación de números enteros</w:t>
            </w:r>
          </w:p>
        </w:tc>
      </w:tr>
      <w:tr w:rsidR="009F4BEF" w:rsidRPr="00010B64" w14:paraId="5F50D6B0" w14:textId="77777777" w:rsidTr="008C3FF8">
        <w:tc>
          <w:tcPr>
            <w:tcW w:w="2518" w:type="dxa"/>
            <w:shd w:val="clear" w:color="auto" w:fill="auto"/>
          </w:tcPr>
          <w:p w14:paraId="33F864D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5B40C84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afianzar el uso de la multiplicación de números enteros en diferentes contextos.</w:t>
            </w:r>
          </w:p>
        </w:tc>
      </w:tr>
    </w:tbl>
    <w:p w14:paraId="3B48F7ED"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5E12D6E6" w14:textId="77777777" w:rsidTr="008C3FF8">
        <w:tc>
          <w:tcPr>
            <w:tcW w:w="8828" w:type="dxa"/>
            <w:gridSpan w:val="2"/>
            <w:shd w:val="clear" w:color="auto" w:fill="000000"/>
          </w:tcPr>
          <w:p w14:paraId="795C1EB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45346BF0" w14:textId="77777777" w:rsidTr="008C3FF8">
        <w:tc>
          <w:tcPr>
            <w:tcW w:w="2469" w:type="dxa"/>
            <w:shd w:val="clear" w:color="auto" w:fill="auto"/>
          </w:tcPr>
          <w:p w14:paraId="13CB2AF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743C37C5"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MA_07_02_CO_REC140</w:t>
            </w:r>
          </w:p>
        </w:tc>
      </w:tr>
      <w:tr w:rsidR="009F4BEF" w:rsidRPr="00010B64" w14:paraId="6C93F8F8" w14:textId="77777777" w:rsidTr="008C3FF8">
        <w:tc>
          <w:tcPr>
            <w:tcW w:w="2469" w:type="dxa"/>
            <w:shd w:val="clear" w:color="auto" w:fill="auto"/>
          </w:tcPr>
          <w:p w14:paraId="071DBB4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1AA5FAD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Refuerza tu aprendizaje: propiedades de la multiplicación</w:t>
            </w:r>
          </w:p>
        </w:tc>
      </w:tr>
      <w:tr w:rsidR="009F4BEF" w:rsidRPr="00010B64" w14:paraId="18D00332" w14:textId="77777777" w:rsidTr="008C3FF8">
        <w:tc>
          <w:tcPr>
            <w:tcW w:w="2469" w:type="dxa"/>
            <w:shd w:val="clear" w:color="auto" w:fill="auto"/>
          </w:tcPr>
          <w:p w14:paraId="03C3222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700206E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aplicar las propiedades de la multiplicación.</w:t>
            </w:r>
          </w:p>
        </w:tc>
      </w:tr>
    </w:tbl>
    <w:p w14:paraId="7F175406" w14:textId="77777777" w:rsidR="009F4BEF" w:rsidRPr="00284C5A" w:rsidRDefault="009F4BEF" w:rsidP="009F4BEF">
      <w:pPr>
        <w:spacing w:after="0"/>
        <w:jc w:val="both"/>
        <w:rPr>
          <w:rFonts w:ascii="Times New Roman" w:hAnsi="Times New Roman"/>
          <w:color w:val="000000"/>
        </w:rPr>
      </w:pPr>
    </w:p>
    <w:p w14:paraId="3CFF7998"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 xml:space="preserve">4 </w:t>
      </w:r>
      <w:r w:rsidRPr="005F6D8D">
        <w:rPr>
          <w:rFonts w:ascii="Times New Roman" w:hAnsi="Times New Roman"/>
          <w:b/>
        </w:rPr>
        <w:t>La división de</w:t>
      </w:r>
      <w:r w:rsidRPr="00284C5A">
        <w:rPr>
          <w:rFonts w:ascii="Times New Roman" w:hAnsi="Times New Roman"/>
          <w:b/>
        </w:rPr>
        <w:t xml:space="preserve"> números enteros</w:t>
      </w:r>
    </w:p>
    <w:p w14:paraId="2FE8892C" w14:textId="77777777" w:rsidR="009F4BEF" w:rsidRPr="00284C5A" w:rsidRDefault="009F4BEF" w:rsidP="009F4BEF">
      <w:pPr>
        <w:spacing w:after="0"/>
        <w:jc w:val="both"/>
        <w:rPr>
          <w:rFonts w:ascii="Times New Roman" w:hAnsi="Times New Roman"/>
          <w:color w:val="000000"/>
          <w:lang w:val="es-CO"/>
        </w:rPr>
      </w:pPr>
    </w:p>
    <w:p w14:paraId="06E3255E" w14:textId="77777777" w:rsidR="009F4BEF" w:rsidRPr="00284C5A" w:rsidRDefault="009F4BEF" w:rsidP="009F4BEF">
      <w:pPr>
        <w:spacing w:after="0"/>
        <w:rPr>
          <w:rFonts w:ascii="Times New Roman" w:hAnsi="Times New Roman"/>
        </w:rPr>
      </w:pPr>
      <w:r w:rsidRPr="00284C5A">
        <w:rPr>
          <w:rFonts w:ascii="Times New Roman" w:hAnsi="Times New Roman"/>
        </w:rPr>
        <w:t>Al dividir números enteros es importante tener en cuenta dos ideas: 1) los elementos que constituyen</w:t>
      </w:r>
      <w:r>
        <w:rPr>
          <w:rFonts w:ascii="Times New Roman" w:hAnsi="Times New Roman"/>
        </w:rPr>
        <w:t xml:space="preserve"> la división</w:t>
      </w:r>
      <w:r w:rsidRPr="00284C5A">
        <w:rPr>
          <w:rFonts w:ascii="Times New Roman" w:hAnsi="Times New Roman"/>
        </w:rPr>
        <w:t xml:space="preserve"> y 2) el significado de dividir.</w:t>
      </w:r>
    </w:p>
    <w:p w14:paraId="531D4C75"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F4BEF" w:rsidRPr="00010B64" w14:paraId="0EE6267B" w14:textId="77777777" w:rsidTr="008C3FF8">
        <w:tc>
          <w:tcPr>
            <w:tcW w:w="8828" w:type="dxa"/>
            <w:gridSpan w:val="2"/>
            <w:shd w:val="clear" w:color="auto" w:fill="000000"/>
          </w:tcPr>
          <w:p w14:paraId="260AFF05"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3A39E664" w14:textId="77777777" w:rsidTr="008C3FF8">
        <w:tc>
          <w:tcPr>
            <w:tcW w:w="2481" w:type="dxa"/>
            <w:shd w:val="clear" w:color="auto" w:fill="auto"/>
          </w:tcPr>
          <w:p w14:paraId="2E5EF0FC"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Contenido</w:t>
            </w:r>
          </w:p>
        </w:tc>
        <w:tc>
          <w:tcPr>
            <w:tcW w:w="6347" w:type="dxa"/>
            <w:shd w:val="clear" w:color="auto" w:fill="auto"/>
          </w:tcPr>
          <w:p w14:paraId="0B4FC526"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La división permite encontrar uno de los factores desconocidos de la multiplicación cuando se conoce el producto y el otro factor.</w:t>
            </w:r>
          </w:p>
          <w:p w14:paraId="0E4AEEDE" w14:textId="77777777" w:rsidR="009F4BEF" w:rsidRPr="00AD2923" w:rsidRDefault="009F4BEF" w:rsidP="008C3FF8">
            <w:pPr>
              <w:spacing w:after="0"/>
              <w:rPr>
                <w:rFonts w:ascii="Times New Roman" w:hAnsi="Times New Roman"/>
                <w:color w:val="000000"/>
                <w:lang w:val="es-CO"/>
              </w:rPr>
            </w:pPr>
          </w:p>
          <w:p w14:paraId="6BBA66A1"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Ejemplo: 15 ÷ 3 implica buscar el número que multiplicado por 3 da 15</w:t>
            </w:r>
            <w:r w:rsidRPr="00010B64">
              <w:rPr>
                <w:rFonts w:ascii="Times New Roman" w:hAnsi="Times New Roman"/>
                <w:color w:val="000000"/>
                <w:lang w:val="es-CO"/>
              </w:rPr>
              <w:t>:&lt;&lt;MA_07_02_082.gif&gt;&gt;,</w:t>
            </w:r>
            <w:r w:rsidRPr="00AD2923">
              <w:rPr>
                <w:rFonts w:ascii="Times New Roman" w:hAnsi="Times New Roman"/>
                <w:color w:val="000000"/>
                <w:lang w:val="es-CO"/>
              </w:rPr>
              <w:t xml:space="preserve"> entonces 15 ÷ 3 = 5.</w:t>
            </w:r>
          </w:p>
          <w:p w14:paraId="6900203A" w14:textId="77777777" w:rsidR="009F4BEF" w:rsidRPr="00AD2923" w:rsidRDefault="009F4BEF" w:rsidP="008C3FF8">
            <w:pPr>
              <w:spacing w:after="0"/>
              <w:rPr>
                <w:rFonts w:ascii="Times New Roman" w:hAnsi="Times New Roman"/>
                <w:color w:val="000000"/>
                <w:lang w:val="es-CO"/>
              </w:rPr>
            </w:pPr>
          </w:p>
          <w:p w14:paraId="44E14715"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 xml:space="preserve">En una división, </w:t>
            </w:r>
            <w:r w:rsidRPr="00AD2923">
              <w:rPr>
                <w:rFonts w:ascii="Times New Roman" w:hAnsi="Times New Roman"/>
                <w:color w:val="000000"/>
                <w:lang w:val="es-CO"/>
              </w:rPr>
              <w:t xml:space="preserve">el </w:t>
            </w:r>
            <w:r w:rsidRPr="00AD2923">
              <w:rPr>
                <w:rFonts w:ascii="Times New Roman" w:hAnsi="Times New Roman"/>
                <w:b/>
                <w:color w:val="000000"/>
                <w:lang w:val="es-CO"/>
              </w:rPr>
              <w:t>dividendo</w:t>
            </w:r>
            <w:r w:rsidRPr="00AD2923">
              <w:rPr>
                <w:rFonts w:ascii="Times New Roman" w:hAnsi="Times New Roman"/>
                <w:color w:val="000000"/>
                <w:lang w:val="es-CO"/>
              </w:rPr>
              <w:t xml:space="preserve"> es la cantidad que va a ser dividida, el </w:t>
            </w:r>
            <w:r w:rsidRPr="00AD2923">
              <w:rPr>
                <w:rFonts w:ascii="Times New Roman" w:hAnsi="Times New Roman"/>
                <w:b/>
                <w:color w:val="000000"/>
                <w:lang w:val="es-CO"/>
              </w:rPr>
              <w:t>divisor</w:t>
            </w:r>
            <w:r w:rsidRPr="00AD2923">
              <w:rPr>
                <w:rFonts w:ascii="Times New Roman" w:hAnsi="Times New Roman"/>
                <w:color w:val="000000"/>
                <w:lang w:val="es-CO"/>
              </w:rPr>
              <w:t xml:space="preserve"> es la cantidad que divide y el </w:t>
            </w:r>
            <w:r w:rsidRPr="00AD2923">
              <w:rPr>
                <w:rFonts w:ascii="Times New Roman" w:hAnsi="Times New Roman"/>
                <w:b/>
                <w:color w:val="000000"/>
                <w:lang w:val="es-CO"/>
              </w:rPr>
              <w:t>cociente</w:t>
            </w:r>
            <w:r w:rsidRPr="00AD2923">
              <w:rPr>
                <w:rFonts w:ascii="Times New Roman" w:hAnsi="Times New Roman"/>
                <w:color w:val="000000"/>
                <w:lang w:val="es-CO"/>
              </w:rPr>
              <w:t xml:space="preserve"> es el </w:t>
            </w:r>
            <w:r w:rsidRPr="00AD2923">
              <w:rPr>
                <w:rFonts w:ascii="Times New Roman" w:hAnsi="Times New Roman"/>
                <w:b/>
                <w:color w:val="000000"/>
                <w:lang w:val="es-CO"/>
              </w:rPr>
              <w:t xml:space="preserve">resultado </w:t>
            </w:r>
            <w:r w:rsidRPr="00AD2923">
              <w:rPr>
                <w:rFonts w:ascii="Times New Roman" w:hAnsi="Times New Roman"/>
                <w:color w:val="000000"/>
                <w:lang w:val="es-CO"/>
              </w:rPr>
              <w:t>de la división.</w:t>
            </w:r>
            <w:r w:rsidRPr="008C3FF8">
              <w:rPr>
                <w:rFonts w:ascii="Times New Roman" w:hAnsi="Times New Roman"/>
                <w:lang w:val="es-MX"/>
              </w:rPr>
              <w:t xml:space="preserve"> El divisor siempre debe ser diferente de 0 porque el producto de todo número por 0 es 0.</w:t>
            </w:r>
          </w:p>
          <w:p w14:paraId="1170CDB1" w14:textId="77777777" w:rsidR="009F4BEF" w:rsidRPr="008C3FF8" w:rsidRDefault="009F4BEF" w:rsidP="008C3FF8">
            <w:pPr>
              <w:spacing w:after="0"/>
              <w:rPr>
                <w:rFonts w:ascii="Times New Roman" w:hAnsi="Times New Roman"/>
                <w:lang w:val="es-MX"/>
              </w:rPr>
            </w:pPr>
          </w:p>
          <w:p w14:paraId="2F8FC9B5"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En algunos países, para indicar una división se usan los dos puntos “:” en lugar del símbolo “÷”, de este modo, </w:t>
            </w:r>
            <w:r w:rsidRPr="00AD2923">
              <w:rPr>
                <w:rFonts w:ascii="Times New Roman" w:hAnsi="Times New Roman"/>
                <w:i/>
                <w:color w:val="000000"/>
                <w:lang w:val="es-CO"/>
              </w:rPr>
              <w:t>a</w:t>
            </w:r>
            <w:r w:rsidRPr="00AD2923">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xml:space="preserve"> se escribe a : b.</w:t>
            </w:r>
          </w:p>
        </w:tc>
      </w:tr>
    </w:tbl>
    <w:p w14:paraId="5A4868A9" w14:textId="77777777" w:rsidR="009F4BEF" w:rsidRPr="00284C5A" w:rsidRDefault="009F4BEF" w:rsidP="009F4BEF">
      <w:pPr>
        <w:spacing w:after="0"/>
        <w:rPr>
          <w:rFonts w:ascii="Times New Roman" w:hAnsi="Times New Roman"/>
          <w:lang w:val="es-MX"/>
        </w:rPr>
      </w:pPr>
    </w:p>
    <w:p w14:paraId="26E40F89" w14:textId="77777777" w:rsidR="009F4BEF" w:rsidRPr="00284C5A" w:rsidRDefault="009F4BEF" w:rsidP="009F4BEF">
      <w:pPr>
        <w:spacing w:after="0"/>
        <w:rPr>
          <w:rFonts w:ascii="Times New Roman" w:hAnsi="Times New Roman"/>
          <w:lang w:val="es-MX"/>
        </w:rPr>
      </w:pPr>
      <w:r w:rsidRPr="00284C5A">
        <w:rPr>
          <w:rFonts w:ascii="Times New Roman" w:hAnsi="Times New Roman"/>
          <w:lang w:val="es-MX"/>
        </w:rPr>
        <w:t>Puedes profundizar lo indicado en el anterior recuadro leyendo la información que aparece en el siguiente enlace [</w:t>
      </w:r>
      <w:hyperlink r:id="rId54" w:history="1">
        <w:r w:rsidRPr="00284C5A">
          <w:rPr>
            <w:rStyle w:val="Hipervnculo"/>
            <w:rFonts w:ascii="Times New Roman" w:hAnsi="Times New Roman"/>
            <w:lang w:val="es-MX"/>
          </w:rPr>
          <w:t>VER</w:t>
        </w:r>
      </w:hyperlink>
      <w:r w:rsidRPr="00284C5A">
        <w:rPr>
          <w:rFonts w:ascii="Times New Roman" w:hAnsi="Times New Roman"/>
          <w:lang w:val="es-MX"/>
        </w:rPr>
        <w:t>].</w:t>
      </w:r>
    </w:p>
    <w:p w14:paraId="1634C314" w14:textId="77777777" w:rsidR="009F4BEF" w:rsidRPr="00284C5A" w:rsidRDefault="009F4BEF" w:rsidP="009F4BEF">
      <w:pPr>
        <w:spacing w:after="0"/>
        <w:rPr>
          <w:rFonts w:ascii="Times New Roman" w:hAnsi="Times New Roman"/>
          <w:lang w:val="es-MX"/>
        </w:rPr>
      </w:pPr>
    </w:p>
    <w:p w14:paraId="012C949C" w14:textId="77777777" w:rsidR="009F4BEF" w:rsidRPr="00284C5A" w:rsidRDefault="009F4BEF" w:rsidP="009F4BEF">
      <w:pPr>
        <w:spacing w:after="0"/>
        <w:rPr>
          <w:rFonts w:ascii="Times New Roman" w:hAnsi="Times New Roman"/>
          <w:lang w:val="es-MX"/>
        </w:rPr>
      </w:pPr>
      <w:r w:rsidRPr="00284C5A">
        <w:rPr>
          <w:rFonts w:ascii="Times New Roman" w:hAnsi="Times New Roman"/>
          <w:lang w:val="es-MX"/>
        </w:rPr>
        <w:t>Al dividir dos números enteros se tienen las siguientes opciones:</w:t>
      </w:r>
    </w:p>
    <w:p w14:paraId="264DDCF2" w14:textId="77777777" w:rsidR="009F4BEF" w:rsidRPr="00284C5A" w:rsidRDefault="009F4BEF" w:rsidP="009F4BEF">
      <w:pPr>
        <w:spacing w:after="0"/>
        <w:rPr>
          <w:rFonts w:ascii="Times New Roman" w:hAnsi="Times New Roman"/>
          <w:lang w:val="es-MX"/>
        </w:rPr>
      </w:pPr>
    </w:p>
    <w:p w14:paraId="1421F334" w14:textId="77777777" w:rsidR="009F4BEF" w:rsidRPr="00284C5A" w:rsidRDefault="009F4BEF" w:rsidP="009F4BEF">
      <w:pPr>
        <w:pStyle w:val="Prrafodelista"/>
        <w:numPr>
          <w:ilvl w:val="0"/>
          <w:numId w:val="13"/>
        </w:numPr>
        <w:ind w:left="317"/>
        <w:rPr>
          <w:rFonts w:ascii="Times New Roman" w:hAnsi="Times New Roman"/>
        </w:rPr>
      </w:pPr>
      <w:r w:rsidRPr="00284C5A">
        <w:rPr>
          <w:rFonts w:ascii="Times New Roman" w:hAnsi="Times New Roman"/>
        </w:rPr>
        <w:t xml:space="preserve">Si los </w:t>
      </w:r>
      <w:r w:rsidRPr="00284C5A">
        <w:rPr>
          <w:rFonts w:ascii="Times New Roman" w:hAnsi="Times New Roman"/>
          <w:b/>
        </w:rPr>
        <w:t xml:space="preserve">números enteros </w:t>
      </w:r>
      <w:r w:rsidRPr="00284C5A">
        <w:rPr>
          <w:rFonts w:ascii="Times New Roman" w:hAnsi="Times New Roman"/>
        </w:rPr>
        <w:t>son</w:t>
      </w:r>
      <w:r w:rsidRPr="00284C5A">
        <w:rPr>
          <w:rFonts w:ascii="Times New Roman" w:hAnsi="Times New Roman"/>
          <w:b/>
        </w:rPr>
        <w:t xml:space="preserve"> </w:t>
      </w:r>
      <w:r w:rsidRPr="00284C5A">
        <w:rPr>
          <w:rFonts w:ascii="Times New Roman" w:hAnsi="Times New Roman"/>
        </w:rPr>
        <w:t>del</w:t>
      </w:r>
      <w:r w:rsidRPr="00284C5A">
        <w:rPr>
          <w:rFonts w:ascii="Times New Roman" w:hAnsi="Times New Roman"/>
          <w:b/>
        </w:rPr>
        <w:t xml:space="preserve"> mismo signo</w:t>
      </w:r>
      <w:r w:rsidRPr="00284C5A">
        <w:rPr>
          <w:rFonts w:ascii="Times New Roman" w:hAnsi="Times New Roman"/>
        </w:rPr>
        <w:t xml:space="preserve"> el </w:t>
      </w:r>
      <w:r w:rsidRPr="00284C5A">
        <w:rPr>
          <w:rFonts w:ascii="Times New Roman" w:hAnsi="Times New Roman"/>
          <w:b/>
        </w:rPr>
        <w:t>cociente</w:t>
      </w:r>
      <w:r w:rsidRPr="00284C5A">
        <w:rPr>
          <w:rFonts w:ascii="Times New Roman" w:hAnsi="Times New Roman"/>
        </w:rPr>
        <w:t xml:space="preserve"> siempre es </w:t>
      </w:r>
      <w:r w:rsidRPr="00284C5A">
        <w:rPr>
          <w:rFonts w:ascii="Times New Roman" w:hAnsi="Times New Roman"/>
          <w:b/>
        </w:rPr>
        <w:t>positivo</w:t>
      </w:r>
      <w:r w:rsidRPr="00284C5A">
        <w:rPr>
          <w:rFonts w:ascii="Times New Roman" w:hAnsi="Times New Roman"/>
        </w:rPr>
        <w:t>.</w:t>
      </w:r>
    </w:p>
    <w:p w14:paraId="757BD536" w14:textId="77777777" w:rsidR="009F4BEF" w:rsidRPr="00284C5A" w:rsidRDefault="009F4BEF" w:rsidP="009F4BEF">
      <w:pPr>
        <w:pStyle w:val="Prrafodelista"/>
        <w:ind w:left="317"/>
        <w:rPr>
          <w:rFonts w:ascii="Times New Roman" w:hAnsi="Times New Roman"/>
        </w:rPr>
      </w:pPr>
    </w:p>
    <w:p w14:paraId="2AAF6D78" w14:textId="77777777" w:rsidR="009F4BEF" w:rsidRPr="00284C5A" w:rsidRDefault="009F4BEF" w:rsidP="009F4BEF">
      <w:pPr>
        <w:pStyle w:val="Prrafodelista"/>
        <w:ind w:left="317"/>
        <w:rPr>
          <w:rFonts w:ascii="Times New Roman" w:hAnsi="Times New Roman"/>
          <w:lang w:val="es-MX"/>
        </w:rPr>
      </w:pPr>
      <w:r w:rsidRPr="00284C5A">
        <w:rPr>
          <w:rFonts w:ascii="Times New Roman" w:hAnsi="Times New Roman"/>
          <w:lang w:val="es-CO"/>
        </w:rPr>
        <w:lastRenderedPageBreak/>
        <w:t>‒15 ÷ (‒3) = 5 porque 5(‒3) = ‒15</w:t>
      </w:r>
    </w:p>
    <w:p w14:paraId="27076598" w14:textId="77777777" w:rsidR="009F4BEF" w:rsidRPr="00284C5A" w:rsidRDefault="009F4BEF" w:rsidP="009F4BEF">
      <w:pPr>
        <w:pStyle w:val="Prrafodelista"/>
        <w:ind w:left="317"/>
        <w:rPr>
          <w:rFonts w:ascii="Times New Roman" w:hAnsi="Times New Roman"/>
          <w:lang w:val="es-CO"/>
        </w:rPr>
      </w:pPr>
      <w:r w:rsidRPr="00284C5A">
        <w:rPr>
          <w:rFonts w:ascii="Times New Roman" w:hAnsi="Times New Roman"/>
          <w:color w:val="000000"/>
          <w:lang w:val="es-CO"/>
        </w:rPr>
        <w:t>345 ÷ 15 = 23 porque &lt;&lt;MA_07_02_083.gif&gt;&gt;</w:t>
      </w:r>
    </w:p>
    <w:p w14:paraId="61D13941" w14:textId="77777777" w:rsidR="009F4BEF" w:rsidRPr="00284C5A" w:rsidRDefault="009F4BEF" w:rsidP="009F4BEF">
      <w:pPr>
        <w:pStyle w:val="Prrafodelista"/>
        <w:ind w:left="317"/>
        <w:rPr>
          <w:rFonts w:ascii="Times New Roman" w:hAnsi="Times New Roman"/>
        </w:rPr>
      </w:pPr>
    </w:p>
    <w:p w14:paraId="328E65EE" w14:textId="77777777" w:rsidR="009F4BEF" w:rsidRPr="00284C5A" w:rsidRDefault="009F4BEF" w:rsidP="009F4BEF">
      <w:pPr>
        <w:pStyle w:val="Prrafodelista"/>
        <w:numPr>
          <w:ilvl w:val="0"/>
          <w:numId w:val="13"/>
        </w:numPr>
        <w:ind w:left="317"/>
        <w:rPr>
          <w:rFonts w:ascii="Times New Roman" w:hAnsi="Times New Roman"/>
        </w:rPr>
      </w:pPr>
      <w:r w:rsidRPr="00284C5A">
        <w:rPr>
          <w:rFonts w:ascii="Times New Roman" w:hAnsi="Times New Roman"/>
        </w:rPr>
        <w:t xml:space="preserve">Si los </w:t>
      </w:r>
      <w:r w:rsidRPr="00284C5A">
        <w:rPr>
          <w:rFonts w:ascii="Times New Roman" w:hAnsi="Times New Roman"/>
          <w:b/>
        </w:rPr>
        <w:t xml:space="preserve">números enteros </w:t>
      </w:r>
      <w:r w:rsidRPr="00284C5A">
        <w:rPr>
          <w:rFonts w:ascii="Times New Roman" w:hAnsi="Times New Roman"/>
        </w:rPr>
        <w:t>son de</w:t>
      </w:r>
      <w:r w:rsidRPr="00284C5A">
        <w:rPr>
          <w:rFonts w:ascii="Times New Roman" w:hAnsi="Times New Roman"/>
          <w:b/>
        </w:rPr>
        <w:t xml:space="preserve"> diferente signo</w:t>
      </w:r>
      <w:r w:rsidRPr="00284C5A">
        <w:rPr>
          <w:rFonts w:ascii="Times New Roman" w:hAnsi="Times New Roman"/>
        </w:rPr>
        <w:t xml:space="preserve"> el </w:t>
      </w:r>
      <w:r w:rsidRPr="00284C5A">
        <w:rPr>
          <w:rFonts w:ascii="Times New Roman" w:hAnsi="Times New Roman"/>
          <w:b/>
        </w:rPr>
        <w:t>cociente</w:t>
      </w:r>
      <w:r w:rsidRPr="00284C5A">
        <w:rPr>
          <w:rFonts w:ascii="Times New Roman" w:hAnsi="Times New Roman"/>
        </w:rPr>
        <w:t xml:space="preserve"> siempre es </w:t>
      </w:r>
      <w:r w:rsidRPr="00284C5A">
        <w:rPr>
          <w:rFonts w:ascii="Times New Roman" w:hAnsi="Times New Roman"/>
          <w:b/>
        </w:rPr>
        <w:t>negativo</w:t>
      </w:r>
      <w:r w:rsidRPr="00284C5A">
        <w:rPr>
          <w:rFonts w:ascii="Times New Roman" w:hAnsi="Times New Roman"/>
        </w:rPr>
        <w:t>.</w:t>
      </w:r>
    </w:p>
    <w:p w14:paraId="1BE923D8" w14:textId="77777777" w:rsidR="009F4BEF" w:rsidRPr="00284C5A" w:rsidRDefault="009F4BEF" w:rsidP="009F4BEF">
      <w:pPr>
        <w:pStyle w:val="Prrafodelista"/>
        <w:ind w:left="317"/>
        <w:rPr>
          <w:rFonts w:ascii="Times New Roman" w:hAnsi="Times New Roman"/>
        </w:rPr>
      </w:pPr>
    </w:p>
    <w:p w14:paraId="5A10DAC7" w14:textId="77777777" w:rsidR="009F4BEF" w:rsidRPr="00284C5A" w:rsidRDefault="009F4BEF" w:rsidP="009F4BEF">
      <w:pPr>
        <w:pStyle w:val="Prrafodelista"/>
        <w:ind w:left="317"/>
        <w:rPr>
          <w:rFonts w:ascii="Times New Roman" w:hAnsi="Times New Roman"/>
          <w:lang w:val="es-CO"/>
        </w:rPr>
      </w:pPr>
      <w:r w:rsidRPr="00284C5A">
        <w:rPr>
          <w:rFonts w:ascii="Times New Roman" w:hAnsi="Times New Roman"/>
          <w:lang w:val="es-CO"/>
        </w:rPr>
        <w:t>‒15 ÷ 3 = ‒5 porque &lt;&lt;MA_07_02_084.gif&gt;&gt;</w:t>
      </w:r>
    </w:p>
    <w:p w14:paraId="53A5DECE" w14:textId="77777777" w:rsidR="009F4BEF" w:rsidRPr="00284C5A" w:rsidRDefault="009F4BEF" w:rsidP="009F4BEF">
      <w:pPr>
        <w:pStyle w:val="Prrafodelista"/>
        <w:ind w:left="317"/>
        <w:rPr>
          <w:rFonts w:ascii="Times New Roman" w:hAnsi="Times New Roman"/>
        </w:rPr>
      </w:pPr>
      <w:r w:rsidRPr="00284C5A">
        <w:rPr>
          <w:rFonts w:ascii="Times New Roman" w:hAnsi="Times New Roman"/>
          <w:color w:val="000000"/>
          <w:lang w:val="es-CO"/>
        </w:rPr>
        <w:t xml:space="preserve">345 ÷ (‒15) </w:t>
      </w:r>
      <w:r w:rsidRPr="00284C5A">
        <w:rPr>
          <w:rFonts w:ascii="Times New Roman" w:hAnsi="Times New Roman"/>
          <w:lang w:val="es-CO"/>
        </w:rPr>
        <w:t>= ‒23 porque &lt;&lt;MA_07_02_085.gif&gt;&gt;</w:t>
      </w:r>
    </w:p>
    <w:p w14:paraId="1D616EDD"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Para calcular el cociente de dividir dos números enteros se puede emplear el concepto de </w:t>
      </w:r>
      <w:r w:rsidRPr="00284C5A">
        <w:rPr>
          <w:rFonts w:ascii="Times New Roman" w:hAnsi="Times New Roman"/>
          <w:b/>
          <w:color w:val="000000"/>
          <w:lang w:val="es-CO"/>
        </w:rPr>
        <w:t>valor absoluto</w:t>
      </w:r>
      <w:r w:rsidRPr="00284C5A">
        <w:rPr>
          <w:rFonts w:ascii="Times New Roman" w:hAnsi="Times New Roman"/>
          <w:color w:val="000000"/>
          <w:lang w:val="es-CO"/>
        </w:rPr>
        <w:t>.</w:t>
      </w:r>
    </w:p>
    <w:p w14:paraId="3DE6C89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57"/>
      </w:tblGrid>
      <w:tr w:rsidR="009F4BEF" w:rsidRPr="00010B64" w14:paraId="6805E8C6" w14:textId="77777777" w:rsidTr="008C3FF8">
        <w:tc>
          <w:tcPr>
            <w:tcW w:w="8828" w:type="dxa"/>
            <w:gridSpan w:val="2"/>
            <w:shd w:val="clear" w:color="auto" w:fill="000000"/>
          </w:tcPr>
          <w:p w14:paraId="59A9F416"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Destacado</w:t>
            </w:r>
          </w:p>
        </w:tc>
      </w:tr>
      <w:tr w:rsidR="009F4BEF" w:rsidRPr="00010B64" w14:paraId="0CA4F882" w14:textId="77777777" w:rsidTr="008C3FF8">
        <w:tc>
          <w:tcPr>
            <w:tcW w:w="1271" w:type="dxa"/>
            <w:shd w:val="clear" w:color="auto" w:fill="auto"/>
          </w:tcPr>
          <w:p w14:paraId="45BFECA4" w14:textId="77777777" w:rsidR="009F4BEF" w:rsidRPr="008C3FF8" w:rsidRDefault="009F4BEF" w:rsidP="008C3FF8">
            <w:pPr>
              <w:spacing w:after="0"/>
              <w:rPr>
                <w:rFonts w:ascii="Times New Roman" w:hAnsi="Times New Roman"/>
                <w:b/>
                <w:lang w:val="es-MX"/>
              </w:rPr>
            </w:pPr>
            <w:r w:rsidRPr="008C3FF8">
              <w:rPr>
                <w:rFonts w:ascii="Times New Roman" w:hAnsi="Times New Roman"/>
                <w:b/>
                <w:lang w:val="es-MX"/>
              </w:rPr>
              <w:t>Título</w:t>
            </w:r>
          </w:p>
        </w:tc>
        <w:tc>
          <w:tcPr>
            <w:tcW w:w="7557" w:type="dxa"/>
            <w:shd w:val="clear" w:color="auto" w:fill="auto"/>
          </w:tcPr>
          <w:p w14:paraId="6EE61AF4"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División de números enteros</w:t>
            </w:r>
          </w:p>
        </w:tc>
      </w:tr>
      <w:tr w:rsidR="009F4BEF" w:rsidRPr="00010B64" w14:paraId="589A45E4" w14:textId="77777777" w:rsidTr="008C3FF8">
        <w:trPr>
          <w:trHeight w:val="1635"/>
        </w:trPr>
        <w:tc>
          <w:tcPr>
            <w:tcW w:w="1271" w:type="dxa"/>
            <w:shd w:val="clear" w:color="auto" w:fill="auto"/>
          </w:tcPr>
          <w:p w14:paraId="2FDE3C10"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557" w:type="dxa"/>
            <w:shd w:val="clear" w:color="auto" w:fill="auto"/>
          </w:tcPr>
          <w:p w14:paraId="7BB30B6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w:t>
            </w:r>
            <w:r w:rsidRPr="00AD2923">
              <w:rPr>
                <w:rFonts w:ascii="Times New Roman" w:hAnsi="Times New Roman"/>
                <w:b/>
                <w:color w:val="000000"/>
                <w:lang w:val="es-CO"/>
              </w:rPr>
              <w:t>dividir</w:t>
            </w:r>
            <w:r w:rsidRPr="00AD2923">
              <w:rPr>
                <w:rFonts w:ascii="Times New Roman" w:hAnsi="Times New Roman"/>
                <w:color w:val="000000"/>
                <w:lang w:val="es-CO"/>
              </w:rPr>
              <w:t xml:space="preserve"> dos números enteros empleando el concepto de valor absoluto se realiza el siguiente proceso:</w:t>
            </w:r>
          </w:p>
          <w:p w14:paraId="1ECA37BB" w14:textId="77777777" w:rsidR="009F4BEF" w:rsidRPr="00AD2923" w:rsidRDefault="009F4BEF" w:rsidP="008C3FF8">
            <w:pPr>
              <w:spacing w:after="0"/>
              <w:rPr>
                <w:rFonts w:ascii="Times New Roman" w:hAnsi="Times New Roman"/>
                <w:color w:val="000000"/>
                <w:lang w:val="es-CO"/>
              </w:rPr>
            </w:pPr>
          </w:p>
          <w:p w14:paraId="4EC8C066" w14:textId="77777777" w:rsidR="009F4BEF" w:rsidRPr="00AD2923" w:rsidRDefault="009F4BEF" w:rsidP="008C3FF8">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Se halla el valor absoluto del dividendo y del divisor.</w:t>
            </w:r>
          </w:p>
          <w:p w14:paraId="0689DD21" w14:textId="77777777" w:rsidR="009F4BEF" w:rsidRPr="00AD2923" w:rsidRDefault="009F4BEF" w:rsidP="008C3FF8">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Se calcula el cociente de los valores absolutos.</w:t>
            </w:r>
          </w:p>
          <w:p w14:paraId="71F4E6D2" w14:textId="77777777" w:rsidR="009F4BEF" w:rsidRPr="00AD2923" w:rsidRDefault="009F4BEF" w:rsidP="008C3FF8">
            <w:pPr>
              <w:pStyle w:val="Prrafodelista"/>
              <w:numPr>
                <w:ilvl w:val="0"/>
                <w:numId w:val="18"/>
              </w:numPr>
              <w:spacing w:after="0"/>
              <w:rPr>
                <w:rFonts w:ascii="Times New Roman" w:hAnsi="Times New Roman"/>
                <w:color w:val="000000"/>
                <w:lang w:val="es-CO"/>
              </w:rPr>
            </w:pPr>
            <w:r w:rsidRPr="00AD2923">
              <w:rPr>
                <w:rFonts w:ascii="Times New Roman" w:hAnsi="Times New Roman"/>
                <w:color w:val="000000"/>
                <w:lang w:val="es-CO"/>
              </w:rPr>
              <w:t xml:space="preserve">Se determina el signo del cociente: </w:t>
            </w:r>
          </w:p>
          <w:p w14:paraId="5B47EA18" w14:textId="77777777" w:rsidR="009F4BEF" w:rsidRPr="00AD2923" w:rsidRDefault="009F4BEF" w:rsidP="008C3FF8">
            <w:pPr>
              <w:pStyle w:val="Prrafodelista"/>
              <w:spacing w:after="0"/>
              <w:ind w:left="360"/>
              <w:rPr>
                <w:rFonts w:ascii="Times New Roman" w:hAnsi="Times New Roman"/>
                <w:color w:val="000000"/>
                <w:lang w:val="es-CO"/>
              </w:rPr>
            </w:pPr>
          </w:p>
          <w:p w14:paraId="70EC7275" w14:textId="77777777" w:rsidR="009F4BEF" w:rsidRPr="00AD2923" w:rsidRDefault="009F4BEF" w:rsidP="008C3FF8">
            <w:pPr>
              <w:pStyle w:val="Prrafodelista"/>
              <w:numPr>
                <w:ilvl w:val="0"/>
                <w:numId w:val="19"/>
              </w:numPr>
              <w:spacing w:after="0"/>
              <w:rPr>
                <w:rFonts w:ascii="Times New Roman" w:hAnsi="Times New Roman"/>
                <w:color w:val="000000"/>
                <w:lang w:val="es-CO"/>
              </w:rPr>
            </w:pPr>
            <w:r w:rsidRPr="00AD2923">
              <w:rPr>
                <w:rFonts w:ascii="Times New Roman" w:hAnsi="Times New Roman"/>
                <w:color w:val="000000"/>
                <w:lang w:val="es-CO"/>
              </w:rPr>
              <w:t>Es positivo si los números tienen el mismo signo.</w:t>
            </w:r>
          </w:p>
          <w:p w14:paraId="39EFE73E" w14:textId="77777777" w:rsidR="009F4BEF" w:rsidRPr="008C3FF8" w:rsidRDefault="009F4BEF" w:rsidP="008C3FF8">
            <w:pPr>
              <w:pStyle w:val="Prrafodelista"/>
              <w:numPr>
                <w:ilvl w:val="0"/>
                <w:numId w:val="19"/>
              </w:numPr>
              <w:spacing w:after="0"/>
              <w:rPr>
                <w:rFonts w:ascii="Times New Roman" w:hAnsi="Times New Roman"/>
                <w:lang w:val="es-MX"/>
              </w:rPr>
            </w:pPr>
            <w:r w:rsidRPr="00AD2923">
              <w:rPr>
                <w:rFonts w:ascii="Times New Roman" w:hAnsi="Times New Roman"/>
                <w:color w:val="000000"/>
                <w:lang w:val="es-CO"/>
              </w:rPr>
              <w:t>Es negativo si los números tienen diferente signo.</w:t>
            </w:r>
          </w:p>
          <w:p w14:paraId="43870F5D" w14:textId="77777777" w:rsidR="009F4BEF" w:rsidRPr="008C3FF8" w:rsidRDefault="009F4BEF" w:rsidP="008C3FF8">
            <w:pPr>
              <w:pStyle w:val="Prrafodelista"/>
              <w:spacing w:after="0"/>
              <w:rPr>
                <w:rFonts w:ascii="Times New Roman" w:hAnsi="Times New Roman"/>
                <w:lang w:val="es-MX"/>
              </w:rPr>
            </w:pPr>
          </w:p>
          <w:p w14:paraId="2F653475"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Se debe tener presente que cuando los números son positivos, la división es la usual, sin embargo, se puede emplear el concepto de valor absoluto.</w:t>
            </w:r>
          </w:p>
        </w:tc>
      </w:tr>
    </w:tbl>
    <w:p w14:paraId="3178306B"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1EE37A1B" w14:textId="77777777" w:rsidTr="008C3FF8">
        <w:tc>
          <w:tcPr>
            <w:tcW w:w="8828" w:type="dxa"/>
            <w:gridSpan w:val="2"/>
            <w:shd w:val="clear" w:color="auto" w:fill="0D0D0D"/>
          </w:tcPr>
          <w:p w14:paraId="6AE6449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1D3B9B1" w14:textId="77777777" w:rsidTr="008C3FF8">
        <w:tc>
          <w:tcPr>
            <w:tcW w:w="2547" w:type="dxa"/>
            <w:shd w:val="clear" w:color="auto" w:fill="auto"/>
          </w:tcPr>
          <w:p w14:paraId="17D0187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2547E2C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7</w:t>
            </w:r>
          </w:p>
        </w:tc>
      </w:tr>
      <w:tr w:rsidR="009F4BEF" w:rsidRPr="00010B64" w14:paraId="24A4A89B" w14:textId="77777777" w:rsidTr="008C3FF8">
        <w:tc>
          <w:tcPr>
            <w:tcW w:w="2547" w:type="dxa"/>
            <w:shd w:val="clear" w:color="auto" w:fill="auto"/>
          </w:tcPr>
          <w:p w14:paraId="4287AD7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6A178DB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División de números enteros</w:t>
            </w:r>
          </w:p>
        </w:tc>
      </w:tr>
      <w:tr w:rsidR="009F4BEF" w:rsidRPr="00010B64" w14:paraId="72B267EC" w14:textId="77777777" w:rsidTr="008C3FF8">
        <w:tc>
          <w:tcPr>
            <w:tcW w:w="2547" w:type="dxa"/>
            <w:shd w:val="clear" w:color="auto" w:fill="auto"/>
          </w:tcPr>
          <w:p w14:paraId="5BE5173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281" w:type="dxa"/>
            <w:shd w:val="clear" w:color="auto" w:fill="auto"/>
          </w:tcPr>
          <w:p w14:paraId="7EB7F802" w14:textId="77777777" w:rsidR="009F4BEF" w:rsidRPr="008C3FF8" w:rsidRDefault="009F4BEF" w:rsidP="008C3FF8">
            <w:pPr>
              <w:spacing w:after="0"/>
              <w:rPr>
                <w:rFonts w:ascii="Times New Roman" w:hAnsi="Times New Roman"/>
                <w:lang w:val="es-MX"/>
              </w:rPr>
            </w:pPr>
            <w:r w:rsidRPr="00AD2923">
              <w:rPr>
                <w:rFonts w:ascii="Times New Roman" w:hAnsi="Times New Roman"/>
              </w:rPr>
              <w:object w:dxaOrig="14145" w:dyaOrig="4920" w14:anchorId="2A1BA1B5">
                <v:shape id="_x0000_i1029" type="#_x0000_t75" style="width:303pt;height:105pt" o:ole="">
                  <v:imagedata r:id="rId55" o:title=""/>
                </v:shape>
                <o:OLEObject Type="Embed" ProgID="PBrush" ShapeID="_x0000_i1029" DrawAspect="Content" ObjectID="_1492100839" r:id="rId56"/>
              </w:object>
            </w:r>
          </w:p>
        </w:tc>
      </w:tr>
      <w:tr w:rsidR="009F4BEF" w:rsidRPr="00010B64" w14:paraId="3CE2F61F" w14:textId="77777777" w:rsidTr="008C3FF8">
        <w:tc>
          <w:tcPr>
            <w:tcW w:w="2547" w:type="dxa"/>
            <w:shd w:val="clear" w:color="auto" w:fill="auto"/>
          </w:tcPr>
          <w:p w14:paraId="4149CB0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46FEED5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Las reglas de los signos para la multiplicación y la división de números enteros son iguales.</w:t>
            </w:r>
          </w:p>
        </w:tc>
      </w:tr>
    </w:tbl>
    <w:p w14:paraId="6A08D7DB" w14:textId="77777777" w:rsidR="009F4BEF" w:rsidRPr="00284C5A" w:rsidRDefault="009F4BEF" w:rsidP="009F4BEF">
      <w:pPr>
        <w:spacing w:after="0"/>
        <w:rPr>
          <w:rFonts w:ascii="Times New Roman" w:hAnsi="Times New Roman"/>
          <w:color w:val="000000"/>
          <w:lang w:val="es-CO"/>
        </w:rPr>
      </w:pPr>
    </w:p>
    <w:p w14:paraId="704DC92B" w14:textId="77777777" w:rsidR="009F4BEF" w:rsidRPr="00284C5A" w:rsidRDefault="009F4BEF" w:rsidP="009F4BEF">
      <w:pPr>
        <w:spacing w:after="0"/>
        <w:rPr>
          <w:rFonts w:ascii="Times New Roman" w:hAnsi="Times New Roman"/>
          <w:color w:val="000000"/>
          <w:lang w:val="es-CO"/>
        </w:rPr>
      </w:pPr>
      <w:r>
        <w:rPr>
          <w:rFonts w:ascii="Times New Roman" w:hAnsi="Times New Roman"/>
          <w:color w:val="000000"/>
          <w:lang w:val="es-CO"/>
        </w:rPr>
        <w:t>En</w:t>
      </w:r>
      <w:r w:rsidRPr="00284C5A">
        <w:rPr>
          <w:rFonts w:ascii="Times New Roman" w:hAnsi="Times New Roman"/>
          <w:color w:val="000000"/>
          <w:lang w:val="es-CO"/>
        </w:rPr>
        <w:t xml:space="preserve"> los siguientes ejemplos se observa el proceso de dividir números enteros usando su valor absoluto.</w:t>
      </w:r>
    </w:p>
    <w:p w14:paraId="732B63F0"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1701"/>
        <w:gridCol w:w="1701"/>
        <w:gridCol w:w="1559"/>
        <w:gridCol w:w="2454"/>
      </w:tblGrid>
      <w:tr w:rsidR="009F4BEF" w:rsidRPr="00010B64" w14:paraId="12CE430B" w14:textId="77777777" w:rsidTr="008C3FF8">
        <w:tc>
          <w:tcPr>
            <w:tcW w:w="8828" w:type="dxa"/>
            <w:gridSpan w:val="5"/>
            <w:shd w:val="clear" w:color="auto" w:fill="auto"/>
          </w:tcPr>
          <w:p w14:paraId="62A5EEFD" w14:textId="77777777" w:rsidR="009F4BEF" w:rsidRPr="00AD2923" w:rsidRDefault="009F4BEF" w:rsidP="008C3FF8">
            <w:pPr>
              <w:spacing w:after="0"/>
              <w:jc w:val="center"/>
              <w:rPr>
                <w:rFonts w:ascii="Times New Roman" w:hAnsi="Times New Roman"/>
                <w:b/>
                <w:lang w:val="es-CO"/>
              </w:rPr>
            </w:pPr>
            <w:r w:rsidRPr="00AD2923">
              <w:rPr>
                <w:rFonts w:ascii="Times New Roman" w:hAnsi="Times New Roman"/>
                <w:b/>
                <w:lang w:val="es-CO"/>
              </w:rPr>
              <w:t>División de dos números enteros</w:t>
            </w:r>
          </w:p>
        </w:tc>
      </w:tr>
      <w:tr w:rsidR="009F4BEF" w:rsidRPr="00010B64" w14:paraId="2FAFBF26" w14:textId="77777777" w:rsidTr="008C3FF8">
        <w:tc>
          <w:tcPr>
            <w:tcW w:w="1413" w:type="dxa"/>
            <w:shd w:val="clear" w:color="auto" w:fill="auto"/>
          </w:tcPr>
          <w:p w14:paraId="0DEEBC64"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Divisor y dividendo</w:t>
            </w:r>
          </w:p>
        </w:tc>
        <w:tc>
          <w:tcPr>
            <w:tcW w:w="1701" w:type="dxa"/>
            <w:shd w:val="clear" w:color="auto" w:fill="auto"/>
          </w:tcPr>
          <w:p w14:paraId="1ABDEF1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Ejemplo</w:t>
            </w:r>
          </w:p>
        </w:tc>
        <w:tc>
          <w:tcPr>
            <w:tcW w:w="1701" w:type="dxa"/>
            <w:shd w:val="clear" w:color="auto" w:fill="auto"/>
          </w:tcPr>
          <w:p w14:paraId="0389357F"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xml:space="preserve">Se calcula el valor absoluto del divisor y el </w:t>
            </w:r>
            <w:r w:rsidRPr="00AD2923">
              <w:rPr>
                <w:rFonts w:ascii="Times New Roman" w:hAnsi="Times New Roman"/>
                <w:lang w:val="es-CO"/>
              </w:rPr>
              <w:lastRenderedPageBreak/>
              <w:t>dividendo</w:t>
            </w:r>
          </w:p>
        </w:tc>
        <w:tc>
          <w:tcPr>
            <w:tcW w:w="1559" w:type="dxa"/>
            <w:shd w:val="clear" w:color="auto" w:fill="auto"/>
          </w:tcPr>
          <w:p w14:paraId="41D60634"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lastRenderedPageBreak/>
              <w:t xml:space="preserve">Se halla la división de los valores </w:t>
            </w:r>
            <w:r w:rsidRPr="00AD2923">
              <w:rPr>
                <w:rFonts w:ascii="Times New Roman" w:hAnsi="Times New Roman"/>
                <w:lang w:val="es-CO"/>
              </w:rPr>
              <w:lastRenderedPageBreak/>
              <w:t>absolutos</w:t>
            </w:r>
          </w:p>
        </w:tc>
        <w:tc>
          <w:tcPr>
            <w:tcW w:w="2454" w:type="dxa"/>
            <w:shd w:val="clear" w:color="auto" w:fill="auto"/>
          </w:tcPr>
          <w:p w14:paraId="4AB8D427"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lastRenderedPageBreak/>
              <w:t>Se coloca el signo al cociente</w:t>
            </w:r>
          </w:p>
        </w:tc>
      </w:tr>
      <w:tr w:rsidR="009F4BEF" w:rsidRPr="00010B64" w14:paraId="4E156F04" w14:textId="77777777" w:rsidTr="008C3FF8">
        <w:tc>
          <w:tcPr>
            <w:tcW w:w="1413" w:type="dxa"/>
            <w:shd w:val="clear" w:color="auto" w:fill="auto"/>
          </w:tcPr>
          <w:p w14:paraId="0444ECA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lastRenderedPageBreak/>
              <w:t>Positivos</w:t>
            </w:r>
          </w:p>
        </w:tc>
        <w:tc>
          <w:tcPr>
            <w:tcW w:w="1701" w:type="dxa"/>
            <w:shd w:val="clear" w:color="auto" w:fill="auto"/>
          </w:tcPr>
          <w:p w14:paraId="6336651A"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color w:val="000000"/>
                <w:lang w:val="es-CO"/>
              </w:rPr>
              <w:t>28 ÷ 4</w:t>
            </w:r>
          </w:p>
        </w:tc>
        <w:tc>
          <w:tcPr>
            <w:tcW w:w="1701" w:type="dxa"/>
            <w:shd w:val="clear" w:color="auto" w:fill="auto"/>
          </w:tcPr>
          <w:p w14:paraId="38D1926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28 | = 28</w:t>
            </w:r>
          </w:p>
          <w:p w14:paraId="5AE95759"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4 | = 4</w:t>
            </w:r>
          </w:p>
        </w:tc>
        <w:tc>
          <w:tcPr>
            <w:tcW w:w="1559" w:type="dxa"/>
            <w:shd w:val="clear" w:color="auto" w:fill="auto"/>
          </w:tcPr>
          <w:p w14:paraId="44C8CF7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color w:val="000000"/>
                <w:lang w:val="es-CO"/>
              </w:rPr>
              <w:t xml:space="preserve">28 ÷ 4 </w:t>
            </w:r>
            <w:r w:rsidRPr="00AD2923">
              <w:rPr>
                <w:rFonts w:ascii="Times New Roman" w:hAnsi="Times New Roman"/>
                <w:lang w:val="es-CO"/>
              </w:rPr>
              <w:t>= 7</w:t>
            </w:r>
          </w:p>
        </w:tc>
        <w:tc>
          <w:tcPr>
            <w:tcW w:w="2454" w:type="dxa"/>
            <w:shd w:val="clear" w:color="auto" w:fill="auto"/>
          </w:tcPr>
          <w:p w14:paraId="66CB014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28 ÷ 4 = 7</w:t>
            </w:r>
          </w:p>
          <w:p w14:paraId="14FD2231"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color w:val="000000"/>
                <w:lang w:val="es-CO"/>
              </w:rPr>
              <w:t>Signos iguales el cociente es positivo</w:t>
            </w:r>
          </w:p>
        </w:tc>
      </w:tr>
      <w:tr w:rsidR="009F4BEF" w:rsidRPr="00010B64" w14:paraId="44D1EFAA" w14:textId="77777777" w:rsidTr="008C3FF8">
        <w:tc>
          <w:tcPr>
            <w:tcW w:w="1413" w:type="dxa"/>
            <w:shd w:val="clear" w:color="auto" w:fill="auto"/>
          </w:tcPr>
          <w:p w14:paraId="2750D5A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Negativos</w:t>
            </w:r>
          </w:p>
        </w:tc>
        <w:tc>
          <w:tcPr>
            <w:tcW w:w="1701" w:type="dxa"/>
            <w:shd w:val="clear" w:color="auto" w:fill="auto"/>
          </w:tcPr>
          <w:p w14:paraId="63214268"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color w:val="000000"/>
                <w:lang w:val="es-CO"/>
              </w:rPr>
              <w:t xml:space="preserve">‒150 ÷ (‒2) </w:t>
            </w:r>
          </w:p>
        </w:tc>
        <w:tc>
          <w:tcPr>
            <w:tcW w:w="1701" w:type="dxa"/>
            <w:shd w:val="clear" w:color="auto" w:fill="auto"/>
          </w:tcPr>
          <w:p w14:paraId="0DFD685A"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150 | = 150</w:t>
            </w:r>
          </w:p>
          <w:p w14:paraId="4D98ECA2"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2</w:t>
            </w:r>
            <w:r w:rsidRPr="00010B64">
              <w:rPr>
                <w:rFonts w:ascii="Times New Roman" w:hAnsi="Times New Roman"/>
                <w:lang w:val="es-CO"/>
              </w:rPr>
              <w:t xml:space="preserve"> </w:t>
            </w:r>
            <w:r w:rsidRPr="00AD2923">
              <w:rPr>
                <w:rFonts w:ascii="Times New Roman" w:hAnsi="Times New Roman"/>
                <w:lang w:val="es-CO"/>
              </w:rPr>
              <w:t>| = 2</w:t>
            </w:r>
          </w:p>
        </w:tc>
        <w:tc>
          <w:tcPr>
            <w:tcW w:w="1559" w:type="dxa"/>
            <w:shd w:val="clear" w:color="auto" w:fill="auto"/>
          </w:tcPr>
          <w:p w14:paraId="7EBAD592"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150 ÷ 2 = 75</w:t>
            </w:r>
          </w:p>
        </w:tc>
        <w:tc>
          <w:tcPr>
            <w:tcW w:w="2454" w:type="dxa"/>
            <w:shd w:val="clear" w:color="auto" w:fill="auto"/>
          </w:tcPr>
          <w:p w14:paraId="60A0304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‒150 ÷ (‒2) = 75</w:t>
            </w:r>
          </w:p>
          <w:p w14:paraId="7C68354E"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Signos iguales el cociente es positivo</w:t>
            </w:r>
          </w:p>
        </w:tc>
      </w:tr>
      <w:tr w:rsidR="009F4BEF" w:rsidRPr="00010B64" w14:paraId="472609FD" w14:textId="77777777" w:rsidTr="008C3FF8">
        <w:tc>
          <w:tcPr>
            <w:tcW w:w="1413" w:type="dxa"/>
            <w:vMerge w:val="restart"/>
            <w:shd w:val="clear" w:color="auto" w:fill="auto"/>
          </w:tcPr>
          <w:p w14:paraId="44E43030"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De diferente signo</w:t>
            </w:r>
          </w:p>
        </w:tc>
        <w:tc>
          <w:tcPr>
            <w:tcW w:w="1701" w:type="dxa"/>
            <w:shd w:val="clear" w:color="auto" w:fill="auto"/>
          </w:tcPr>
          <w:p w14:paraId="01197CB4"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36 ÷ (‒3)</w:t>
            </w:r>
          </w:p>
          <w:p w14:paraId="49D1C202" w14:textId="77777777" w:rsidR="009F4BEF" w:rsidRPr="00AD2923" w:rsidRDefault="009F4BEF" w:rsidP="008C3FF8">
            <w:pPr>
              <w:spacing w:after="0"/>
              <w:jc w:val="center"/>
              <w:rPr>
                <w:rFonts w:ascii="Times New Roman" w:hAnsi="Times New Roman"/>
                <w:color w:val="000000"/>
                <w:lang w:val="es-CO"/>
              </w:rPr>
            </w:pPr>
          </w:p>
        </w:tc>
        <w:tc>
          <w:tcPr>
            <w:tcW w:w="1701" w:type="dxa"/>
            <w:shd w:val="clear" w:color="auto" w:fill="auto"/>
          </w:tcPr>
          <w:p w14:paraId="0F0C9E8C"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 36 | = 36</w:t>
            </w:r>
          </w:p>
          <w:p w14:paraId="722B1B4D"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3</w:t>
            </w:r>
            <w:r w:rsidRPr="00010B64">
              <w:rPr>
                <w:rFonts w:ascii="Times New Roman" w:hAnsi="Times New Roman"/>
                <w:lang w:val="es-CO"/>
              </w:rPr>
              <w:t xml:space="preserve"> </w:t>
            </w:r>
            <w:r w:rsidRPr="00AD2923">
              <w:rPr>
                <w:rFonts w:ascii="Times New Roman" w:hAnsi="Times New Roman"/>
                <w:lang w:val="es-CO"/>
              </w:rPr>
              <w:t>| = 3</w:t>
            </w:r>
          </w:p>
        </w:tc>
        <w:tc>
          <w:tcPr>
            <w:tcW w:w="1559" w:type="dxa"/>
            <w:shd w:val="clear" w:color="auto" w:fill="auto"/>
          </w:tcPr>
          <w:p w14:paraId="7AC34CE2"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36 ÷ 3 = 12</w:t>
            </w:r>
          </w:p>
        </w:tc>
        <w:tc>
          <w:tcPr>
            <w:tcW w:w="2454" w:type="dxa"/>
            <w:shd w:val="clear" w:color="auto" w:fill="auto"/>
          </w:tcPr>
          <w:p w14:paraId="31697A4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36 ÷ (‒3) = ‒12</w:t>
            </w:r>
          </w:p>
          <w:p w14:paraId="3685D41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Signos diferentes el cociente es negativo</w:t>
            </w:r>
          </w:p>
        </w:tc>
      </w:tr>
      <w:tr w:rsidR="009F4BEF" w:rsidRPr="00010B64" w14:paraId="2597C3A2" w14:textId="77777777" w:rsidTr="008C3FF8">
        <w:tc>
          <w:tcPr>
            <w:tcW w:w="1413" w:type="dxa"/>
            <w:vMerge/>
            <w:shd w:val="clear" w:color="auto" w:fill="auto"/>
          </w:tcPr>
          <w:p w14:paraId="1959F904" w14:textId="77777777" w:rsidR="009F4BEF" w:rsidRPr="00AD2923" w:rsidRDefault="009F4BEF" w:rsidP="008C3FF8">
            <w:pPr>
              <w:spacing w:after="0"/>
              <w:jc w:val="center"/>
              <w:rPr>
                <w:rFonts w:ascii="Times New Roman" w:hAnsi="Times New Roman"/>
                <w:color w:val="000000"/>
                <w:lang w:val="es-CO"/>
              </w:rPr>
            </w:pPr>
          </w:p>
        </w:tc>
        <w:tc>
          <w:tcPr>
            <w:tcW w:w="1701" w:type="dxa"/>
            <w:shd w:val="clear" w:color="auto" w:fill="auto"/>
          </w:tcPr>
          <w:p w14:paraId="2BB2DA95"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‒84 ÷ 12</w:t>
            </w:r>
          </w:p>
          <w:p w14:paraId="07784E97" w14:textId="77777777" w:rsidR="009F4BEF" w:rsidRPr="00AD2923" w:rsidRDefault="009F4BEF" w:rsidP="008C3FF8">
            <w:pPr>
              <w:spacing w:after="0"/>
              <w:jc w:val="center"/>
              <w:rPr>
                <w:rFonts w:ascii="Times New Roman" w:hAnsi="Times New Roman"/>
                <w:color w:val="000000"/>
                <w:lang w:val="es-CO"/>
              </w:rPr>
            </w:pPr>
          </w:p>
        </w:tc>
        <w:tc>
          <w:tcPr>
            <w:tcW w:w="1701" w:type="dxa"/>
            <w:shd w:val="clear" w:color="auto" w:fill="auto"/>
          </w:tcPr>
          <w:p w14:paraId="2D6B9CC5" w14:textId="77777777" w:rsidR="009F4BEF" w:rsidRPr="00AD2923" w:rsidRDefault="009F4BEF" w:rsidP="008C3FF8">
            <w:pPr>
              <w:spacing w:after="0"/>
              <w:jc w:val="center"/>
              <w:rPr>
                <w:rFonts w:ascii="Times New Roman" w:hAnsi="Times New Roman"/>
                <w:lang w:val="es-CO"/>
              </w:rPr>
            </w:pPr>
            <w:r w:rsidRPr="00010B64">
              <w:rPr>
                <w:rFonts w:ascii="Times New Roman" w:hAnsi="Times New Roman"/>
                <w:lang w:val="es-CO"/>
              </w:rPr>
              <w:t>| ‒</w:t>
            </w:r>
            <w:r w:rsidRPr="00AD2923">
              <w:rPr>
                <w:rFonts w:ascii="Times New Roman" w:hAnsi="Times New Roman"/>
                <w:lang w:val="es-CO"/>
              </w:rPr>
              <w:t>84 | = 84</w:t>
            </w:r>
          </w:p>
          <w:p w14:paraId="146A07F6"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lang w:val="es-CO"/>
              </w:rPr>
              <w:t>|</w:t>
            </w:r>
            <w:r w:rsidRPr="00010B64">
              <w:rPr>
                <w:rFonts w:ascii="Times New Roman" w:hAnsi="Times New Roman"/>
                <w:lang w:val="es-CO"/>
              </w:rPr>
              <w:t xml:space="preserve"> </w:t>
            </w:r>
            <w:r w:rsidRPr="00AD2923">
              <w:rPr>
                <w:rFonts w:ascii="Times New Roman" w:hAnsi="Times New Roman"/>
                <w:lang w:val="es-CO"/>
              </w:rPr>
              <w:t>12</w:t>
            </w:r>
            <w:r w:rsidRPr="00010B64">
              <w:rPr>
                <w:rFonts w:ascii="Times New Roman" w:hAnsi="Times New Roman"/>
                <w:lang w:val="es-CO"/>
              </w:rPr>
              <w:t xml:space="preserve"> </w:t>
            </w:r>
            <w:r w:rsidRPr="00AD2923">
              <w:rPr>
                <w:rFonts w:ascii="Times New Roman" w:hAnsi="Times New Roman"/>
                <w:lang w:val="es-CO"/>
              </w:rPr>
              <w:t>| = 12</w:t>
            </w:r>
          </w:p>
        </w:tc>
        <w:tc>
          <w:tcPr>
            <w:tcW w:w="1559" w:type="dxa"/>
            <w:shd w:val="clear" w:color="auto" w:fill="auto"/>
          </w:tcPr>
          <w:p w14:paraId="42C02C67" w14:textId="77777777" w:rsidR="009F4BEF" w:rsidRPr="00AD2923" w:rsidRDefault="009F4BEF" w:rsidP="008C3FF8">
            <w:pPr>
              <w:spacing w:after="0"/>
              <w:jc w:val="center"/>
              <w:rPr>
                <w:rFonts w:ascii="Times New Roman" w:hAnsi="Times New Roman"/>
                <w:lang w:val="es-CO"/>
              </w:rPr>
            </w:pPr>
            <w:r w:rsidRPr="00AD2923">
              <w:rPr>
                <w:rFonts w:ascii="Times New Roman" w:hAnsi="Times New Roman"/>
                <w:color w:val="000000"/>
                <w:lang w:val="es-CO"/>
              </w:rPr>
              <w:t xml:space="preserve">84÷12 </w:t>
            </w:r>
            <w:r w:rsidRPr="00AD2923">
              <w:rPr>
                <w:rFonts w:ascii="Times New Roman" w:hAnsi="Times New Roman"/>
                <w:lang w:val="es-CO"/>
              </w:rPr>
              <w:t>=</w:t>
            </w:r>
            <w:r w:rsidRPr="00AD2923">
              <w:rPr>
                <w:rFonts w:ascii="Times New Roman" w:hAnsi="Times New Roman"/>
                <w:color w:val="000000"/>
                <w:lang w:val="es-CO"/>
              </w:rPr>
              <w:t xml:space="preserve"> 7</w:t>
            </w:r>
          </w:p>
        </w:tc>
        <w:tc>
          <w:tcPr>
            <w:tcW w:w="2454" w:type="dxa"/>
            <w:shd w:val="clear" w:color="auto" w:fill="auto"/>
          </w:tcPr>
          <w:p w14:paraId="6174428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‒84 ÷ 12 </w:t>
            </w:r>
            <w:r w:rsidRPr="00AD2923">
              <w:rPr>
                <w:rFonts w:ascii="Times New Roman" w:hAnsi="Times New Roman"/>
                <w:lang w:val="es-CO"/>
              </w:rPr>
              <w:t>=</w:t>
            </w:r>
            <w:r w:rsidRPr="00AD2923">
              <w:rPr>
                <w:rFonts w:ascii="Times New Roman" w:hAnsi="Times New Roman"/>
                <w:color w:val="000000"/>
                <w:lang w:val="es-CO"/>
              </w:rPr>
              <w:t xml:space="preserve"> ‒7</w:t>
            </w:r>
          </w:p>
          <w:p w14:paraId="442A4B4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Signos diferentes el cociente es negativo</w:t>
            </w:r>
          </w:p>
        </w:tc>
      </w:tr>
    </w:tbl>
    <w:p w14:paraId="4A38DE97" w14:textId="77777777" w:rsidR="009F4BEF" w:rsidRPr="00284C5A" w:rsidRDefault="009F4BEF" w:rsidP="009F4BEF">
      <w:pPr>
        <w:spacing w:after="0"/>
        <w:rPr>
          <w:rFonts w:ascii="Times New Roman" w:hAnsi="Times New Roman"/>
          <w:color w:val="000000"/>
          <w:lang w:val="es-CO"/>
        </w:rPr>
      </w:pPr>
    </w:p>
    <w:p w14:paraId="02C01E4D" w14:textId="77777777" w:rsidR="009F4BEF" w:rsidRPr="00284C5A" w:rsidRDefault="009F4BEF" w:rsidP="009F4BEF">
      <w:pPr>
        <w:rPr>
          <w:rFonts w:ascii="Times New Roman" w:hAnsi="Times New Roman"/>
        </w:rPr>
      </w:pPr>
      <w:r w:rsidRPr="00284C5A">
        <w:rPr>
          <w:rFonts w:ascii="Times New Roman" w:hAnsi="Times New Roman"/>
          <w:lang w:val="es-CO"/>
        </w:rPr>
        <w:t>Las siguientes son situaciones en las cuales se requiere dividir dos números enteros:</w:t>
      </w:r>
    </w:p>
    <w:p w14:paraId="1F57227A" w14:textId="77777777" w:rsidR="009F4BEF" w:rsidRPr="00284C5A" w:rsidRDefault="009F4BEF" w:rsidP="009F4BEF">
      <w:pPr>
        <w:pStyle w:val="Prrafodelista"/>
        <w:numPr>
          <w:ilvl w:val="0"/>
          <w:numId w:val="20"/>
        </w:numPr>
        <w:rPr>
          <w:rFonts w:ascii="Times New Roman" w:hAnsi="Times New Roman"/>
          <w:color w:val="000000"/>
          <w:lang w:val="es-CO"/>
        </w:rPr>
      </w:pPr>
      <w:r w:rsidRPr="00284C5A">
        <w:rPr>
          <w:rFonts w:ascii="Times New Roman" w:hAnsi="Times New Roman"/>
          <w:color w:val="000000"/>
          <w:lang w:val="es-CO"/>
        </w:rPr>
        <w:t>Un grupo de 120 personas se debe organizar en 6 filas con igual número de personas, ¿cuántas personas debe tener cada fila?</w:t>
      </w:r>
    </w:p>
    <w:p w14:paraId="6CD26621" w14:textId="77777777" w:rsidR="009F4BEF" w:rsidRPr="00284C5A" w:rsidRDefault="009F4BEF" w:rsidP="009F4BEF">
      <w:pPr>
        <w:pStyle w:val="Prrafodelista"/>
        <w:rPr>
          <w:rFonts w:ascii="Times New Roman" w:hAnsi="Times New Roman"/>
          <w:color w:val="000000"/>
          <w:lang w:val="es-CO"/>
        </w:rPr>
      </w:pPr>
    </w:p>
    <w:p w14:paraId="5EA4FF97" w14:textId="77777777" w:rsidR="009F4BEF" w:rsidRPr="00284C5A" w:rsidRDefault="009F4BEF" w:rsidP="009F4BEF">
      <w:pPr>
        <w:pStyle w:val="Prrafodelista"/>
        <w:rPr>
          <w:rFonts w:ascii="Times New Roman" w:hAnsi="Times New Roman"/>
          <w:color w:val="000000"/>
          <w:lang w:val="es-CO"/>
        </w:rPr>
      </w:pPr>
      <w:r w:rsidRPr="00284C5A">
        <w:rPr>
          <w:rFonts w:ascii="Times New Roman" w:hAnsi="Times New Roman"/>
          <w:color w:val="000000"/>
          <w:lang w:val="es-CO"/>
        </w:rPr>
        <w:t>120 ÷ 6 = 20 porque&lt;&lt;MA_07_02_086.gif&gt;&gt;; como el dividendo y el divisor tienen el mismo signo (positivos) el cociente es positivo.</w:t>
      </w:r>
    </w:p>
    <w:p w14:paraId="7AEE2A94" w14:textId="77777777" w:rsidR="009F4BEF" w:rsidRPr="00284C5A" w:rsidRDefault="009F4BEF" w:rsidP="009F4BEF">
      <w:pPr>
        <w:pStyle w:val="Prrafodelista"/>
        <w:rPr>
          <w:rFonts w:ascii="Times New Roman" w:hAnsi="Times New Roman"/>
          <w:color w:val="000000"/>
          <w:lang w:val="es-CO"/>
        </w:rPr>
      </w:pPr>
    </w:p>
    <w:p w14:paraId="1DE47118" w14:textId="77777777" w:rsidR="009F4BEF" w:rsidRPr="00284C5A" w:rsidRDefault="009F4BEF" w:rsidP="009F4BEF">
      <w:pPr>
        <w:pStyle w:val="Prrafodelista"/>
        <w:numPr>
          <w:ilvl w:val="0"/>
          <w:numId w:val="20"/>
        </w:numPr>
        <w:rPr>
          <w:rFonts w:ascii="Times New Roman" w:hAnsi="Times New Roman"/>
          <w:color w:val="000000"/>
          <w:lang w:val="es-CO"/>
        </w:rPr>
      </w:pPr>
      <w:r w:rsidRPr="00284C5A">
        <w:rPr>
          <w:rFonts w:ascii="Times New Roman" w:hAnsi="Times New Roman"/>
          <w:color w:val="000000"/>
          <w:lang w:val="es-CO"/>
        </w:rPr>
        <w:t>En las últimas 9 horas la temperatura ha tenido una variación de ‒18 ºC. ¿De cuánto ha sido la variación por hora?</w:t>
      </w:r>
    </w:p>
    <w:p w14:paraId="5FD36CF9" w14:textId="77777777" w:rsidR="009F4BEF" w:rsidRPr="00284C5A" w:rsidRDefault="009F4BEF" w:rsidP="009F4BEF">
      <w:pPr>
        <w:spacing w:after="0"/>
        <w:ind w:left="708"/>
        <w:rPr>
          <w:rFonts w:ascii="Times New Roman" w:hAnsi="Times New Roman"/>
          <w:color w:val="000000"/>
          <w:lang w:val="es-CO"/>
        </w:rPr>
      </w:pPr>
      <w:r w:rsidRPr="00284C5A">
        <w:rPr>
          <w:rFonts w:ascii="Times New Roman" w:hAnsi="Times New Roman"/>
          <w:color w:val="000000"/>
          <w:lang w:val="es-CO"/>
        </w:rPr>
        <w:t>‒18 ÷ 9 = ‒2 porque&lt;&lt;MA_07_02_087.gif&gt;&gt;; como el dividendo y el divisor tienen signos diferentes, el cociente es negativo.</w:t>
      </w:r>
    </w:p>
    <w:p w14:paraId="4D0882B2" w14:textId="77777777" w:rsidR="009F4BEF" w:rsidRPr="00284C5A" w:rsidRDefault="009F4BEF" w:rsidP="009F4BEF">
      <w:pPr>
        <w:spacing w:after="0"/>
        <w:rPr>
          <w:rFonts w:ascii="Times New Roman" w:hAnsi="Times New Roman"/>
          <w:color w:val="000000"/>
          <w:lang w:val="es-CO"/>
        </w:rPr>
      </w:pPr>
    </w:p>
    <w:p w14:paraId="5A8AB244" w14:textId="77777777" w:rsidR="009F4BEF" w:rsidRPr="00284C5A" w:rsidRDefault="009F4BEF" w:rsidP="009F4BEF">
      <w:pPr>
        <w:spacing w:after="0"/>
        <w:jc w:val="both"/>
        <w:rPr>
          <w:rFonts w:ascii="Times New Roman" w:hAnsi="Times New Roman"/>
          <w:color w:val="000000"/>
          <w:lang w:val="es-CO"/>
        </w:rPr>
      </w:pPr>
      <w:r w:rsidRPr="00284C5A">
        <w:rPr>
          <w:rFonts w:ascii="Times New Roman" w:hAnsi="Times New Roman"/>
          <w:color w:val="000000"/>
          <w:lang w:val="es-CO"/>
        </w:rPr>
        <w:t xml:space="preserve">Para practicar el procedimiento de dividir números enteros y resolver problemas que lo requieran </w:t>
      </w:r>
      <w:r>
        <w:rPr>
          <w:rFonts w:ascii="Times New Roman" w:hAnsi="Times New Roman"/>
          <w:color w:val="000000"/>
          <w:lang w:val="es-CO"/>
        </w:rPr>
        <w:t>haz</w:t>
      </w:r>
      <w:r w:rsidRPr="00284C5A">
        <w:rPr>
          <w:rFonts w:ascii="Times New Roman" w:hAnsi="Times New Roman"/>
          <w:color w:val="000000"/>
          <w:lang w:val="es-CO"/>
        </w:rPr>
        <w:t xml:space="preserve"> clic en el siguiente enlace [</w:t>
      </w:r>
      <w:hyperlink r:id="rId57" w:history="1">
        <w:r w:rsidRPr="00284C5A">
          <w:rPr>
            <w:rStyle w:val="Hipervnculo"/>
            <w:rFonts w:ascii="Times New Roman" w:hAnsi="Times New Roman"/>
            <w:lang w:val="es-CO"/>
          </w:rPr>
          <w:t>VER</w:t>
        </w:r>
      </w:hyperlink>
      <w:r w:rsidRPr="00284C5A">
        <w:rPr>
          <w:rFonts w:ascii="Times New Roman" w:hAnsi="Times New Roman"/>
          <w:color w:val="000000"/>
          <w:lang w:val="es-CO"/>
        </w:rPr>
        <w:t>].</w:t>
      </w:r>
    </w:p>
    <w:p w14:paraId="15E5BF1C"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44F73F98" w14:textId="77777777" w:rsidTr="008C3FF8">
        <w:tc>
          <w:tcPr>
            <w:tcW w:w="9054" w:type="dxa"/>
            <w:gridSpan w:val="2"/>
            <w:shd w:val="clear" w:color="auto" w:fill="000000"/>
          </w:tcPr>
          <w:p w14:paraId="29E157E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3567077F" w14:textId="77777777" w:rsidTr="008C3FF8">
        <w:tc>
          <w:tcPr>
            <w:tcW w:w="2518" w:type="dxa"/>
            <w:shd w:val="clear" w:color="auto" w:fill="auto"/>
          </w:tcPr>
          <w:p w14:paraId="5C4F86E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71F7403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MA_07_02_CO_REC150 </w:t>
            </w:r>
          </w:p>
        </w:tc>
      </w:tr>
      <w:tr w:rsidR="009F4BEF" w:rsidRPr="00010B64" w14:paraId="769A9339" w14:textId="77777777" w:rsidTr="008C3FF8">
        <w:tc>
          <w:tcPr>
            <w:tcW w:w="2518" w:type="dxa"/>
            <w:shd w:val="clear" w:color="auto" w:fill="auto"/>
          </w:tcPr>
          <w:p w14:paraId="4C976FA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68A3FFD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enteros/La multiplicación y la división de números enteros</w:t>
            </w:r>
          </w:p>
        </w:tc>
      </w:tr>
      <w:tr w:rsidR="009F4BEF" w:rsidRPr="00010B64" w14:paraId="60AA4B0B" w14:textId="77777777" w:rsidTr="008C3FF8">
        <w:tc>
          <w:tcPr>
            <w:tcW w:w="2518" w:type="dxa"/>
            <w:shd w:val="clear" w:color="auto" w:fill="auto"/>
          </w:tcPr>
          <w:p w14:paraId="230EF3C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0FAB261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del recurso se deben cambiar según aparece en esta plantilla.</w:t>
            </w:r>
          </w:p>
          <w:p w14:paraId="33E0D915" w14:textId="77777777" w:rsidR="009F4BEF" w:rsidRPr="008C3FF8" w:rsidRDefault="009F4BEF" w:rsidP="008C3FF8">
            <w:pPr>
              <w:spacing w:after="0"/>
              <w:rPr>
                <w:rFonts w:ascii="Times New Roman" w:hAnsi="Times New Roman"/>
                <w:color w:val="000000"/>
                <w:lang w:val="es-MX"/>
              </w:rPr>
            </w:pPr>
          </w:p>
          <w:p w14:paraId="53F4D23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2. </w:t>
            </w:r>
            <w:r w:rsidRPr="008C3FF8">
              <w:rPr>
                <w:rFonts w:ascii="Times New Roman" w:hAnsi="Times New Roman"/>
                <w:b/>
                <w:color w:val="000000"/>
                <w:lang w:val="es-MX"/>
              </w:rPr>
              <w:t>FICHA DEL DOCENTE</w:t>
            </w:r>
          </w:p>
          <w:p w14:paraId="7231952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73338E5F" w14:textId="77777777" w:rsidR="009F4BEF" w:rsidRPr="008C3FF8" w:rsidRDefault="009F4BEF" w:rsidP="008C3FF8">
            <w:pPr>
              <w:spacing w:after="0"/>
              <w:rPr>
                <w:rFonts w:ascii="Times New Roman" w:hAnsi="Times New Roman"/>
                <w:color w:val="000000"/>
                <w:lang w:val="es-MX"/>
              </w:rPr>
            </w:pPr>
          </w:p>
          <w:p w14:paraId="1BE9BBF0"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Objetivo</w:t>
            </w:r>
          </w:p>
          <w:p w14:paraId="70DBAF8A" w14:textId="77777777" w:rsidR="009F4BEF" w:rsidRPr="00AD2923" w:rsidRDefault="009F4BEF" w:rsidP="008C3FF8">
            <w:pPr>
              <w:spacing w:after="0"/>
              <w:rPr>
                <w:rFonts w:ascii="Times New Roman" w:hAnsi="Times New Roman"/>
                <w:b/>
                <w:color w:val="000000"/>
              </w:rPr>
            </w:pPr>
          </w:p>
          <w:p w14:paraId="36EA3AAB"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El recurso expone las leyes de los signos para multiplicar y dividir números enteros usando nemotecnia.</w:t>
            </w:r>
          </w:p>
          <w:p w14:paraId="52D97D93" w14:textId="77777777" w:rsidR="009F4BEF" w:rsidRPr="00AD2923" w:rsidRDefault="009F4BEF" w:rsidP="008C3FF8">
            <w:pPr>
              <w:spacing w:after="0"/>
              <w:rPr>
                <w:rFonts w:ascii="Times New Roman" w:hAnsi="Times New Roman"/>
                <w:color w:val="000000"/>
              </w:rPr>
            </w:pPr>
          </w:p>
          <w:p w14:paraId="7CB346DE"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lastRenderedPageBreak/>
              <w:t>Propuesta</w:t>
            </w:r>
          </w:p>
          <w:p w14:paraId="04B2A405" w14:textId="77777777" w:rsidR="009F4BEF" w:rsidRPr="00AD2923" w:rsidRDefault="009F4BEF" w:rsidP="008C3FF8">
            <w:pPr>
              <w:spacing w:after="0"/>
              <w:rPr>
                <w:rFonts w:ascii="Times New Roman" w:hAnsi="Times New Roman"/>
                <w:b/>
                <w:color w:val="000000"/>
                <w:lang w:val="es-CO"/>
              </w:rPr>
            </w:pPr>
          </w:p>
          <w:p w14:paraId="544B008C"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Con este material se presenta una estrategia para que el estudiante interiorice las leyes de los signos de la multiplicación y la división de números enteros. Para ello, se usan diapositivas con imágenes agradables y fáciles de recordar que explican las leyes mencionadas.</w:t>
            </w:r>
          </w:p>
          <w:p w14:paraId="5C60E58E" w14:textId="77777777" w:rsidR="009F4BEF" w:rsidRPr="00AD2923" w:rsidRDefault="009F4BEF" w:rsidP="008C3FF8">
            <w:pPr>
              <w:spacing w:after="0"/>
              <w:rPr>
                <w:rFonts w:ascii="Times New Roman" w:hAnsi="Times New Roman"/>
                <w:color w:val="000000"/>
                <w:lang w:val="es-CO"/>
              </w:rPr>
            </w:pPr>
          </w:p>
          <w:p w14:paraId="0C536B9B"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Antes de la presentación</w:t>
            </w:r>
          </w:p>
          <w:p w14:paraId="7753C5D0" w14:textId="77777777" w:rsidR="009F4BEF" w:rsidRPr="008C3FF8" w:rsidRDefault="009F4BEF" w:rsidP="008C3FF8">
            <w:pPr>
              <w:spacing w:after="0"/>
              <w:rPr>
                <w:rFonts w:ascii="Times New Roman" w:hAnsi="Times New Roman"/>
                <w:color w:val="000000"/>
                <w:lang w:val="es-MX"/>
              </w:rPr>
            </w:pPr>
          </w:p>
          <w:p w14:paraId="63D8B8B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Proponer un concurso de cálculo mental con los estudiantes para comprobar si manejan correctamente las leyes de los signos cuando se adicionan, sustraen, multiplican y dividen números enteros. Es común que los estudiantes mezclen las reglas y cometan errores al operar, por ende es importante ofrecer alternativas para diferenciar y retener en la memoria las leyes de los signos en las diferentes operaciones.</w:t>
            </w:r>
          </w:p>
          <w:p w14:paraId="0C3343F0" w14:textId="77777777" w:rsidR="009F4BEF" w:rsidRPr="008C3FF8" w:rsidRDefault="009F4BEF" w:rsidP="008C3FF8">
            <w:pPr>
              <w:spacing w:after="0"/>
              <w:rPr>
                <w:rFonts w:ascii="Times New Roman" w:hAnsi="Times New Roman"/>
                <w:color w:val="000000"/>
                <w:lang w:val="es-MX"/>
              </w:rPr>
            </w:pPr>
          </w:p>
          <w:p w14:paraId="25C2008B"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Durante la presentación</w:t>
            </w:r>
          </w:p>
          <w:p w14:paraId="1E9B8A5F" w14:textId="77777777" w:rsidR="009F4BEF" w:rsidRPr="008C3FF8" w:rsidRDefault="009F4BEF" w:rsidP="008C3FF8">
            <w:pPr>
              <w:spacing w:after="0"/>
              <w:rPr>
                <w:rFonts w:ascii="Times New Roman" w:hAnsi="Times New Roman"/>
                <w:color w:val="000000"/>
                <w:lang w:val="es-MX"/>
              </w:rPr>
            </w:pPr>
          </w:p>
          <w:p w14:paraId="501828F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sugiere leer las diapositivas con la descripción completa, es decir, cuando aparezca la multiplicación con signos diferentes indicar que la lectura es: al multiplicar números enteros de diferente signo el producto es negativo.</w:t>
            </w:r>
          </w:p>
          <w:p w14:paraId="49E960E1" w14:textId="77777777" w:rsidR="009F4BEF" w:rsidRPr="008C3FF8" w:rsidRDefault="009F4BEF" w:rsidP="008C3FF8">
            <w:pPr>
              <w:spacing w:after="0"/>
              <w:rPr>
                <w:rFonts w:ascii="Times New Roman" w:hAnsi="Times New Roman"/>
                <w:color w:val="000000"/>
                <w:lang w:val="es-MX"/>
              </w:rPr>
            </w:pPr>
          </w:p>
          <w:p w14:paraId="193671F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Evitar lecturas como “más por menos da menos” ya que esto genera confusión en los estudiantes cuando van a adicionar un número positivo con uno negativo porque tienden a ponerle siempre signo negativo al resultado.</w:t>
            </w:r>
          </w:p>
          <w:p w14:paraId="58BE6BCA" w14:textId="77777777" w:rsidR="009F4BEF" w:rsidRPr="008C3FF8" w:rsidRDefault="009F4BEF" w:rsidP="008C3FF8">
            <w:pPr>
              <w:spacing w:after="0"/>
              <w:rPr>
                <w:rFonts w:ascii="Times New Roman" w:hAnsi="Times New Roman"/>
                <w:color w:val="000000"/>
                <w:lang w:val="es-MX"/>
              </w:rPr>
            </w:pPr>
          </w:p>
          <w:p w14:paraId="1C3A0F8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Las imágenes deben verse y considerarse como el medio que apoya la retención de información de forma visual, que es el sistema de representación más desarrollado en los estudiantes. Por ende, éste debe reforzarse con la lectura para fortalecer la capacidad de memoria auditiva del estudiante, su concentración y atención para identificar qué dice cada regla de modo que cuando la escuchen, en su memoria se active la representación visual. </w:t>
            </w:r>
          </w:p>
          <w:p w14:paraId="7A72A480" w14:textId="77777777" w:rsidR="009F4BEF" w:rsidRPr="008C3FF8" w:rsidRDefault="009F4BEF" w:rsidP="008C3FF8">
            <w:pPr>
              <w:spacing w:after="0"/>
              <w:rPr>
                <w:rFonts w:ascii="Times New Roman" w:hAnsi="Times New Roman"/>
                <w:color w:val="000000"/>
                <w:lang w:val="es-MX"/>
              </w:rPr>
            </w:pPr>
          </w:p>
          <w:p w14:paraId="1B1DC96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Insista en hacer lecturas como “el producto de un número positivo y uno negativo es negativo” y que a su vez identifiquen la representación visual de lo leído.</w:t>
            </w:r>
          </w:p>
          <w:p w14:paraId="60C3198D" w14:textId="77777777" w:rsidR="009F4BEF" w:rsidRPr="008C3FF8" w:rsidRDefault="009F4BEF" w:rsidP="008C3FF8">
            <w:pPr>
              <w:spacing w:after="0"/>
              <w:rPr>
                <w:rFonts w:ascii="Times New Roman" w:hAnsi="Times New Roman"/>
                <w:color w:val="000000"/>
                <w:lang w:val="es-MX"/>
              </w:rPr>
            </w:pPr>
          </w:p>
          <w:p w14:paraId="37B82079"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Después de la presentación</w:t>
            </w:r>
          </w:p>
          <w:p w14:paraId="2DC28B2A" w14:textId="77777777" w:rsidR="009F4BEF" w:rsidRPr="008C3FF8" w:rsidRDefault="009F4BEF" w:rsidP="008C3FF8">
            <w:pPr>
              <w:spacing w:after="0"/>
              <w:rPr>
                <w:rFonts w:ascii="Times New Roman" w:hAnsi="Times New Roman"/>
                <w:color w:val="000000"/>
                <w:lang w:val="es-MX"/>
              </w:rPr>
            </w:pPr>
          </w:p>
          <w:p w14:paraId="1B618F7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Realice otro concurso de cálculo mental mezclando las 4 operaciones con números enteros para comprobar que mejoró y se afianzó la aplicación de las leyes de los signos.</w:t>
            </w:r>
          </w:p>
          <w:p w14:paraId="08CAA852" w14:textId="77777777" w:rsidR="009F4BEF" w:rsidRPr="008C3FF8" w:rsidRDefault="009F4BEF" w:rsidP="008C3FF8">
            <w:pPr>
              <w:spacing w:after="0"/>
              <w:rPr>
                <w:rFonts w:ascii="Times New Roman" w:hAnsi="Times New Roman"/>
                <w:color w:val="000000"/>
                <w:lang w:val="es-MX"/>
              </w:rPr>
            </w:pPr>
          </w:p>
          <w:p w14:paraId="61A81992" w14:textId="77777777" w:rsidR="009F4BEF" w:rsidRPr="008C3FF8" w:rsidRDefault="009F4BEF" w:rsidP="008C3FF8">
            <w:pPr>
              <w:pStyle w:val="Prrafodelista"/>
              <w:numPr>
                <w:ilvl w:val="0"/>
                <w:numId w:val="18"/>
              </w:numPr>
              <w:spacing w:after="0"/>
              <w:rPr>
                <w:rFonts w:ascii="Times New Roman" w:hAnsi="Times New Roman"/>
                <w:b/>
                <w:color w:val="000000"/>
                <w:lang w:val="es-MX"/>
              </w:rPr>
            </w:pPr>
            <w:r w:rsidRPr="008C3FF8">
              <w:rPr>
                <w:rFonts w:ascii="Times New Roman" w:hAnsi="Times New Roman"/>
                <w:b/>
                <w:color w:val="000000"/>
                <w:lang w:val="es-MX"/>
              </w:rPr>
              <w:t>FICHA DEL ESTUDIANTE</w:t>
            </w:r>
          </w:p>
          <w:p w14:paraId="08E9D055" w14:textId="77777777" w:rsidR="009F4BEF" w:rsidRPr="008C3FF8" w:rsidRDefault="009F4BEF" w:rsidP="008C3FF8">
            <w:pPr>
              <w:pStyle w:val="Prrafodelista"/>
              <w:spacing w:after="0"/>
              <w:ind w:left="360"/>
              <w:rPr>
                <w:rFonts w:ascii="Times New Roman" w:hAnsi="Times New Roman"/>
                <w:color w:val="000000"/>
                <w:lang w:val="es-MX"/>
              </w:rPr>
            </w:pPr>
          </w:p>
          <w:p w14:paraId="0CE9FBA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Solamente tendrá algunos cambios con respecto a la que aparece en el recurso, lo que se debe eliminar está tachado, lo que se debe anexar está escrito en color rojo y las sustituciones están resaltadas con color verde a continuación:</w:t>
            </w:r>
          </w:p>
          <w:p w14:paraId="07675CE2" w14:textId="77777777" w:rsidR="009F4BEF" w:rsidRPr="008C3FF8" w:rsidRDefault="009F4BEF" w:rsidP="008C3FF8">
            <w:pPr>
              <w:spacing w:after="0"/>
              <w:rPr>
                <w:rFonts w:ascii="Times New Roman" w:hAnsi="Times New Roman"/>
                <w:color w:val="000000"/>
                <w:lang w:val="es-MX"/>
              </w:rPr>
            </w:pPr>
          </w:p>
          <w:p w14:paraId="2362F437"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Multiplicación de números enteros</w:t>
            </w:r>
          </w:p>
          <w:p w14:paraId="263F989B" w14:textId="77777777" w:rsidR="009F4BEF" w:rsidRPr="00AD2923" w:rsidRDefault="009F4BEF" w:rsidP="008C3FF8">
            <w:pPr>
              <w:spacing w:after="0"/>
              <w:rPr>
                <w:rFonts w:ascii="Times New Roman" w:hAnsi="Times New Roman"/>
                <w:b/>
                <w:color w:val="000000"/>
                <w:lang w:val="es-CO"/>
              </w:rPr>
            </w:pPr>
          </w:p>
          <w:p w14:paraId="70CE35B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multiplicar números enteros, </w:t>
            </w:r>
            <w:r w:rsidRPr="00AD2923">
              <w:rPr>
                <w:rFonts w:ascii="Times New Roman" w:hAnsi="Times New Roman"/>
                <w:strike/>
                <w:color w:val="000000"/>
                <w:lang w:val="es-CO"/>
              </w:rPr>
              <w:t>primero</w:t>
            </w:r>
            <w:r w:rsidRPr="00AD2923">
              <w:rPr>
                <w:rFonts w:ascii="Times New Roman" w:hAnsi="Times New Roman"/>
                <w:color w:val="000000"/>
                <w:lang w:val="es-CO"/>
              </w:rPr>
              <w:t xml:space="preserve"> </w:t>
            </w:r>
            <w:r w:rsidRPr="00AD2923">
              <w:rPr>
                <w:rFonts w:ascii="Times New Roman" w:hAnsi="Times New Roman"/>
                <w:strike/>
                <w:color w:val="000000"/>
                <w:lang w:val="es-CO"/>
              </w:rPr>
              <w:t>se multiplican</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halla el producto de </w:t>
            </w:r>
            <w:r w:rsidRPr="00AD2923">
              <w:rPr>
                <w:rFonts w:ascii="Times New Roman" w:hAnsi="Times New Roman"/>
                <w:color w:val="000000"/>
                <w:lang w:val="es-CO"/>
              </w:rPr>
              <w:t xml:space="preserve">los valores absolutos </w:t>
            </w:r>
            <w:r w:rsidRPr="00AD2923">
              <w:rPr>
                <w:rFonts w:ascii="Times New Roman" w:hAnsi="Times New Roman"/>
                <w:color w:val="FF0000"/>
                <w:lang w:val="es-CO"/>
              </w:rPr>
              <w:t xml:space="preserve">de los números  </w:t>
            </w:r>
            <w:r w:rsidRPr="00AD2923">
              <w:rPr>
                <w:rFonts w:ascii="Times New Roman" w:hAnsi="Times New Roman"/>
                <w:color w:val="000000"/>
                <w:lang w:val="es-CO"/>
              </w:rPr>
              <w:t xml:space="preserve">y </w:t>
            </w:r>
            <w:r w:rsidRPr="00AD2923">
              <w:rPr>
                <w:rFonts w:ascii="Times New Roman" w:hAnsi="Times New Roman"/>
                <w:strike/>
                <w:color w:val="000000"/>
                <w:lang w:val="es-CO"/>
              </w:rPr>
              <w:t xml:space="preserve">después se toman los signos </w:t>
            </w:r>
            <w:r w:rsidRPr="00AD2923">
              <w:rPr>
                <w:rFonts w:ascii="Times New Roman" w:hAnsi="Times New Roman"/>
                <w:color w:val="000000"/>
                <w:lang w:val="es-CO"/>
              </w:rPr>
              <w:t xml:space="preserve"> </w:t>
            </w:r>
            <w:r w:rsidRPr="00AD2923">
              <w:rPr>
                <w:rFonts w:ascii="Times New Roman" w:hAnsi="Times New Roman"/>
                <w:color w:val="FF0000"/>
                <w:lang w:val="es-CO"/>
              </w:rPr>
              <w:t>asigna el signo a dicho valor, así</w:t>
            </w:r>
            <w:r w:rsidRPr="00AD2923">
              <w:rPr>
                <w:rFonts w:ascii="Times New Roman" w:hAnsi="Times New Roman"/>
                <w:color w:val="000000"/>
                <w:lang w:val="es-CO"/>
              </w:rPr>
              <w:t>:</w:t>
            </w:r>
          </w:p>
          <w:p w14:paraId="31F0A625" w14:textId="77777777" w:rsidR="009F4BEF" w:rsidRPr="00AD2923" w:rsidRDefault="009F4BEF" w:rsidP="008C3FF8">
            <w:pPr>
              <w:spacing w:after="0"/>
              <w:rPr>
                <w:rFonts w:ascii="Times New Roman" w:hAnsi="Times New Roman"/>
                <w:color w:val="000000"/>
                <w:lang w:val="es-CO"/>
              </w:rPr>
            </w:pPr>
          </w:p>
          <w:p w14:paraId="7822B779"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números tienen el mismo signo.</w:t>
            </w:r>
          </w:p>
          <w:p w14:paraId="66E59B95"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números tienen</w:t>
            </w:r>
            <w:r w:rsidRPr="00010B64">
              <w:rPr>
                <w:rFonts w:ascii="Times New Roman" w:hAnsi="Times New Roman"/>
                <w:color w:val="000000"/>
                <w:lang w:val="es-CO"/>
              </w:rPr>
              <w:t xml:space="preserve"> </w:t>
            </w:r>
            <w:r w:rsidRPr="00AD2923">
              <w:rPr>
                <w:rFonts w:ascii="Times New Roman" w:hAnsi="Times New Roman"/>
                <w:color w:val="000000"/>
                <w:lang w:val="es-CO"/>
              </w:rPr>
              <w:t>signos diferentes.</w:t>
            </w:r>
          </w:p>
          <w:p w14:paraId="118EA26F" w14:textId="77777777" w:rsidR="009F4BEF" w:rsidRPr="00AD2923" w:rsidRDefault="009F4BEF" w:rsidP="008C3FF8">
            <w:pPr>
              <w:spacing w:after="0"/>
              <w:rPr>
                <w:rFonts w:ascii="Times New Roman" w:hAnsi="Times New Roman"/>
                <w:color w:val="000000"/>
                <w:lang w:val="es-CO"/>
              </w:rPr>
            </w:pPr>
          </w:p>
          <w:p w14:paraId="27FA471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Por ejemplo:</w:t>
            </w:r>
          </w:p>
          <w:p w14:paraId="478694ED" w14:textId="77777777" w:rsidR="009F4BEF" w:rsidRPr="00AD2923" w:rsidRDefault="009F4BEF" w:rsidP="008C3FF8">
            <w:pPr>
              <w:spacing w:after="0"/>
              <w:rPr>
                <w:rFonts w:ascii="Times New Roman" w:hAnsi="Times New Roman"/>
                <w:color w:val="000000"/>
                <w:lang w:val="es-CO"/>
              </w:rPr>
            </w:pPr>
          </w:p>
          <w:p w14:paraId="110C11D5"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&lt;&lt;MA_07_02_088.gif&gt;&gt;</w:t>
            </w:r>
          </w:p>
          <w:p w14:paraId="1714C1AB"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&lt;&lt;MA_07_02_089.gif&gt;&gt;</w:t>
            </w:r>
          </w:p>
          <w:p w14:paraId="125673D2"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&lt;&lt;MA_07_02_090.gif&gt;&gt;</w:t>
            </w:r>
          </w:p>
          <w:p w14:paraId="19A609B2" w14:textId="77777777" w:rsidR="009F4BEF" w:rsidRPr="00010B64" w:rsidRDefault="009F4BEF" w:rsidP="008C3FF8">
            <w:pPr>
              <w:spacing w:after="0"/>
              <w:rPr>
                <w:rFonts w:ascii="Times New Roman" w:hAnsi="Times New Roman"/>
                <w:color w:val="FF0000"/>
                <w:lang w:val="es-CO"/>
              </w:rPr>
            </w:pPr>
            <w:r w:rsidRPr="00010B64">
              <w:rPr>
                <w:rFonts w:ascii="Times New Roman" w:hAnsi="Times New Roman"/>
                <w:color w:val="FF0000"/>
                <w:lang w:val="es-CO"/>
              </w:rPr>
              <w:t>&lt;&lt;MA_07_02_091.gif&gt;&gt;</w:t>
            </w:r>
          </w:p>
          <w:p w14:paraId="11CEB34E" w14:textId="77777777" w:rsidR="009F4BEF" w:rsidRPr="00010B64" w:rsidRDefault="009F4BEF" w:rsidP="008C3FF8">
            <w:pPr>
              <w:spacing w:after="0"/>
              <w:rPr>
                <w:rFonts w:ascii="Times New Roman" w:hAnsi="Times New Roman"/>
                <w:color w:val="000000"/>
                <w:lang w:val="es-CO"/>
              </w:rPr>
            </w:pPr>
          </w:p>
          <w:p w14:paraId="41C16F4F"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¡Recuerda!</w:t>
            </w:r>
          </w:p>
          <w:p w14:paraId="34D7F77A" w14:textId="77777777" w:rsidR="009F4BEF" w:rsidRPr="00AD2923" w:rsidRDefault="009F4BEF" w:rsidP="008C3FF8">
            <w:pPr>
              <w:spacing w:after="0"/>
              <w:rPr>
                <w:rFonts w:ascii="Times New Roman" w:hAnsi="Times New Roman"/>
                <w:color w:val="000000"/>
                <w:lang w:val="es-CO"/>
              </w:rPr>
            </w:pPr>
          </w:p>
          <w:p w14:paraId="5C3DCBA0"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La</w:t>
            </w:r>
            <w:r w:rsidRPr="00AD2923">
              <w:rPr>
                <w:rFonts w:ascii="Times New Roman" w:hAnsi="Times New Roman"/>
                <w:color w:val="FF0000"/>
                <w:lang w:val="es-CO"/>
              </w:rPr>
              <w:t>s</w:t>
            </w:r>
            <w:r w:rsidRPr="00AD2923">
              <w:rPr>
                <w:rFonts w:ascii="Times New Roman" w:hAnsi="Times New Roman"/>
                <w:color w:val="000000"/>
                <w:lang w:val="es-CO"/>
              </w:rPr>
              <w:t xml:space="preserve"> regla</w:t>
            </w:r>
            <w:r w:rsidRPr="00AD2923">
              <w:rPr>
                <w:rFonts w:ascii="Times New Roman" w:hAnsi="Times New Roman"/>
                <w:color w:val="FF0000"/>
                <w:lang w:val="es-CO"/>
              </w:rPr>
              <w:t>s</w:t>
            </w:r>
            <w:r w:rsidRPr="00AD2923">
              <w:rPr>
                <w:rFonts w:ascii="Times New Roman" w:hAnsi="Times New Roman"/>
                <w:color w:val="000000"/>
                <w:lang w:val="es-CO"/>
              </w:rPr>
              <w:t xml:space="preserve"> de los signos en la multiplicación se pueden resumir </w:t>
            </w:r>
            <w:r w:rsidRPr="00AD2923">
              <w:rPr>
                <w:rFonts w:ascii="Times New Roman" w:hAnsi="Times New Roman"/>
                <w:strike/>
                <w:color w:val="000000"/>
                <w:lang w:val="es-CO"/>
              </w:rPr>
              <w:t>es la</w:t>
            </w:r>
            <w:r w:rsidRPr="00AD2923">
              <w:rPr>
                <w:rFonts w:ascii="Times New Roman" w:hAnsi="Times New Roman"/>
                <w:color w:val="000000"/>
                <w:lang w:val="es-CO"/>
              </w:rPr>
              <w:t xml:space="preserve"> </w:t>
            </w:r>
            <w:r w:rsidRPr="00AD2923">
              <w:rPr>
                <w:rFonts w:ascii="Times New Roman" w:hAnsi="Times New Roman"/>
                <w:color w:val="FF0000"/>
                <w:lang w:val="es-CO"/>
              </w:rPr>
              <w:t>de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la </w:t>
            </w:r>
            <w:r w:rsidRPr="00AD2923">
              <w:rPr>
                <w:rFonts w:ascii="Times New Roman" w:hAnsi="Times New Roman"/>
                <w:color w:val="000000"/>
                <w:lang w:val="es-CO"/>
              </w:rPr>
              <w:t>siguiente</w:t>
            </w:r>
            <w:r w:rsidRPr="00AD2923">
              <w:rPr>
                <w:rFonts w:ascii="Times New Roman" w:hAnsi="Times New Roman"/>
                <w:color w:val="FF0000"/>
                <w:lang w:val="es-CO"/>
              </w:rPr>
              <w:t xml:space="preserve"> forma</w:t>
            </w:r>
            <w:r w:rsidRPr="00AD2923">
              <w:rPr>
                <w:rFonts w:ascii="Times New Roman" w:hAnsi="Times New Roman"/>
                <w:color w:val="000000"/>
                <w:lang w:val="es-CO"/>
              </w:rPr>
              <w:t>:</w:t>
            </w:r>
          </w:p>
          <w:p w14:paraId="49B99DD4" w14:textId="77777777" w:rsidR="009F4BEF" w:rsidRPr="00AD2923" w:rsidRDefault="009F4BEF" w:rsidP="008C3FF8">
            <w:pPr>
              <w:spacing w:after="0"/>
              <w:rPr>
                <w:rFonts w:ascii="Times New Roman" w:hAnsi="Times New Roman"/>
                <w:color w:val="000000"/>
                <w:lang w:val="es-CO"/>
              </w:rPr>
            </w:pPr>
          </w:p>
          <w:p w14:paraId="70E8ACA6"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&lt;&lt;MA_07_02_092.gif&gt;&gt;</w:t>
            </w:r>
          </w:p>
          <w:p w14:paraId="293445F5"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&lt;&lt;MA_07_02_093.gif&gt;&gt;</w:t>
            </w:r>
          </w:p>
          <w:p w14:paraId="556C7FF9"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&lt;&lt;MA_07_02_094.gif&gt;&gt;</w:t>
            </w:r>
          </w:p>
          <w:p w14:paraId="3E766799"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&lt;&lt;MA_07_02_095.gif&gt;&gt;</w:t>
            </w:r>
          </w:p>
          <w:p w14:paraId="5F7120E3" w14:textId="77777777" w:rsidR="009F4BEF" w:rsidRPr="00AD2923" w:rsidRDefault="009F4BEF" w:rsidP="008C3FF8">
            <w:pPr>
              <w:spacing w:after="0"/>
              <w:rPr>
                <w:rFonts w:ascii="Times New Roman" w:hAnsi="Times New Roman"/>
                <w:color w:val="000000"/>
                <w:lang w:val="es-CO"/>
              </w:rPr>
            </w:pPr>
          </w:p>
          <w:p w14:paraId="1207892C"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División de números enteros</w:t>
            </w:r>
          </w:p>
          <w:p w14:paraId="46261541" w14:textId="77777777" w:rsidR="009F4BEF" w:rsidRPr="00AD2923" w:rsidRDefault="009F4BEF" w:rsidP="008C3FF8">
            <w:pPr>
              <w:spacing w:after="0"/>
              <w:rPr>
                <w:rFonts w:ascii="Times New Roman" w:hAnsi="Times New Roman"/>
                <w:b/>
                <w:color w:val="000000"/>
                <w:lang w:val="es-CO"/>
              </w:rPr>
            </w:pPr>
          </w:p>
          <w:p w14:paraId="3E0A484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Para dividir dos números enteros, se </w:t>
            </w:r>
            <w:r w:rsidRPr="00AD2923">
              <w:rPr>
                <w:rFonts w:ascii="Times New Roman" w:hAnsi="Times New Roman"/>
                <w:strike/>
                <w:color w:val="000000"/>
                <w:lang w:val="es-CO"/>
              </w:rPr>
              <w:t>dividen</w:t>
            </w:r>
            <w:r w:rsidRPr="00AD2923">
              <w:rPr>
                <w:rFonts w:ascii="Times New Roman" w:hAnsi="Times New Roman"/>
                <w:color w:val="000000"/>
                <w:lang w:val="es-CO"/>
              </w:rPr>
              <w:t xml:space="preserve"> </w:t>
            </w:r>
            <w:r w:rsidRPr="00AD2923">
              <w:rPr>
                <w:rFonts w:ascii="Times New Roman" w:hAnsi="Times New Roman"/>
                <w:color w:val="FF0000"/>
                <w:lang w:val="es-CO"/>
              </w:rPr>
              <w:t>halla el cociente de</w:t>
            </w:r>
            <w:r w:rsidRPr="00AD2923">
              <w:rPr>
                <w:rFonts w:ascii="Times New Roman" w:hAnsi="Times New Roman"/>
                <w:color w:val="000000"/>
                <w:lang w:val="es-CO"/>
              </w:rPr>
              <w:t xml:space="preserve"> los valores absolutos </w:t>
            </w:r>
            <w:r w:rsidRPr="00AD2923">
              <w:rPr>
                <w:rFonts w:ascii="Times New Roman" w:hAnsi="Times New Roman"/>
                <w:color w:val="FF0000"/>
                <w:lang w:val="es-CO"/>
              </w:rPr>
              <w:t xml:space="preserve">de los números </w:t>
            </w:r>
            <w:r w:rsidRPr="00AD2923">
              <w:rPr>
                <w:rFonts w:ascii="Times New Roman" w:hAnsi="Times New Roman"/>
                <w:color w:val="000000"/>
                <w:lang w:val="es-CO"/>
              </w:rPr>
              <w:t xml:space="preserve">y </w:t>
            </w:r>
            <w:r w:rsidRPr="00AD2923">
              <w:rPr>
                <w:rFonts w:ascii="Times New Roman" w:hAnsi="Times New Roman"/>
                <w:strike/>
                <w:color w:val="000000"/>
                <w:lang w:val="es-CO"/>
              </w:rPr>
              <w:t xml:space="preserve">después se toman los signos </w:t>
            </w:r>
            <w:r w:rsidRPr="00AD2923">
              <w:rPr>
                <w:rFonts w:ascii="Times New Roman" w:hAnsi="Times New Roman"/>
                <w:color w:val="FF0000"/>
                <w:lang w:val="es-CO"/>
              </w:rPr>
              <w:t xml:space="preserve"> se le asigna el signo de acuerdo a lo siguiente</w:t>
            </w:r>
            <w:r w:rsidRPr="00AD2923">
              <w:rPr>
                <w:rFonts w:ascii="Times New Roman" w:hAnsi="Times New Roman"/>
                <w:color w:val="000000"/>
                <w:lang w:val="es-CO"/>
              </w:rPr>
              <w:t>:</w:t>
            </w:r>
          </w:p>
          <w:p w14:paraId="2B831087" w14:textId="77777777" w:rsidR="009F4BEF" w:rsidRPr="00AD2923" w:rsidRDefault="009F4BEF" w:rsidP="008C3FF8">
            <w:pPr>
              <w:spacing w:after="0"/>
              <w:rPr>
                <w:rFonts w:ascii="Times New Roman" w:hAnsi="Times New Roman"/>
                <w:color w:val="000000"/>
                <w:lang w:val="es-CO"/>
              </w:rPr>
            </w:pPr>
          </w:p>
          <w:p w14:paraId="5E1DCAE1"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Si</w:t>
            </w:r>
            <w:r w:rsidRPr="00AD2923">
              <w:rPr>
                <w:rFonts w:ascii="Times New Roman" w:hAnsi="Times New Roman"/>
                <w:color w:val="000000"/>
                <w:lang w:val="es-CO"/>
              </w:rPr>
              <w:t xml:space="preserve"> los </w:t>
            </w:r>
            <w:r w:rsidRPr="00AD2923">
              <w:rPr>
                <w:rFonts w:ascii="Times New Roman" w:hAnsi="Times New Roman"/>
                <w:strike/>
                <w:color w:val="000000"/>
                <w:lang w:val="es-CO"/>
              </w:rPr>
              <w:t>dos</w:t>
            </w:r>
            <w:r w:rsidRPr="00AD2923">
              <w:rPr>
                <w:rFonts w:ascii="Times New Roman" w:hAnsi="Times New Roman"/>
                <w:color w:val="000000"/>
                <w:lang w:val="es-CO"/>
              </w:rPr>
              <w:t xml:space="preserve"> números tienen el mismo signo.</w:t>
            </w:r>
          </w:p>
          <w:p w14:paraId="37FD10A6"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Si </w:t>
            </w:r>
            <w:r w:rsidRPr="00AD2923">
              <w:rPr>
                <w:rFonts w:ascii="Times New Roman" w:hAnsi="Times New Roman"/>
                <w:color w:val="000000"/>
                <w:lang w:val="es-CO"/>
              </w:rPr>
              <w:t xml:space="preserve">los </w:t>
            </w:r>
            <w:r w:rsidRPr="00AD2923">
              <w:rPr>
                <w:rFonts w:ascii="Times New Roman" w:hAnsi="Times New Roman"/>
                <w:strike/>
                <w:color w:val="000000"/>
                <w:lang w:val="es-CO"/>
              </w:rPr>
              <w:t>dos</w:t>
            </w:r>
            <w:r w:rsidRPr="00AD2923">
              <w:rPr>
                <w:rFonts w:ascii="Times New Roman" w:hAnsi="Times New Roman"/>
                <w:color w:val="000000"/>
                <w:lang w:val="es-CO"/>
              </w:rPr>
              <w:t xml:space="preserve"> números tienen signos diferentes.</w:t>
            </w:r>
          </w:p>
          <w:p w14:paraId="02749443" w14:textId="77777777" w:rsidR="009F4BEF" w:rsidRPr="00AD2923" w:rsidRDefault="009F4BEF" w:rsidP="008C3FF8">
            <w:pPr>
              <w:spacing w:after="0"/>
              <w:rPr>
                <w:rFonts w:ascii="Times New Roman" w:hAnsi="Times New Roman"/>
                <w:color w:val="000000"/>
                <w:lang w:val="es-CO"/>
              </w:rPr>
            </w:pPr>
          </w:p>
          <w:p w14:paraId="4D688DA7"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Por ejemplo:</w:t>
            </w:r>
          </w:p>
          <w:p w14:paraId="3F0F2C2B" w14:textId="77777777" w:rsidR="009F4BEF" w:rsidRPr="00AD2923" w:rsidRDefault="009F4BEF" w:rsidP="008C3FF8">
            <w:pPr>
              <w:spacing w:after="0"/>
              <w:rPr>
                <w:rFonts w:ascii="Times New Roman" w:hAnsi="Times New Roman"/>
                <w:color w:val="000000"/>
                <w:lang w:val="es-CO"/>
              </w:rPr>
            </w:pPr>
          </w:p>
          <w:p w14:paraId="441E38B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(+32)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(+4) = (+8)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56720504"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(‒15)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(‒3) = (+5)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6F374A0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lastRenderedPageBreak/>
              <w:t xml:space="preserve">(‒6)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(+2) = (‒3)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372118F6"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(+42)</w:t>
            </w:r>
            <w:r w:rsidRPr="00AD2923">
              <w:rPr>
                <w:rFonts w:ascii="Times New Roman" w:hAnsi="Times New Roman"/>
                <w:color w:val="000000"/>
                <w:highlight w:val="green"/>
                <w:lang w:val="es-CO"/>
              </w:rPr>
              <w:t xml:space="preserve"> :</w:t>
            </w:r>
            <w:r w:rsidRPr="00AD2923">
              <w:rPr>
                <w:rFonts w:ascii="Times New Roman" w:hAnsi="Times New Roman"/>
                <w:color w:val="000000"/>
                <w:lang w:val="es-CO"/>
              </w:rPr>
              <w:t xml:space="preserve"> (‒6) = (‒7)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0BC7646C" w14:textId="77777777" w:rsidR="009F4BEF" w:rsidRPr="00AD2923" w:rsidRDefault="009F4BEF" w:rsidP="008C3FF8">
            <w:pPr>
              <w:spacing w:after="0"/>
              <w:rPr>
                <w:rFonts w:ascii="Times New Roman" w:hAnsi="Times New Roman"/>
                <w:color w:val="000000"/>
                <w:lang w:val="es-CO"/>
              </w:rPr>
            </w:pPr>
          </w:p>
          <w:p w14:paraId="7B64288C"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¡Recuerda!</w:t>
            </w:r>
          </w:p>
          <w:p w14:paraId="4C746E3B" w14:textId="77777777" w:rsidR="009F4BEF" w:rsidRPr="00AD2923" w:rsidRDefault="009F4BEF" w:rsidP="008C3FF8">
            <w:pPr>
              <w:spacing w:after="0"/>
              <w:rPr>
                <w:rFonts w:ascii="Times New Roman" w:hAnsi="Times New Roman"/>
                <w:color w:val="000000"/>
                <w:lang w:val="es-CO"/>
              </w:rPr>
            </w:pPr>
          </w:p>
          <w:p w14:paraId="29B5B28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La</w:t>
            </w:r>
            <w:r w:rsidRPr="00AD2923">
              <w:rPr>
                <w:rFonts w:ascii="Times New Roman" w:hAnsi="Times New Roman"/>
                <w:color w:val="FF0000"/>
                <w:lang w:val="es-CO"/>
              </w:rPr>
              <w:t xml:space="preserve">s </w:t>
            </w:r>
            <w:r w:rsidRPr="00AD2923">
              <w:rPr>
                <w:rFonts w:ascii="Times New Roman" w:hAnsi="Times New Roman"/>
                <w:color w:val="000000"/>
                <w:lang w:val="es-CO"/>
              </w:rPr>
              <w:t>regla</w:t>
            </w:r>
            <w:r w:rsidRPr="00AD2923">
              <w:rPr>
                <w:rFonts w:ascii="Times New Roman" w:hAnsi="Times New Roman"/>
                <w:color w:val="FF0000"/>
                <w:lang w:val="es-CO"/>
              </w:rPr>
              <w:t>s</w:t>
            </w:r>
            <w:r w:rsidRPr="00AD2923">
              <w:rPr>
                <w:rFonts w:ascii="Times New Roman" w:hAnsi="Times New Roman"/>
                <w:color w:val="000000"/>
                <w:lang w:val="es-CO"/>
              </w:rPr>
              <w:t xml:space="preserve"> de los signos en la división </w:t>
            </w:r>
            <w:r w:rsidRPr="00AD2923">
              <w:rPr>
                <w:rFonts w:ascii="Times New Roman" w:hAnsi="Times New Roman"/>
                <w:strike/>
                <w:color w:val="000000"/>
                <w:lang w:val="es-CO"/>
              </w:rPr>
              <w:t xml:space="preserve">es la siguiente </w:t>
            </w:r>
            <w:r w:rsidRPr="00AD2923">
              <w:rPr>
                <w:rFonts w:ascii="Times New Roman" w:hAnsi="Times New Roman"/>
                <w:color w:val="FF0000"/>
                <w:lang w:val="es-CO"/>
              </w:rPr>
              <w:t>son</w:t>
            </w:r>
            <w:r w:rsidRPr="00AD2923">
              <w:rPr>
                <w:rFonts w:ascii="Times New Roman" w:hAnsi="Times New Roman"/>
                <w:color w:val="000000"/>
                <w:lang w:val="es-CO"/>
              </w:rPr>
              <w:t>:</w:t>
            </w:r>
          </w:p>
          <w:p w14:paraId="3A8E26B4" w14:textId="77777777" w:rsidR="009F4BEF" w:rsidRPr="00AD2923" w:rsidRDefault="009F4BEF" w:rsidP="008C3FF8">
            <w:pPr>
              <w:spacing w:after="0"/>
              <w:rPr>
                <w:rFonts w:ascii="Times New Roman" w:hAnsi="Times New Roman"/>
                <w:color w:val="000000"/>
                <w:lang w:val="es-CO"/>
              </w:rPr>
            </w:pPr>
          </w:p>
          <w:p w14:paraId="7A6F9C6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26D12E62"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41ED3A5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44E42C84"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 = (‒)    Cambiar los dos puntos </w:t>
            </w:r>
            <w:r w:rsidRPr="00AD2923">
              <w:rPr>
                <w:rFonts w:ascii="Times New Roman" w:hAnsi="Times New Roman"/>
                <w:color w:val="000000"/>
                <w:highlight w:val="green"/>
                <w:lang w:val="es-CO"/>
              </w:rPr>
              <w:t>:</w:t>
            </w:r>
            <w:r w:rsidRPr="00AD2923">
              <w:rPr>
                <w:rFonts w:ascii="Times New Roman" w:hAnsi="Times New Roman"/>
                <w:color w:val="000000"/>
                <w:lang w:val="es-CO"/>
              </w:rPr>
              <w:t xml:space="preserve">  por  </w:t>
            </w:r>
            <w:r w:rsidRPr="00AD2923">
              <w:rPr>
                <w:rFonts w:ascii="Times New Roman" w:hAnsi="Times New Roman"/>
                <w:b/>
                <w:color w:val="FF0000"/>
                <w:lang w:val="es-CO"/>
              </w:rPr>
              <w:t>÷</w:t>
            </w:r>
          </w:p>
          <w:p w14:paraId="008CA909" w14:textId="77777777" w:rsidR="009F4BEF" w:rsidRPr="00AD2923" w:rsidRDefault="009F4BEF" w:rsidP="008C3FF8">
            <w:pPr>
              <w:spacing w:after="0"/>
              <w:rPr>
                <w:rFonts w:ascii="Times New Roman" w:hAnsi="Times New Roman"/>
                <w:color w:val="000000"/>
                <w:lang w:val="es-CO"/>
              </w:rPr>
            </w:pPr>
          </w:p>
          <w:p w14:paraId="2F3D7305" w14:textId="77777777" w:rsidR="009F4BEF" w:rsidRPr="008C3FF8" w:rsidRDefault="009F4BEF" w:rsidP="008C3FF8">
            <w:pPr>
              <w:pStyle w:val="Prrafodelista"/>
              <w:numPr>
                <w:ilvl w:val="0"/>
                <w:numId w:val="18"/>
              </w:numPr>
              <w:spacing w:after="0"/>
              <w:rPr>
                <w:rFonts w:ascii="Times New Roman" w:hAnsi="Times New Roman"/>
                <w:color w:val="000000"/>
                <w:lang w:val="es-MX"/>
              </w:rPr>
            </w:pPr>
            <w:r w:rsidRPr="008C3FF8">
              <w:rPr>
                <w:rFonts w:ascii="Times New Roman" w:hAnsi="Times New Roman"/>
                <w:color w:val="000000"/>
                <w:lang w:val="es-MX"/>
              </w:rPr>
              <w:t>Hay dos diapositivas en el recurso que deben tener unos cambios. La primera titulada División de números de igual signo, donde en el texto dice “el valor absoluto” se debe escribir “los valores absolutos” y donde en los ejemplos aparece el signo “</w:t>
            </w:r>
            <w:r w:rsidRPr="008C3FF8">
              <w:rPr>
                <w:rFonts w:ascii="Times New Roman" w:hAnsi="Times New Roman"/>
                <w:b/>
                <w:color w:val="000000"/>
                <w:lang w:val="es-MX"/>
              </w:rPr>
              <w:t>:</w:t>
            </w:r>
            <w:r w:rsidRPr="008C3FF8">
              <w:rPr>
                <w:rFonts w:ascii="Times New Roman" w:hAnsi="Times New Roman"/>
                <w:color w:val="000000"/>
                <w:lang w:val="es-MX"/>
              </w:rPr>
              <w:t>” se debe escribir el signo “</w:t>
            </w:r>
            <w:r w:rsidRPr="00AD2923">
              <w:rPr>
                <w:rFonts w:ascii="Times New Roman" w:hAnsi="Times New Roman"/>
                <w:b/>
                <w:lang w:val="es-CO"/>
              </w:rPr>
              <w:t>÷</w:t>
            </w:r>
            <w:r w:rsidRPr="008C3FF8">
              <w:rPr>
                <w:rFonts w:ascii="Times New Roman" w:hAnsi="Times New Roman"/>
                <w:color w:val="000000"/>
                <w:lang w:val="es-MX"/>
              </w:rPr>
              <w:t>”.</w:t>
            </w:r>
          </w:p>
          <w:p w14:paraId="63725BDC" w14:textId="77777777" w:rsidR="009F4BEF" w:rsidRPr="008C3FF8" w:rsidRDefault="009F4BEF" w:rsidP="008C3FF8">
            <w:pPr>
              <w:spacing w:after="0"/>
              <w:rPr>
                <w:rFonts w:ascii="Times New Roman" w:hAnsi="Times New Roman"/>
                <w:color w:val="000000"/>
                <w:lang w:val="es-MX"/>
              </w:rPr>
            </w:pPr>
          </w:p>
          <w:p w14:paraId="353AF27B" w14:textId="77777777" w:rsidR="009F4BEF" w:rsidRPr="008C3FF8" w:rsidRDefault="009F4BEF" w:rsidP="008C3FF8">
            <w:pPr>
              <w:spacing w:after="0"/>
              <w:ind w:left="360"/>
              <w:rPr>
                <w:rFonts w:ascii="Times New Roman" w:hAnsi="Times New Roman"/>
                <w:color w:val="000000"/>
                <w:lang w:val="es-MX"/>
              </w:rPr>
            </w:pPr>
            <w:r w:rsidRPr="008C3FF8">
              <w:rPr>
                <w:rFonts w:ascii="Times New Roman" w:hAnsi="Times New Roman"/>
                <w:color w:val="000000"/>
                <w:lang w:val="es-MX"/>
              </w:rPr>
              <w:t>La segunda titulada División de números de diferente signo, donde en los ejemplos aparece el signo “</w:t>
            </w:r>
            <w:r w:rsidRPr="008C3FF8">
              <w:rPr>
                <w:rFonts w:ascii="Times New Roman" w:hAnsi="Times New Roman"/>
                <w:b/>
                <w:color w:val="000000"/>
                <w:lang w:val="es-MX"/>
              </w:rPr>
              <w:t>:</w:t>
            </w:r>
            <w:r w:rsidRPr="008C3FF8">
              <w:rPr>
                <w:rFonts w:ascii="Times New Roman" w:hAnsi="Times New Roman"/>
                <w:color w:val="000000"/>
                <w:lang w:val="es-MX"/>
              </w:rPr>
              <w:t>” se debe escribir el signo “</w:t>
            </w:r>
            <w:r w:rsidRPr="00AD2923">
              <w:rPr>
                <w:rFonts w:ascii="Times New Roman" w:hAnsi="Times New Roman"/>
                <w:b/>
                <w:lang w:val="es-CO"/>
              </w:rPr>
              <w:t>÷</w:t>
            </w:r>
            <w:r w:rsidRPr="008C3FF8">
              <w:rPr>
                <w:rFonts w:ascii="Times New Roman" w:hAnsi="Times New Roman"/>
                <w:color w:val="000000"/>
                <w:lang w:val="es-MX"/>
              </w:rPr>
              <w:t>”.</w:t>
            </w:r>
          </w:p>
          <w:p w14:paraId="31753BE4" w14:textId="77777777" w:rsidR="009F4BEF" w:rsidRPr="00AD2923" w:rsidRDefault="009F4BEF" w:rsidP="008C3FF8">
            <w:pPr>
              <w:pStyle w:val="Normal1"/>
              <w:rPr>
                <w:b/>
              </w:rPr>
            </w:pPr>
            <w:r w:rsidRPr="00AD2923">
              <w:rPr>
                <w:b/>
              </w:rPr>
              <w:t>DESCRIPCIONES DEL RECURSO</w:t>
            </w:r>
          </w:p>
          <w:p w14:paraId="7987602F"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30 minutos</w:t>
            </w:r>
          </w:p>
          <w:p w14:paraId="5981DA6B"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Interactivo </w:t>
            </w:r>
          </w:p>
          <w:p w14:paraId="65A511B6"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08A560F7"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4B85A225" w14:textId="77777777" w:rsidR="009F4BEF" w:rsidRPr="008C3FF8" w:rsidRDefault="009F4BEF" w:rsidP="008C3FF8">
            <w:pPr>
              <w:spacing w:after="0"/>
              <w:rPr>
                <w:rFonts w:ascii="Times New Roman" w:hAnsi="Times New Roman"/>
                <w:color w:val="000000"/>
                <w:lang w:val="es-MX"/>
              </w:rPr>
            </w:pPr>
          </w:p>
        </w:tc>
      </w:tr>
      <w:tr w:rsidR="009F4BEF" w:rsidRPr="00010B64" w14:paraId="4915E7D8" w14:textId="77777777" w:rsidTr="008C3FF8">
        <w:tc>
          <w:tcPr>
            <w:tcW w:w="2518" w:type="dxa"/>
            <w:shd w:val="clear" w:color="auto" w:fill="auto"/>
          </w:tcPr>
          <w:p w14:paraId="000DCA8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36" w:type="dxa"/>
            <w:shd w:val="clear" w:color="auto" w:fill="auto"/>
          </w:tcPr>
          <w:p w14:paraId="2C1F553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Leyes de los signos para la multiplicación y división de números enteros</w:t>
            </w:r>
          </w:p>
        </w:tc>
      </w:tr>
      <w:tr w:rsidR="009F4BEF" w:rsidRPr="00010B64" w14:paraId="120ED6A1" w14:textId="77777777" w:rsidTr="008C3FF8">
        <w:tc>
          <w:tcPr>
            <w:tcW w:w="2518" w:type="dxa"/>
            <w:shd w:val="clear" w:color="auto" w:fill="auto"/>
          </w:tcPr>
          <w:p w14:paraId="686C130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15239B7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Interactivo que expone sintéticamente el proceso de multiplicar y dividir números enteros.</w:t>
            </w:r>
          </w:p>
        </w:tc>
      </w:tr>
    </w:tbl>
    <w:p w14:paraId="5E4CA824"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2369F272" w14:textId="77777777" w:rsidTr="008C3FF8">
        <w:tc>
          <w:tcPr>
            <w:tcW w:w="8828" w:type="dxa"/>
            <w:gridSpan w:val="2"/>
            <w:shd w:val="clear" w:color="auto" w:fill="000000"/>
          </w:tcPr>
          <w:p w14:paraId="3DDB5C1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088FD6FC" w14:textId="77777777" w:rsidTr="008C3FF8">
        <w:tc>
          <w:tcPr>
            <w:tcW w:w="2469" w:type="dxa"/>
            <w:shd w:val="clear" w:color="auto" w:fill="auto"/>
          </w:tcPr>
          <w:p w14:paraId="3286C97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77EADF9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MA_07_02_CO_REC160</w:t>
            </w:r>
          </w:p>
        </w:tc>
      </w:tr>
      <w:tr w:rsidR="009F4BEF" w:rsidRPr="00010B64" w14:paraId="073080B5" w14:textId="77777777" w:rsidTr="008C3FF8">
        <w:tc>
          <w:tcPr>
            <w:tcW w:w="2469" w:type="dxa"/>
            <w:shd w:val="clear" w:color="auto" w:fill="auto"/>
          </w:tcPr>
          <w:p w14:paraId="1137273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0BE910A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enteros/Completa las operaciones con números enteros</w:t>
            </w:r>
          </w:p>
        </w:tc>
      </w:tr>
      <w:tr w:rsidR="009F4BEF" w:rsidRPr="00010B64" w14:paraId="001D529B" w14:textId="77777777" w:rsidTr="008C3FF8">
        <w:tc>
          <w:tcPr>
            <w:tcW w:w="2469" w:type="dxa"/>
            <w:shd w:val="clear" w:color="auto" w:fill="auto"/>
          </w:tcPr>
          <w:p w14:paraId="6AC64F6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54E136B3" w14:textId="77777777" w:rsidR="009F4BEF" w:rsidRPr="008C3FF8" w:rsidRDefault="009F4BEF" w:rsidP="008C3FF8">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Se debe cambiar la descripción del recurso según como aparece en esta plantilla.</w:t>
            </w:r>
          </w:p>
          <w:p w14:paraId="5EFC5CD9" w14:textId="77777777" w:rsidR="009F4BEF" w:rsidRPr="008C3FF8" w:rsidRDefault="009F4BEF" w:rsidP="008C3FF8">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Se debe cambiar la instrucción por la siguiente: Observa las operaciones. Elige entre los valores propuestos en la columna de la derecha el que complete la operación. Luego, arrástralo y ubícalo frente a la operación que corresponda.</w:t>
            </w:r>
          </w:p>
          <w:p w14:paraId="1282D949" w14:textId="77777777" w:rsidR="009F4BEF" w:rsidRPr="008C3FF8" w:rsidRDefault="009F4BEF" w:rsidP="008C3FF8">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 xml:space="preserve">Se debe cambiar el símbolo usado para la división en cada </w:t>
            </w:r>
            <w:r w:rsidRPr="008C3FF8">
              <w:rPr>
                <w:rFonts w:ascii="Times New Roman" w:hAnsi="Times New Roman"/>
                <w:color w:val="000000"/>
                <w:lang w:val="es-MX"/>
              </w:rPr>
              <w:lastRenderedPageBreak/>
              <w:t xml:space="preserve">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40D680F0" w14:textId="77777777" w:rsidR="009F4BEF" w:rsidRPr="008C3FF8" w:rsidRDefault="009F4BEF" w:rsidP="008C3FF8">
            <w:pPr>
              <w:pStyle w:val="Prrafodelista"/>
              <w:numPr>
                <w:ilvl w:val="0"/>
                <w:numId w:val="26"/>
              </w:numPr>
              <w:spacing w:after="0"/>
              <w:rPr>
                <w:rFonts w:ascii="Times New Roman" w:hAnsi="Times New Roman"/>
                <w:color w:val="000000"/>
                <w:lang w:val="es-MX"/>
              </w:rPr>
            </w:pPr>
            <w:r w:rsidRPr="008C3FF8">
              <w:rPr>
                <w:rFonts w:ascii="Times New Roman" w:hAnsi="Times New Roman"/>
                <w:color w:val="000000"/>
                <w:lang w:val="es-MX"/>
              </w:rPr>
              <w:t>En los números que tienen unidades de mil se debe quitar el punto que indica mil. Por ejemplo 9.100 se debe escribir 9100. Tanto en las pregunta como en las respuestas.</w:t>
            </w:r>
          </w:p>
        </w:tc>
      </w:tr>
      <w:tr w:rsidR="009F4BEF" w:rsidRPr="00010B64" w14:paraId="2014EB62" w14:textId="77777777" w:rsidTr="008C3FF8">
        <w:tc>
          <w:tcPr>
            <w:tcW w:w="2469" w:type="dxa"/>
            <w:shd w:val="clear" w:color="auto" w:fill="auto"/>
          </w:tcPr>
          <w:p w14:paraId="7FF6A87F"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359" w:type="dxa"/>
            <w:shd w:val="clear" w:color="auto" w:fill="auto"/>
          </w:tcPr>
          <w:p w14:paraId="34AB061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Completa las operaciones con números enteros</w:t>
            </w:r>
          </w:p>
        </w:tc>
      </w:tr>
      <w:tr w:rsidR="009F4BEF" w:rsidRPr="00010B64" w14:paraId="3F188C1B" w14:textId="77777777" w:rsidTr="008C3FF8">
        <w:tc>
          <w:tcPr>
            <w:tcW w:w="2469" w:type="dxa"/>
            <w:shd w:val="clear" w:color="auto" w:fill="auto"/>
          </w:tcPr>
          <w:p w14:paraId="5D96D85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7EF6048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reforzar la multiplicación y división de números enteros.</w:t>
            </w:r>
          </w:p>
        </w:tc>
      </w:tr>
    </w:tbl>
    <w:p w14:paraId="2BC3B25D"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113CC485" w14:textId="77777777" w:rsidTr="008C3FF8">
        <w:tc>
          <w:tcPr>
            <w:tcW w:w="8828" w:type="dxa"/>
            <w:gridSpan w:val="2"/>
            <w:shd w:val="clear" w:color="auto" w:fill="000000"/>
          </w:tcPr>
          <w:p w14:paraId="0D9E695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3722D2C5" w14:textId="77777777" w:rsidTr="008C3FF8">
        <w:tc>
          <w:tcPr>
            <w:tcW w:w="2469" w:type="dxa"/>
            <w:shd w:val="clear" w:color="auto" w:fill="auto"/>
          </w:tcPr>
          <w:p w14:paraId="634BCA7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DA391F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MA_07_02_CO_REC170</w:t>
            </w:r>
          </w:p>
        </w:tc>
      </w:tr>
      <w:tr w:rsidR="009F4BEF" w:rsidRPr="00010B64" w14:paraId="7EC752D8" w14:textId="77777777" w:rsidTr="008C3FF8">
        <w:tc>
          <w:tcPr>
            <w:tcW w:w="2469" w:type="dxa"/>
            <w:shd w:val="clear" w:color="auto" w:fill="auto"/>
          </w:tcPr>
          <w:p w14:paraId="4DFCB21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72493D7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enteros/Practica la multiplicación y división de  números enteros</w:t>
            </w:r>
          </w:p>
        </w:tc>
      </w:tr>
      <w:tr w:rsidR="009F4BEF" w:rsidRPr="00010B64" w14:paraId="20F8AD97" w14:textId="77777777" w:rsidTr="008C3FF8">
        <w:tc>
          <w:tcPr>
            <w:tcW w:w="2469" w:type="dxa"/>
            <w:shd w:val="clear" w:color="auto" w:fill="auto"/>
          </w:tcPr>
          <w:p w14:paraId="3FC2223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15A7EB5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Se debe cambiar la descripción del recurso según como aparece en esta plantilla.</w:t>
            </w:r>
          </w:p>
          <w:p w14:paraId="65FCC53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2D25DF6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 En los números que tienen unidades de mil se debe quitar el punto que indica mil. Por ejemplo 1.288 se debe escribir 1288.</w:t>
            </w:r>
          </w:p>
        </w:tc>
      </w:tr>
      <w:tr w:rsidR="009F4BEF" w:rsidRPr="00010B64" w14:paraId="253B4049" w14:textId="77777777" w:rsidTr="008C3FF8">
        <w:tc>
          <w:tcPr>
            <w:tcW w:w="2469" w:type="dxa"/>
            <w:shd w:val="clear" w:color="auto" w:fill="auto"/>
          </w:tcPr>
          <w:p w14:paraId="7F2849A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59" w:type="dxa"/>
            <w:shd w:val="clear" w:color="auto" w:fill="auto"/>
          </w:tcPr>
          <w:p w14:paraId="479E76A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Practica la multiplicación y división de números enteros</w:t>
            </w:r>
          </w:p>
        </w:tc>
      </w:tr>
      <w:tr w:rsidR="009F4BEF" w:rsidRPr="00010B64" w14:paraId="629D2367" w14:textId="77777777" w:rsidTr="008C3FF8">
        <w:tc>
          <w:tcPr>
            <w:tcW w:w="2469" w:type="dxa"/>
            <w:shd w:val="clear" w:color="auto" w:fill="auto"/>
          </w:tcPr>
          <w:p w14:paraId="6D1DF2E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30FC859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practicar los algoritmos de la multiplicación y la división de números enteros.</w:t>
            </w:r>
          </w:p>
        </w:tc>
      </w:tr>
    </w:tbl>
    <w:p w14:paraId="41641FCD" w14:textId="77777777" w:rsidR="009F4BEF" w:rsidRPr="00284C5A" w:rsidRDefault="009F4BEF" w:rsidP="009F4BEF">
      <w:pPr>
        <w:spacing w:after="0"/>
        <w:rPr>
          <w:rFonts w:ascii="Times New Roman" w:hAnsi="Times New Roman"/>
          <w:color w:val="000000"/>
          <w:lang w:val="es-CO"/>
        </w:rPr>
      </w:pPr>
    </w:p>
    <w:p w14:paraId="3924DF34"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Pr>
          <w:rFonts w:ascii="Times New Roman" w:hAnsi="Times New Roman"/>
          <w:b/>
        </w:rPr>
        <w:t>4.1 Las p</w:t>
      </w:r>
      <w:r w:rsidRPr="00284C5A">
        <w:rPr>
          <w:rFonts w:ascii="Times New Roman" w:hAnsi="Times New Roman"/>
          <w:b/>
        </w:rPr>
        <w:t>ropiedades de la división de números enteros</w:t>
      </w:r>
    </w:p>
    <w:p w14:paraId="56939EAA" w14:textId="77777777" w:rsidR="009F4BEF" w:rsidRPr="00284C5A" w:rsidRDefault="009F4BEF" w:rsidP="009F4BEF">
      <w:pPr>
        <w:spacing w:after="0"/>
        <w:rPr>
          <w:rFonts w:ascii="Times New Roman" w:hAnsi="Times New Roman"/>
          <w:color w:val="000000"/>
          <w:lang w:val="es-CO"/>
        </w:rPr>
      </w:pPr>
    </w:p>
    <w:p w14:paraId="783AB240" w14:textId="77777777" w:rsidR="009F4BEF" w:rsidRPr="00284C5A" w:rsidRDefault="009F4BEF" w:rsidP="009F4BEF">
      <w:pPr>
        <w:spacing w:after="0"/>
        <w:jc w:val="both"/>
        <w:rPr>
          <w:rFonts w:ascii="Times New Roman" w:hAnsi="Times New Roman"/>
        </w:rPr>
      </w:pPr>
      <w:r w:rsidRPr="00284C5A">
        <w:rPr>
          <w:rFonts w:ascii="Times New Roman" w:hAnsi="Times New Roman"/>
        </w:rPr>
        <w:t xml:space="preserve">La </w:t>
      </w:r>
      <w:r w:rsidRPr="00284C5A">
        <w:rPr>
          <w:rFonts w:ascii="Times New Roman" w:hAnsi="Times New Roman"/>
          <w:b/>
        </w:rPr>
        <w:t>división</w:t>
      </w:r>
      <w:r w:rsidRPr="00284C5A">
        <w:rPr>
          <w:rFonts w:ascii="Times New Roman" w:hAnsi="Times New Roman"/>
        </w:rPr>
        <w:t xml:space="preserve"> de números enteros se caracteriza por no cumplir las propiedades clausurativa, conmutativa, asociativa, modulativa ni distributiva respecto a la adición y sustracción.</w:t>
      </w:r>
      <w:r w:rsidRPr="00284C5A">
        <w:rPr>
          <w:rFonts w:ascii="Times New Roman" w:hAnsi="Times New Roman"/>
          <w:b/>
        </w:rPr>
        <w:t xml:space="preserve"> </w:t>
      </w:r>
      <w:r>
        <w:rPr>
          <w:rFonts w:ascii="Times New Roman" w:hAnsi="Times New Roman"/>
        </w:rPr>
        <w:t>A continuación se expone el por</w:t>
      </w:r>
      <w:r w:rsidRPr="00284C5A">
        <w:rPr>
          <w:rFonts w:ascii="Times New Roman" w:hAnsi="Times New Roman"/>
        </w:rPr>
        <w:t>qué.</w:t>
      </w:r>
    </w:p>
    <w:p w14:paraId="7ED540ED" w14:textId="77777777" w:rsidR="009F4BEF" w:rsidRPr="00284C5A" w:rsidRDefault="009F4BEF" w:rsidP="009F4BEF">
      <w:pPr>
        <w:spacing w:after="0"/>
        <w:jc w:val="both"/>
        <w:rPr>
          <w:rFonts w:ascii="Times New Roman" w:hAnsi="Times New Roman"/>
          <w:color w:val="000000"/>
          <w:lang w:val="es-CO"/>
        </w:rPr>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2851"/>
        <w:gridCol w:w="4477"/>
      </w:tblGrid>
      <w:tr w:rsidR="009F4BEF" w:rsidRPr="00010B64" w14:paraId="7236AFCA" w14:textId="77777777" w:rsidTr="008C3FF8">
        <w:trPr>
          <w:trHeight w:val="320"/>
        </w:trPr>
        <w:tc>
          <w:tcPr>
            <w:tcW w:w="8784" w:type="dxa"/>
            <w:gridSpan w:val="3"/>
            <w:shd w:val="clear" w:color="auto" w:fill="auto"/>
          </w:tcPr>
          <w:p w14:paraId="5628B1B7"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Propiedades que no se cumplen para la división de números enteros</w:t>
            </w:r>
          </w:p>
        </w:tc>
      </w:tr>
      <w:tr w:rsidR="009F4BEF" w:rsidRPr="00010B64" w14:paraId="4AB516A5" w14:textId="77777777" w:rsidTr="008C3FF8">
        <w:trPr>
          <w:trHeight w:val="320"/>
        </w:trPr>
        <w:tc>
          <w:tcPr>
            <w:tcW w:w="1456" w:type="dxa"/>
            <w:shd w:val="clear" w:color="auto" w:fill="auto"/>
          </w:tcPr>
          <w:p w14:paraId="3702D151"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Propiedad</w:t>
            </w:r>
          </w:p>
        </w:tc>
        <w:tc>
          <w:tcPr>
            <w:tcW w:w="2508" w:type="dxa"/>
            <w:shd w:val="clear" w:color="auto" w:fill="auto"/>
          </w:tcPr>
          <w:p w14:paraId="0224F0DD"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Descripción</w:t>
            </w:r>
          </w:p>
        </w:tc>
        <w:tc>
          <w:tcPr>
            <w:tcW w:w="4820" w:type="dxa"/>
            <w:shd w:val="clear" w:color="auto" w:fill="auto"/>
          </w:tcPr>
          <w:p w14:paraId="5E38F8FE"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Ejemplos</w:t>
            </w:r>
          </w:p>
        </w:tc>
      </w:tr>
      <w:tr w:rsidR="009F4BEF" w:rsidRPr="00010B64" w14:paraId="4D20B3AD" w14:textId="77777777" w:rsidTr="008C3FF8">
        <w:tc>
          <w:tcPr>
            <w:tcW w:w="1456" w:type="dxa"/>
            <w:shd w:val="clear" w:color="auto" w:fill="auto"/>
          </w:tcPr>
          <w:p w14:paraId="203297C7"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Clausurativa</w:t>
            </w:r>
          </w:p>
        </w:tc>
        <w:tc>
          <w:tcPr>
            <w:tcW w:w="2508" w:type="dxa"/>
            <w:shd w:val="clear" w:color="auto" w:fill="auto"/>
          </w:tcPr>
          <w:p w14:paraId="4FF56CF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&lt;&lt;MA_07_02_096.gif&gt;&gt;</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p>
          <w:p w14:paraId="1562C229"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&lt;&lt;MA_07_02_097.gif&gt;&gt;</w:t>
            </w:r>
          </w:p>
          <w:p w14:paraId="08BF64BB" w14:textId="77777777" w:rsidR="009F4BEF" w:rsidRPr="00AD2923" w:rsidRDefault="009F4BEF" w:rsidP="008C3FF8">
            <w:pPr>
              <w:spacing w:after="0"/>
              <w:rPr>
                <w:rFonts w:ascii="Times New Roman" w:hAnsi="Times New Roman"/>
                <w:color w:val="000000"/>
                <w:lang w:val="es-CO"/>
              </w:rPr>
            </w:pPr>
          </w:p>
        </w:tc>
        <w:tc>
          <w:tcPr>
            <w:tcW w:w="4820" w:type="dxa"/>
            <w:shd w:val="clear" w:color="auto" w:fill="auto"/>
          </w:tcPr>
          <w:p w14:paraId="31881880"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 xml:space="preserve">Aunque divisiones como 36 ÷ (‒9) = ‒4 cumplen que el cociente es entero, es decir, </w:t>
            </w:r>
            <w:r w:rsidRPr="00010B64">
              <w:rPr>
                <w:rFonts w:ascii="Times New Roman" w:hAnsi="Times New Roman"/>
                <w:color w:val="000000"/>
                <w:lang w:val="es-CO"/>
              </w:rPr>
              <w:t>&lt;&lt;MA_07_02_098.gif&gt;&gt;,</w:t>
            </w:r>
            <w:r w:rsidRPr="00AD2923">
              <w:rPr>
                <w:rFonts w:ascii="Times New Roman" w:hAnsi="Times New Roman"/>
                <w:color w:val="000000"/>
                <w:lang w:val="es-CO"/>
              </w:rPr>
              <w:t xml:space="preserve"> existen divisiones como ‒3 ÷ 15 = ‒0,2 cuyo cociente no es un entero, es decir</w:t>
            </w:r>
            <w:r w:rsidRPr="00010B64">
              <w:rPr>
                <w:rFonts w:ascii="Times New Roman" w:hAnsi="Times New Roman"/>
                <w:color w:val="000000"/>
                <w:lang w:val="es-CO"/>
              </w:rPr>
              <w:t>,&lt;&lt;MA_07_02_099.gif&gt;&gt;.</w:t>
            </w:r>
            <w:r w:rsidRPr="00AD2923">
              <w:rPr>
                <w:rFonts w:ascii="Times New Roman" w:hAnsi="Times New Roman"/>
                <w:color w:val="000000"/>
                <w:lang w:val="es-CO"/>
              </w:rPr>
              <w:t xml:space="preserve"> De igual modo ocurre con la división ‒54 ÷ (‒48) = 1,125, en ella</w:t>
            </w:r>
            <w:r w:rsidRPr="00010B64">
              <w:rPr>
                <w:rFonts w:ascii="Times New Roman" w:hAnsi="Times New Roman"/>
                <w:color w:val="000000"/>
                <w:lang w:val="es-CO"/>
              </w:rPr>
              <w:t>&lt;&lt;MA_07_02_100.gif&gt;&gt;.</w:t>
            </w:r>
          </w:p>
        </w:tc>
      </w:tr>
      <w:tr w:rsidR="009F4BEF" w:rsidRPr="00010B64" w14:paraId="596DF5BD" w14:textId="77777777" w:rsidTr="008C3FF8">
        <w:tc>
          <w:tcPr>
            <w:tcW w:w="1456" w:type="dxa"/>
            <w:shd w:val="clear" w:color="auto" w:fill="auto"/>
          </w:tcPr>
          <w:p w14:paraId="7A99D121"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Conmutativa</w:t>
            </w:r>
          </w:p>
        </w:tc>
        <w:tc>
          <w:tcPr>
            <w:tcW w:w="2508" w:type="dxa"/>
            <w:shd w:val="clear" w:color="auto" w:fill="auto"/>
          </w:tcPr>
          <w:p w14:paraId="79F8E4A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 xml:space="preserve">a </w:t>
            </w:r>
            <w:r w:rsidRPr="00AD2923">
              <w:rPr>
                <w:rFonts w:ascii="Times New Roman" w:hAnsi="Times New Roman"/>
                <w:color w:val="000000"/>
                <w:lang w:val="es-CO"/>
              </w:rPr>
              <w:t>y</w:t>
            </w:r>
            <w:r w:rsidRPr="00010B64">
              <w:rPr>
                <w:rFonts w:ascii="Times New Roman" w:hAnsi="Times New Roman"/>
                <w:iCs/>
                <w:color w:val="000000"/>
                <w:lang w:val="es-CO"/>
              </w:rPr>
              <w:t>&lt;&lt;MA_07_02_101.gif&gt;&gt;</w:t>
            </w:r>
            <w:r w:rsidRPr="00010B64">
              <w:rPr>
                <w:rFonts w:ascii="Times New Roman" w:hAnsi="Times New Roman"/>
                <w:color w:val="000000"/>
                <w:lang w:val="es-CO"/>
              </w:rPr>
              <w:t>,</w:t>
            </w:r>
            <w:r w:rsidRPr="00AD2923">
              <w:rPr>
                <w:rFonts w:ascii="Times New Roman" w:hAnsi="Times New Roman"/>
                <w:color w:val="000000"/>
                <w:lang w:val="es-CO"/>
              </w:rPr>
              <w:t xml:space="preserve"> entonces </w:t>
            </w:r>
          </w:p>
          <w:p w14:paraId="5C69030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010B64">
              <w:rPr>
                <w:rFonts w:ascii="Times New Roman" w:hAnsi="Times New Roman"/>
                <w:i/>
                <w:iCs/>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a</w:t>
            </w:r>
          </w:p>
          <w:p w14:paraId="43A62971" w14:textId="77777777" w:rsidR="009F4BEF" w:rsidRPr="00AD2923" w:rsidRDefault="009F4BEF" w:rsidP="008C3FF8">
            <w:pPr>
              <w:spacing w:after="0"/>
              <w:jc w:val="both"/>
              <w:rPr>
                <w:rFonts w:ascii="Times New Roman" w:hAnsi="Times New Roman"/>
                <w:color w:val="000000"/>
                <w:lang w:val="es-CO"/>
              </w:rPr>
            </w:pPr>
          </w:p>
        </w:tc>
        <w:tc>
          <w:tcPr>
            <w:tcW w:w="4820" w:type="dxa"/>
            <w:shd w:val="clear" w:color="auto" w:fill="auto"/>
          </w:tcPr>
          <w:p w14:paraId="58909E3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35 ÷ (‒5) = ‒7 pero ‒5 ÷ 35 ≠ ‒7, entonces </w:t>
            </w:r>
          </w:p>
          <w:p w14:paraId="3F13108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35 ÷ (‒5) ≠ ‒5 ÷ 35.</w:t>
            </w:r>
          </w:p>
        </w:tc>
      </w:tr>
      <w:tr w:rsidR="009F4BEF" w:rsidRPr="00010B64" w14:paraId="602CE511" w14:textId="77777777" w:rsidTr="008C3FF8">
        <w:tc>
          <w:tcPr>
            <w:tcW w:w="1456" w:type="dxa"/>
            <w:shd w:val="clear" w:color="auto" w:fill="auto"/>
          </w:tcPr>
          <w:p w14:paraId="6A7946AC"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Asociativa</w:t>
            </w:r>
          </w:p>
        </w:tc>
        <w:tc>
          <w:tcPr>
            <w:tcW w:w="2508" w:type="dxa"/>
            <w:shd w:val="clear" w:color="auto" w:fill="auto"/>
          </w:tcPr>
          <w:p w14:paraId="49992DB8"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&lt;&lt;MA_07_02_102.gif&gt;&gt;</w:t>
            </w:r>
            <w:r w:rsidRPr="00010B64">
              <w:rPr>
                <w:rFonts w:ascii="Times New Roman" w:hAnsi="Times New Roman"/>
                <w:color w:val="000000"/>
                <w:lang w:val="es-CO"/>
              </w:rPr>
              <w:t>,</w:t>
            </w:r>
            <w:r w:rsidRPr="00AD2923">
              <w:rPr>
                <w:rFonts w:ascii="Times New Roman" w:hAnsi="Times New Roman"/>
                <w:color w:val="000000"/>
                <w:lang w:val="es-CO"/>
              </w:rPr>
              <w:t xml:space="preserve"> </w:t>
            </w:r>
            <w:r w:rsidRPr="00AD2923">
              <w:rPr>
                <w:rFonts w:ascii="Times New Roman" w:hAnsi="Times New Roman"/>
                <w:color w:val="000000"/>
                <w:lang w:val="es-CO"/>
              </w:rPr>
              <w:lastRenderedPageBreak/>
              <w:t>entonces</w:t>
            </w:r>
          </w:p>
          <w:p w14:paraId="147BC1A4"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i/>
                <w:color w:val="000000"/>
                <w:lang w:val="es-CO"/>
              </w:rPr>
              <w:t>b</w:t>
            </w:r>
            <w:r w:rsidRPr="00AD2923">
              <w:rPr>
                <w:rFonts w:ascii="Times New Roman" w:hAnsi="Times New Roman"/>
                <w:color w:val="000000"/>
                <w:lang w:val="es-CO"/>
              </w:rPr>
              <w:t xml:space="preserve">) ÷ </w:t>
            </w:r>
            <w:r w:rsidRPr="00AD2923">
              <w:rPr>
                <w:rFonts w:ascii="Times New Roman" w:hAnsi="Times New Roman"/>
                <w:i/>
                <w:color w:val="000000"/>
                <w:lang w:val="es-CO"/>
              </w:rPr>
              <w:t>c</w:t>
            </w:r>
            <w:r w:rsidRPr="00010B64">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w:t>
            </w:r>
            <w:r w:rsidRPr="00010B64">
              <w:rPr>
                <w:rFonts w:ascii="Times New Roman" w:hAnsi="Times New Roman"/>
                <w:color w:val="000000"/>
                <w:lang w:val="es-CO"/>
              </w:rPr>
              <w:t xml:space="preserve"> ÷ </w:t>
            </w:r>
            <w:r w:rsidRPr="00AD2923">
              <w:rPr>
                <w:rFonts w:ascii="Times New Roman" w:hAnsi="Times New Roman"/>
                <w:i/>
                <w:color w:val="000000"/>
                <w:lang w:val="es-CO"/>
              </w:rPr>
              <w:t>c</w:t>
            </w:r>
            <w:r w:rsidRPr="00AD2923">
              <w:rPr>
                <w:rFonts w:ascii="Times New Roman" w:hAnsi="Times New Roman"/>
                <w:color w:val="000000"/>
                <w:lang w:val="es-CO"/>
              </w:rPr>
              <w:t>)</w:t>
            </w:r>
          </w:p>
        </w:tc>
        <w:tc>
          <w:tcPr>
            <w:tcW w:w="4820" w:type="dxa"/>
            <w:shd w:val="clear" w:color="auto" w:fill="auto"/>
          </w:tcPr>
          <w:p w14:paraId="6AC0633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lastRenderedPageBreak/>
              <w:t xml:space="preserve">(‒18 ÷ 6) ÷ 3 = ‒3 ÷ 3 = ‒1 pero ‒18 ÷ (6 ÷ 3) = ‒18 ÷ 2 = ‒9, entonces </w:t>
            </w:r>
          </w:p>
          <w:p w14:paraId="71ABA02D"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lastRenderedPageBreak/>
              <w:t>(‒18 ÷ 6) ÷ 3 ≠ ‒18 ÷ (6 ÷ 3).</w:t>
            </w:r>
          </w:p>
        </w:tc>
      </w:tr>
      <w:tr w:rsidR="009F4BEF" w:rsidRPr="00010B64" w14:paraId="49E28C52" w14:textId="77777777" w:rsidTr="008C3FF8">
        <w:tblPrEx>
          <w:jc w:val="center"/>
        </w:tblPrEx>
        <w:trPr>
          <w:jc w:val="center"/>
        </w:trPr>
        <w:tc>
          <w:tcPr>
            <w:tcW w:w="1456" w:type="dxa"/>
            <w:shd w:val="clear" w:color="auto" w:fill="auto"/>
          </w:tcPr>
          <w:p w14:paraId="355CADCB"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lastRenderedPageBreak/>
              <w:t>Modulativa</w:t>
            </w:r>
          </w:p>
        </w:tc>
        <w:tc>
          <w:tcPr>
            <w:tcW w:w="7328" w:type="dxa"/>
            <w:gridSpan w:val="2"/>
            <w:shd w:val="clear" w:color="auto" w:fill="auto"/>
          </w:tcPr>
          <w:p w14:paraId="3F841ECF" w14:textId="77777777" w:rsidR="009F4BEF" w:rsidRPr="00AD2923" w:rsidRDefault="009F4BEF" w:rsidP="008C3FF8">
            <w:pPr>
              <w:spacing w:after="0"/>
              <w:jc w:val="both"/>
              <w:rPr>
                <w:rFonts w:ascii="Times New Roman" w:hAnsi="Times New Roman"/>
                <w:color w:val="000000"/>
                <w:lang w:val="es-CO"/>
              </w:rPr>
            </w:pPr>
            <w:r w:rsidRPr="00010B64">
              <w:rPr>
                <w:rFonts w:ascii="Times New Roman" w:hAnsi="Times New Roman"/>
                <w:color w:val="000000"/>
                <w:lang w:val="es-CO"/>
              </w:rPr>
              <w:t>Si&lt;&lt;MA_07_02_103.gif&gt;&gt;,</w:t>
            </w:r>
            <w:r w:rsidRPr="00AD2923">
              <w:rPr>
                <w:rFonts w:ascii="Times New Roman" w:hAnsi="Times New Roman"/>
                <w:color w:val="000000"/>
                <w:lang w:val="es-CO"/>
              </w:rPr>
              <w:t xml:space="preserve"> no hay un número en el conjunto de los enteros que sea el módulo de la división, es decir no existe un número entero </w:t>
            </w:r>
            <w:r w:rsidRPr="00AD2923">
              <w:rPr>
                <w:rFonts w:ascii="Times New Roman" w:hAnsi="Times New Roman"/>
                <w:i/>
                <w:color w:val="000000"/>
                <w:lang w:val="es-CO"/>
              </w:rPr>
              <w:t>b</w:t>
            </w:r>
            <w:r w:rsidRPr="00AD2923">
              <w:rPr>
                <w:rFonts w:ascii="Times New Roman" w:hAnsi="Times New Roman"/>
                <w:color w:val="000000"/>
                <w:lang w:val="es-CO"/>
              </w:rPr>
              <w:t xml:space="preserve"> tal que </w:t>
            </w:r>
          </w:p>
          <w:p w14:paraId="4A9ED1C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 </w:t>
            </w:r>
            <w:r w:rsidRPr="00AD2923">
              <w:rPr>
                <w:rFonts w:ascii="Times New Roman" w:hAnsi="Times New Roman"/>
                <w:i/>
                <w:color w:val="000000"/>
                <w:lang w:val="es-CO"/>
              </w:rPr>
              <w:t>b</w:t>
            </w:r>
            <w:r w:rsidRPr="00AD2923">
              <w:rPr>
                <w:rFonts w:ascii="Times New Roman" w:hAnsi="Times New Roman"/>
                <w:color w:val="000000"/>
                <w:lang w:val="es-CO"/>
              </w:rPr>
              <w:t xml:space="preserve"> = 1 y que </w:t>
            </w:r>
            <w:r w:rsidRPr="00AD2923">
              <w:rPr>
                <w:rFonts w:ascii="Times New Roman" w:hAnsi="Times New Roman"/>
                <w:i/>
                <w:color w:val="000000"/>
                <w:lang w:val="es-CO"/>
              </w:rPr>
              <w:t>b</w:t>
            </w:r>
            <w:r w:rsidRPr="00AD2923">
              <w:rPr>
                <w:rFonts w:ascii="Times New Roman" w:hAnsi="Times New Roman"/>
                <w:color w:val="000000"/>
                <w:lang w:val="es-CO"/>
              </w:rPr>
              <w:t xml:space="preserve"> ÷</w:t>
            </w:r>
            <w:r w:rsidRPr="00010B64">
              <w:rPr>
                <w:rFonts w:ascii="Times New Roman" w:hAnsi="Times New Roman"/>
                <w:color w:val="000000"/>
                <w:lang w:val="es-CO"/>
              </w:rPr>
              <w:t xml:space="preserve"> </w:t>
            </w:r>
            <w:r w:rsidRPr="00AD2923">
              <w:rPr>
                <w:rFonts w:ascii="Times New Roman" w:hAnsi="Times New Roman"/>
                <w:i/>
                <w:color w:val="000000"/>
                <w:lang w:val="es-CO"/>
              </w:rPr>
              <w:t>a</w:t>
            </w:r>
            <w:r w:rsidRPr="00010B64">
              <w:rPr>
                <w:rFonts w:ascii="Times New Roman" w:hAnsi="Times New Roman"/>
                <w:color w:val="000000"/>
                <w:lang w:val="es-CO"/>
              </w:rPr>
              <w:t xml:space="preserve"> = </w:t>
            </w:r>
            <w:r w:rsidRPr="00AD2923">
              <w:rPr>
                <w:rFonts w:ascii="Times New Roman" w:hAnsi="Times New Roman"/>
                <w:color w:val="000000"/>
                <w:lang w:val="es-CO"/>
              </w:rPr>
              <w:t>1.</w:t>
            </w:r>
          </w:p>
        </w:tc>
      </w:tr>
      <w:tr w:rsidR="009F4BEF" w:rsidRPr="00010B64" w14:paraId="2B864374" w14:textId="77777777" w:rsidTr="008C3FF8">
        <w:tc>
          <w:tcPr>
            <w:tcW w:w="1456" w:type="dxa"/>
            <w:shd w:val="clear" w:color="auto" w:fill="auto"/>
          </w:tcPr>
          <w:p w14:paraId="132DF524"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Distributiva respecto a la adición</w:t>
            </w:r>
          </w:p>
        </w:tc>
        <w:tc>
          <w:tcPr>
            <w:tcW w:w="2508" w:type="dxa"/>
            <w:shd w:val="clear" w:color="auto" w:fill="auto"/>
          </w:tcPr>
          <w:p w14:paraId="65222744"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&lt;&lt;MA_07_02_104.gif&gt;&gt;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6A493697"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i/>
                <w:color w:val="000000"/>
                <w:lang w:val="es-CO"/>
              </w:rPr>
              <w:t xml:space="preserve">a </w:t>
            </w:r>
            <w:r w:rsidRPr="00AD2923">
              <w:rPr>
                <w:rFonts w:ascii="Times New Roman" w:hAnsi="Times New Roman"/>
                <w:color w:val="000000"/>
                <w:lang w:val="es-CO"/>
              </w:rPr>
              <w:t>÷</w:t>
            </w:r>
            <w:r w:rsidRPr="00010B64">
              <w:rPr>
                <w:rFonts w:ascii="Times New Roman" w:hAnsi="Times New Roman"/>
                <w:color w:val="000000"/>
                <w:lang w:val="es-CO"/>
              </w:rPr>
              <w:t xml:space="preserve"> </w:t>
            </w:r>
            <w:r w:rsidRPr="00AD2923">
              <w:rPr>
                <w:rFonts w:ascii="Times New Roman" w:hAnsi="Times New Roman"/>
                <w:color w:val="000000"/>
                <w:lang w:val="es-CO"/>
              </w:rPr>
              <w:t>(</w:t>
            </w:r>
            <w:r w:rsidRPr="00AD2923">
              <w:rPr>
                <w:rFonts w:ascii="Times New Roman" w:hAnsi="Times New Roman"/>
                <w:i/>
                <w:color w:val="000000"/>
                <w:lang w:val="es-CO"/>
              </w:rPr>
              <w:t>b + c</w:t>
            </w:r>
            <w:r w:rsidRPr="00AD2923">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 </w:t>
            </w:r>
            <w:r w:rsidRPr="00AD2923">
              <w:rPr>
                <w:rFonts w:ascii="Times New Roman" w:hAnsi="Times New Roman"/>
                <w:i/>
                <w:color w:val="000000"/>
                <w:lang w:val="es-CO"/>
              </w:rPr>
              <w:t>b + a</w:t>
            </w:r>
            <w:r w:rsidRPr="00010B64">
              <w:rPr>
                <w:rFonts w:ascii="Times New Roman" w:hAnsi="Times New Roman"/>
                <w:color w:val="000000"/>
                <w:lang w:val="es-CO"/>
              </w:rPr>
              <w:t xml:space="preserve"> </w:t>
            </w:r>
            <w:r w:rsidRPr="00AD2923">
              <w:rPr>
                <w:rFonts w:ascii="Times New Roman" w:hAnsi="Times New Roman"/>
                <w:color w:val="000000"/>
                <w:lang w:val="es-CO"/>
              </w:rPr>
              <w:t>÷</w:t>
            </w:r>
            <w:r w:rsidRPr="00AD2923">
              <w:rPr>
                <w:rFonts w:ascii="Times New Roman" w:hAnsi="Times New Roman"/>
                <w:i/>
                <w:color w:val="000000"/>
                <w:lang w:val="es-CO"/>
              </w:rPr>
              <w:t xml:space="preserve"> c</w:t>
            </w:r>
          </w:p>
        </w:tc>
        <w:tc>
          <w:tcPr>
            <w:tcW w:w="4820" w:type="dxa"/>
            <w:shd w:val="clear" w:color="auto" w:fill="auto"/>
          </w:tcPr>
          <w:p w14:paraId="15C0255C" w14:textId="77777777" w:rsidR="009F4BEF" w:rsidRPr="00AD2923" w:rsidRDefault="009F4BEF" w:rsidP="008C3FF8">
            <w:pPr>
              <w:spacing w:after="0"/>
              <w:jc w:val="center"/>
              <w:rPr>
                <w:rFonts w:ascii="Times New Roman" w:hAnsi="Times New Roman"/>
                <w:color w:val="000000"/>
              </w:rPr>
            </w:pPr>
            <w:r w:rsidRPr="00AD2923">
              <w:rPr>
                <w:rFonts w:ascii="Times New Roman" w:hAnsi="Times New Roman"/>
                <w:color w:val="000000"/>
              </w:rPr>
              <w:t>‒16 ÷ [4 + (‒2)] = ‒16 ÷ (‒2) = 8</w:t>
            </w:r>
          </w:p>
          <w:p w14:paraId="0766007C" w14:textId="77777777" w:rsidR="009F4BEF" w:rsidRPr="00AD2923" w:rsidRDefault="009F4BEF" w:rsidP="008C3FF8">
            <w:pPr>
              <w:spacing w:after="0"/>
              <w:jc w:val="center"/>
              <w:rPr>
                <w:rFonts w:ascii="Times New Roman" w:hAnsi="Times New Roman"/>
                <w:color w:val="000000"/>
              </w:rPr>
            </w:pPr>
            <w:r w:rsidRPr="00AD2923">
              <w:rPr>
                <w:rFonts w:ascii="Times New Roman" w:hAnsi="Times New Roman"/>
                <w:color w:val="000000"/>
              </w:rPr>
              <w:t>−16 ÷ 4 + (−16) ÷ (‒2) = ‒4 + 8 = 4</w:t>
            </w:r>
          </w:p>
          <w:p w14:paraId="6F2D4227"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Así,</w:t>
            </w:r>
          </w:p>
          <w:p w14:paraId="364FB95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rPr>
              <w:t xml:space="preserve">‒16 ÷ [4 + (‒2)] </w:t>
            </w:r>
            <w:r w:rsidRPr="00AD2923">
              <w:rPr>
                <w:rFonts w:ascii="Times New Roman" w:hAnsi="Times New Roman"/>
                <w:color w:val="000000"/>
                <w:lang w:val="es-CO"/>
              </w:rPr>
              <w:t xml:space="preserve">≠ </w:t>
            </w:r>
            <w:r w:rsidRPr="00AD2923">
              <w:rPr>
                <w:rFonts w:ascii="Times New Roman" w:hAnsi="Times New Roman"/>
                <w:color w:val="000000"/>
              </w:rPr>
              <w:t xml:space="preserve"> −16 ÷ 4 + (−16) ÷ (‒2)</w:t>
            </w:r>
          </w:p>
        </w:tc>
      </w:tr>
      <w:tr w:rsidR="009F4BEF" w:rsidRPr="00010B64" w14:paraId="5FED9412" w14:textId="77777777" w:rsidTr="008C3FF8">
        <w:tc>
          <w:tcPr>
            <w:tcW w:w="1456" w:type="dxa"/>
            <w:shd w:val="clear" w:color="auto" w:fill="auto"/>
          </w:tcPr>
          <w:p w14:paraId="58D694DA" w14:textId="77777777" w:rsidR="009F4BEF" w:rsidRPr="00AD2923" w:rsidRDefault="009F4BEF" w:rsidP="008C3FF8">
            <w:pPr>
              <w:spacing w:after="0"/>
              <w:jc w:val="both"/>
              <w:rPr>
                <w:rFonts w:ascii="Times New Roman" w:hAnsi="Times New Roman"/>
                <w:color w:val="000000"/>
                <w:lang w:val="es-CO"/>
              </w:rPr>
            </w:pPr>
            <w:r w:rsidRPr="00AD2923">
              <w:rPr>
                <w:rFonts w:ascii="Times New Roman" w:hAnsi="Times New Roman"/>
                <w:color w:val="000000"/>
                <w:lang w:val="es-CO"/>
              </w:rPr>
              <w:t>Distributiva respecto a la sustracción</w:t>
            </w:r>
          </w:p>
        </w:tc>
        <w:tc>
          <w:tcPr>
            <w:tcW w:w="2508" w:type="dxa"/>
            <w:shd w:val="clear" w:color="auto" w:fill="auto"/>
          </w:tcPr>
          <w:p w14:paraId="3B19559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Si </w:t>
            </w:r>
            <w:r w:rsidRPr="00AD2923">
              <w:rPr>
                <w:rFonts w:ascii="Times New Roman" w:hAnsi="Times New Roman"/>
                <w:i/>
                <w:color w:val="000000"/>
                <w:lang w:val="es-CO"/>
              </w:rPr>
              <w:t>a</w:t>
            </w:r>
            <w:r w:rsidRPr="00AD2923">
              <w:rPr>
                <w:rFonts w:ascii="Times New Roman" w:hAnsi="Times New Roman"/>
                <w:color w:val="000000"/>
                <w:lang w:val="es-CO"/>
              </w:rPr>
              <w:t xml:space="preserve">, </w:t>
            </w:r>
            <w:r w:rsidRPr="00AD2923">
              <w:rPr>
                <w:rFonts w:ascii="Times New Roman" w:hAnsi="Times New Roman"/>
                <w:i/>
                <w:color w:val="000000"/>
                <w:lang w:val="es-CO"/>
              </w:rPr>
              <w:t xml:space="preserve">b </w:t>
            </w:r>
            <w:r w:rsidRPr="00AD2923">
              <w:rPr>
                <w:rFonts w:ascii="Times New Roman" w:hAnsi="Times New Roman"/>
                <w:color w:val="000000"/>
                <w:lang w:val="es-CO"/>
              </w:rPr>
              <w:t>y</w:t>
            </w:r>
            <w:r w:rsidRPr="00010B64">
              <w:rPr>
                <w:rFonts w:ascii="Times New Roman" w:hAnsi="Times New Roman"/>
                <w:iCs/>
                <w:color w:val="000000"/>
                <w:lang w:val="es-CO"/>
              </w:rPr>
              <w:t>&lt;&lt;MA_07_02_105.gif&gt;&gt;</w:t>
            </w:r>
            <w:r w:rsidRPr="00010B64">
              <w:rPr>
                <w:rFonts w:ascii="Times New Roman" w:hAnsi="Times New Roman"/>
                <w:color w:val="000000"/>
                <w:lang w:val="es-CO"/>
              </w:rPr>
              <w:t>,</w:t>
            </w:r>
            <w:r w:rsidRPr="00AD2923">
              <w:rPr>
                <w:rFonts w:ascii="Times New Roman" w:hAnsi="Times New Roman"/>
                <w:color w:val="000000"/>
                <w:lang w:val="es-CO"/>
              </w:rPr>
              <w:t xml:space="preserve"> entonces</w:t>
            </w:r>
          </w:p>
          <w:p w14:paraId="55F69A37"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w:t>
            </w:r>
            <w:r w:rsidRPr="00AD2923">
              <w:rPr>
                <w:rFonts w:ascii="Times New Roman" w:hAnsi="Times New Roman"/>
                <w:i/>
                <w:color w:val="000000"/>
                <w:lang w:val="es-CO"/>
              </w:rPr>
              <w:t>b ‒ c</w:t>
            </w:r>
            <w:r w:rsidRPr="00AD2923">
              <w:rPr>
                <w:rFonts w:ascii="Times New Roman" w:hAnsi="Times New Roman"/>
                <w:color w:val="000000"/>
                <w:lang w:val="es-CO"/>
              </w:rPr>
              <w:t xml:space="preserve">) ≠ </w:t>
            </w:r>
            <w:r w:rsidRPr="00AD2923">
              <w:rPr>
                <w:rFonts w:ascii="Times New Roman" w:hAnsi="Times New Roman"/>
                <w:i/>
                <w:color w:val="000000"/>
                <w:lang w:val="es-CO"/>
              </w:rPr>
              <w:t>a</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 </w:t>
            </w:r>
            <w:r w:rsidRPr="00AD2923">
              <w:rPr>
                <w:rFonts w:ascii="Times New Roman" w:hAnsi="Times New Roman"/>
                <w:i/>
                <w:color w:val="000000"/>
                <w:lang w:val="es-CO"/>
              </w:rPr>
              <w:t>b ‒ a</w:t>
            </w:r>
            <w:r w:rsidRPr="00010B64">
              <w:rPr>
                <w:rFonts w:ascii="Times New Roman" w:hAnsi="Times New Roman"/>
                <w:color w:val="000000"/>
                <w:lang w:val="es-CO"/>
              </w:rPr>
              <w:t xml:space="preserve"> </w:t>
            </w:r>
            <w:r w:rsidRPr="00AD2923">
              <w:rPr>
                <w:rFonts w:ascii="Times New Roman" w:hAnsi="Times New Roman"/>
                <w:color w:val="000000"/>
                <w:lang w:val="es-CO"/>
              </w:rPr>
              <w:t>÷</w:t>
            </w:r>
            <w:r w:rsidRPr="00AD2923">
              <w:rPr>
                <w:rFonts w:ascii="Times New Roman" w:hAnsi="Times New Roman"/>
                <w:i/>
                <w:color w:val="000000"/>
                <w:lang w:val="es-CO"/>
              </w:rPr>
              <w:t xml:space="preserve"> c</w:t>
            </w:r>
          </w:p>
        </w:tc>
        <w:tc>
          <w:tcPr>
            <w:tcW w:w="4820" w:type="dxa"/>
            <w:shd w:val="clear" w:color="auto" w:fill="auto"/>
          </w:tcPr>
          <w:p w14:paraId="70870792" w14:textId="77777777" w:rsidR="009F4BEF" w:rsidRPr="00AD2923" w:rsidRDefault="009F4BEF" w:rsidP="008C3FF8">
            <w:pPr>
              <w:spacing w:after="0"/>
              <w:jc w:val="center"/>
              <w:rPr>
                <w:rFonts w:ascii="Times New Roman" w:hAnsi="Times New Roman"/>
                <w:color w:val="000000"/>
              </w:rPr>
            </w:pPr>
            <w:r w:rsidRPr="00AD2923">
              <w:rPr>
                <w:rFonts w:ascii="Times New Roman" w:hAnsi="Times New Roman"/>
                <w:color w:val="000000"/>
              </w:rPr>
              <w:t>18 ÷ (3 ‒ 9) = 18 ÷ (‒6) = ‒3</w:t>
            </w:r>
          </w:p>
          <w:p w14:paraId="073A52D8"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lang w:val="es-CO"/>
              </w:rPr>
              <w:t xml:space="preserve">18 ÷ 3 ‒ 18 ÷ 9 </w:t>
            </w:r>
            <w:r w:rsidRPr="00AD2923">
              <w:rPr>
                <w:rFonts w:ascii="Times New Roman" w:hAnsi="Times New Roman"/>
                <w:color w:val="000000"/>
              </w:rPr>
              <w:t>=</w:t>
            </w:r>
            <w:r w:rsidRPr="00AD2923">
              <w:rPr>
                <w:rFonts w:ascii="Times New Roman" w:hAnsi="Times New Roman"/>
                <w:color w:val="000000"/>
                <w:lang w:val="es-CO"/>
              </w:rPr>
              <w:t xml:space="preserve"> 6 ‒ 2 = 4</w:t>
            </w:r>
          </w:p>
          <w:p w14:paraId="6388E409"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Así,</w:t>
            </w:r>
          </w:p>
          <w:p w14:paraId="15A1169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color w:val="000000"/>
              </w:rPr>
              <w:t xml:space="preserve">18 ÷ (3 ‒ 9) </w:t>
            </w:r>
            <w:r w:rsidRPr="00AD2923">
              <w:rPr>
                <w:rFonts w:ascii="Times New Roman" w:hAnsi="Times New Roman"/>
                <w:color w:val="000000"/>
                <w:lang w:val="es-CO"/>
              </w:rPr>
              <w:t>≠</w:t>
            </w:r>
            <w:r w:rsidRPr="00AD2923">
              <w:rPr>
                <w:rFonts w:ascii="Times New Roman" w:hAnsi="Times New Roman"/>
                <w:color w:val="000000"/>
              </w:rPr>
              <w:t xml:space="preserve"> </w:t>
            </w:r>
            <w:r w:rsidRPr="00AD2923">
              <w:rPr>
                <w:rFonts w:ascii="Times New Roman" w:hAnsi="Times New Roman"/>
                <w:color w:val="000000"/>
                <w:lang w:val="es-CO"/>
              </w:rPr>
              <w:t>18 ÷ 3 ‒ 18 ÷ 9</w:t>
            </w:r>
          </w:p>
        </w:tc>
      </w:tr>
    </w:tbl>
    <w:p w14:paraId="38566D3A" w14:textId="77777777" w:rsidR="009F4BEF" w:rsidRPr="00284C5A" w:rsidRDefault="009F4BEF" w:rsidP="009F4BEF">
      <w:pPr>
        <w:spacing w:after="0"/>
        <w:jc w:val="both"/>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9F4BEF" w:rsidRPr="00010B64" w14:paraId="003585F2" w14:textId="77777777" w:rsidTr="008C3FF8">
        <w:tc>
          <w:tcPr>
            <w:tcW w:w="8828" w:type="dxa"/>
            <w:gridSpan w:val="2"/>
            <w:shd w:val="clear" w:color="auto" w:fill="000000"/>
          </w:tcPr>
          <w:p w14:paraId="66A9191E"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2C1B15DE" w14:textId="77777777" w:rsidTr="008C3FF8">
        <w:tc>
          <w:tcPr>
            <w:tcW w:w="1283" w:type="dxa"/>
            <w:shd w:val="clear" w:color="auto" w:fill="auto"/>
          </w:tcPr>
          <w:p w14:paraId="20603390"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545" w:type="dxa"/>
            <w:shd w:val="clear" w:color="auto" w:fill="auto"/>
          </w:tcPr>
          <w:p w14:paraId="25A6D9F5" w14:textId="77777777" w:rsidR="009F4BEF" w:rsidRPr="00AD2923" w:rsidRDefault="009F4BEF" w:rsidP="008C3FF8">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Al dividir dos números enteros, su resultado no siempre es un número entero.</w:t>
            </w:r>
          </w:p>
          <w:p w14:paraId="0D04482D" w14:textId="77777777" w:rsidR="009F4BEF" w:rsidRPr="00AD2923" w:rsidRDefault="009F4BEF" w:rsidP="008C3FF8">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Al cambiar el orden del dividendo y del divisor en una división, el cociente cambia.</w:t>
            </w:r>
          </w:p>
          <w:p w14:paraId="7851945A" w14:textId="77777777" w:rsidR="009F4BEF" w:rsidRPr="00AD2923" w:rsidRDefault="009F4BEF" w:rsidP="008C3FF8">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La forma en la que se agrupen el dividendo y el divisor de una división de tres números enteros cambia el cociente.</w:t>
            </w:r>
          </w:p>
          <w:p w14:paraId="6CB52EC3" w14:textId="77777777" w:rsidR="009F4BEF" w:rsidRPr="00AD2923" w:rsidRDefault="009F4BEF" w:rsidP="008C3FF8">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En el conjunto de los números enteros no existe el módulo de la división y por ende no se cumple la propiedad modulativa.</w:t>
            </w:r>
          </w:p>
          <w:p w14:paraId="7DCFE898" w14:textId="77777777" w:rsidR="009F4BEF" w:rsidRPr="00AD2923" w:rsidRDefault="009F4BEF" w:rsidP="008C3FF8">
            <w:pPr>
              <w:numPr>
                <w:ilvl w:val="0"/>
                <w:numId w:val="2"/>
              </w:numPr>
              <w:spacing w:after="0"/>
              <w:jc w:val="both"/>
              <w:rPr>
                <w:rFonts w:ascii="Times New Roman" w:hAnsi="Times New Roman"/>
                <w:color w:val="000000"/>
                <w:lang w:val="es-CO"/>
              </w:rPr>
            </w:pPr>
            <w:r w:rsidRPr="00AD2923">
              <w:rPr>
                <w:rFonts w:ascii="Times New Roman" w:hAnsi="Times New Roman"/>
                <w:color w:val="000000"/>
                <w:lang w:val="es-CO"/>
              </w:rPr>
              <w:t>La división no es distributiva respecto de la adición ni de la sustracción.</w:t>
            </w:r>
          </w:p>
        </w:tc>
      </w:tr>
    </w:tbl>
    <w:p w14:paraId="2622A8DC"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2"/>
        <w:gridCol w:w="6546"/>
      </w:tblGrid>
      <w:tr w:rsidR="009F4BEF" w:rsidRPr="00010B64" w14:paraId="26AE440A" w14:textId="77777777" w:rsidTr="008C3FF8">
        <w:tc>
          <w:tcPr>
            <w:tcW w:w="8828" w:type="dxa"/>
            <w:gridSpan w:val="2"/>
            <w:shd w:val="clear" w:color="auto" w:fill="000000"/>
          </w:tcPr>
          <w:p w14:paraId="1AB4D72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2B7A19FC" w14:textId="77777777" w:rsidTr="008C3FF8">
        <w:tc>
          <w:tcPr>
            <w:tcW w:w="2282" w:type="dxa"/>
            <w:shd w:val="clear" w:color="auto" w:fill="auto"/>
          </w:tcPr>
          <w:p w14:paraId="067503CF"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46" w:type="dxa"/>
            <w:shd w:val="clear" w:color="auto" w:fill="auto"/>
          </w:tcPr>
          <w:p w14:paraId="521FDD5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MA_07_02_CO_REC180 </w:t>
            </w:r>
          </w:p>
        </w:tc>
      </w:tr>
      <w:tr w:rsidR="009F4BEF" w:rsidRPr="00010B64" w14:paraId="33549318" w14:textId="77777777" w:rsidTr="008C3FF8">
        <w:tc>
          <w:tcPr>
            <w:tcW w:w="2282" w:type="dxa"/>
            <w:shd w:val="clear" w:color="auto" w:fill="auto"/>
          </w:tcPr>
          <w:p w14:paraId="06439CC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46" w:type="dxa"/>
            <w:shd w:val="clear" w:color="auto" w:fill="auto"/>
          </w:tcPr>
          <w:p w14:paraId="6AE376E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enteros/Propiedades de la multiplicación y división de números enteros</w:t>
            </w:r>
          </w:p>
        </w:tc>
      </w:tr>
      <w:tr w:rsidR="009F4BEF" w:rsidRPr="00010B64" w14:paraId="09A27FED" w14:textId="77777777" w:rsidTr="008C3FF8">
        <w:tc>
          <w:tcPr>
            <w:tcW w:w="2282" w:type="dxa"/>
            <w:shd w:val="clear" w:color="auto" w:fill="auto"/>
          </w:tcPr>
          <w:p w14:paraId="4E9BD53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46" w:type="dxa"/>
            <w:shd w:val="clear" w:color="auto" w:fill="auto"/>
          </w:tcPr>
          <w:p w14:paraId="4B4F5C1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3E8DF37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 Cambiar el texto de la primera diapositiva por ¿Qué propiedades cumplen la multiplicación y la división de números enteros?</w:t>
            </w:r>
          </w:p>
          <w:p w14:paraId="66C307A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 Cambiar el texto de la segunda diapositiva por ¿Recuerdas qué propiedades cumplen la multiplicación y la división de números enteros?</w:t>
            </w:r>
          </w:p>
          <w:p w14:paraId="6308AA0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4. Cambiar el texto de la cuarta diapositiva por Primero, vamos a buscar algunas </w:t>
            </w:r>
            <w:r w:rsidRPr="008C3FF8">
              <w:rPr>
                <w:rFonts w:ascii="Times New Roman" w:hAnsi="Times New Roman"/>
                <w:b/>
                <w:color w:val="000000"/>
                <w:lang w:val="es-MX"/>
              </w:rPr>
              <w:t>propiedades de la multiplicación</w:t>
            </w:r>
            <w:r w:rsidRPr="008C3FF8">
              <w:rPr>
                <w:rFonts w:ascii="Times New Roman" w:hAnsi="Times New Roman"/>
                <w:color w:val="000000"/>
                <w:lang w:val="es-MX"/>
              </w:rPr>
              <w:t>.</w:t>
            </w:r>
          </w:p>
          <w:p w14:paraId="5E7039D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5. Cambiar el texto de la diapositiva 16 por ¡Ánimo, ya queda muy poco! ¿Recuerdas qué ocurre con las </w:t>
            </w:r>
            <w:r w:rsidRPr="008C3FF8">
              <w:rPr>
                <w:rFonts w:ascii="Times New Roman" w:hAnsi="Times New Roman"/>
                <w:b/>
                <w:color w:val="000000"/>
                <w:lang w:val="es-MX"/>
              </w:rPr>
              <w:t>propiedades en la división</w:t>
            </w:r>
            <w:r w:rsidRPr="008C3FF8">
              <w:rPr>
                <w:rFonts w:ascii="Times New Roman" w:hAnsi="Times New Roman"/>
                <w:color w:val="000000"/>
                <w:lang w:val="es-MX"/>
              </w:rPr>
              <w:t>?</w:t>
            </w:r>
          </w:p>
          <w:p w14:paraId="1266EE4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6. En la diapositiva 17, 18, 19 y 20 cambiar el “:” por el símbolo “÷”.</w:t>
            </w:r>
          </w:p>
          <w:p w14:paraId="11CEF99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lastRenderedPageBreak/>
              <w:t>7. En la diapositiva 21 cambiar el texto que dice ¡Ya conocemos las propiedades de la multiplicación y división de números enteros! por lo siguiente: ¡Refuerza lo aprendido y recuérdalo!</w:t>
            </w:r>
          </w:p>
          <w:p w14:paraId="4C4A2F1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8. En la diapositiva 22 ajustar el texto por lo siguiente:</w:t>
            </w:r>
          </w:p>
          <w:p w14:paraId="54FD23E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Algunas de las propiedades de la multiplicación son:</w:t>
            </w:r>
          </w:p>
          <w:p w14:paraId="0E581923" w14:textId="77777777" w:rsidR="009F4BEF" w:rsidRPr="008C3FF8" w:rsidRDefault="009F4BEF" w:rsidP="008C3FF8">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conmutativa:…</w:t>
            </w:r>
          </w:p>
          <w:p w14:paraId="64C9059D" w14:textId="77777777" w:rsidR="009F4BEF" w:rsidRPr="008C3FF8" w:rsidRDefault="009F4BEF" w:rsidP="008C3FF8">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asociativa:…</w:t>
            </w:r>
          </w:p>
          <w:p w14:paraId="0EE95731" w14:textId="77777777" w:rsidR="009F4BEF" w:rsidRPr="008C3FF8" w:rsidRDefault="009F4BEF" w:rsidP="008C3FF8">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La propiedad distributiva:…</w:t>
            </w:r>
          </w:p>
          <w:p w14:paraId="28C2AFA5" w14:textId="77777777" w:rsidR="009F4BEF" w:rsidRPr="008C3FF8" w:rsidRDefault="009F4BEF" w:rsidP="008C3FF8">
            <w:pPr>
              <w:pStyle w:val="Prrafodelista"/>
              <w:numPr>
                <w:ilvl w:val="0"/>
                <w:numId w:val="20"/>
              </w:numPr>
              <w:spacing w:after="0"/>
              <w:rPr>
                <w:rFonts w:ascii="Times New Roman" w:hAnsi="Times New Roman"/>
                <w:color w:val="000000"/>
                <w:lang w:val="es-MX"/>
              </w:rPr>
            </w:pPr>
            <w:r w:rsidRPr="008C3FF8">
              <w:rPr>
                <w:rFonts w:ascii="Times New Roman" w:hAnsi="Times New Roman"/>
                <w:color w:val="000000"/>
                <w:lang w:val="es-MX"/>
              </w:rPr>
              <w:t>El elemento neutro:…</w:t>
            </w:r>
          </w:p>
          <w:p w14:paraId="4FD9134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9. En la diapositiva 23 cambiar el texto debajo del recuerda por lo siguiente:</w:t>
            </w:r>
          </w:p>
          <w:p w14:paraId="55C639F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 división no cumple las propiedades de la multiplicación.</w:t>
            </w:r>
          </w:p>
          <w:p w14:paraId="30AA1C55" w14:textId="77777777" w:rsidR="009F4BEF" w:rsidRPr="008C3FF8" w:rsidRDefault="009F4BEF" w:rsidP="008C3FF8">
            <w:pPr>
              <w:spacing w:after="0"/>
              <w:rPr>
                <w:rFonts w:ascii="Times New Roman" w:hAnsi="Times New Roman"/>
                <w:color w:val="000000"/>
                <w:lang w:val="es-MX"/>
              </w:rPr>
            </w:pPr>
          </w:p>
          <w:p w14:paraId="090DC8C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10. </w:t>
            </w:r>
            <w:r w:rsidRPr="008C3FF8">
              <w:rPr>
                <w:rFonts w:ascii="Times New Roman" w:hAnsi="Times New Roman"/>
                <w:b/>
                <w:color w:val="000000"/>
                <w:lang w:val="es-MX"/>
              </w:rPr>
              <w:t>FICHA DEL DOCENTE</w:t>
            </w:r>
          </w:p>
          <w:p w14:paraId="70DCB40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5DF3C87C" w14:textId="77777777" w:rsidR="009F4BEF" w:rsidRPr="008C3FF8" w:rsidRDefault="009F4BEF" w:rsidP="008C3FF8">
            <w:pPr>
              <w:spacing w:after="0"/>
              <w:rPr>
                <w:rFonts w:ascii="Times New Roman" w:hAnsi="Times New Roman"/>
                <w:color w:val="000000"/>
                <w:lang w:val="es-MX"/>
              </w:rPr>
            </w:pPr>
          </w:p>
          <w:p w14:paraId="6C5F29C4"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Objetivo</w:t>
            </w:r>
          </w:p>
          <w:p w14:paraId="19D2338D" w14:textId="77777777" w:rsidR="009F4BEF" w:rsidRPr="00AD2923" w:rsidRDefault="009F4BEF" w:rsidP="008C3FF8">
            <w:pPr>
              <w:spacing w:after="0"/>
              <w:rPr>
                <w:rFonts w:ascii="Times New Roman" w:hAnsi="Times New Roman"/>
                <w:b/>
                <w:color w:val="000000"/>
              </w:rPr>
            </w:pPr>
          </w:p>
          <w:p w14:paraId="301058B4"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El recurso explica y refuerza algunas de las propiedades que cumple la multiplicación de números enteros y recuerda aquellas que no cumple la división.</w:t>
            </w:r>
          </w:p>
          <w:p w14:paraId="7E27B8DE" w14:textId="77777777" w:rsidR="009F4BEF" w:rsidRPr="00AD2923" w:rsidRDefault="009F4BEF" w:rsidP="008C3FF8">
            <w:pPr>
              <w:spacing w:after="0"/>
              <w:rPr>
                <w:rFonts w:ascii="Times New Roman" w:hAnsi="Times New Roman"/>
                <w:color w:val="000000"/>
              </w:rPr>
            </w:pPr>
          </w:p>
          <w:p w14:paraId="54EC27CA"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Propuesta</w:t>
            </w:r>
          </w:p>
          <w:p w14:paraId="02BF5611" w14:textId="77777777" w:rsidR="009F4BEF" w:rsidRPr="00AD2923" w:rsidRDefault="009F4BEF" w:rsidP="008C3FF8">
            <w:pPr>
              <w:spacing w:after="0"/>
              <w:rPr>
                <w:rFonts w:ascii="Times New Roman" w:hAnsi="Times New Roman"/>
                <w:b/>
                <w:color w:val="000000"/>
                <w:lang w:val="es-CO"/>
              </w:rPr>
            </w:pPr>
          </w:p>
          <w:p w14:paraId="015569F3"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Una de las dificultades que se presenta en los procesos de aprendizaje es la retención de los conceptos presentados en el aula de clase; por ello, es importante presentar estrategias que apoyen el quehacer del estudiante en este aspecto. Este recurso busca apoyar la memoria operativa de los alumnos a través de experiencias y representaciones diferentes a las tradicionales.</w:t>
            </w:r>
          </w:p>
          <w:p w14:paraId="44CE435B" w14:textId="77777777" w:rsidR="009F4BEF" w:rsidRPr="00AD2923" w:rsidRDefault="009F4BEF" w:rsidP="008C3FF8">
            <w:pPr>
              <w:spacing w:after="0"/>
              <w:rPr>
                <w:rFonts w:ascii="Times New Roman" w:hAnsi="Times New Roman"/>
                <w:color w:val="000000"/>
                <w:lang w:val="es-CO"/>
              </w:rPr>
            </w:pPr>
          </w:p>
          <w:p w14:paraId="37FACDC0"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La idea de transitar un camino e identificar las señales, vistas en un sentido matemático, puede promover en los estudiantes la recordación de los conceptos a la vez que mejora su capacidad de memoria.</w:t>
            </w:r>
          </w:p>
          <w:p w14:paraId="2BB4015D" w14:textId="77777777" w:rsidR="009F4BEF" w:rsidRPr="00AD2923" w:rsidRDefault="009F4BEF" w:rsidP="008C3FF8">
            <w:pPr>
              <w:spacing w:after="0"/>
              <w:rPr>
                <w:rFonts w:ascii="Times New Roman" w:hAnsi="Times New Roman"/>
                <w:color w:val="000000"/>
                <w:lang w:val="es-CO"/>
              </w:rPr>
            </w:pPr>
          </w:p>
          <w:p w14:paraId="33A5129F"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Antes de la presentación</w:t>
            </w:r>
          </w:p>
          <w:p w14:paraId="5EC81C53" w14:textId="77777777" w:rsidR="009F4BEF" w:rsidRPr="008C3FF8" w:rsidRDefault="009F4BEF" w:rsidP="008C3FF8">
            <w:pPr>
              <w:spacing w:after="0"/>
              <w:rPr>
                <w:rFonts w:ascii="Times New Roman" w:hAnsi="Times New Roman"/>
                <w:color w:val="000000"/>
                <w:lang w:val="es-MX"/>
              </w:rPr>
            </w:pPr>
          </w:p>
          <w:p w14:paraId="3DF38FB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Dialogar con los estudiantes sobre las actividades previas a un viaje, la importancia de llevar el equipaje necesario sin carencias y sin excesos. A partir del diálogo, explicar la importancia de conocer y saber aplicar las propiedades que cumplen las operaciones para tener éxito en la ejecución de las múltiples situaciones en las que se usan los números enteros.</w:t>
            </w:r>
          </w:p>
          <w:p w14:paraId="43DC5696" w14:textId="77777777" w:rsidR="009F4BEF" w:rsidRPr="008C3FF8" w:rsidRDefault="009F4BEF" w:rsidP="008C3FF8">
            <w:pPr>
              <w:spacing w:after="0"/>
              <w:rPr>
                <w:rFonts w:ascii="Times New Roman" w:hAnsi="Times New Roman"/>
                <w:color w:val="000000"/>
                <w:lang w:val="es-MX"/>
              </w:rPr>
            </w:pPr>
          </w:p>
          <w:p w14:paraId="76F297CC"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Durante la presentación</w:t>
            </w:r>
          </w:p>
          <w:p w14:paraId="53B66F1C" w14:textId="77777777" w:rsidR="009F4BEF" w:rsidRPr="008C3FF8" w:rsidRDefault="009F4BEF" w:rsidP="008C3FF8">
            <w:pPr>
              <w:spacing w:after="0"/>
              <w:rPr>
                <w:rFonts w:ascii="Times New Roman" w:hAnsi="Times New Roman"/>
                <w:color w:val="000000"/>
                <w:lang w:val="es-MX"/>
              </w:rPr>
            </w:pPr>
          </w:p>
          <w:p w14:paraId="18D164B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sugiere leer las diapositivas completas sin abreviar los enunciados. Con esto se trabajan tanto la capacidad visual como la auditiva porque el estudiante debe crear estrategias propias para estructurar la información en su mente, de modo que pueda retener los conceptos, ampliar su vocabulario y asociarlo a una representación visual.</w:t>
            </w:r>
          </w:p>
          <w:p w14:paraId="34113DEF" w14:textId="77777777" w:rsidR="009F4BEF" w:rsidRPr="00AD2923" w:rsidRDefault="009F4BEF" w:rsidP="008C3FF8">
            <w:pPr>
              <w:spacing w:after="0"/>
              <w:rPr>
                <w:rFonts w:ascii="Times New Roman" w:hAnsi="Times New Roman"/>
                <w:b/>
                <w:color w:val="000000"/>
              </w:rPr>
            </w:pPr>
          </w:p>
          <w:p w14:paraId="1481CCEC" w14:textId="77777777" w:rsidR="009F4BEF" w:rsidRPr="00AD2923" w:rsidRDefault="009F4BEF" w:rsidP="008C3FF8">
            <w:pPr>
              <w:spacing w:after="0"/>
              <w:rPr>
                <w:rFonts w:ascii="Times New Roman" w:hAnsi="Times New Roman"/>
                <w:b/>
                <w:color w:val="000000"/>
              </w:rPr>
            </w:pPr>
            <w:r w:rsidRPr="00AD2923">
              <w:rPr>
                <w:rFonts w:ascii="Times New Roman" w:hAnsi="Times New Roman"/>
                <w:b/>
                <w:color w:val="000000"/>
              </w:rPr>
              <w:t>Después de la presentación</w:t>
            </w:r>
          </w:p>
          <w:p w14:paraId="529F3E11" w14:textId="77777777" w:rsidR="009F4BEF" w:rsidRPr="008C3FF8" w:rsidRDefault="009F4BEF" w:rsidP="008C3FF8">
            <w:pPr>
              <w:spacing w:after="0"/>
              <w:rPr>
                <w:rFonts w:ascii="Times New Roman" w:hAnsi="Times New Roman"/>
                <w:color w:val="000000"/>
                <w:lang w:val="es-MX"/>
              </w:rPr>
            </w:pPr>
          </w:p>
          <w:p w14:paraId="421D053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Exponga ejercicios que posean la misma estructura de las propiedades presentadas en el recurso pero constituidos por números enteros. En este punto no se debe desviar la concentración a resolver los ejercicios sino a reconocer la estructura de estos. El objetivo de la actividad es que el estudiante vea la misma representación pero con números e indique cuál es la propiedad que expone el ejercicio. Con esto se reforzará la parte estructural de la matemática para que el estudiante la reconozca cuando la observe en cualquier otro ejercicio e identifique qué propiedad debe emplear.</w:t>
            </w:r>
          </w:p>
          <w:p w14:paraId="6E5CFBAB" w14:textId="77777777" w:rsidR="009F4BEF" w:rsidRPr="008C3FF8" w:rsidRDefault="009F4BEF" w:rsidP="008C3FF8">
            <w:pPr>
              <w:spacing w:after="0"/>
              <w:rPr>
                <w:rFonts w:ascii="Times New Roman" w:hAnsi="Times New Roman"/>
                <w:color w:val="000000"/>
                <w:lang w:val="es-MX"/>
              </w:rPr>
            </w:pPr>
          </w:p>
          <w:p w14:paraId="002FCB4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Es importante tener presente que se está trabajando la retención de la estructura de las propiedades y, por ende, no se deben presentar distractores como la resolución de los ejercicios para garantizar que la mente del alumno realice un proceso de atención focalizada.</w:t>
            </w:r>
          </w:p>
          <w:p w14:paraId="44963BE2" w14:textId="77777777" w:rsidR="009F4BEF" w:rsidRPr="008C3FF8" w:rsidRDefault="009F4BEF" w:rsidP="008C3FF8">
            <w:pPr>
              <w:spacing w:after="0"/>
              <w:rPr>
                <w:rFonts w:ascii="Times New Roman" w:hAnsi="Times New Roman"/>
                <w:color w:val="000000"/>
                <w:lang w:val="es-MX"/>
              </w:rPr>
            </w:pPr>
          </w:p>
          <w:p w14:paraId="528425D1"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 xml:space="preserve">11. </w:t>
            </w:r>
            <w:r w:rsidRPr="008C3FF8">
              <w:rPr>
                <w:rFonts w:ascii="Times New Roman" w:hAnsi="Times New Roman"/>
                <w:b/>
                <w:color w:val="000000"/>
                <w:lang w:val="es-MX"/>
              </w:rPr>
              <w:t>FICHA DEL ESTUDIANTE</w:t>
            </w:r>
          </w:p>
          <w:p w14:paraId="32ABAD8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 cambiar toda la ficha del recurso, ésta debe quedar así:</w:t>
            </w:r>
          </w:p>
          <w:p w14:paraId="7F2DBFE7" w14:textId="77777777" w:rsidR="009F4BEF" w:rsidRPr="008C3FF8" w:rsidRDefault="009F4BEF" w:rsidP="008C3FF8">
            <w:pPr>
              <w:spacing w:after="0"/>
              <w:rPr>
                <w:rFonts w:ascii="Times New Roman" w:hAnsi="Times New Roman"/>
                <w:color w:val="000000"/>
                <w:lang w:val="es-MX"/>
              </w:rPr>
            </w:pPr>
          </w:p>
          <w:p w14:paraId="1927FE4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¿Por qué se deben recordar las propiedades de la multiplicación?</w:t>
            </w:r>
          </w:p>
          <w:p w14:paraId="2E5298ED" w14:textId="77777777" w:rsidR="009F4BEF" w:rsidRPr="008C3FF8" w:rsidRDefault="009F4BEF" w:rsidP="008C3FF8">
            <w:pPr>
              <w:spacing w:after="0"/>
              <w:rPr>
                <w:rFonts w:ascii="Times New Roman" w:hAnsi="Times New Roman"/>
                <w:color w:val="000000"/>
                <w:lang w:val="es-MX"/>
              </w:rPr>
            </w:pPr>
          </w:p>
          <w:p w14:paraId="31C1793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Las propiedades que cumple la multiplicación de números enteros son útiles para resolver adecuadamente polinomios aritméticos, justificar procedimientos en otros temas de la matemática y resolver algunas situaciones problema, por ello es importante recordarlas y afianzar su uso.</w:t>
            </w:r>
          </w:p>
          <w:p w14:paraId="6654FB64" w14:textId="77777777" w:rsidR="009F4BEF" w:rsidRPr="008C3FF8" w:rsidRDefault="009F4BEF" w:rsidP="008C3FF8">
            <w:pPr>
              <w:spacing w:after="0"/>
              <w:rPr>
                <w:rFonts w:ascii="Times New Roman" w:hAnsi="Times New Roman"/>
                <w:color w:val="000000"/>
                <w:lang w:val="es-MX"/>
              </w:rPr>
            </w:pPr>
          </w:p>
          <w:p w14:paraId="653D0A2F"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Las propiedades de la multiplicación</w:t>
            </w:r>
          </w:p>
          <w:p w14:paraId="71BCABA0" w14:textId="77777777" w:rsidR="009F4BEF" w:rsidRPr="00AD2923" w:rsidRDefault="009F4BEF" w:rsidP="008C3FF8">
            <w:pPr>
              <w:spacing w:after="0"/>
              <w:rPr>
                <w:rFonts w:ascii="Times New Roman" w:hAnsi="Times New Roman"/>
                <w:color w:val="000000"/>
                <w:lang w:val="es-CO"/>
              </w:rPr>
            </w:pPr>
          </w:p>
          <w:p w14:paraId="6E11114F" w14:textId="77777777" w:rsidR="009F4BEF" w:rsidRPr="00AD2923" w:rsidRDefault="009F4BEF" w:rsidP="008C3FF8">
            <w:pPr>
              <w:pStyle w:val="Prrafodelista"/>
              <w:numPr>
                <w:ilvl w:val="0"/>
                <w:numId w:val="27"/>
              </w:numPr>
              <w:spacing w:after="0"/>
              <w:ind w:left="360"/>
              <w:rPr>
                <w:rFonts w:ascii="Times New Roman" w:hAnsi="Times New Roman"/>
                <w:color w:val="000000"/>
                <w:lang w:val="es-CO"/>
              </w:rPr>
            </w:pPr>
            <w:r w:rsidRPr="00AD2923">
              <w:rPr>
                <w:rFonts w:ascii="Times New Roman" w:hAnsi="Times New Roman"/>
                <w:color w:val="000000"/>
                <w:lang w:val="es-CO"/>
              </w:rPr>
              <w:t xml:space="preserve">Propiedad </w:t>
            </w:r>
            <w:r w:rsidRPr="00AD2923">
              <w:rPr>
                <w:rFonts w:ascii="Times New Roman" w:hAnsi="Times New Roman"/>
                <w:b/>
                <w:color w:val="000000"/>
                <w:lang w:val="es-CO"/>
              </w:rPr>
              <w:t>clausurativa</w:t>
            </w:r>
            <w:r w:rsidRPr="00AD2923">
              <w:rPr>
                <w:rFonts w:ascii="Times New Roman" w:hAnsi="Times New Roman"/>
                <w:color w:val="000000"/>
                <w:lang w:val="es-CO"/>
              </w:rPr>
              <w:t>: la multiplicación de dos números enteros siempre da como resultado otro número entero.</w:t>
            </w:r>
          </w:p>
          <w:p w14:paraId="1FD1EB07" w14:textId="77777777" w:rsidR="009F4BEF" w:rsidRPr="00AD2923" w:rsidRDefault="009F4BEF" w:rsidP="008C3FF8">
            <w:pPr>
              <w:pStyle w:val="Prrafodelista"/>
              <w:spacing w:after="0"/>
              <w:ind w:left="360"/>
              <w:rPr>
                <w:rFonts w:ascii="Times New Roman" w:hAnsi="Times New Roman"/>
                <w:color w:val="000000"/>
                <w:lang w:val="es-CO"/>
              </w:rPr>
            </w:pPr>
          </w:p>
          <w:p w14:paraId="5332319A" w14:textId="77777777" w:rsidR="009F4BEF" w:rsidRPr="00010B64" w:rsidRDefault="009F4BEF" w:rsidP="008C3FF8">
            <w:pPr>
              <w:pStyle w:val="Prrafodelista"/>
              <w:spacing w:after="0"/>
              <w:ind w:left="360"/>
              <w:jc w:val="center"/>
              <w:rPr>
                <w:rFonts w:ascii="Times New Roman" w:eastAsia="MS Mincho" w:hAnsi="Times New Roman"/>
                <w:color w:val="000000"/>
                <w:lang w:val="es-CO"/>
              </w:rPr>
            </w:pPr>
            <w:r w:rsidRPr="00010B64">
              <w:rPr>
                <w:rFonts w:ascii="Times New Roman" w:eastAsia="MS Mincho" w:hAnsi="Times New Roman"/>
                <w:color w:val="000000"/>
                <w:lang w:val="es-CO"/>
              </w:rPr>
              <w:t>&lt;&lt;MA_07_02_106.gif&gt;&gt;</w:t>
            </w:r>
          </w:p>
          <w:p w14:paraId="47A5B46A" w14:textId="77777777" w:rsidR="009F4BEF" w:rsidRPr="00010B64" w:rsidRDefault="009F4BEF" w:rsidP="008C3FF8">
            <w:pPr>
              <w:pStyle w:val="Prrafodelista"/>
              <w:spacing w:after="0"/>
              <w:ind w:left="360"/>
              <w:jc w:val="center"/>
              <w:rPr>
                <w:rFonts w:ascii="Times New Roman" w:hAnsi="Times New Roman"/>
                <w:color w:val="000000"/>
                <w:lang w:val="es-CO"/>
              </w:rPr>
            </w:pPr>
          </w:p>
          <w:p w14:paraId="3B072DAF" w14:textId="77777777" w:rsidR="009F4BEF" w:rsidRPr="00AD2923" w:rsidRDefault="009F4BEF" w:rsidP="008C3FF8">
            <w:pPr>
              <w:pStyle w:val="Prrafodelista"/>
              <w:numPr>
                <w:ilvl w:val="0"/>
                <w:numId w:val="27"/>
              </w:numPr>
              <w:spacing w:after="0"/>
              <w:ind w:left="360"/>
              <w:rPr>
                <w:rFonts w:ascii="Times New Roman" w:hAnsi="Times New Roman"/>
                <w:color w:val="000000"/>
                <w:lang w:val="es-CO"/>
              </w:rPr>
            </w:pPr>
            <w:r w:rsidRPr="00AD2923">
              <w:rPr>
                <w:rFonts w:ascii="Times New Roman" w:hAnsi="Times New Roman"/>
                <w:color w:val="000000"/>
                <w:lang w:val="es-CO"/>
              </w:rPr>
              <w:lastRenderedPageBreak/>
              <w:t>Propiedad</w:t>
            </w:r>
            <w:r w:rsidRPr="00010B64">
              <w:rPr>
                <w:rFonts w:ascii="Times New Roman" w:hAnsi="Times New Roman"/>
                <w:color w:val="000000"/>
                <w:lang w:val="es-CO"/>
              </w:rPr>
              <w:t xml:space="preserve"> </w:t>
            </w:r>
            <w:r w:rsidRPr="00AD2923">
              <w:rPr>
                <w:rFonts w:ascii="Times New Roman" w:hAnsi="Times New Roman"/>
                <w:b/>
                <w:color w:val="000000"/>
                <w:lang w:val="es-CO"/>
              </w:rPr>
              <w:t>conmutativa</w:t>
            </w:r>
            <w:r w:rsidRPr="00AD2923">
              <w:rPr>
                <w:rFonts w:ascii="Times New Roman" w:hAnsi="Times New Roman"/>
                <w:color w:val="000000"/>
                <w:lang w:val="es-CO"/>
              </w:rPr>
              <w:t>: el orden de los factores no altera el producto. Por ejemplo:</w:t>
            </w:r>
          </w:p>
          <w:p w14:paraId="1D7070FC" w14:textId="77777777" w:rsidR="009F4BEF" w:rsidRPr="00AD2923" w:rsidRDefault="009F4BEF" w:rsidP="008C3FF8">
            <w:pPr>
              <w:spacing w:after="0"/>
              <w:rPr>
                <w:rFonts w:ascii="Times New Roman" w:hAnsi="Times New Roman"/>
                <w:color w:val="000000"/>
                <w:lang w:val="es-CO"/>
              </w:rPr>
            </w:pPr>
          </w:p>
          <w:p w14:paraId="7DAB484A" w14:textId="77777777" w:rsidR="009F4BEF" w:rsidRPr="00010B64" w:rsidRDefault="009F4BEF" w:rsidP="008C3FF8">
            <w:pPr>
              <w:pStyle w:val="Prrafodelista"/>
              <w:spacing w:after="0"/>
              <w:ind w:left="360"/>
              <w:jc w:val="center"/>
              <w:rPr>
                <w:rFonts w:ascii="Times New Roman" w:hAnsi="Times New Roman"/>
                <w:color w:val="000000"/>
                <w:lang w:val="es-CO"/>
              </w:rPr>
            </w:pPr>
            <w:r w:rsidRPr="00010B64">
              <w:rPr>
                <w:rFonts w:ascii="Times New Roman" w:hAnsi="Times New Roman"/>
                <w:color w:val="000000"/>
                <w:lang w:val="es-CO"/>
              </w:rPr>
              <w:t>&lt;&lt;MA_07_02_107.gif&gt;&gt;</w:t>
            </w:r>
          </w:p>
          <w:p w14:paraId="2F01296F" w14:textId="77777777" w:rsidR="009F4BEF" w:rsidRPr="00010B64" w:rsidRDefault="009F4BEF" w:rsidP="008C3FF8">
            <w:pPr>
              <w:spacing w:after="0"/>
              <w:rPr>
                <w:rFonts w:ascii="Times New Roman" w:hAnsi="Times New Roman"/>
                <w:color w:val="000000"/>
                <w:lang w:val="es-CO"/>
              </w:rPr>
            </w:pPr>
          </w:p>
          <w:p w14:paraId="5A9F4630" w14:textId="77777777" w:rsidR="009F4BEF" w:rsidRPr="00AD2923" w:rsidRDefault="009F4BEF" w:rsidP="008C3FF8">
            <w:pPr>
              <w:pStyle w:val="Prrafodelista"/>
              <w:numPr>
                <w:ilvl w:val="0"/>
                <w:numId w:val="27"/>
              </w:numPr>
              <w:spacing w:after="0"/>
              <w:ind w:left="360"/>
              <w:rPr>
                <w:rFonts w:ascii="Times New Roman" w:hAnsi="Times New Roman"/>
                <w:color w:val="000000"/>
                <w:lang w:val="es-CO"/>
              </w:rPr>
            </w:pPr>
            <w:r w:rsidRPr="00AD2923">
              <w:rPr>
                <w:rFonts w:ascii="Times New Roman" w:hAnsi="Times New Roman"/>
                <w:color w:val="000000"/>
                <w:lang w:val="es-CO"/>
              </w:rPr>
              <w:t>Propiedad</w:t>
            </w:r>
            <w:r w:rsidRPr="00010B64">
              <w:rPr>
                <w:rFonts w:ascii="Times New Roman" w:hAnsi="Times New Roman"/>
                <w:color w:val="000000"/>
                <w:lang w:val="es-CO"/>
              </w:rPr>
              <w:t xml:space="preserve"> </w:t>
            </w:r>
            <w:r w:rsidRPr="00AD2923">
              <w:rPr>
                <w:rFonts w:ascii="Times New Roman" w:hAnsi="Times New Roman"/>
                <w:b/>
                <w:color w:val="000000"/>
                <w:lang w:val="es-CO"/>
              </w:rPr>
              <w:t>asociativa</w:t>
            </w:r>
            <w:r w:rsidRPr="00AD2923">
              <w:rPr>
                <w:rFonts w:ascii="Times New Roman" w:hAnsi="Times New Roman"/>
                <w:color w:val="000000"/>
                <w:lang w:val="es-CO"/>
              </w:rPr>
              <w:t>: el producto de tres factores es el mismo, sin importar la manera en que se agrupen. Observa:</w:t>
            </w:r>
          </w:p>
          <w:p w14:paraId="2B54887D" w14:textId="77777777" w:rsidR="009F4BEF" w:rsidRPr="00AD2923" w:rsidRDefault="009F4BEF" w:rsidP="008C3FF8">
            <w:pPr>
              <w:spacing w:after="0"/>
              <w:rPr>
                <w:rFonts w:ascii="Times New Roman" w:hAnsi="Times New Roman"/>
                <w:color w:val="000000"/>
                <w:lang w:val="es-CO"/>
              </w:rPr>
            </w:pPr>
          </w:p>
          <w:p w14:paraId="6504F036" w14:textId="77777777" w:rsidR="009F4BEF" w:rsidRPr="00010B64" w:rsidRDefault="009F4BEF" w:rsidP="008C3FF8">
            <w:pPr>
              <w:pStyle w:val="Prrafodelista"/>
              <w:spacing w:after="0"/>
              <w:ind w:left="360"/>
              <w:jc w:val="center"/>
              <w:rPr>
                <w:rFonts w:ascii="Times New Roman" w:hAnsi="Times New Roman"/>
                <w:color w:val="000000"/>
                <w:lang w:val="es-CO"/>
              </w:rPr>
            </w:pPr>
            <w:r w:rsidRPr="00010B64">
              <w:rPr>
                <w:rFonts w:ascii="Times New Roman" w:hAnsi="Times New Roman"/>
                <w:color w:val="000000"/>
                <w:lang w:val="es-CO"/>
              </w:rPr>
              <w:t>&lt;&lt;MA_07_02_108.gif&gt;&gt;</w:t>
            </w:r>
          </w:p>
          <w:p w14:paraId="0980286E" w14:textId="77777777" w:rsidR="009F4BEF" w:rsidRPr="00010B64" w:rsidRDefault="009F4BEF" w:rsidP="008C3FF8">
            <w:pPr>
              <w:pStyle w:val="Prrafodelista"/>
              <w:spacing w:after="0"/>
              <w:ind w:left="360"/>
              <w:jc w:val="center"/>
              <w:rPr>
                <w:rFonts w:ascii="Times New Roman" w:hAnsi="Times New Roman"/>
                <w:color w:val="000000"/>
                <w:lang w:val="es-CO"/>
              </w:rPr>
            </w:pPr>
            <w:r w:rsidRPr="00010B64">
              <w:rPr>
                <w:rFonts w:ascii="Times New Roman" w:hAnsi="Times New Roman"/>
                <w:color w:val="000000"/>
                <w:lang w:val="es-CO"/>
              </w:rPr>
              <w:t>&lt;&lt;MA_07_02_109.gif&gt;&gt;</w:t>
            </w:r>
          </w:p>
          <w:p w14:paraId="149BAB27" w14:textId="77777777" w:rsidR="009F4BEF" w:rsidRPr="00AD2923" w:rsidRDefault="009F4BEF" w:rsidP="008C3FF8">
            <w:pPr>
              <w:pStyle w:val="Prrafodelista"/>
              <w:spacing w:after="0"/>
              <w:ind w:left="360"/>
              <w:jc w:val="center"/>
              <w:rPr>
                <w:rFonts w:ascii="Times New Roman" w:hAnsi="Times New Roman"/>
                <w:color w:val="000000"/>
                <w:lang w:val="es-CO"/>
              </w:rPr>
            </w:pPr>
            <w:r w:rsidRPr="00AD2923">
              <w:rPr>
                <w:rFonts w:ascii="Times New Roman" w:hAnsi="Times New Roman"/>
                <w:color w:val="000000"/>
                <w:lang w:val="es-CO"/>
              </w:rPr>
              <w:t>30 = 30</w:t>
            </w:r>
          </w:p>
          <w:p w14:paraId="3301AA92" w14:textId="77777777" w:rsidR="009F4BEF" w:rsidRPr="00AD2923" w:rsidRDefault="009F4BEF" w:rsidP="008C3FF8">
            <w:pPr>
              <w:spacing w:after="0"/>
              <w:rPr>
                <w:rFonts w:ascii="Times New Roman" w:hAnsi="Times New Roman"/>
                <w:color w:val="000000"/>
                <w:lang w:val="es-CO"/>
              </w:rPr>
            </w:pPr>
          </w:p>
          <w:p w14:paraId="61F96DBE" w14:textId="77777777" w:rsidR="009F4BEF" w:rsidRPr="00AD2923" w:rsidRDefault="009F4BEF" w:rsidP="008C3FF8">
            <w:pPr>
              <w:pStyle w:val="Prrafodelista"/>
              <w:numPr>
                <w:ilvl w:val="0"/>
                <w:numId w:val="27"/>
              </w:numPr>
              <w:spacing w:after="0"/>
              <w:ind w:left="360"/>
              <w:rPr>
                <w:rFonts w:ascii="Times New Roman" w:hAnsi="Times New Roman"/>
                <w:color w:val="000000"/>
                <w:lang w:val="es-CO"/>
              </w:rPr>
            </w:pPr>
            <w:r w:rsidRPr="00AD2923">
              <w:rPr>
                <w:rFonts w:ascii="Times New Roman" w:hAnsi="Times New Roman"/>
                <w:color w:val="000000"/>
                <w:lang w:val="es-CO"/>
              </w:rPr>
              <w:t xml:space="preserve">Propiedad </w:t>
            </w:r>
            <w:r w:rsidRPr="00AD2923">
              <w:rPr>
                <w:rFonts w:ascii="Times New Roman" w:hAnsi="Times New Roman"/>
                <w:b/>
                <w:color w:val="000000"/>
                <w:lang w:val="es-CO"/>
              </w:rPr>
              <w:t>modulativa</w:t>
            </w:r>
            <w:r w:rsidRPr="00AD2923">
              <w:rPr>
                <w:rFonts w:ascii="Times New Roman" w:hAnsi="Times New Roman"/>
                <w:color w:val="000000"/>
                <w:lang w:val="es-CO"/>
              </w:rPr>
              <w:t xml:space="preserve"> (también se puede llamar propiedad del elemento neutro): cualquier número entero multiplicado por 1, sin importar el orden, da como resultado el mismo número entero. Por ejemplo:</w:t>
            </w:r>
          </w:p>
          <w:p w14:paraId="38F3EF89" w14:textId="77777777" w:rsidR="009F4BEF" w:rsidRPr="00AD2923" w:rsidRDefault="009F4BEF" w:rsidP="008C3FF8">
            <w:pPr>
              <w:spacing w:after="0"/>
              <w:rPr>
                <w:rFonts w:ascii="Times New Roman" w:hAnsi="Times New Roman"/>
                <w:color w:val="000000"/>
                <w:lang w:val="es-CO"/>
              </w:rPr>
            </w:pPr>
          </w:p>
          <w:p w14:paraId="013928A0" w14:textId="77777777" w:rsidR="009F4BEF" w:rsidRPr="00010B64" w:rsidRDefault="009F4BEF" w:rsidP="008C3FF8">
            <w:pPr>
              <w:pStyle w:val="Prrafodelista"/>
              <w:spacing w:after="0"/>
              <w:ind w:left="360"/>
              <w:jc w:val="center"/>
              <w:rPr>
                <w:rFonts w:ascii="Times New Roman" w:hAnsi="Times New Roman"/>
                <w:color w:val="000000"/>
                <w:lang w:val="es-CO"/>
              </w:rPr>
            </w:pPr>
            <w:r w:rsidRPr="00010B64">
              <w:rPr>
                <w:rFonts w:ascii="Times New Roman" w:hAnsi="Times New Roman"/>
                <w:color w:val="000000"/>
                <w:lang w:val="es-CO"/>
              </w:rPr>
              <w:t>&lt;&lt;MA_07_02_110.gif&gt;&gt;</w:t>
            </w:r>
          </w:p>
          <w:p w14:paraId="08D82B0A" w14:textId="77777777" w:rsidR="009F4BEF" w:rsidRPr="00010B64" w:rsidRDefault="009F4BEF" w:rsidP="008C3FF8">
            <w:pPr>
              <w:spacing w:after="0"/>
              <w:rPr>
                <w:rFonts w:ascii="Times New Roman" w:hAnsi="Times New Roman"/>
                <w:color w:val="000000"/>
                <w:lang w:val="es-CO"/>
              </w:rPr>
            </w:pPr>
          </w:p>
          <w:p w14:paraId="67F7D8DA" w14:textId="77777777" w:rsidR="009F4BEF" w:rsidRPr="00AD2923" w:rsidRDefault="009F4BEF" w:rsidP="008C3FF8">
            <w:pPr>
              <w:pStyle w:val="Prrafodelista"/>
              <w:numPr>
                <w:ilvl w:val="0"/>
                <w:numId w:val="27"/>
              </w:numPr>
              <w:spacing w:after="0"/>
              <w:ind w:left="360"/>
              <w:rPr>
                <w:rFonts w:ascii="Times New Roman" w:hAnsi="Times New Roman"/>
                <w:color w:val="000000"/>
                <w:lang w:val="es-CO"/>
              </w:rPr>
            </w:pPr>
            <w:r w:rsidRPr="00AD2923">
              <w:rPr>
                <w:rFonts w:ascii="Times New Roman" w:hAnsi="Times New Roman"/>
                <w:color w:val="000000"/>
                <w:lang w:val="es-CO"/>
              </w:rPr>
              <w:t xml:space="preserve">Propiedad </w:t>
            </w:r>
            <w:r w:rsidRPr="00AD2923">
              <w:rPr>
                <w:rFonts w:ascii="Times New Roman" w:hAnsi="Times New Roman"/>
                <w:b/>
                <w:color w:val="000000"/>
                <w:lang w:val="es-CO"/>
              </w:rPr>
              <w:t>distributiva</w:t>
            </w:r>
            <w:r w:rsidRPr="00AD2923">
              <w:rPr>
                <w:rFonts w:ascii="Times New Roman" w:hAnsi="Times New Roman"/>
                <w:color w:val="000000"/>
                <w:lang w:val="es-CO"/>
              </w:rPr>
              <w:t>: la multiplicación de una adición o sustracción por un número entero, sin importar el orden, es igual a la adición o sustracción de los productos de los términos de la operación por el</w:t>
            </w:r>
            <w:r w:rsidRPr="00010B64">
              <w:rPr>
                <w:rFonts w:ascii="Times New Roman" w:hAnsi="Times New Roman"/>
                <w:color w:val="000000"/>
                <w:lang w:val="es-CO"/>
              </w:rPr>
              <w:t xml:space="preserve"> </w:t>
            </w:r>
            <w:r w:rsidRPr="00AD2923">
              <w:rPr>
                <w:rFonts w:ascii="Times New Roman" w:hAnsi="Times New Roman"/>
                <w:color w:val="000000"/>
                <w:lang w:val="es-CO"/>
              </w:rPr>
              <w:t>número entero. Por ejemplo:</w:t>
            </w:r>
          </w:p>
          <w:p w14:paraId="2A470DB5" w14:textId="77777777" w:rsidR="009F4BEF" w:rsidRPr="00AD2923" w:rsidRDefault="009F4BEF" w:rsidP="008C3FF8">
            <w:pPr>
              <w:spacing w:after="0"/>
              <w:rPr>
                <w:rFonts w:ascii="Times New Roman" w:hAnsi="Times New Roman"/>
                <w:color w:val="000000"/>
                <w:lang w:val="es-CO"/>
              </w:rPr>
            </w:pPr>
          </w:p>
          <w:p w14:paraId="02E5A722"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&lt;&lt;MA_07_02_111.gif&gt;&gt;</w:t>
            </w:r>
          </w:p>
          <w:p w14:paraId="3F4976AE"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&lt;&lt;MA_07_02_112.gif&gt;&gt;</w:t>
            </w:r>
          </w:p>
          <w:p w14:paraId="005AB4F4"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&lt;&lt;MA_07_02_113.gif&gt;&gt;</w:t>
            </w:r>
          </w:p>
          <w:p w14:paraId="32DCA08D"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b/>
                <w:color w:val="000000"/>
                <w:lang w:val="es-CO"/>
              </w:rPr>
              <w:t>Recuerda</w:t>
            </w:r>
            <w:r w:rsidRPr="00AD2923">
              <w:rPr>
                <w:rFonts w:ascii="Times New Roman" w:hAnsi="Times New Roman"/>
                <w:color w:val="000000"/>
                <w:lang w:val="es-CO"/>
              </w:rPr>
              <w:t>:</w:t>
            </w:r>
          </w:p>
          <w:p w14:paraId="550805A2" w14:textId="77777777" w:rsidR="009F4BEF" w:rsidRPr="00AD2923" w:rsidRDefault="009F4BEF" w:rsidP="008C3FF8">
            <w:pPr>
              <w:spacing w:after="0"/>
              <w:rPr>
                <w:rFonts w:ascii="Times New Roman" w:hAnsi="Times New Roman"/>
                <w:color w:val="000000"/>
                <w:lang w:val="es-CO"/>
              </w:rPr>
            </w:pPr>
          </w:p>
          <w:p w14:paraId="2FCCF9DC" w14:textId="77777777" w:rsidR="009F4BEF" w:rsidRPr="008C3FF8" w:rsidRDefault="009F4BEF" w:rsidP="008C3FF8">
            <w:pPr>
              <w:pStyle w:val="Prrafodelista"/>
              <w:numPr>
                <w:ilvl w:val="0"/>
                <w:numId w:val="8"/>
              </w:numPr>
              <w:spacing w:after="0"/>
              <w:rPr>
                <w:rFonts w:ascii="Times New Roman" w:hAnsi="Times New Roman"/>
                <w:color w:val="000000"/>
                <w:lang w:val="es-MX"/>
              </w:rPr>
            </w:pPr>
            <w:r w:rsidRPr="008C3FF8">
              <w:rPr>
                <w:rFonts w:ascii="Times New Roman" w:hAnsi="Times New Roman"/>
                <w:color w:val="000000"/>
                <w:lang w:val="es-MX"/>
              </w:rPr>
              <w:t>El elemento neutro o módulo de la multiplicación es el número 1.</w:t>
            </w:r>
          </w:p>
          <w:p w14:paraId="659A36E0" w14:textId="77777777" w:rsidR="009F4BEF" w:rsidRPr="008C3FF8" w:rsidRDefault="009F4BEF" w:rsidP="008C3FF8">
            <w:pPr>
              <w:pStyle w:val="Prrafodelista"/>
              <w:numPr>
                <w:ilvl w:val="0"/>
                <w:numId w:val="8"/>
              </w:numPr>
              <w:spacing w:after="0"/>
              <w:rPr>
                <w:rFonts w:ascii="Times New Roman" w:hAnsi="Times New Roman"/>
                <w:color w:val="000000"/>
                <w:lang w:val="es-MX"/>
              </w:rPr>
            </w:pPr>
            <w:r w:rsidRPr="008C3FF8">
              <w:rPr>
                <w:rFonts w:ascii="Times New Roman" w:hAnsi="Times New Roman"/>
                <w:color w:val="000000"/>
                <w:lang w:val="es-MX"/>
              </w:rPr>
              <w:t>La división de números enteros no cumple las propiedades que cumple la multiplicación.</w:t>
            </w:r>
          </w:p>
          <w:p w14:paraId="683813ED" w14:textId="77777777" w:rsidR="009F4BEF" w:rsidRPr="008C3FF8" w:rsidRDefault="009F4BEF" w:rsidP="008C3FF8">
            <w:pPr>
              <w:spacing w:after="0"/>
              <w:rPr>
                <w:rFonts w:ascii="Times New Roman" w:hAnsi="Times New Roman"/>
                <w:color w:val="000000"/>
                <w:lang w:val="es-MX"/>
              </w:rPr>
            </w:pPr>
          </w:p>
          <w:p w14:paraId="4A616229" w14:textId="77777777" w:rsidR="009F4BEF" w:rsidRPr="00AD2923" w:rsidRDefault="009F4BEF" w:rsidP="008C3FF8">
            <w:pPr>
              <w:pStyle w:val="Normal1"/>
              <w:rPr>
                <w:b/>
              </w:rPr>
            </w:pPr>
            <w:r w:rsidRPr="00AD2923">
              <w:rPr>
                <w:b/>
              </w:rPr>
              <w:t>DESCRIPCIONES DEL RECURSO</w:t>
            </w:r>
          </w:p>
          <w:p w14:paraId="14FF8A6D"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30 minutos</w:t>
            </w:r>
          </w:p>
          <w:p w14:paraId="2A6E2EAC"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Interactivo </w:t>
            </w:r>
          </w:p>
          <w:p w14:paraId="6001435D"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2B82408C"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3EF2F4B4" w14:textId="77777777" w:rsidR="009F4BEF" w:rsidRPr="008C3FF8" w:rsidRDefault="009F4BEF" w:rsidP="008C3FF8">
            <w:pPr>
              <w:pStyle w:val="Prrafodelista"/>
              <w:spacing w:after="0"/>
              <w:rPr>
                <w:rFonts w:ascii="Times New Roman" w:hAnsi="Times New Roman"/>
                <w:color w:val="000000"/>
                <w:lang w:val="es-MX"/>
              </w:rPr>
            </w:pPr>
          </w:p>
        </w:tc>
      </w:tr>
      <w:tr w:rsidR="009F4BEF" w:rsidRPr="00010B64" w14:paraId="7BB4FF45" w14:textId="77777777" w:rsidTr="008C3FF8">
        <w:tc>
          <w:tcPr>
            <w:tcW w:w="2282" w:type="dxa"/>
            <w:shd w:val="clear" w:color="auto" w:fill="auto"/>
          </w:tcPr>
          <w:p w14:paraId="3A12551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546" w:type="dxa"/>
            <w:shd w:val="clear" w:color="auto" w:fill="auto"/>
          </w:tcPr>
          <w:p w14:paraId="6C57B48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Las propiedades de la multiplicación y la división de números enteros</w:t>
            </w:r>
          </w:p>
        </w:tc>
      </w:tr>
      <w:tr w:rsidR="009F4BEF" w:rsidRPr="00010B64" w14:paraId="58A18ECB" w14:textId="77777777" w:rsidTr="008C3FF8">
        <w:tc>
          <w:tcPr>
            <w:tcW w:w="2282" w:type="dxa"/>
            <w:shd w:val="clear" w:color="auto" w:fill="auto"/>
          </w:tcPr>
          <w:p w14:paraId="69B1F9A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46" w:type="dxa"/>
            <w:shd w:val="clear" w:color="auto" w:fill="auto"/>
          </w:tcPr>
          <w:p w14:paraId="6BC3FBD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Interactivo para afianzar la estructura de las propiedades de la multiplicación y la división de números enteros.</w:t>
            </w:r>
          </w:p>
        </w:tc>
      </w:tr>
    </w:tbl>
    <w:p w14:paraId="48EFEF5E" w14:textId="77777777" w:rsidR="009F4BEF" w:rsidRPr="00284C5A" w:rsidRDefault="009F4BEF" w:rsidP="009F4BEF">
      <w:pPr>
        <w:spacing w:after="0"/>
        <w:rPr>
          <w:rFonts w:ascii="Times New Roman" w:hAnsi="Times New Roman"/>
          <w:color w:val="000000"/>
          <w:lang w:val="es-CO"/>
        </w:rPr>
      </w:pPr>
    </w:p>
    <w:p w14:paraId="37BEB906"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4.2 Consolidación</w:t>
      </w:r>
    </w:p>
    <w:p w14:paraId="2ACCE6C9" w14:textId="77777777" w:rsidR="009F4BEF" w:rsidRPr="00284C5A" w:rsidRDefault="009F4BEF" w:rsidP="009F4BEF">
      <w:pPr>
        <w:spacing w:after="0"/>
        <w:rPr>
          <w:rFonts w:ascii="Times New Roman" w:hAnsi="Times New Roman"/>
          <w:color w:val="000000"/>
          <w:lang w:val="es-CO"/>
        </w:rPr>
      </w:pPr>
    </w:p>
    <w:p w14:paraId="11BE6B10" w14:textId="77777777" w:rsidR="009F4BEF" w:rsidRPr="00284C5A" w:rsidRDefault="009F4BEF" w:rsidP="009F4BEF">
      <w:pPr>
        <w:spacing w:after="0"/>
        <w:rPr>
          <w:rFonts w:ascii="Times New Roman" w:hAnsi="Times New Roman"/>
          <w:lang w:val="es-CO"/>
        </w:rPr>
      </w:pPr>
      <w:r w:rsidRPr="00284C5A">
        <w:rPr>
          <w:rFonts w:ascii="Times New Roman" w:hAnsi="Times New Roman"/>
        </w:rPr>
        <w:t>Actividades para consolidar lo que has aprendido en esta sección.</w:t>
      </w:r>
    </w:p>
    <w:p w14:paraId="511E0793" w14:textId="77777777" w:rsidR="009F4BEF" w:rsidRPr="00284C5A" w:rsidRDefault="009F4BEF" w:rsidP="009F4BEF">
      <w:pPr>
        <w:spacing w:after="0"/>
        <w:jc w:val="both"/>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F4BEF" w:rsidRPr="00010B64" w14:paraId="37FD82AC" w14:textId="77777777" w:rsidTr="008C3FF8">
        <w:tc>
          <w:tcPr>
            <w:tcW w:w="9054" w:type="dxa"/>
            <w:gridSpan w:val="2"/>
            <w:shd w:val="clear" w:color="auto" w:fill="000000"/>
          </w:tcPr>
          <w:p w14:paraId="0815662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363A7A6D" w14:textId="77777777" w:rsidTr="008C3FF8">
        <w:tc>
          <w:tcPr>
            <w:tcW w:w="2518" w:type="dxa"/>
            <w:shd w:val="clear" w:color="auto" w:fill="auto"/>
          </w:tcPr>
          <w:p w14:paraId="138ACE6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36" w:type="dxa"/>
            <w:shd w:val="clear" w:color="auto" w:fill="auto"/>
          </w:tcPr>
          <w:p w14:paraId="4F1D686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MA_07_02_CO_REC190</w:t>
            </w:r>
          </w:p>
        </w:tc>
      </w:tr>
      <w:tr w:rsidR="009F4BEF" w:rsidRPr="00010B64" w14:paraId="6D2379B8" w14:textId="77777777" w:rsidTr="008C3FF8">
        <w:tc>
          <w:tcPr>
            <w:tcW w:w="2518" w:type="dxa"/>
            <w:shd w:val="clear" w:color="auto" w:fill="auto"/>
          </w:tcPr>
          <w:p w14:paraId="7C7786F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536" w:type="dxa"/>
            <w:shd w:val="clear" w:color="auto" w:fill="auto"/>
          </w:tcPr>
          <w:p w14:paraId="10822DC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división de números enteros/Refuerza tu aprendizaje: La división de números enteros</w:t>
            </w:r>
          </w:p>
        </w:tc>
      </w:tr>
      <w:tr w:rsidR="009F4BEF" w:rsidRPr="00010B64" w14:paraId="192DF556" w14:textId="77777777" w:rsidTr="008C3FF8">
        <w:tc>
          <w:tcPr>
            <w:tcW w:w="2518" w:type="dxa"/>
            <w:shd w:val="clear" w:color="auto" w:fill="auto"/>
          </w:tcPr>
          <w:p w14:paraId="050171C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536" w:type="dxa"/>
            <w:shd w:val="clear" w:color="auto" w:fill="auto"/>
          </w:tcPr>
          <w:p w14:paraId="23774C98"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1. Se debe cambiar el título y la descripción del recurso según aparece en esta plantilla.</w:t>
            </w:r>
          </w:p>
          <w:p w14:paraId="32C22083"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2. Es necesario cambiar el enunciado del recurso por el siguiente texto: “Realiza la actividad. Cuando termines, haz clic en enviar o entrega la respuesta a tu profesor mediante su registro manual, si es necesario.</w:t>
            </w:r>
          </w:p>
          <w:p w14:paraId="5C660B65"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3. Cambiar el enunciado que dice “Demuestra con tres ejemplos numéricos que la división no cumple las propiedades conmutativa, asociativa ni la interna. Pon un ejemplo para cada propiedad.” por el siguiente texto: “Muestra con tres ejemplos numéricos que la división no cumple las propiedades conmutativa y asociativa.”</w:t>
            </w:r>
          </w:p>
          <w:p w14:paraId="51CFF84F"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4. Se deben agregar al recurso las siguientes preguntas:</w:t>
            </w:r>
          </w:p>
          <w:p w14:paraId="3275C7A4" w14:textId="77777777" w:rsidR="009F4BEF" w:rsidRPr="008C3FF8" w:rsidRDefault="009F4BEF" w:rsidP="008C3FF8">
            <w:pPr>
              <w:spacing w:after="0"/>
              <w:rPr>
                <w:rFonts w:ascii="Times New Roman" w:hAnsi="Times New Roman"/>
                <w:lang w:val="es-MX"/>
              </w:rPr>
            </w:pPr>
            <w:r w:rsidRPr="008C3FF8">
              <w:rPr>
                <w:rFonts w:ascii="Times New Roman" w:hAnsi="Times New Roman"/>
                <w:highlight w:val="green"/>
                <w:lang w:val="es-MX"/>
              </w:rPr>
              <w:t xml:space="preserve">PREGUNTA 3 </w:t>
            </w:r>
          </w:p>
          <w:p w14:paraId="6B78A95B"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0F05EC8A"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Explica por qué la división de números enteros no cumple la propiedad clausurativa.</w:t>
            </w:r>
          </w:p>
          <w:p w14:paraId="715033EF"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Nivel 1-Fácil, 2-Medio, ó 3-Dificil:</w:t>
            </w:r>
            <w:r w:rsidRPr="008C3FF8">
              <w:rPr>
                <w:rFonts w:ascii="Times New Roman" w:hAnsi="Times New Roman"/>
                <w:lang w:val="es-MX"/>
              </w:rPr>
              <w:t xml:space="preserve"> </w:t>
            </w:r>
          </w:p>
          <w:p w14:paraId="2CE554CE"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2</w:t>
            </w:r>
          </w:p>
          <w:p w14:paraId="74F33BC6" w14:textId="77777777" w:rsidR="009F4BEF" w:rsidRPr="008C3FF8" w:rsidRDefault="009F4BEF" w:rsidP="008C3FF8">
            <w:pPr>
              <w:spacing w:after="0"/>
              <w:rPr>
                <w:rFonts w:ascii="Times New Roman" w:hAnsi="Times New Roman"/>
                <w:lang w:val="es-MX"/>
              </w:rPr>
            </w:pPr>
          </w:p>
          <w:p w14:paraId="32490C13" w14:textId="77777777" w:rsidR="009F4BEF" w:rsidRPr="008C3FF8" w:rsidRDefault="009F4BEF" w:rsidP="008C3FF8">
            <w:pPr>
              <w:spacing w:after="0"/>
              <w:rPr>
                <w:rFonts w:ascii="Times New Roman" w:hAnsi="Times New Roman"/>
                <w:lang w:val="es-MX"/>
              </w:rPr>
            </w:pPr>
            <w:r w:rsidRPr="008C3FF8">
              <w:rPr>
                <w:rFonts w:ascii="Times New Roman" w:hAnsi="Times New Roman"/>
                <w:highlight w:val="green"/>
                <w:lang w:val="es-MX"/>
              </w:rPr>
              <w:t xml:space="preserve">PREGUNTA 4 </w:t>
            </w:r>
          </w:p>
          <w:p w14:paraId="3760F32B"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 xml:space="preserve">Enunciado (pregunta </w:t>
            </w:r>
            <w:r w:rsidRPr="008C3FF8">
              <w:rPr>
                <w:rFonts w:ascii="Times New Roman" w:hAnsi="Times New Roman"/>
                <w:b/>
                <w:highlight w:val="yellow"/>
                <w:lang w:val="es-MX"/>
              </w:rPr>
              <w:t>500</w:t>
            </w:r>
            <w:r w:rsidRPr="008C3FF8">
              <w:rPr>
                <w:rFonts w:ascii="Times New Roman" w:hAnsi="Times New Roman"/>
                <w:highlight w:val="yellow"/>
                <w:lang w:val="es-MX"/>
              </w:rPr>
              <w:t xml:space="preserve"> caracteres máximo)</w:t>
            </w:r>
          </w:p>
          <w:p w14:paraId="1D5D904A"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Escribe tres divisiones diferentes de números enteros tal que el cociente sea ‒10.</w:t>
            </w:r>
          </w:p>
          <w:p w14:paraId="29752E4B" w14:textId="77777777" w:rsidR="009F4BEF" w:rsidRPr="008C3FF8" w:rsidRDefault="009F4BEF" w:rsidP="008C3FF8">
            <w:pPr>
              <w:spacing w:after="0"/>
              <w:rPr>
                <w:rFonts w:ascii="Times New Roman" w:hAnsi="Times New Roman"/>
                <w:lang w:val="es-MX"/>
              </w:rPr>
            </w:pPr>
          </w:p>
          <w:p w14:paraId="0F7DAAB2" w14:textId="77777777" w:rsidR="009F4BEF" w:rsidRPr="008C3FF8" w:rsidRDefault="009F4BEF" w:rsidP="008C3FF8">
            <w:pPr>
              <w:spacing w:after="0"/>
              <w:rPr>
                <w:rFonts w:ascii="Times New Roman" w:hAnsi="Times New Roman"/>
                <w:lang w:val="es-MX"/>
              </w:rPr>
            </w:pPr>
            <w:r w:rsidRPr="008C3FF8">
              <w:rPr>
                <w:rFonts w:ascii="Times New Roman" w:hAnsi="Times New Roman"/>
                <w:b/>
                <w:color w:val="FF0000"/>
                <w:lang w:val="es-MX"/>
              </w:rPr>
              <w:t>*</w:t>
            </w:r>
            <w:r w:rsidRPr="008C3FF8">
              <w:rPr>
                <w:rFonts w:ascii="Times New Roman" w:hAnsi="Times New Roman"/>
                <w:color w:val="FF0000"/>
                <w:lang w:val="es-MX"/>
              </w:rPr>
              <w:t xml:space="preserve"> </w:t>
            </w:r>
            <w:r w:rsidRPr="008C3FF8">
              <w:rPr>
                <w:rFonts w:ascii="Times New Roman" w:hAnsi="Times New Roman"/>
                <w:highlight w:val="yellow"/>
                <w:lang w:val="es-MX"/>
              </w:rPr>
              <w:t>Nivel 1-Fácil, 2-Medio, ó 3-Dificil:</w:t>
            </w:r>
            <w:r w:rsidRPr="008C3FF8">
              <w:rPr>
                <w:rFonts w:ascii="Times New Roman" w:hAnsi="Times New Roman"/>
                <w:lang w:val="es-MX"/>
              </w:rPr>
              <w:t xml:space="preserve"> </w:t>
            </w:r>
          </w:p>
          <w:p w14:paraId="630A3206" w14:textId="77777777" w:rsidR="009F4BEF" w:rsidRPr="008C3FF8" w:rsidRDefault="009F4BEF" w:rsidP="008C3FF8">
            <w:pPr>
              <w:spacing w:after="0"/>
              <w:rPr>
                <w:rFonts w:ascii="Times New Roman" w:hAnsi="Times New Roman"/>
                <w:lang w:val="es-MX"/>
              </w:rPr>
            </w:pPr>
            <w:r w:rsidRPr="008C3FF8">
              <w:rPr>
                <w:rFonts w:ascii="Times New Roman" w:hAnsi="Times New Roman"/>
                <w:lang w:val="es-MX"/>
              </w:rPr>
              <w:t>2</w:t>
            </w:r>
          </w:p>
        </w:tc>
      </w:tr>
      <w:tr w:rsidR="009F4BEF" w:rsidRPr="00010B64" w14:paraId="43090451" w14:textId="77777777" w:rsidTr="008C3FF8">
        <w:tc>
          <w:tcPr>
            <w:tcW w:w="2518" w:type="dxa"/>
            <w:shd w:val="clear" w:color="auto" w:fill="auto"/>
          </w:tcPr>
          <w:p w14:paraId="13299FF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536" w:type="dxa"/>
            <w:shd w:val="clear" w:color="auto" w:fill="auto"/>
          </w:tcPr>
          <w:p w14:paraId="3EEA714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Refuerza tu aprendizaje: la división de números enteros</w:t>
            </w:r>
          </w:p>
        </w:tc>
      </w:tr>
      <w:tr w:rsidR="009F4BEF" w:rsidRPr="00010B64" w14:paraId="19494A0F" w14:textId="77777777" w:rsidTr="008C3FF8">
        <w:tc>
          <w:tcPr>
            <w:tcW w:w="2518" w:type="dxa"/>
            <w:shd w:val="clear" w:color="auto" w:fill="auto"/>
          </w:tcPr>
          <w:p w14:paraId="4BF7687F"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536" w:type="dxa"/>
            <w:shd w:val="clear" w:color="auto" w:fill="auto"/>
          </w:tcPr>
          <w:p w14:paraId="6D70BE8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afianzar las características de la división de números enteros.</w:t>
            </w:r>
          </w:p>
        </w:tc>
      </w:tr>
    </w:tbl>
    <w:p w14:paraId="2BAAEA35" w14:textId="77777777" w:rsidR="009F4BEF" w:rsidRDefault="009F4BEF" w:rsidP="009F4BEF">
      <w:pPr>
        <w:spacing w:after="0"/>
        <w:rPr>
          <w:rFonts w:ascii="Times New Roman" w:hAnsi="Times New Roman"/>
          <w:color w:val="00000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12192CE8" w14:textId="77777777" w:rsidTr="008C3FF8">
        <w:tc>
          <w:tcPr>
            <w:tcW w:w="8828" w:type="dxa"/>
            <w:gridSpan w:val="2"/>
            <w:shd w:val="clear" w:color="auto" w:fill="000000"/>
          </w:tcPr>
          <w:p w14:paraId="56E7B50A"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766959EA" w14:textId="77777777" w:rsidTr="008C3FF8">
        <w:tc>
          <w:tcPr>
            <w:tcW w:w="2469" w:type="dxa"/>
            <w:shd w:val="clear" w:color="auto" w:fill="auto"/>
          </w:tcPr>
          <w:p w14:paraId="6ADC85D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29066BFC"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MA_07_02_CO_REC200</w:t>
            </w:r>
          </w:p>
        </w:tc>
      </w:tr>
      <w:tr w:rsidR="009F4BEF" w:rsidRPr="00010B64" w14:paraId="4BE8A401" w14:textId="77777777" w:rsidTr="008C3FF8">
        <w:tc>
          <w:tcPr>
            <w:tcW w:w="2469" w:type="dxa"/>
            <w:shd w:val="clear" w:color="auto" w:fill="auto"/>
          </w:tcPr>
          <w:p w14:paraId="42AB6F2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45D3080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Refuerza tu aprendizaje: divisiones y multiplicaciones</w:t>
            </w:r>
          </w:p>
        </w:tc>
      </w:tr>
      <w:tr w:rsidR="009F4BEF" w:rsidRPr="00010B64" w14:paraId="5898059A" w14:textId="77777777" w:rsidTr="008C3FF8">
        <w:tc>
          <w:tcPr>
            <w:tcW w:w="2469" w:type="dxa"/>
            <w:shd w:val="clear" w:color="auto" w:fill="auto"/>
          </w:tcPr>
          <w:p w14:paraId="36E8869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17F381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Divisiones que requieren aplicar las propiedades de la multiplicación.</w:t>
            </w:r>
          </w:p>
        </w:tc>
      </w:tr>
    </w:tbl>
    <w:p w14:paraId="5B1BBBB6" w14:textId="77777777" w:rsidR="009F4BEF" w:rsidRPr="00284C5A" w:rsidRDefault="009F4BEF" w:rsidP="009F4BEF">
      <w:pPr>
        <w:spacing w:after="0"/>
        <w:rPr>
          <w:rFonts w:ascii="Times New Roman" w:hAnsi="Times New Roman"/>
          <w:color w:val="000000"/>
        </w:rPr>
      </w:pPr>
    </w:p>
    <w:p w14:paraId="51FD1BFE" w14:textId="77777777" w:rsidR="009F4BEF" w:rsidRPr="00284C5A" w:rsidRDefault="009F4BEF" w:rsidP="009F4BEF">
      <w:pPr>
        <w:spacing w:after="0"/>
        <w:jc w:val="both"/>
        <w:rPr>
          <w:rFonts w:ascii="Times New Roman" w:hAnsi="Times New Roman"/>
          <w:color w:val="000000"/>
        </w:rPr>
      </w:pPr>
      <w:r w:rsidRPr="00284C5A">
        <w:rPr>
          <w:rFonts w:ascii="Times New Roman" w:hAnsi="Times New Roman"/>
          <w:highlight w:val="yellow"/>
        </w:rPr>
        <w:t>[SECCIÓN 1]</w:t>
      </w:r>
      <w:r w:rsidRPr="00284C5A">
        <w:rPr>
          <w:rFonts w:ascii="Times New Roman" w:hAnsi="Times New Roman"/>
        </w:rPr>
        <w:t xml:space="preserve"> </w:t>
      </w:r>
      <w:r>
        <w:rPr>
          <w:rFonts w:ascii="Times New Roman" w:hAnsi="Times New Roman"/>
          <w:b/>
        </w:rPr>
        <w:t>5 La j</w:t>
      </w:r>
      <w:r w:rsidRPr="00284C5A">
        <w:rPr>
          <w:rFonts w:ascii="Times New Roman" w:hAnsi="Times New Roman"/>
          <w:b/>
        </w:rPr>
        <w:t>erarquía de las operaciones</w:t>
      </w:r>
    </w:p>
    <w:p w14:paraId="7627C82C" w14:textId="77777777" w:rsidR="009F4BEF" w:rsidRPr="00284C5A" w:rsidRDefault="009F4BEF" w:rsidP="009F4BEF">
      <w:pPr>
        <w:spacing w:after="0"/>
        <w:rPr>
          <w:rFonts w:ascii="Times New Roman" w:hAnsi="Times New Roman"/>
          <w:color w:val="000000"/>
          <w:lang w:val="es-CO"/>
        </w:rPr>
      </w:pPr>
    </w:p>
    <w:p w14:paraId="6F372536" w14:textId="77777777" w:rsidR="009F4BEF" w:rsidRPr="00284C5A" w:rsidRDefault="009F4BEF" w:rsidP="009F4BEF">
      <w:pPr>
        <w:spacing w:after="0"/>
        <w:rPr>
          <w:rFonts w:ascii="Times New Roman" w:hAnsi="Times New Roman"/>
          <w:color w:val="000000"/>
          <w:lang w:val="es-CO"/>
        </w:rPr>
      </w:pPr>
      <w:r w:rsidRPr="003B4BC0">
        <w:rPr>
          <w:rFonts w:ascii="Times New Roman" w:hAnsi="Times New Roman"/>
          <w:color w:val="000000"/>
          <w:lang w:val="es-CO"/>
        </w:rPr>
        <w:t>En matemáticas,</w:t>
      </w:r>
      <w:r w:rsidRPr="00284C5A">
        <w:rPr>
          <w:rFonts w:ascii="Times New Roman" w:hAnsi="Times New Roman"/>
          <w:color w:val="000000"/>
          <w:lang w:val="es-CO"/>
        </w:rPr>
        <w:t xml:space="preserve"> a las expresiones que están constituidas por adiciones, sustracciones, multiplicaciones y divisiones se les denomina </w:t>
      </w:r>
      <w:r w:rsidRPr="00284C5A">
        <w:rPr>
          <w:rFonts w:ascii="Times New Roman" w:hAnsi="Times New Roman"/>
          <w:b/>
          <w:color w:val="000000"/>
          <w:lang w:val="es-CO"/>
        </w:rPr>
        <w:t xml:space="preserve">polinomios aritméticos </w:t>
      </w:r>
      <w:r w:rsidRPr="00284C5A">
        <w:rPr>
          <w:rFonts w:ascii="Times New Roman" w:hAnsi="Times New Roman"/>
          <w:color w:val="000000"/>
          <w:lang w:val="es-CO"/>
        </w:rPr>
        <w:t>y para resolverlos es necesario identificar la jerarquización de las operaciones, es decir, reconocer el orden en el que se deben realizar las adiciones, sustracciones, multiplicaciones y divisiones.</w:t>
      </w:r>
    </w:p>
    <w:p w14:paraId="319B71B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7545"/>
      </w:tblGrid>
      <w:tr w:rsidR="009F4BEF" w:rsidRPr="00010B64" w14:paraId="1EEF7D4E" w14:textId="77777777" w:rsidTr="008C3FF8">
        <w:tc>
          <w:tcPr>
            <w:tcW w:w="8828" w:type="dxa"/>
            <w:gridSpan w:val="2"/>
            <w:shd w:val="clear" w:color="auto" w:fill="000000"/>
          </w:tcPr>
          <w:p w14:paraId="336759D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Recuerda</w:t>
            </w:r>
          </w:p>
        </w:tc>
      </w:tr>
      <w:tr w:rsidR="009F4BEF" w:rsidRPr="00010B64" w14:paraId="3F282F9B" w14:textId="77777777" w:rsidTr="008C3FF8">
        <w:tc>
          <w:tcPr>
            <w:tcW w:w="1283" w:type="dxa"/>
            <w:shd w:val="clear" w:color="auto" w:fill="auto"/>
          </w:tcPr>
          <w:p w14:paraId="64A6E323" w14:textId="77777777" w:rsidR="009F4BEF" w:rsidRPr="008C3FF8" w:rsidRDefault="009F4BEF" w:rsidP="008C3FF8">
            <w:pPr>
              <w:spacing w:after="0"/>
              <w:rPr>
                <w:rFonts w:ascii="Times New Roman" w:hAnsi="Times New Roman"/>
                <w:lang w:val="es-MX"/>
              </w:rPr>
            </w:pPr>
            <w:r w:rsidRPr="008C3FF8">
              <w:rPr>
                <w:rFonts w:ascii="Times New Roman" w:hAnsi="Times New Roman"/>
                <w:b/>
                <w:lang w:val="es-MX"/>
              </w:rPr>
              <w:t>Contenido</w:t>
            </w:r>
          </w:p>
        </w:tc>
        <w:tc>
          <w:tcPr>
            <w:tcW w:w="7545" w:type="dxa"/>
            <w:shd w:val="clear" w:color="auto" w:fill="auto"/>
          </w:tcPr>
          <w:p w14:paraId="7164B2B1"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La palabra</w:t>
            </w:r>
            <w:r w:rsidRPr="00AD2923">
              <w:rPr>
                <w:rFonts w:ascii="Times New Roman" w:hAnsi="Times New Roman"/>
                <w:b/>
                <w:color w:val="000000"/>
                <w:lang w:val="es-CO"/>
              </w:rPr>
              <w:t xml:space="preserve"> jerarquía </w:t>
            </w:r>
            <w:r w:rsidRPr="00AD2923">
              <w:rPr>
                <w:rFonts w:ascii="Times New Roman" w:hAnsi="Times New Roman"/>
                <w:color w:val="000000"/>
                <w:lang w:val="es-CO"/>
              </w:rPr>
              <w:t>significa disponer una serie de elementos en grados sucesivos que pueden ser ascendentes o descendentes y jerarquizar es determinar la organización de unas categorías siguiendo un orden de importancia o una secuencia.</w:t>
            </w:r>
          </w:p>
        </w:tc>
      </w:tr>
    </w:tbl>
    <w:p w14:paraId="03B7182A"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44E09D94" w14:textId="77777777" w:rsidTr="008C3FF8">
        <w:tc>
          <w:tcPr>
            <w:tcW w:w="8828" w:type="dxa"/>
            <w:gridSpan w:val="2"/>
            <w:shd w:val="clear" w:color="auto" w:fill="0D0D0D"/>
          </w:tcPr>
          <w:p w14:paraId="2226C858"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009AD5FA" w14:textId="77777777" w:rsidTr="008C3FF8">
        <w:tc>
          <w:tcPr>
            <w:tcW w:w="2547" w:type="dxa"/>
            <w:shd w:val="clear" w:color="auto" w:fill="auto"/>
          </w:tcPr>
          <w:p w14:paraId="780A06C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33B34CE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MA_07_02_IMG0</w:t>
            </w:r>
            <w:r>
              <w:rPr>
                <w:rFonts w:ascii="Times New Roman" w:hAnsi="Times New Roman"/>
                <w:color w:val="000000"/>
                <w:lang w:val="es-MX"/>
              </w:rPr>
              <w:t>8</w:t>
            </w:r>
          </w:p>
        </w:tc>
      </w:tr>
      <w:tr w:rsidR="009F4BEF" w:rsidRPr="00010B64" w14:paraId="7E31476C" w14:textId="77777777" w:rsidTr="008C3FF8">
        <w:tc>
          <w:tcPr>
            <w:tcW w:w="2547" w:type="dxa"/>
            <w:shd w:val="clear" w:color="auto" w:fill="auto"/>
          </w:tcPr>
          <w:p w14:paraId="4F0F7BE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20126EC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Estudiante resolviendo un polinomio aritmético</w:t>
            </w:r>
          </w:p>
        </w:tc>
      </w:tr>
      <w:tr w:rsidR="009F4BEF" w:rsidRPr="00010B64" w14:paraId="1DC3922B" w14:textId="77777777" w:rsidTr="008C3FF8">
        <w:tc>
          <w:tcPr>
            <w:tcW w:w="2547" w:type="dxa"/>
            <w:shd w:val="clear" w:color="auto" w:fill="auto"/>
          </w:tcPr>
          <w:p w14:paraId="438DE6B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281" w:type="dxa"/>
            <w:shd w:val="clear" w:color="auto" w:fill="auto"/>
          </w:tcPr>
          <w:p w14:paraId="35D96E5F" w14:textId="77777777" w:rsidR="009F4BEF" w:rsidRPr="00010B64" w:rsidRDefault="009F4BEF" w:rsidP="008C3FF8">
            <w:pPr>
              <w:spacing w:after="0"/>
              <w:rPr>
                <w:rFonts w:ascii="Times New Roman" w:hAnsi="Times New Roman"/>
                <w:lang w:val="es-MX"/>
              </w:rPr>
            </w:pPr>
            <w:r w:rsidRPr="00010B64">
              <w:rPr>
                <w:rFonts w:ascii="Times New Roman" w:hAnsi="Times New Roman"/>
              </w:rPr>
              <w:object w:dxaOrig="14280" w:dyaOrig="4815" w14:anchorId="01175C13">
                <v:shape id="_x0000_i1030" type="#_x0000_t75" style="width:303pt;height:102pt" o:ole="">
                  <v:imagedata r:id="rId58" o:title=""/>
                </v:shape>
                <o:OLEObject Type="Embed" ProgID="PBrush" ShapeID="_x0000_i1030" DrawAspect="Content" ObjectID="_1492100840" r:id="rId59"/>
              </w:object>
            </w:r>
          </w:p>
          <w:p w14:paraId="716C1590" w14:textId="77777777" w:rsidR="009F4BEF" w:rsidRPr="00010B64" w:rsidRDefault="009F4BEF" w:rsidP="008C3FF8">
            <w:pPr>
              <w:spacing w:after="0"/>
              <w:rPr>
                <w:rFonts w:ascii="Times New Roman" w:hAnsi="Times New Roman"/>
                <w:lang w:val="es-MX"/>
              </w:rPr>
            </w:pPr>
          </w:p>
          <w:p w14:paraId="5A843A75" w14:textId="77777777" w:rsidR="009F4BEF" w:rsidRPr="00AD2923" w:rsidRDefault="009F4BEF" w:rsidP="008C3FF8">
            <w:pPr>
              <w:spacing w:after="0"/>
              <w:rPr>
                <w:rFonts w:ascii="Times New Roman" w:hAnsi="Times New Roman"/>
                <w:lang w:val="es-CO"/>
              </w:rPr>
            </w:pPr>
            <w:r w:rsidRPr="008C3FF8">
              <w:rPr>
                <w:rFonts w:ascii="Times New Roman" w:hAnsi="Times New Roman"/>
                <w:color w:val="FF0000"/>
                <w:lang w:val="es-MX"/>
              </w:rPr>
              <w:t>Arreglar esta fotografía, en el tablero aparece escrito esto</w:t>
            </w:r>
            <w:r>
              <w:rPr>
                <w:rFonts w:ascii="Times New Roman" w:hAnsi="Times New Roman"/>
                <w:color w:val="FF0000"/>
                <w:lang w:val="es-MX"/>
              </w:rPr>
              <w:t>: ∆ = 9 ‒ 4(5 · 2)</w:t>
            </w:r>
            <w:r w:rsidRPr="00010B64">
              <w:rPr>
                <w:rFonts w:ascii="Times New Roman" w:hAnsi="Times New Roman"/>
                <w:color w:val="FF0000"/>
                <w:lang w:val="es-MX"/>
              </w:rPr>
              <w:t>:</w:t>
            </w:r>
            <w:r w:rsidRPr="00010B64" w:rsidDel="00912A01">
              <w:rPr>
                <w:rFonts w:ascii="Times New Roman" w:hAnsi="Times New Roman"/>
                <w:color w:val="FF0000"/>
                <w:lang w:val="es-MX"/>
              </w:rPr>
              <w:t xml:space="preserve"> </w:t>
            </w:r>
            <w:r w:rsidRPr="008C3FF8">
              <w:rPr>
                <w:rFonts w:ascii="Times New Roman" w:hAnsi="Times New Roman"/>
                <w:color w:val="FF0000"/>
                <w:lang w:val="es-MX"/>
              </w:rPr>
              <w:t>por favor cambiarlo por lo siguiente: 18 ÷ 9 ‒ (5 ·2 )</w:t>
            </w:r>
          </w:p>
        </w:tc>
      </w:tr>
      <w:tr w:rsidR="009F4BEF" w:rsidRPr="00010B64" w14:paraId="430FF218" w14:textId="77777777" w:rsidTr="008C3FF8">
        <w:tc>
          <w:tcPr>
            <w:tcW w:w="2547" w:type="dxa"/>
            <w:shd w:val="clear" w:color="auto" w:fill="auto"/>
          </w:tcPr>
          <w:p w14:paraId="72CB322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78507E7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La clave para resolver un polinomio es pensar y operar según el orden de las operaciones.</w:t>
            </w:r>
          </w:p>
        </w:tc>
      </w:tr>
    </w:tbl>
    <w:p w14:paraId="55C76759" w14:textId="77777777" w:rsidR="009F4BEF" w:rsidRPr="00284C5A" w:rsidRDefault="009F4BEF" w:rsidP="009F4BEF">
      <w:pPr>
        <w:spacing w:after="0"/>
        <w:rPr>
          <w:rFonts w:ascii="Times New Roman" w:hAnsi="Times New Roman"/>
          <w:color w:val="000000"/>
          <w:lang w:val="es-CO"/>
        </w:rPr>
      </w:pPr>
    </w:p>
    <w:p w14:paraId="5DD498FF"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Al resolver polinomios aritméticos existen dos opciones:</w:t>
      </w:r>
    </w:p>
    <w:p w14:paraId="3FFE5C68" w14:textId="77777777" w:rsidR="009F4BEF" w:rsidRPr="00284C5A" w:rsidRDefault="009F4BEF" w:rsidP="009F4BEF">
      <w:pPr>
        <w:spacing w:after="0"/>
        <w:rPr>
          <w:rFonts w:ascii="Times New Roman" w:hAnsi="Times New Roman"/>
          <w:color w:val="000000"/>
          <w:lang w:val="es-CO"/>
        </w:rPr>
      </w:pPr>
    </w:p>
    <w:p w14:paraId="1C2BDF98" w14:textId="77777777" w:rsidR="009F4BEF" w:rsidRPr="00284C5A" w:rsidRDefault="009F4BEF" w:rsidP="009F4BEF">
      <w:pPr>
        <w:pStyle w:val="Prrafodelista"/>
        <w:numPr>
          <w:ilvl w:val="0"/>
          <w:numId w:val="22"/>
        </w:numPr>
        <w:spacing w:after="0"/>
        <w:rPr>
          <w:rFonts w:ascii="Times New Roman" w:hAnsi="Times New Roman"/>
          <w:color w:val="000000"/>
          <w:lang w:val="es-CO"/>
        </w:rPr>
      </w:pPr>
      <w:r w:rsidRPr="00284C5A">
        <w:rPr>
          <w:rFonts w:ascii="Times New Roman" w:hAnsi="Times New Roman"/>
          <w:color w:val="000000"/>
          <w:lang w:val="es-CO"/>
        </w:rPr>
        <w:t xml:space="preserve">Que el polinomio </w:t>
      </w:r>
      <w:r w:rsidRPr="00284C5A">
        <w:rPr>
          <w:rFonts w:ascii="Times New Roman" w:hAnsi="Times New Roman"/>
          <w:b/>
          <w:color w:val="000000"/>
          <w:lang w:val="es-CO"/>
        </w:rPr>
        <w:t>tenga signos de agrupación</w:t>
      </w:r>
      <w:r w:rsidRPr="00284C5A">
        <w:rPr>
          <w:rFonts w:ascii="Times New Roman" w:hAnsi="Times New Roman"/>
          <w:color w:val="000000"/>
          <w:lang w:val="es-CO"/>
        </w:rPr>
        <w:t>, en cuyo caso el proceso de resolución es:</w:t>
      </w:r>
    </w:p>
    <w:p w14:paraId="5A2D8D94" w14:textId="77777777" w:rsidR="009F4BEF" w:rsidRPr="00284C5A" w:rsidRDefault="009F4BEF" w:rsidP="009F4BEF">
      <w:pPr>
        <w:pStyle w:val="Prrafodelista"/>
        <w:spacing w:after="0"/>
        <w:rPr>
          <w:rFonts w:ascii="Times New Roman" w:hAnsi="Times New Roman"/>
          <w:color w:val="000000"/>
          <w:lang w:val="es-CO"/>
        </w:rPr>
      </w:pPr>
    </w:p>
    <w:p w14:paraId="209D4BEC"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Resolver las operaciones de acuerdo con los </w:t>
      </w:r>
      <w:r w:rsidRPr="00284C5A">
        <w:rPr>
          <w:rFonts w:ascii="Times New Roman" w:hAnsi="Times New Roman"/>
          <w:b/>
          <w:color w:val="000000"/>
          <w:lang w:val="es-CO"/>
        </w:rPr>
        <w:t>signos de agrupación</w:t>
      </w:r>
      <w:r w:rsidRPr="00284C5A">
        <w:rPr>
          <w:rFonts w:ascii="Times New Roman" w:hAnsi="Times New Roman"/>
          <w:color w:val="000000"/>
          <w:lang w:val="es-CO"/>
        </w:rPr>
        <w:t>: primero se resuelven los</w:t>
      </w:r>
      <w:r w:rsidRPr="00284C5A">
        <w:rPr>
          <w:rFonts w:ascii="Times New Roman" w:hAnsi="Times New Roman"/>
          <w:b/>
        </w:rPr>
        <w:t xml:space="preserve"> paréntesis ( )</w:t>
      </w:r>
      <w:r w:rsidRPr="00284C5A">
        <w:rPr>
          <w:rFonts w:ascii="Times New Roman" w:hAnsi="Times New Roman"/>
        </w:rPr>
        <w:t>,</w:t>
      </w:r>
      <w:r w:rsidRPr="00284C5A">
        <w:rPr>
          <w:rFonts w:ascii="Times New Roman" w:hAnsi="Times New Roman"/>
          <w:b/>
        </w:rPr>
        <w:t xml:space="preserve"> </w:t>
      </w:r>
      <w:r w:rsidRPr="00284C5A">
        <w:rPr>
          <w:rFonts w:ascii="Times New Roman" w:hAnsi="Times New Roman"/>
        </w:rPr>
        <w:t>luego los</w:t>
      </w:r>
      <w:r w:rsidRPr="00284C5A">
        <w:rPr>
          <w:rFonts w:ascii="Times New Roman" w:hAnsi="Times New Roman"/>
          <w:b/>
        </w:rPr>
        <w:t xml:space="preserve"> corchetes [ ] </w:t>
      </w:r>
      <w:r w:rsidRPr="00284C5A">
        <w:rPr>
          <w:rFonts w:ascii="Times New Roman" w:hAnsi="Times New Roman"/>
        </w:rPr>
        <w:t xml:space="preserve">y por último las </w:t>
      </w:r>
      <w:r w:rsidRPr="00284C5A">
        <w:rPr>
          <w:rFonts w:ascii="Times New Roman" w:hAnsi="Times New Roman"/>
          <w:b/>
        </w:rPr>
        <w:t>llaves { }</w:t>
      </w:r>
      <w:r w:rsidRPr="00284C5A">
        <w:rPr>
          <w:rFonts w:ascii="Times New Roman" w:hAnsi="Times New Roman"/>
        </w:rPr>
        <w:t>.</w:t>
      </w:r>
    </w:p>
    <w:p w14:paraId="4D765874"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Efectuar las </w:t>
      </w:r>
      <w:r w:rsidRPr="00284C5A">
        <w:rPr>
          <w:rFonts w:ascii="Times New Roman" w:hAnsi="Times New Roman"/>
          <w:b/>
          <w:color w:val="000000"/>
          <w:lang w:val="es-CO"/>
        </w:rPr>
        <w:t>multiplicaciones y divisiones</w:t>
      </w:r>
      <w:r w:rsidRPr="00284C5A">
        <w:rPr>
          <w:rFonts w:ascii="Times New Roman" w:hAnsi="Times New Roman"/>
          <w:color w:val="000000"/>
          <w:lang w:val="es-CO"/>
        </w:rPr>
        <w:t xml:space="preserve"> en orden de aparición de izquierda a derecha.</w:t>
      </w:r>
    </w:p>
    <w:p w14:paraId="502C2B10" w14:textId="77777777" w:rsidR="009F4BEF" w:rsidRPr="00284C5A" w:rsidRDefault="009F4BEF" w:rsidP="009F4BEF">
      <w:pPr>
        <w:pStyle w:val="Prrafodelista"/>
        <w:numPr>
          <w:ilvl w:val="0"/>
          <w:numId w:val="4"/>
        </w:numPr>
        <w:spacing w:after="0"/>
        <w:rPr>
          <w:rFonts w:ascii="Times New Roman" w:hAnsi="Times New Roman"/>
          <w:color w:val="000000"/>
          <w:lang w:val="es-CO"/>
        </w:rPr>
      </w:pPr>
      <w:r w:rsidRPr="00284C5A">
        <w:rPr>
          <w:rFonts w:ascii="Times New Roman" w:hAnsi="Times New Roman"/>
          <w:color w:val="000000"/>
          <w:lang w:val="es-CO"/>
        </w:rPr>
        <w:t xml:space="preserve">Realizar las </w:t>
      </w:r>
      <w:r w:rsidRPr="00284C5A">
        <w:rPr>
          <w:rFonts w:ascii="Times New Roman" w:hAnsi="Times New Roman"/>
          <w:b/>
          <w:color w:val="000000"/>
          <w:lang w:val="es-CO"/>
        </w:rPr>
        <w:t xml:space="preserve">adiciones y sustracciones </w:t>
      </w:r>
      <w:r w:rsidRPr="00284C5A">
        <w:rPr>
          <w:rFonts w:ascii="Times New Roman" w:hAnsi="Times New Roman"/>
          <w:color w:val="000000"/>
          <w:lang w:val="es-CO"/>
        </w:rPr>
        <w:t>de izquierda a derecha.</w:t>
      </w:r>
    </w:p>
    <w:p w14:paraId="497CE53F" w14:textId="77777777" w:rsidR="009F4BEF" w:rsidRPr="00284C5A" w:rsidRDefault="009F4BEF" w:rsidP="009F4BEF">
      <w:pPr>
        <w:spacing w:after="0"/>
        <w:ind w:left="1068"/>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11"/>
        <w:gridCol w:w="3544"/>
      </w:tblGrid>
      <w:tr w:rsidR="009F4BEF" w:rsidRPr="00010B64" w14:paraId="4D709EB4" w14:textId="77777777" w:rsidTr="008C3FF8">
        <w:tc>
          <w:tcPr>
            <w:tcW w:w="4111" w:type="dxa"/>
            <w:shd w:val="clear" w:color="auto" w:fill="auto"/>
          </w:tcPr>
          <w:p w14:paraId="577372F5" w14:textId="77777777" w:rsidR="009F4BEF" w:rsidRPr="008C3FF8" w:rsidRDefault="009F4BEF" w:rsidP="008C3FF8">
            <w:pPr>
              <w:spacing w:after="0"/>
              <w:jc w:val="center"/>
              <w:rPr>
                <w:rFonts w:ascii="Times New Roman" w:hAnsi="Times New Roman"/>
                <w:b/>
                <w:lang w:val="es-MX"/>
              </w:rPr>
            </w:pPr>
            <w:r w:rsidRPr="00AD2923">
              <w:rPr>
                <w:rFonts w:ascii="Times New Roman" w:hAnsi="Times New Roman"/>
                <w:b/>
                <w:color w:val="000000"/>
                <w:lang w:val="es-CO"/>
              </w:rPr>
              <w:t>Ejemplo</w:t>
            </w:r>
          </w:p>
        </w:tc>
        <w:tc>
          <w:tcPr>
            <w:tcW w:w="3544" w:type="dxa"/>
            <w:tcBorders>
              <w:bottom w:val="single" w:sz="4" w:space="0" w:color="000000"/>
            </w:tcBorders>
            <w:shd w:val="clear" w:color="auto" w:fill="auto"/>
          </w:tcPr>
          <w:p w14:paraId="030E0F61"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Proceso</w:t>
            </w:r>
          </w:p>
        </w:tc>
      </w:tr>
      <w:tr w:rsidR="009F4BEF" w:rsidRPr="00010B64" w14:paraId="3B74148A" w14:textId="77777777" w:rsidTr="008C3FF8">
        <w:trPr>
          <w:trHeight w:val="382"/>
        </w:trPr>
        <w:tc>
          <w:tcPr>
            <w:tcW w:w="4111" w:type="dxa"/>
            <w:shd w:val="clear" w:color="auto" w:fill="auto"/>
          </w:tcPr>
          <w:p w14:paraId="74854E82"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&lt;&lt;MA_07_02_116.gif&gt;&gt;</w:t>
            </w:r>
          </w:p>
        </w:tc>
        <w:tc>
          <w:tcPr>
            <w:tcW w:w="3544" w:type="dxa"/>
            <w:shd w:val="clear" w:color="auto" w:fill="auto"/>
          </w:tcPr>
          <w:p w14:paraId="3921D061"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De izquierda a derecha se hacen las operaciones de los paréntesis:</w:t>
            </w:r>
          </w:p>
          <w:p w14:paraId="6143FC84"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2 ‒ 6 = </w:t>
            </w:r>
            <w:r w:rsidRPr="008C3FF8">
              <w:rPr>
                <w:rFonts w:ascii="Times New Roman" w:hAnsi="Times New Roman"/>
                <w:b/>
                <w:lang w:val="es-MX"/>
              </w:rPr>
              <w:t>‒4</w:t>
            </w:r>
          </w:p>
          <w:p w14:paraId="083B47A5"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color w:val="000000"/>
                <w:lang w:val="es-CO"/>
              </w:rPr>
              <w:lastRenderedPageBreak/>
              <w:t xml:space="preserve">8 ‒ 4 </w:t>
            </w:r>
            <w:r w:rsidRPr="008C3FF8">
              <w:rPr>
                <w:rFonts w:ascii="Times New Roman" w:hAnsi="Times New Roman"/>
                <w:lang w:val="es-MX"/>
              </w:rPr>
              <w:t xml:space="preserve">= </w:t>
            </w:r>
            <w:r w:rsidRPr="008C3FF8">
              <w:rPr>
                <w:rFonts w:ascii="Times New Roman" w:hAnsi="Times New Roman"/>
                <w:b/>
                <w:lang w:val="es-MX"/>
              </w:rPr>
              <w:t>4</w:t>
            </w:r>
          </w:p>
          <w:p w14:paraId="653849CC"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color w:val="000000"/>
                <w:lang w:val="es-CO"/>
              </w:rPr>
              <w:t xml:space="preserve">2 + 10 </w:t>
            </w:r>
            <w:r w:rsidRPr="008C3FF8">
              <w:rPr>
                <w:rFonts w:ascii="Times New Roman" w:hAnsi="Times New Roman"/>
                <w:lang w:val="es-MX"/>
              </w:rPr>
              <w:t xml:space="preserve">= </w:t>
            </w:r>
            <w:r w:rsidRPr="008C3FF8">
              <w:rPr>
                <w:rFonts w:ascii="Times New Roman" w:hAnsi="Times New Roman"/>
                <w:b/>
                <w:lang w:val="es-MX"/>
              </w:rPr>
              <w:t>12</w:t>
            </w:r>
          </w:p>
        </w:tc>
      </w:tr>
      <w:tr w:rsidR="009F4BEF" w:rsidRPr="00010B64" w14:paraId="2E9098A9" w14:textId="77777777" w:rsidTr="008C3FF8">
        <w:tc>
          <w:tcPr>
            <w:tcW w:w="4111" w:type="dxa"/>
            <w:shd w:val="clear" w:color="auto" w:fill="auto"/>
          </w:tcPr>
          <w:p w14:paraId="6F44CE84"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lastRenderedPageBreak/>
              <w:t>&lt;&lt;MA_07_02_117.gif&gt;&gt;</w:t>
            </w:r>
          </w:p>
        </w:tc>
        <w:tc>
          <w:tcPr>
            <w:tcW w:w="3544" w:type="dxa"/>
            <w:shd w:val="clear" w:color="auto" w:fill="auto"/>
          </w:tcPr>
          <w:p w14:paraId="3DB39CBB"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Se ubican los resultados en el lugar correspondiente.</w:t>
            </w:r>
          </w:p>
        </w:tc>
      </w:tr>
      <w:tr w:rsidR="009F4BEF" w:rsidRPr="00010B64" w14:paraId="2C66A8B0" w14:textId="77777777" w:rsidTr="008C3FF8">
        <w:tc>
          <w:tcPr>
            <w:tcW w:w="4111" w:type="dxa"/>
            <w:shd w:val="clear" w:color="auto" w:fill="auto"/>
          </w:tcPr>
          <w:p w14:paraId="7C3D665B"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&lt;&lt;MA_07_02_118.gif&gt;&gt;</w:t>
            </w:r>
          </w:p>
        </w:tc>
        <w:tc>
          <w:tcPr>
            <w:tcW w:w="3544" w:type="dxa"/>
            <w:shd w:val="clear" w:color="auto" w:fill="auto"/>
          </w:tcPr>
          <w:p w14:paraId="5A8C9E87"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De izquierda a derecha se hacen las operaciones de los corchetes: </w:t>
            </w:r>
          </w:p>
          <w:p w14:paraId="5FAA896B"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color w:val="000000"/>
                <w:lang w:val="es-CO"/>
              </w:rPr>
              <w:t xml:space="preserve">3 ‒ 20 = </w:t>
            </w:r>
            <w:r w:rsidRPr="00AD2923">
              <w:rPr>
                <w:rFonts w:ascii="Times New Roman" w:hAnsi="Times New Roman"/>
                <w:b/>
                <w:lang w:val="es-CO"/>
              </w:rPr>
              <w:t>‒17</w:t>
            </w:r>
          </w:p>
        </w:tc>
      </w:tr>
      <w:tr w:rsidR="009F4BEF" w:rsidRPr="00010B64" w14:paraId="5516C4F1" w14:textId="77777777" w:rsidTr="008C3FF8">
        <w:tc>
          <w:tcPr>
            <w:tcW w:w="4111" w:type="dxa"/>
            <w:shd w:val="clear" w:color="auto" w:fill="auto"/>
          </w:tcPr>
          <w:p w14:paraId="7962211B" w14:textId="77777777" w:rsidR="009F4BEF" w:rsidRPr="00AD2923"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&lt;&lt;MA_07_02_119.gif&gt;&gt;</w:t>
            </w:r>
          </w:p>
        </w:tc>
        <w:tc>
          <w:tcPr>
            <w:tcW w:w="3544" w:type="dxa"/>
            <w:shd w:val="clear" w:color="auto" w:fill="auto"/>
          </w:tcPr>
          <w:p w14:paraId="449CF95A"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Se ubica el resultado de la operación en el lugar correspondiente.</w:t>
            </w:r>
          </w:p>
        </w:tc>
      </w:tr>
      <w:tr w:rsidR="009F4BEF" w:rsidRPr="00010B64" w14:paraId="1DE5FF13" w14:textId="77777777" w:rsidTr="008C3FF8">
        <w:tc>
          <w:tcPr>
            <w:tcW w:w="4111" w:type="dxa"/>
            <w:shd w:val="clear" w:color="auto" w:fill="auto"/>
          </w:tcPr>
          <w:p w14:paraId="658E23D2"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b/>
                <w:color w:val="000000"/>
                <w:lang w:val="es-CO"/>
              </w:rPr>
              <w:t>68</w:t>
            </w:r>
            <w:r w:rsidRPr="00AD2923">
              <w:rPr>
                <w:rFonts w:ascii="Times New Roman" w:hAnsi="Times New Roman"/>
                <w:color w:val="000000"/>
                <w:lang w:val="es-CO"/>
              </w:rPr>
              <w:t xml:space="preserve"> ‒ </w:t>
            </w:r>
            <w:r w:rsidRPr="00AD2923">
              <w:rPr>
                <w:rFonts w:ascii="Times New Roman" w:hAnsi="Times New Roman"/>
                <w:b/>
                <w:color w:val="000000"/>
                <w:lang w:val="es-CO"/>
              </w:rPr>
              <w:t>4</w:t>
            </w:r>
            <w:r w:rsidRPr="00AD2923">
              <w:rPr>
                <w:rFonts w:ascii="Times New Roman" w:hAnsi="Times New Roman"/>
                <w:color w:val="000000"/>
                <w:lang w:val="es-CO"/>
              </w:rPr>
              <w:t xml:space="preserve"> =</w:t>
            </w:r>
          </w:p>
        </w:tc>
        <w:tc>
          <w:tcPr>
            <w:tcW w:w="3544" w:type="dxa"/>
            <w:shd w:val="clear" w:color="auto" w:fill="auto"/>
          </w:tcPr>
          <w:p w14:paraId="19011A11"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Se efectúan las multiplicaciones y divisiones en orden de aparición de izquierda a derecha y se escriben los resultados:</w:t>
            </w:r>
          </w:p>
          <w:p w14:paraId="5A51AB6E"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&lt;&lt;MA_07_02_120.gif&gt;&gt;</w:t>
            </w:r>
          </w:p>
          <w:p w14:paraId="0A2A9014"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12 ÷ 3 = </w:t>
            </w:r>
            <w:r w:rsidRPr="008C3FF8">
              <w:rPr>
                <w:rFonts w:ascii="Times New Roman" w:hAnsi="Times New Roman"/>
                <w:b/>
                <w:lang w:val="es-MX"/>
              </w:rPr>
              <w:t>4</w:t>
            </w:r>
          </w:p>
        </w:tc>
      </w:tr>
      <w:tr w:rsidR="009F4BEF" w:rsidRPr="00010B64" w14:paraId="562DC4BC" w14:textId="77777777" w:rsidTr="008C3FF8">
        <w:tc>
          <w:tcPr>
            <w:tcW w:w="4111" w:type="dxa"/>
            <w:shd w:val="clear" w:color="auto" w:fill="auto"/>
          </w:tcPr>
          <w:p w14:paraId="1B772B09" w14:textId="77777777" w:rsidR="009F4BEF" w:rsidRPr="00AD2923" w:rsidRDefault="009F4BEF" w:rsidP="008C3FF8">
            <w:pPr>
              <w:spacing w:after="0"/>
              <w:jc w:val="center"/>
              <w:rPr>
                <w:rFonts w:ascii="Times New Roman" w:hAnsi="Times New Roman"/>
                <w:b/>
                <w:color w:val="000000"/>
                <w:lang w:val="es-CO"/>
              </w:rPr>
            </w:pPr>
            <w:r w:rsidRPr="00AD2923">
              <w:rPr>
                <w:rFonts w:ascii="Times New Roman" w:hAnsi="Times New Roman"/>
                <w:b/>
                <w:color w:val="000000"/>
                <w:lang w:val="es-CO"/>
              </w:rPr>
              <w:t>64</w:t>
            </w:r>
          </w:p>
        </w:tc>
        <w:tc>
          <w:tcPr>
            <w:tcW w:w="3544" w:type="dxa"/>
            <w:shd w:val="clear" w:color="auto" w:fill="auto"/>
          </w:tcPr>
          <w:p w14:paraId="45BAB569"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Se calcula y escribe el resultado de la última operación:</w:t>
            </w:r>
          </w:p>
          <w:p w14:paraId="26CE5F61"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color w:val="000000"/>
                <w:lang w:val="es-CO"/>
              </w:rPr>
              <w:t xml:space="preserve">68 ‒ 4 = </w:t>
            </w:r>
            <w:r w:rsidRPr="00AD2923">
              <w:rPr>
                <w:rFonts w:ascii="Times New Roman" w:hAnsi="Times New Roman"/>
                <w:b/>
                <w:color w:val="000000"/>
                <w:lang w:val="es-CO"/>
              </w:rPr>
              <w:t>64</w:t>
            </w:r>
          </w:p>
        </w:tc>
      </w:tr>
    </w:tbl>
    <w:p w14:paraId="34E1387D" w14:textId="77777777" w:rsidR="009F4BEF" w:rsidRPr="00284C5A" w:rsidRDefault="009F4BEF" w:rsidP="009F4BEF">
      <w:pPr>
        <w:spacing w:after="0"/>
        <w:ind w:left="1068"/>
        <w:rPr>
          <w:rFonts w:ascii="Times New Roman" w:hAnsi="Times New Roman"/>
          <w:color w:val="000000"/>
          <w:lang w:val="es-CO"/>
        </w:rPr>
      </w:pPr>
    </w:p>
    <w:p w14:paraId="3F40E53B" w14:textId="77777777" w:rsidR="009F4BEF" w:rsidRPr="00284C5A" w:rsidRDefault="009F4BEF" w:rsidP="009F4BEF">
      <w:pPr>
        <w:pStyle w:val="Prrafodelista"/>
        <w:numPr>
          <w:ilvl w:val="0"/>
          <w:numId w:val="22"/>
        </w:numPr>
        <w:spacing w:after="0"/>
        <w:rPr>
          <w:rFonts w:ascii="Times New Roman" w:hAnsi="Times New Roman"/>
          <w:color w:val="000000"/>
          <w:lang w:val="es-CO"/>
        </w:rPr>
      </w:pPr>
      <w:r w:rsidRPr="00284C5A">
        <w:rPr>
          <w:rFonts w:ascii="Times New Roman" w:hAnsi="Times New Roman"/>
          <w:color w:val="000000"/>
          <w:lang w:val="es-CO"/>
        </w:rPr>
        <w:t xml:space="preserve">Que el polinomio </w:t>
      </w:r>
      <w:r w:rsidRPr="00284C5A">
        <w:rPr>
          <w:rFonts w:ascii="Times New Roman" w:hAnsi="Times New Roman"/>
          <w:b/>
          <w:color w:val="000000"/>
          <w:lang w:val="es-CO"/>
        </w:rPr>
        <w:t>no</w:t>
      </w:r>
      <w:r w:rsidRPr="00284C5A">
        <w:rPr>
          <w:rFonts w:ascii="Times New Roman" w:hAnsi="Times New Roman"/>
          <w:color w:val="000000"/>
          <w:lang w:val="es-CO"/>
        </w:rPr>
        <w:t xml:space="preserve"> </w:t>
      </w:r>
      <w:r w:rsidRPr="00284C5A">
        <w:rPr>
          <w:rFonts w:ascii="Times New Roman" w:hAnsi="Times New Roman"/>
          <w:b/>
          <w:color w:val="000000"/>
          <w:lang w:val="es-CO"/>
        </w:rPr>
        <w:t>tenga signos de agrupación</w:t>
      </w:r>
      <w:r w:rsidRPr="00284C5A">
        <w:rPr>
          <w:rFonts w:ascii="Times New Roman" w:hAnsi="Times New Roman"/>
          <w:color w:val="000000"/>
          <w:lang w:val="es-CO"/>
        </w:rPr>
        <w:t>, en cuyo caso el proceso de resolución es:</w:t>
      </w:r>
    </w:p>
    <w:p w14:paraId="37A6EFC3" w14:textId="77777777" w:rsidR="009F4BEF" w:rsidRPr="00284C5A" w:rsidRDefault="009F4BEF" w:rsidP="009F4BEF">
      <w:pPr>
        <w:spacing w:after="0"/>
        <w:rPr>
          <w:rFonts w:ascii="Times New Roman" w:hAnsi="Times New Roman"/>
          <w:color w:val="000000"/>
          <w:lang w:val="es-CO"/>
        </w:rPr>
      </w:pPr>
    </w:p>
    <w:p w14:paraId="1A48D1D3" w14:textId="77777777" w:rsidR="009F4BEF" w:rsidRPr="00284C5A" w:rsidRDefault="009F4BEF" w:rsidP="009F4BEF">
      <w:pPr>
        <w:pStyle w:val="Prrafodelista"/>
        <w:numPr>
          <w:ilvl w:val="0"/>
          <w:numId w:val="23"/>
        </w:numPr>
        <w:spacing w:after="0"/>
        <w:rPr>
          <w:rFonts w:ascii="Times New Roman" w:hAnsi="Times New Roman"/>
          <w:color w:val="000000"/>
          <w:lang w:val="es-CO"/>
        </w:rPr>
      </w:pPr>
      <w:r w:rsidRPr="00284C5A">
        <w:rPr>
          <w:rFonts w:ascii="Times New Roman" w:hAnsi="Times New Roman"/>
          <w:color w:val="000000"/>
          <w:lang w:val="es-CO"/>
        </w:rPr>
        <w:t xml:space="preserve">Hacer las </w:t>
      </w:r>
      <w:r w:rsidRPr="00284C5A">
        <w:rPr>
          <w:rFonts w:ascii="Times New Roman" w:hAnsi="Times New Roman"/>
          <w:b/>
          <w:color w:val="000000"/>
          <w:lang w:val="es-CO"/>
        </w:rPr>
        <w:t>multiplicaciones y divisiones</w:t>
      </w:r>
      <w:r w:rsidRPr="00284C5A">
        <w:rPr>
          <w:rFonts w:ascii="Times New Roman" w:hAnsi="Times New Roman"/>
          <w:color w:val="000000"/>
          <w:lang w:val="es-CO"/>
        </w:rPr>
        <w:t xml:space="preserve"> en orden de aparición de izquierda a derecha.</w:t>
      </w:r>
    </w:p>
    <w:p w14:paraId="76A65827" w14:textId="77777777" w:rsidR="009F4BEF" w:rsidRPr="00284C5A" w:rsidRDefault="009F4BEF" w:rsidP="009F4BEF">
      <w:pPr>
        <w:pStyle w:val="Prrafodelista"/>
        <w:numPr>
          <w:ilvl w:val="0"/>
          <w:numId w:val="23"/>
        </w:numPr>
        <w:spacing w:after="0"/>
        <w:rPr>
          <w:rFonts w:ascii="Times New Roman" w:hAnsi="Times New Roman"/>
          <w:color w:val="000000"/>
          <w:lang w:val="es-CO"/>
        </w:rPr>
      </w:pPr>
      <w:r w:rsidRPr="00284C5A">
        <w:rPr>
          <w:rFonts w:ascii="Times New Roman" w:hAnsi="Times New Roman"/>
          <w:color w:val="000000"/>
          <w:lang w:val="es-CO"/>
        </w:rPr>
        <w:t xml:space="preserve">Efectuar las </w:t>
      </w:r>
      <w:r w:rsidRPr="00284C5A">
        <w:rPr>
          <w:rFonts w:ascii="Times New Roman" w:hAnsi="Times New Roman"/>
          <w:b/>
          <w:color w:val="000000"/>
          <w:lang w:val="es-CO"/>
        </w:rPr>
        <w:t>adiciones y sustracciones</w:t>
      </w:r>
      <w:r w:rsidRPr="00284C5A">
        <w:rPr>
          <w:rFonts w:ascii="Times New Roman" w:hAnsi="Times New Roman"/>
          <w:color w:val="000000"/>
          <w:lang w:val="es-CO"/>
        </w:rPr>
        <w:t xml:space="preserve"> de izquierda a derecha.</w:t>
      </w:r>
    </w:p>
    <w:p w14:paraId="6690BB77"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11"/>
        <w:gridCol w:w="3544"/>
      </w:tblGrid>
      <w:tr w:rsidR="009F4BEF" w:rsidRPr="00010B64" w14:paraId="13ED1CE3" w14:textId="77777777" w:rsidTr="008C3FF8">
        <w:tc>
          <w:tcPr>
            <w:tcW w:w="4111" w:type="dxa"/>
            <w:shd w:val="clear" w:color="auto" w:fill="auto"/>
          </w:tcPr>
          <w:p w14:paraId="5974A244" w14:textId="77777777" w:rsidR="009F4BEF" w:rsidRPr="008C3FF8" w:rsidRDefault="009F4BEF" w:rsidP="008C3FF8">
            <w:pPr>
              <w:spacing w:after="0"/>
              <w:jc w:val="center"/>
              <w:rPr>
                <w:rFonts w:ascii="Times New Roman" w:hAnsi="Times New Roman"/>
                <w:b/>
                <w:lang w:val="es-MX"/>
              </w:rPr>
            </w:pPr>
            <w:r w:rsidRPr="00AD2923">
              <w:rPr>
                <w:rFonts w:ascii="Times New Roman" w:hAnsi="Times New Roman"/>
                <w:b/>
                <w:color w:val="000000"/>
                <w:lang w:val="es-CO"/>
              </w:rPr>
              <w:t>Ejemplo</w:t>
            </w:r>
          </w:p>
        </w:tc>
        <w:tc>
          <w:tcPr>
            <w:tcW w:w="3544" w:type="dxa"/>
            <w:tcBorders>
              <w:bottom w:val="single" w:sz="4" w:space="0" w:color="000000"/>
            </w:tcBorders>
            <w:shd w:val="clear" w:color="auto" w:fill="auto"/>
          </w:tcPr>
          <w:p w14:paraId="6A81E2F7" w14:textId="77777777" w:rsidR="009F4BEF" w:rsidRPr="008C3FF8" w:rsidRDefault="009F4BEF" w:rsidP="008C3FF8">
            <w:pPr>
              <w:spacing w:after="0"/>
              <w:jc w:val="center"/>
              <w:rPr>
                <w:rFonts w:ascii="Times New Roman" w:hAnsi="Times New Roman"/>
                <w:b/>
                <w:lang w:val="es-MX"/>
              </w:rPr>
            </w:pPr>
            <w:r w:rsidRPr="008C3FF8">
              <w:rPr>
                <w:rFonts w:ascii="Times New Roman" w:hAnsi="Times New Roman"/>
                <w:b/>
                <w:lang w:val="es-MX"/>
              </w:rPr>
              <w:t>Proceso</w:t>
            </w:r>
          </w:p>
        </w:tc>
      </w:tr>
      <w:tr w:rsidR="009F4BEF" w:rsidRPr="00010B64" w14:paraId="0AB5EA86" w14:textId="77777777" w:rsidTr="008C3FF8">
        <w:trPr>
          <w:trHeight w:val="382"/>
        </w:trPr>
        <w:tc>
          <w:tcPr>
            <w:tcW w:w="4111" w:type="dxa"/>
            <w:shd w:val="clear" w:color="auto" w:fill="auto"/>
          </w:tcPr>
          <w:p w14:paraId="0A79ED4F" w14:textId="77777777" w:rsidR="009F4BEF" w:rsidRPr="00010B64" w:rsidRDefault="009F4BEF" w:rsidP="008C3FF8">
            <w:pPr>
              <w:spacing w:after="0"/>
              <w:jc w:val="center"/>
              <w:rPr>
                <w:rFonts w:ascii="Times New Roman" w:hAnsi="Times New Roman"/>
                <w:color w:val="000000"/>
                <w:lang w:val="es-CO"/>
              </w:rPr>
            </w:pPr>
            <w:r w:rsidRPr="00010B64">
              <w:rPr>
                <w:rFonts w:ascii="Times New Roman" w:hAnsi="Times New Roman"/>
                <w:color w:val="000000"/>
                <w:lang w:val="es-CO"/>
              </w:rPr>
              <w:t>&lt;&lt;MA_07_02_121.gif&gt;&gt;</w:t>
            </w:r>
          </w:p>
          <w:p w14:paraId="0291B610" w14:textId="77777777" w:rsidR="009F4BEF" w:rsidRPr="00AD2923" w:rsidRDefault="009F4BEF" w:rsidP="008C3FF8">
            <w:pPr>
              <w:spacing w:after="0"/>
              <w:jc w:val="center"/>
              <w:rPr>
                <w:rFonts w:ascii="Times New Roman" w:hAnsi="Times New Roman"/>
                <w:color w:val="000000"/>
                <w:lang w:val="es-CO"/>
              </w:rPr>
            </w:pPr>
          </w:p>
        </w:tc>
        <w:tc>
          <w:tcPr>
            <w:tcW w:w="3544" w:type="dxa"/>
            <w:shd w:val="clear" w:color="auto" w:fill="auto"/>
          </w:tcPr>
          <w:p w14:paraId="2B02266E"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De izquierda a derecha se hacen las multiplicaciones y divisiones:</w:t>
            </w:r>
          </w:p>
          <w:p w14:paraId="0C8920A9" w14:textId="77777777" w:rsidR="009F4BEF" w:rsidRPr="00010B64" w:rsidRDefault="009F4BEF" w:rsidP="008C3FF8">
            <w:pPr>
              <w:spacing w:after="0"/>
              <w:jc w:val="center"/>
              <w:rPr>
                <w:rFonts w:ascii="Times New Roman" w:hAnsi="Times New Roman"/>
                <w:lang w:val="es-MX"/>
              </w:rPr>
            </w:pPr>
            <w:r w:rsidRPr="00010B64">
              <w:rPr>
                <w:rFonts w:ascii="Times New Roman" w:hAnsi="Times New Roman"/>
                <w:lang w:val="es-MX"/>
              </w:rPr>
              <w:t>&lt;&lt;MA_07_02_122.gif&gt;&gt;</w:t>
            </w:r>
          </w:p>
          <w:p w14:paraId="03B69D95" w14:textId="77777777" w:rsidR="009F4BEF" w:rsidRPr="00010B64" w:rsidRDefault="009F4BEF" w:rsidP="008C3FF8">
            <w:pPr>
              <w:spacing w:after="0"/>
              <w:jc w:val="center"/>
              <w:rPr>
                <w:rFonts w:ascii="Times New Roman" w:hAnsi="Times New Roman"/>
                <w:lang w:val="es-MX"/>
              </w:rPr>
            </w:pPr>
            <w:r w:rsidRPr="00010B64">
              <w:rPr>
                <w:rFonts w:ascii="Times New Roman" w:hAnsi="Times New Roman"/>
                <w:lang w:val="es-MX"/>
              </w:rPr>
              <w:t>&lt;&lt;MA_07_02_123.gif&gt;&gt;</w:t>
            </w:r>
          </w:p>
          <w:p w14:paraId="0FC81AB9"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color w:val="000000"/>
                <w:lang w:val="es-CO"/>
              </w:rPr>
              <w:t xml:space="preserve">45 ÷ (‒9) </w:t>
            </w:r>
            <w:r w:rsidRPr="008C3FF8">
              <w:rPr>
                <w:rFonts w:ascii="Times New Roman" w:hAnsi="Times New Roman"/>
                <w:lang w:val="es-MX"/>
              </w:rPr>
              <w:t xml:space="preserve">= </w:t>
            </w:r>
            <w:r w:rsidRPr="008C3FF8">
              <w:rPr>
                <w:rFonts w:ascii="Times New Roman" w:hAnsi="Times New Roman"/>
                <w:b/>
                <w:lang w:val="es-MX"/>
              </w:rPr>
              <w:t>‒5</w:t>
            </w:r>
          </w:p>
        </w:tc>
      </w:tr>
      <w:tr w:rsidR="009F4BEF" w:rsidRPr="00010B64" w14:paraId="6909CD21" w14:textId="77777777" w:rsidTr="008C3FF8">
        <w:tc>
          <w:tcPr>
            <w:tcW w:w="4111" w:type="dxa"/>
            <w:shd w:val="clear" w:color="auto" w:fill="auto"/>
          </w:tcPr>
          <w:p w14:paraId="7FF2DCCF"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b/>
                <w:lang w:val="es-CO"/>
              </w:rPr>
              <w:t>‒48</w:t>
            </w:r>
            <w:r w:rsidRPr="00AD2923">
              <w:rPr>
                <w:rFonts w:ascii="Times New Roman" w:hAnsi="Times New Roman"/>
                <w:lang w:val="es-CO"/>
              </w:rPr>
              <w:t xml:space="preserve"> </w:t>
            </w:r>
            <w:r w:rsidRPr="00AD2923">
              <w:rPr>
                <w:rFonts w:ascii="Times New Roman" w:hAnsi="Times New Roman"/>
                <w:color w:val="000000"/>
                <w:lang w:val="es-CO"/>
              </w:rPr>
              <w:t xml:space="preserve">+ 21 – </w:t>
            </w:r>
            <w:r w:rsidRPr="00AD2923">
              <w:rPr>
                <w:rFonts w:ascii="Times New Roman" w:hAnsi="Times New Roman"/>
                <w:b/>
                <w:lang w:val="es-CO"/>
              </w:rPr>
              <w:t>21</w:t>
            </w:r>
            <w:r w:rsidRPr="00AD2923">
              <w:rPr>
                <w:rFonts w:ascii="Times New Roman" w:hAnsi="Times New Roman"/>
                <w:color w:val="000000"/>
                <w:lang w:val="es-CO"/>
              </w:rPr>
              <w:t xml:space="preserve"> ‒ (</w:t>
            </w:r>
            <w:r w:rsidRPr="00AD2923">
              <w:rPr>
                <w:rFonts w:ascii="Times New Roman" w:hAnsi="Times New Roman"/>
                <w:b/>
                <w:lang w:val="es-CO"/>
              </w:rPr>
              <w:t>‒5</w:t>
            </w:r>
            <w:r w:rsidRPr="00AD2923">
              <w:rPr>
                <w:rFonts w:ascii="Times New Roman" w:hAnsi="Times New Roman"/>
                <w:color w:val="000000"/>
                <w:lang w:val="es-CO"/>
              </w:rPr>
              <w:t>) =</w:t>
            </w:r>
          </w:p>
        </w:tc>
        <w:tc>
          <w:tcPr>
            <w:tcW w:w="3544" w:type="dxa"/>
            <w:shd w:val="clear" w:color="auto" w:fill="auto"/>
          </w:tcPr>
          <w:p w14:paraId="230DF201"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Se ubican los resultados en el lugar correspondiente.</w:t>
            </w:r>
          </w:p>
        </w:tc>
      </w:tr>
      <w:tr w:rsidR="009F4BEF" w:rsidRPr="00010B64" w14:paraId="136103FC" w14:textId="77777777" w:rsidTr="008C3FF8">
        <w:tc>
          <w:tcPr>
            <w:tcW w:w="4111" w:type="dxa"/>
            <w:shd w:val="clear" w:color="auto" w:fill="auto"/>
          </w:tcPr>
          <w:p w14:paraId="380F50BE"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b/>
                <w:lang w:val="es-CO"/>
              </w:rPr>
              <w:t>‒27</w:t>
            </w:r>
            <w:r w:rsidRPr="00AD2923">
              <w:rPr>
                <w:rFonts w:ascii="Times New Roman" w:hAnsi="Times New Roman"/>
                <w:lang w:val="es-CO"/>
              </w:rPr>
              <w:t xml:space="preserve"> </w:t>
            </w:r>
            <w:r w:rsidRPr="00AD2923">
              <w:rPr>
                <w:rFonts w:ascii="Times New Roman" w:hAnsi="Times New Roman"/>
                <w:color w:val="000000"/>
                <w:lang w:val="es-CO"/>
              </w:rPr>
              <w:t>‒ 21 ‒ (‒5) =</w:t>
            </w:r>
          </w:p>
        </w:tc>
        <w:tc>
          <w:tcPr>
            <w:tcW w:w="3544" w:type="dxa"/>
            <w:shd w:val="clear" w:color="auto" w:fill="auto"/>
          </w:tcPr>
          <w:p w14:paraId="3E995620"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De izquierda a derecha se hacen las adiciones y sustracciones: </w:t>
            </w:r>
          </w:p>
          <w:p w14:paraId="1B89DFF2"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lang w:val="es-CO"/>
              </w:rPr>
              <w:t xml:space="preserve">‒48 </w:t>
            </w:r>
            <w:r w:rsidRPr="00AD2923">
              <w:rPr>
                <w:rFonts w:ascii="Times New Roman" w:hAnsi="Times New Roman"/>
                <w:color w:val="000000"/>
                <w:lang w:val="es-CO"/>
              </w:rPr>
              <w:t xml:space="preserve">+ 21 = </w:t>
            </w:r>
            <w:r w:rsidRPr="00AD2923">
              <w:rPr>
                <w:rFonts w:ascii="Times New Roman" w:hAnsi="Times New Roman"/>
                <w:b/>
                <w:lang w:val="es-CO"/>
              </w:rPr>
              <w:t>‒27</w:t>
            </w:r>
          </w:p>
        </w:tc>
      </w:tr>
      <w:tr w:rsidR="009F4BEF" w:rsidRPr="00010B64" w14:paraId="262AA592" w14:textId="77777777" w:rsidTr="008C3FF8">
        <w:tc>
          <w:tcPr>
            <w:tcW w:w="4111" w:type="dxa"/>
            <w:shd w:val="clear" w:color="auto" w:fill="auto"/>
          </w:tcPr>
          <w:p w14:paraId="0BE28F73" w14:textId="77777777" w:rsidR="009F4BEF" w:rsidRPr="00AD2923" w:rsidRDefault="009F4BEF" w:rsidP="008C3FF8">
            <w:pPr>
              <w:spacing w:after="0"/>
              <w:jc w:val="center"/>
              <w:rPr>
                <w:rFonts w:ascii="Times New Roman" w:hAnsi="Times New Roman"/>
                <w:color w:val="000000"/>
                <w:lang w:val="es-CO"/>
              </w:rPr>
            </w:pPr>
            <w:r w:rsidRPr="00AD2923">
              <w:rPr>
                <w:rFonts w:ascii="Times New Roman" w:hAnsi="Times New Roman"/>
                <w:b/>
                <w:lang w:val="es-CO"/>
              </w:rPr>
              <w:t>‒48</w:t>
            </w:r>
            <w:r w:rsidRPr="00AD2923">
              <w:rPr>
                <w:rFonts w:ascii="Times New Roman" w:hAnsi="Times New Roman"/>
                <w:lang w:val="es-CO"/>
              </w:rPr>
              <w:t xml:space="preserve"> </w:t>
            </w:r>
            <w:r w:rsidRPr="00AD2923">
              <w:rPr>
                <w:rFonts w:ascii="Times New Roman" w:hAnsi="Times New Roman"/>
                <w:color w:val="000000"/>
                <w:lang w:val="es-CO"/>
              </w:rPr>
              <w:t>+ 5 =</w:t>
            </w:r>
          </w:p>
        </w:tc>
        <w:tc>
          <w:tcPr>
            <w:tcW w:w="3544" w:type="dxa"/>
            <w:shd w:val="clear" w:color="auto" w:fill="auto"/>
          </w:tcPr>
          <w:p w14:paraId="0DA5EB66"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De izquierda a derecha se hacen las adiciones y sustracciones: </w:t>
            </w:r>
          </w:p>
          <w:p w14:paraId="31445982"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lang w:val="es-CO"/>
              </w:rPr>
              <w:t xml:space="preserve">‒27 </w:t>
            </w:r>
            <w:r w:rsidRPr="00AD2923">
              <w:rPr>
                <w:rFonts w:ascii="Times New Roman" w:hAnsi="Times New Roman"/>
                <w:color w:val="000000"/>
                <w:lang w:val="es-CO"/>
              </w:rPr>
              <w:t xml:space="preserve">‒ 21 = </w:t>
            </w:r>
            <w:r w:rsidRPr="00AD2923">
              <w:rPr>
                <w:rFonts w:ascii="Times New Roman" w:hAnsi="Times New Roman"/>
                <w:b/>
                <w:lang w:val="es-CO"/>
              </w:rPr>
              <w:t>‒48</w:t>
            </w:r>
          </w:p>
        </w:tc>
      </w:tr>
      <w:tr w:rsidR="009F4BEF" w:rsidRPr="00010B64" w14:paraId="48838370" w14:textId="77777777" w:rsidTr="008C3FF8">
        <w:tc>
          <w:tcPr>
            <w:tcW w:w="4111" w:type="dxa"/>
            <w:shd w:val="clear" w:color="auto" w:fill="auto"/>
          </w:tcPr>
          <w:p w14:paraId="4D1EA79B" w14:textId="77777777" w:rsidR="009F4BEF" w:rsidRPr="008C3FF8" w:rsidRDefault="009F4BEF" w:rsidP="008C3FF8">
            <w:pPr>
              <w:spacing w:after="0"/>
              <w:jc w:val="center"/>
              <w:rPr>
                <w:rFonts w:ascii="Times New Roman" w:hAnsi="Times New Roman"/>
                <w:b/>
                <w:lang w:val="es-MX"/>
              </w:rPr>
            </w:pPr>
            <w:r w:rsidRPr="00AD2923">
              <w:rPr>
                <w:rFonts w:ascii="Times New Roman" w:hAnsi="Times New Roman"/>
                <w:b/>
                <w:color w:val="000000"/>
                <w:lang w:val="es-CO"/>
              </w:rPr>
              <w:t>‒43</w:t>
            </w:r>
          </w:p>
        </w:tc>
        <w:tc>
          <w:tcPr>
            <w:tcW w:w="3544" w:type="dxa"/>
            <w:shd w:val="clear" w:color="auto" w:fill="auto"/>
          </w:tcPr>
          <w:p w14:paraId="2C10CFC9" w14:textId="77777777" w:rsidR="009F4BEF" w:rsidRPr="008C3FF8" w:rsidRDefault="009F4BEF" w:rsidP="008C3FF8">
            <w:pPr>
              <w:spacing w:after="0"/>
              <w:jc w:val="center"/>
              <w:rPr>
                <w:rFonts w:ascii="Times New Roman" w:hAnsi="Times New Roman"/>
                <w:lang w:val="es-MX"/>
              </w:rPr>
            </w:pPr>
            <w:r w:rsidRPr="008C3FF8">
              <w:rPr>
                <w:rFonts w:ascii="Times New Roman" w:hAnsi="Times New Roman"/>
                <w:lang w:val="es-MX"/>
              </w:rPr>
              <w:t xml:space="preserve">De izquierda a derecha se hacen las adiciones y sustracciones: </w:t>
            </w:r>
          </w:p>
          <w:p w14:paraId="1C0009C5" w14:textId="77777777" w:rsidR="009F4BEF" w:rsidRPr="008C3FF8" w:rsidRDefault="009F4BEF" w:rsidP="008C3FF8">
            <w:pPr>
              <w:spacing w:after="0"/>
              <w:jc w:val="center"/>
              <w:rPr>
                <w:rFonts w:ascii="Times New Roman" w:hAnsi="Times New Roman"/>
                <w:lang w:val="es-MX"/>
              </w:rPr>
            </w:pPr>
            <w:r w:rsidRPr="00AD2923">
              <w:rPr>
                <w:rFonts w:ascii="Times New Roman" w:hAnsi="Times New Roman"/>
                <w:lang w:val="es-CO"/>
              </w:rPr>
              <w:t>‒48 + 5</w:t>
            </w:r>
            <w:r w:rsidRPr="00AD2923">
              <w:rPr>
                <w:rFonts w:ascii="Times New Roman" w:hAnsi="Times New Roman"/>
                <w:color w:val="000000"/>
                <w:lang w:val="es-CO"/>
              </w:rPr>
              <w:t xml:space="preserve"> = </w:t>
            </w:r>
            <w:r w:rsidRPr="00AD2923">
              <w:rPr>
                <w:rFonts w:ascii="Times New Roman" w:hAnsi="Times New Roman"/>
                <w:b/>
                <w:lang w:val="es-CO"/>
              </w:rPr>
              <w:t>‒43</w:t>
            </w:r>
          </w:p>
        </w:tc>
      </w:tr>
    </w:tbl>
    <w:p w14:paraId="7856345A"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4FBED87D" w14:textId="77777777" w:rsidTr="008C3FF8">
        <w:tc>
          <w:tcPr>
            <w:tcW w:w="8828" w:type="dxa"/>
            <w:gridSpan w:val="2"/>
            <w:shd w:val="clear" w:color="auto" w:fill="000000"/>
          </w:tcPr>
          <w:p w14:paraId="1E236AA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77ECA2A4" w14:textId="77777777" w:rsidTr="008C3FF8">
        <w:tc>
          <w:tcPr>
            <w:tcW w:w="2469" w:type="dxa"/>
            <w:shd w:val="clear" w:color="auto" w:fill="auto"/>
          </w:tcPr>
          <w:p w14:paraId="6784151D"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Código</w:t>
            </w:r>
          </w:p>
        </w:tc>
        <w:tc>
          <w:tcPr>
            <w:tcW w:w="6359" w:type="dxa"/>
            <w:shd w:val="clear" w:color="auto" w:fill="auto"/>
          </w:tcPr>
          <w:p w14:paraId="512AF45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MA_07_02_CO_REC210 </w:t>
            </w:r>
          </w:p>
        </w:tc>
      </w:tr>
      <w:tr w:rsidR="009F4BEF" w:rsidRPr="00010B64" w14:paraId="1FCB8A4E" w14:textId="77777777" w:rsidTr="008C3FF8">
        <w:tc>
          <w:tcPr>
            <w:tcW w:w="2469" w:type="dxa"/>
            <w:shd w:val="clear" w:color="auto" w:fill="auto"/>
          </w:tcPr>
          <w:p w14:paraId="4C28632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59" w:type="dxa"/>
            <w:shd w:val="clear" w:color="auto" w:fill="auto"/>
          </w:tcPr>
          <w:p w14:paraId="447035C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enteros/Las operaciones combinadas de números enteros</w:t>
            </w:r>
          </w:p>
        </w:tc>
      </w:tr>
      <w:tr w:rsidR="009F4BEF" w:rsidRPr="00010B64" w14:paraId="5709EBC7" w14:textId="77777777" w:rsidTr="008C3FF8">
        <w:tc>
          <w:tcPr>
            <w:tcW w:w="2469" w:type="dxa"/>
            <w:shd w:val="clear" w:color="auto" w:fill="auto"/>
          </w:tcPr>
          <w:p w14:paraId="5E858D9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59" w:type="dxa"/>
            <w:shd w:val="clear" w:color="auto" w:fill="auto"/>
          </w:tcPr>
          <w:p w14:paraId="449640C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534031D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 En las tres primeras y en la última diapositivas es necesario reemplazar el signo “</w:t>
            </w:r>
            <w:r w:rsidRPr="008C3FF8">
              <w:rPr>
                <w:rFonts w:ascii="Times New Roman" w:hAnsi="Times New Roman"/>
                <w:b/>
                <w:color w:val="000000"/>
                <w:lang w:val="es-MX"/>
              </w:rPr>
              <w:t>:</w:t>
            </w:r>
            <w:r w:rsidRPr="008C3FF8">
              <w:rPr>
                <w:rFonts w:ascii="Times New Roman" w:hAnsi="Times New Roman"/>
                <w:color w:val="000000"/>
                <w:lang w:val="es-MX"/>
              </w:rPr>
              <w:t>” por el signo de la división “</w:t>
            </w:r>
            <w:r w:rsidRPr="008C3FF8">
              <w:rPr>
                <w:rFonts w:ascii="Times New Roman" w:hAnsi="Times New Roman"/>
                <w:b/>
                <w:color w:val="000000"/>
                <w:lang w:val="es-MX"/>
              </w:rPr>
              <w:t>÷</w:t>
            </w:r>
            <w:r w:rsidRPr="008C3FF8">
              <w:rPr>
                <w:rFonts w:ascii="Times New Roman" w:hAnsi="Times New Roman"/>
                <w:color w:val="000000"/>
                <w:lang w:val="es-MX"/>
              </w:rPr>
              <w:t>”.</w:t>
            </w:r>
          </w:p>
          <w:p w14:paraId="60C3EDC0" w14:textId="77777777" w:rsidR="009F4BEF" w:rsidRPr="008C3FF8" w:rsidRDefault="009F4BEF" w:rsidP="008C3FF8">
            <w:pPr>
              <w:spacing w:after="0"/>
              <w:rPr>
                <w:rFonts w:ascii="Times New Roman" w:hAnsi="Times New Roman"/>
                <w:color w:val="000000"/>
                <w:lang w:val="es-MX"/>
              </w:rPr>
            </w:pPr>
          </w:p>
          <w:p w14:paraId="5784BBE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 xml:space="preserve">3. </w:t>
            </w:r>
            <w:r w:rsidRPr="008C3FF8">
              <w:rPr>
                <w:rFonts w:ascii="Times New Roman" w:hAnsi="Times New Roman"/>
                <w:b/>
                <w:color w:val="000000"/>
                <w:lang w:val="es-MX"/>
              </w:rPr>
              <w:t>FICHA DEL DOCENTE</w:t>
            </w:r>
          </w:p>
          <w:p w14:paraId="1A28C4D7" w14:textId="77777777" w:rsidR="009F4BEF" w:rsidRPr="008C3FF8" w:rsidRDefault="009F4BEF" w:rsidP="008C3FF8">
            <w:pPr>
              <w:spacing w:after="0"/>
              <w:rPr>
                <w:rFonts w:ascii="Times New Roman" w:hAnsi="Times New Roman"/>
                <w:color w:val="000000"/>
                <w:lang w:val="es-MX"/>
              </w:rPr>
            </w:pPr>
          </w:p>
          <w:p w14:paraId="291429A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deben hacer sólo algunos cambios. Eliminar el texto que se tacha y agregar el texto que aparece en rojo a continuación:</w:t>
            </w:r>
          </w:p>
          <w:p w14:paraId="058D977A" w14:textId="77777777" w:rsidR="009F4BEF" w:rsidRPr="00AD2923" w:rsidRDefault="009F4BEF" w:rsidP="008C3FF8">
            <w:pPr>
              <w:spacing w:after="0"/>
              <w:rPr>
                <w:rFonts w:ascii="Times New Roman" w:hAnsi="Times New Roman"/>
                <w:b/>
                <w:color w:val="000000"/>
                <w:lang w:val="es-CO"/>
              </w:rPr>
            </w:pPr>
          </w:p>
          <w:p w14:paraId="23F8C737"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Objetivo</w:t>
            </w:r>
          </w:p>
          <w:p w14:paraId="19FF3CAF" w14:textId="77777777" w:rsidR="009F4BEF" w:rsidRPr="00AD2923" w:rsidRDefault="009F4BEF" w:rsidP="008C3FF8">
            <w:pPr>
              <w:spacing w:after="0"/>
              <w:rPr>
                <w:rFonts w:ascii="Times New Roman" w:hAnsi="Times New Roman"/>
                <w:b/>
                <w:color w:val="000000"/>
                <w:lang w:val="es-CO"/>
              </w:rPr>
            </w:pPr>
          </w:p>
          <w:p w14:paraId="6FC7C5C9"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strike/>
                <w:color w:val="000000"/>
                <w:lang w:val="es-CO"/>
              </w:rPr>
              <w:t>Esta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El recurso expone cómo operar polinomios aritméticos a través de una </w:t>
            </w:r>
            <w:r w:rsidRPr="00AD2923">
              <w:rPr>
                <w:rFonts w:ascii="Times New Roman" w:hAnsi="Times New Roman"/>
                <w:color w:val="000000"/>
                <w:lang w:val="es-CO"/>
              </w:rPr>
              <w:t>secuencia de imágenes</w:t>
            </w:r>
            <w:r w:rsidRPr="00AD2923">
              <w:rPr>
                <w:rFonts w:ascii="Times New Roman" w:hAnsi="Times New Roman"/>
                <w:color w:val="FF0000"/>
                <w:lang w:val="es-CO"/>
              </w:rPr>
              <w:t>,</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con el fin de que el estudiante estructure el pensamiento e identifique que antes de hacer cálculos debe reconocer la jerarquía de las operaciones que constituyen al polinomio. </w:t>
            </w:r>
            <w:r w:rsidRPr="00AD2923">
              <w:rPr>
                <w:rFonts w:ascii="Times New Roman" w:hAnsi="Times New Roman"/>
                <w:strike/>
                <w:color w:val="000000"/>
                <w:lang w:val="es-CO"/>
              </w:rPr>
              <w:t>permite que el</w:t>
            </w:r>
            <w:r w:rsidRPr="00AD2923">
              <w:rPr>
                <w:rFonts w:ascii="Times New Roman" w:hAnsi="Times New Roman"/>
                <w:color w:val="000000"/>
                <w:lang w:val="es-CO"/>
              </w:rPr>
              <w:t xml:space="preserve"> </w:t>
            </w:r>
            <w:r w:rsidRPr="00AD2923">
              <w:rPr>
                <w:rFonts w:ascii="Times New Roman" w:hAnsi="Times New Roman"/>
                <w:strike/>
                <w:color w:val="000000"/>
                <w:lang w:val="es-CO"/>
              </w:rPr>
              <w:t>alumno</w:t>
            </w:r>
            <w:r w:rsidRPr="00010B64">
              <w:rPr>
                <w:rFonts w:ascii="Times New Roman" w:hAnsi="Times New Roman"/>
                <w:color w:val="000000"/>
                <w:lang w:val="es-CO"/>
              </w:rPr>
              <w:t xml:space="preserve"> </w:t>
            </w:r>
            <w:r w:rsidRPr="00AD2923">
              <w:rPr>
                <w:rFonts w:ascii="Times New Roman" w:hAnsi="Times New Roman"/>
                <w:strike/>
                <w:color w:val="000000"/>
                <w:lang w:val="es-CO"/>
              </w:rPr>
              <w:t>entienda la necesidad de</w:t>
            </w:r>
            <w:r w:rsidRPr="00AD2923">
              <w:rPr>
                <w:rFonts w:ascii="Times New Roman" w:hAnsi="Times New Roman"/>
                <w:color w:val="000000"/>
                <w:lang w:val="es-CO"/>
              </w:rPr>
              <w:t xml:space="preserve"> utilizar </w:t>
            </w:r>
            <w:r w:rsidRPr="00AD2923">
              <w:rPr>
                <w:rFonts w:ascii="Times New Roman" w:hAnsi="Times New Roman"/>
                <w:strike/>
                <w:color w:val="000000"/>
                <w:lang w:val="es-CO"/>
              </w:rPr>
              <w:t>un</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orden</w:t>
            </w:r>
            <w:r w:rsidRPr="00AD2923">
              <w:rPr>
                <w:rFonts w:ascii="Times New Roman" w:hAnsi="Times New Roman"/>
                <w:b/>
                <w:color w:val="000000"/>
                <w:lang w:val="es-CO"/>
              </w:rPr>
              <w:t xml:space="preserve"> </w:t>
            </w:r>
            <w:r w:rsidRPr="00AD2923">
              <w:rPr>
                <w:rFonts w:ascii="Times New Roman" w:hAnsi="Times New Roman"/>
                <w:strike/>
                <w:color w:val="000000"/>
                <w:lang w:val="es-CO"/>
              </w:rPr>
              <w:t>para operar. y que conozca cómo es esa</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jerarquía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en la resolución de operaciones combinadas.</w:t>
            </w:r>
          </w:p>
          <w:p w14:paraId="5DFBA368" w14:textId="77777777" w:rsidR="009F4BEF" w:rsidRPr="00AD2923" w:rsidRDefault="009F4BEF" w:rsidP="008C3FF8">
            <w:pPr>
              <w:spacing w:after="0"/>
              <w:rPr>
                <w:rFonts w:ascii="Times New Roman" w:hAnsi="Times New Roman"/>
                <w:strike/>
                <w:color w:val="000000"/>
                <w:lang w:val="es-CO"/>
              </w:rPr>
            </w:pPr>
          </w:p>
          <w:p w14:paraId="19B8C27F"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Propuesta</w:t>
            </w:r>
          </w:p>
          <w:p w14:paraId="600A4353" w14:textId="77777777" w:rsidR="009F4BEF" w:rsidRPr="00AD2923" w:rsidRDefault="009F4BEF" w:rsidP="008C3FF8">
            <w:pPr>
              <w:spacing w:after="0"/>
              <w:rPr>
                <w:rFonts w:ascii="Times New Roman" w:hAnsi="Times New Roman"/>
                <w:b/>
                <w:color w:val="000000"/>
                <w:lang w:val="es-CO"/>
              </w:rPr>
            </w:pPr>
          </w:p>
          <w:p w14:paraId="04C5A20B" w14:textId="77777777" w:rsidR="009F4BEF" w:rsidRPr="00AD2923" w:rsidRDefault="009F4BEF" w:rsidP="008C3FF8">
            <w:pPr>
              <w:spacing w:after="0"/>
              <w:rPr>
                <w:rFonts w:ascii="Times New Roman" w:hAnsi="Times New Roman"/>
                <w:strike/>
                <w:color w:val="000000"/>
                <w:lang w:val="es-CO"/>
              </w:rPr>
            </w:pPr>
            <w:r w:rsidRPr="00AD2923">
              <w:rPr>
                <w:rFonts w:ascii="Times New Roman" w:hAnsi="Times New Roman"/>
                <w:strike/>
                <w:color w:val="000000"/>
                <w:lang w:val="es-CO"/>
              </w:rPr>
              <w:t>El interactivo muestra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por medio</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de un ejemplo cuál es el orden que se debe seguir 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resolver operaciones combinadas.</w:t>
            </w:r>
          </w:p>
          <w:p w14:paraId="2CE64023" w14:textId="77777777" w:rsidR="009F4BEF" w:rsidRPr="00AD2923" w:rsidRDefault="009F4BEF" w:rsidP="008C3FF8">
            <w:pPr>
              <w:spacing w:after="0"/>
              <w:rPr>
                <w:rFonts w:ascii="Times New Roman" w:hAnsi="Times New Roman"/>
                <w:strike/>
                <w:color w:val="000000"/>
                <w:lang w:val="es-CO"/>
              </w:rPr>
            </w:pPr>
          </w:p>
          <w:p w14:paraId="183744C7"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color w:val="FF0000"/>
                <w:lang w:val="es-CO"/>
              </w:rPr>
              <w:t>El recurso propone el trabajo en la identificación de estructuras para garantizar la adquisición apropiada del conocimiento matemático y su afianzamiento en la memoria. Con base en esto, se recomienda mostrar a los estudiantes que en una primera etapa ellos deben concentrarse en identificar el proceso para operar polinomios (resolver los signos de agrupación en el orden adecuado y resolver las operaciones: primero multiplicaciones, luego divisiones y por último las adiciones y sustracciones) para luego sí realizar las operaciones.</w:t>
            </w:r>
          </w:p>
          <w:p w14:paraId="1B563367" w14:textId="77777777" w:rsidR="009F4BEF" w:rsidRPr="00AD2923" w:rsidRDefault="009F4BEF" w:rsidP="008C3FF8">
            <w:pPr>
              <w:spacing w:after="0"/>
              <w:rPr>
                <w:rFonts w:ascii="Times New Roman" w:hAnsi="Times New Roman"/>
                <w:color w:val="FF0000"/>
                <w:lang w:val="es-CO"/>
              </w:rPr>
            </w:pPr>
          </w:p>
          <w:p w14:paraId="54FEB73B"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color w:val="FF0000"/>
                <w:lang w:val="es-CO"/>
              </w:rPr>
              <w:t>Es importante aprovechar este momento para indicar a los estudiantes que no se deben apresurar a realizar operaciones, ya que al hacerlo la posibilidad de cometer errores aumenta. Se debe resaltar que el estudio de la jerarquía de las operaciones tiene un fundamento, que es el de garantizar la resolución apropiada y coherente de los polinomios aritméticos.</w:t>
            </w:r>
          </w:p>
          <w:p w14:paraId="4AC830D8" w14:textId="77777777" w:rsidR="009F4BEF" w:rsidRPr="00AD2923" w:rsidRDefault="009F4BEF" w:rsidP="008C3FF8">
            <w:pPr>
              <w:spacing w:after="0"/>
              <w:rPr>
                <w:rFonts w:ascii="Times New Roman" w:hAnsi="Times New Roman"/>
                <w:color w:val="000000"/>
                <w:lang w:val="es-CO"/>
              </w:rPr>
            </w:pPr>
          </w:p>
          <w:p w14:paraId="7D06A336"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Durante la presentación</w:t>
            </w:r>
          </w:p>
          <w:p w14:paraId="02B0392B" w14:textId="77777777" w:rsidR="009F4BEF" w:rsidRPr="00AD2923" w:rsidRDefault="009F4BEF" w:rsidP="008C3FF8">
            <w:pPr>
              <w:spacing w:after="0"/>
              <w:rPr>
                <w:rFonts w:ascii="Times New Roman" w:hAnsi="Times New Roman"/>
                <w:b/>
                <w:color w:val="000000"/>
                <w:lang w:val="es-CO"/>
              </w:rPr>
            </w:pPr>
          </w:p>
          <w:p w14:paraId="3D8DE57D"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Cambiar todo el contenido que aparece en este aparte, en el recurso, por lo que aparece a continuación.</w:t>
            </w:r>
          </w:p>
          <w:p w14:paraId="07A9AF1A" w14:textId="77777777" w:rsidR="009F4BEF" w:rsidRPr="00AD2923" w:rsidRDefault="009F4BEF" w:rsidP="008C3FF8">
            <w:pPr>
              <w:spacing w:after="0"/>
              <w:rPr>
                <w:rFonts w:ascii="Times New Roman" w:hAnsi="Times New Roman"/>
                <w:color w:val="FF0000"/>
                <w:lang w:val="es-CO"/>
              </w:rPr>
            </w:pPr>
          </w:p>
          <w:p w14:paraId="13AF35E4" w14:textId="77777777" w:rsidR="009F4BEF" w:rsidRPr="00AD2923" w:rsidRDefault="009F4BEF" w:rsidP="008C3FF8">
            <w:pPr>
              <w:spacing w:after="0"/>
              <w:rPr>
                <w:rFonts w:ascii="Times New Roman" w:hAnsi="Times New Roman"/>
                <w:color w:val="FF0000"/>
                <w:lang w:val="es-CO"/>
              </w:rPr>
            </w:pPr>
            <w:r w:rsidRPr="00AD2923">
              <w:rPr>
                <w:rFonts w:ascii="Times New Roman" w:hAnsi="Times New Roman"/>
                <w:color w:val="FF0000"/>
                <w:lang w:val="es-CO"/>
              </w:rPr>
              <w:t>Se debe leer y explicar el ejemplo paso a paso, asegurándose de que los alumnos</w:t>
            </w:r>
            <w:r w:rsidRPr="00010B64">
              <w:rPr>
                <w:rFonts w:ascii="Times New Roman" w:hAnsi="Times New Roman"/>
                <w:color w:val="FF0000"/>
                <w:lang w:val="es-CO"/>
              </w:rPr>
              <w:t xml:space="preserve"> </w:t>
            </w:r>
            <w:r w:rsidRPr="00AD2923">
              <w:rPr>
                <w:rFonts w:ascii="Times New Roman" w:hAnsi="Times New Roman"/>
                <w:color w:val="FF0000"/>
                <w:lang w:val="es-CO"/>
              </w:rPr>
              <w:t>entiendan cuál es</w:t>
            </w:r>
            <w:r w:rsidRPr="00010B64">
              <w:rPr>
                <w:rFonts w:ascii="Times New Roman" w:hAnsi="Times New Roman"/>
                <w:color w:val="FF0000"/>
                <w:lang w:val="es-CO"/>
              </w:rPr>
              <w:t xml:space="preserve"> </w:t>
            </w:r>
            <w:r w:rsidRPr="00AD2923">
              <w:rPr>
                <w:rFonts w:ascii="Times New Roman" w:hAnsi="Times New Roman"/>
                <w:color w:val="FF0000"/>
                <w:lang w:val="es-CO"/>
              </w:rPr>
              <w:t>el orden que se debe seguir y la importancia de no pasar por alto los pasos expuestos al resolver el polinomio. Se puede aprovechar este momento para mostrar los errores que se cometen cuando se realizan las operaciones sin tener en cuenta su jerarquía ni los signos de agrupación; con esto, el estudiante reconocerá aún más la importancia de los procesos expuestos.</w:t>
            </w:r>
          </w:p>
          <w:p w14:paraId="43B31D35" w14:textId="77777777" w:rsidR="009F4BEF" w:rsidRPr="00AD2923" w:rsidRDefault="009F4BEF" w:rsidP="008C3FF8">
            <w:pPr>
              <w:spacing w:after="0"/>
              <w:rPr>
                <w:rFonts w:ascii="Times New Roman" w:hAnsi="Times New Roman"/>
                <w:color w:val="000000"/>
                <w:lang w:val="es-CO"/>
              </w:rPr>
            </w:pPr>
          </w:p>
          <w:p w14:paraId="497448A1"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Después de la presentación</w:t>
            </w:r>
          </w:p>
          <w:p w14:paraId="0D13222E" w14:textId="77777777" w:rsidR="009F4BEF" w:rsidRPr="00AD2923" w:rsidRDefault="009F4BEF" w:rsidP="008C3FF8">
            <w:pPr>
              <w:spacing w:after="0"/>
              <w:rPr>
                <w:rFonts w:ascii="Times New Roman" w:hAnsi="Times New Roman"/>
                <w:b/>
                <w:color w:val="000000"/>
                <w:lang w:val="es-CO"/>
              </w:rPr>
            </w:pPr>
          </w:p>
          <w:p w14:paraId="32130273" w14:textId="77777777" w:rsidR="009F4BEF" w:rsidRPr="00AD2923" w:rsidRDefault="009F4BEF" w:rsidP="008C3FF8">
            <w:pPr>
              <w:spacing w:after="0"/>
              <w:rPr>
                <w:rFonts w:ascii="Times New Roman" w:hAnsi="Times New Roman"/>
                <w:strike/>
                <w:color w:val="000000"/>
                <w:lang w:val="es-CO"/>
              </w:rPr>
            </w:pPr>
            <w:r w:rsidRPr="00AD2923">
              <w:rPr>
                <w:rFonts w:ascii="Times New Roman" w:hAnsi="Times New Roman"/>
                <w:strike/>
                <w:color w:val="000000"/>
                <w:lang w:val="es-CO"/>
              </w:rPr>
              <w:t>Es importante que el alumno</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conozca el orden de la resolución de las operaciones combinadas.</w:t>
            </w:r>
          </w:p>
          <w:p w14:paraId="1E51B10C" w14:textId="77777777" w:rsidR="009F4BEF" w:rsidRPr="00AD2923" w:rsidRDefault="009F4BEF" w:rsidP="008C3FF8">
            <w:pPr>
              <w:spacing w:after="0"/>
              <w:rPr>
                <w:rFonts w:ascii="Times New Roman" w:hAnsi="Times New Roman"/>
                <w:strike/>
                <w:color w:val="000000"/>
                <w:lang w:val="es-CO"/>
              </w:rPr>
            </w:pPr>
            <w:r w:rsidRPr="00AD2923">
              <w:rPr>
                <w:rFonts w:ascii="Times New Roman" w:hAnsi="Times New Roman"/>
                <w:color w:val="000000"/>
                <w:lang w:val="es-CO"/>
              </w:rPr>
              <w:t xml:space="preserve">Para </w:t>
            </w:r>
            <w:r w:rsidRPr="00AD2923">
              <w:rPr>
                <w:rFonts w:ascii="Times New Roman" w:hAnsi="Times New Roman"/>
                <w:strike/>
                <w:color w:val="000000"/>
                <w:lang w:val="es-CO"/>
              </w:rPr>
              <w:t>continuar</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afianzar el proceso de resolución de polinomios aritméticos </w:t>
            </w:r>
            <w:r w:rsidRPr="00AD2923">
              <w:rPr>
                <w:rFonts w:ascii="Times New Roman" w:hAnsi="Times New Roman"/>
                <w:strike/>
                <w:color w:val="000000"/>
                <w:lang w:val="es-CO"/>
              </w:rPr>
              <w:t>la explicación</w:t>
            </w:r>
            <w:r w:rsidRPr="00AD2923">
              <w:rPr>
                <w:rFonts w:ascii="Times New Roman" w:hAnsi="Times New Roman"/>
                <w:color w:val="000000"/>
                <w:lang w:val="es-CO"/>
              </w:rPr>
              <w:t xml:space="preserve">, </w:t>
            </w:r>
            <w:r w:rsidRPr="00AD2923">
              <w:rPr>
                <w:rFonts w:ascii="Times New Roman" w:hAnsi="Times New Roman"/>
                <w:strike/>
                <w:color w:val="000000"/>
                <w:lang w:val="es-CO"/>
              </w:rPr>
              <w:t>se</w:t>
            </w:r>
            <w:r w:rsidRPr="00AD2923">
              <w:rPr>
                <w:rFonts w:ascii="Times New Roman" w:hAnsi="Times New Roman"/>
                <w:color w:val="000000"/>
                <w:lang w:val="es-CO"/>
              </w:rPr>
              <w:t xml:space="preserve"> </w:t>
            </w:r>
            <w:r w:rsidRPr="00AD2923">
              <w:rPr>
                <w:rFonts w:ascii="Times New Roman" w:hAnsi="Times New Roman"/>
                <w:strike/>
                <w:color w:val="000000"/>
                <w:lang w:val="es-CO"/>
              </w:rPr>
              <w:t>pueden modificar algunos datos del problema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proponga ejercicios similares al </w:t>
            </w:r>
            <w:r w:rsidRPr="00AD2923">
              <w:rPr>
                <w:rFonts w:ascii="Times New Roman" w:hAnsi="Times New Roman"/>
                <w:strike/>
                <w:color w:val="000000"/>
                <w:lang w:val="es-CO"/>
              </w:rPr>
              <w:t>propuesto</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presentado en el recurso y solicite </w:t>
            </w:r>
            <w:r w:rsidRPr="00AD2923">
              <w:rPr>
                <w:rFonts w:ascii="Times New Roman" w:hAnsi="Times New Roman"/>
                <w:strike/>
                <w:color w:val="000000"/>
                <w:lang w:val="es-CO"/>
              </w:rPr>
              <w:t>pedir</w:t>
            </w:r>
            <w:r w:rsidRPr="00AD2923">
              <w:rPr>
                <w:rFonts w:ascii="Times New Roman" w:hAnsi="Times New Roman"/>
                <w:color w:val="000000"/>
                <w:lang w:val="es-CO"/>
              </w:rPr>
              <w:t xml:space="preserve"> a los alumnos que lo</w:t>
            </w:r>
            <w:r w:rsidRPr="00AD2923">
              <w:rPr>
                <w:rFonts w:ascii="Times New Roman" w:hAnsi="Times New Roman"/>
                <w:color w:val="FF0000"/>
                <w:lang w:val="es-CO"/>
              </w:rPr>
              <w:t>s</w:t>
            </w:r>
            <w:r w:rsidRPr="00AD2923">
              <w:rPr>
                <w:rFonts w:ascii="Times New Roman" w:hAnsi="Times New Roman"/>
                <w:color w:val="000000"/>
                <w:lang w:val="es-CO"/>
              </w:rPr>
              <w:t xml:space="preserve"> resuelvan </w:t>
            </w:r>
            <w:r w:rsidRPr="00AD2923">
              <w:rPr>
                <w:rFonts w:ascii="Times New Roman" w:hAnsi="Times New Roman"/>
                <w:color w:val="FF0000"/>
                <w:lang w:val="es-CO"/>
              </w:rPr>
              <w:t>en el tablero o en el cuaderno, describiendo paso por paso el proceso realizado</w:t>
            </w:r>
            <w:r w:rsidRPr="00AD2923">
              <w:rPr>
                <w:rFonts w:ascii="Times New Roman" w:hAnsi="Times New Roman"/>
                <w:color w:val="000000"/>
                <w:lang w:val="es-CO"/>
              </w:rPr>
              <w:t xml:space="preserve">. </w:t>
            </w:r>
            <w:r w:rsidRPr="00AD2923">
              <w:rPr>
                <w:rFonts w:ascii="Times New Roman" w:hAnsi="Times New Roman"/>
                <w:color w:val="FF0000"/>
                <w:lang w:val="es-CO"/>
              </w:rPr>
              <w:t>Si deja que el trabajo se haga de forma individual,</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pida a algunos alumnos que expongan ante el grupo el proceso que realizaron, esto con el fin de presentar las diferentes formas de resolución que cada estudiante elabora cuando se apropia del conocimiento. </w:t>
            </w:r>
            <w:r w:rsidRPr="00AD2923">
              <w:rPr>
                <w:rFonts w:ascii="Times New Roman" w:hAnsi="Times New Roman"/>
                <w:strike/>
                <w:color w:val="000000"/>
                <w:lang w:val="es-CO"/>
              </w:rPr>
              <w:t>Después</w:t>
            </w:r>
            <w:r w:rsidRPr="00AD2923">
              <w:rPr>
                <w:rFonts w:ascii="Times New Roman" w:hAnsi="Times New Roman"/>
                <w:color w:val="000000"/>
                <w:lang w:val="es-CO"/>
              </w:rPr>
              <w:t xml:space="preserve">, </w:t>
            </w:r>
            <w:r w:rsidRPr="00AD2923">
              <w:rPr>
                <w:rFonts w:ascii="Times New Roman" w:hAnsi="Times New Roman"/>
                <w:strike/>
                <w:color w:val="000000"/>
                <w:lang w:val="es-CO"/>
              </w:rPr>
              <w:t>habrá que</w:t>
            </w:r>
            <w:r w:rsidRPr="00AD2923">
              <w:rPr>
                <w:rFonts w:ascii="Times New Roman" w:hAnsi="Times New Roman"/>
                <w:color w:val="000000"/>
                <w:lang w:val="es-CO"/>
              </w:rPr>
              <w:t xml:space="preserve"> </w:t>
            </w:r>
            <w:r w:rsidRPr="00AD2923">
              <w:rPr>
                <w:rFonts w:ascii="Times New Roman" w:hAnsi="Times New Roman"/>
                <w:strike/>
                <w:color w:val="000000"/>
                <w:lang w:val="es-CO"/>
              </w:rPr>
              <w:t>ver sus</w:t>
            </w:r>
            <w:r w:rsidRPr="00AD2923">
              <w:rPr>
                <w:rFonts w:ascii="Times New Roman" w:hAnsi="Times New Roman"/>
                <w:color w:val="000000"/>
                <w:lang w:val="es-CO"/>
              </w:rPr>
              <w:t xml:space="preserve"> </w:t>
            </w:r>
            <w:r w:rsidRPr="00AD2923">
              <w:rPr>
                <w:rFonts w:ascii="Times New Roman" w:hAnsi="Times New Roman"/>
                <w:strike/>
                <w:color w:val="000000"/>
                <w:lang w:val="es-CO"/>
              </w:rPr>
              <w:t>ejercicios</w:t>
            </w:r>
            <w:r w:rsidRPr="00AD2923">
              <w:rPr>
                <w:rFonts w:ascii="Times New Roman" w:hAnsi="Times New Roman"/>
                <w:color w:val="000000"/>
                <w:lang w:val="es-CO"/>
              </w:rPr>
              <w:t xml:space="preserve"> </w:t>
            </w:r>
            <w:r w:rsidRPr="00AD2923">
              <w:rPr>
                <w:rFonts w:ascii="Times New Roman" w:hAnsi="Times New Roman"/>
                <w:strike/>
                <w:color w:val="000000"/>
                <w:lang w:val="es-CO"/>
              </w:rPr>
              <w:t>para comprobar que han seguido los pasos indicados de manera correcta.</w:t>
            </w:r>
            <w:r w:rsidRPr="00AD2923">
              <w:rPr>
                <w:rFonts w:ascii="Times New Roman" w:hAnsi="Times New Roman"/>
                <w:color w:val="000000"/>
                <w:lang w:val="es-CO"/>
              </w:rPr>
              <w:t xml:space="preserve"> </w:t>
            </w:r>
            <w:r w:rsidRPr="00AD2923">
              <w:rPr>
                <w:rFonts w:ascii="Times New Roman" w:hAnsi="Times New Roman"/>
                <w:strike/>
                <w:color w:val="000000"/>
                <w:lang w:val="es-CO"/>
              </w:rPr>
              <w:t>Cuando</w:t>
            </w:r>
            <w:r w:rsidRPr="00AD2923">
              <w:rPr>
                <w:rFonts w:ascii="Times New Roman" w:hAnsi="Times New Roman"/>
                <w:color w:val="000000"/>
                <w:lang w:val="es-CO"/>
              </w:rPr>
              <w:t xml:space="preserve"> </w:t>
            </w:r>
            <w:r w:rsidRPr="00AD2923">
              <w:rPr>
                <w:rFonts w:ascii="Times New Roman" w:hAnsi="Times New Roman"/>
                <w:strike/>
                <w:color w:val="000000"/>
                <w:lang w:val="es-CO"/>
              </w:rPr>
              <w:t>se presenten dos</w:t>
            </w:r>
            <w:r w:rsidRPr="00AD2923">
              <w:rPr>
                <w:rFonts w:ascii="Times New Roman" w:hAnsi="Times New Roman"/>
                <w:color w:val="000000"/>
                <w:lang w:val="es-CO"/>
              </w:rPr>
              <w:t xml:space="preserve"> </w:t>
            </w:r>
            <w:r w:rsidRPr="00AD2923">
              <w:rPr>
                <w:rFonts w:ascii="Times New Roman" w:hAnsi="Times New Roman"/>
                <w:strike/>
                <w:color w:val="000000"/>
                <w:lang w:val="es-CO"/>
              </w:rPr>
              <w:t>posibles maneras de resolver el</w:t>
            </w:r>
            <w:r w:rsidRPr="00AD2923">
              <w:rPr>
                <w:rFonts w:ascii="Times New Roman" w:hAnsi="Times New Roman"/>
                <w:color w:val="000000"/>
                <w:lang w:val="es-CO"/>
              </w:rPr>
              <w:t xml:space="preserve"> </w:t>
            </w:r>
            <w:r w:rsidRPr="00AD2923">
              <w:rPr>
                <w:rFonts w:ascii="Times New Roman" w:hAnsi="Times New Roman"/>
                <w:strike/>
                <w:color w:val="000000"/>
                <w:lang w:val="es-CO"/>
              </w:rPr>
              <w:t>problema</w:t>
            </w:r>
            <w:r w:rsidRPr="00AD2923">
              <w:rPr>
                <w:rFonts w:ascii="Times New Roman" w:hAnsi="Times New Roman"/>
                <w:color w:val="000000"/>
                <w:lang w:val="es-CO"/>
              </w:rPr>
              <w:t xml:space="preserve">, </w:t>
            </w:r>
            <w:r w:rsidRPr="00AD2923">
              <w:rPr>
                <w:rFonts w:ascii="Times New Roman" w:hAnsi="Times New Roman"/>
                <w:strike/>
                <w:color w:val="000000"/>
                <w:lang w:val="es-CO"/>
              </w:rPr>
              <w:t>pregunta a los alumnos cuál es la forma correcta para hallar la solución</w:t>
            </w:r>
            <w:r w:rsidRPr="00AD2923">
              <w:rPr>
                <w:rFonts w:ascii="Times New Roman" w:hAnsi="Times New Roman"/>
                <w:strike/>
                <w:color w:val="FF0000"/>
                <w:lang w:val="es-CO"/>
              </w:rPr>
              <w:t xml:space="preserve"> </w:t>
            </w:r>
            <w:r w:rsidRPr="00AD2923">
              <w:rPr>
                <w:rFonts w:ascii="Times New Roman" w:hAnsi="Times New Roman"/>
                <w:strike/>
                <w:color w:val="000000"/>
                <w:lang w:val="es-CO"/>
              </w:rPr>
              <w:t>La idea es incentivar el debate y motivar a los estudiantes</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para</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que defiendan sus posturas con argumentos matemáticos válidos.</w:t>
            </w:r>
          </w:p>
          <w:p w14:paraId="3F01E6D6" w14:textId="77777777" w:rsidR="009F4BEF" w:rsidRPr="00AD2923" w:rsidRDefault="009F4BEF" w:rsidP="008C3FF8">
            <w:pPr>
              <w:spacing w:after="0"/>
              <w:rPr>
                <w:rFonts w:ascii="Times New Roman" w:hAnsi="Times New Roman"/>
                <w:color w:val="FF0000"/>
                <w:lang w:val="es-CO"/>
              </w:rPr>
            </w:pPr>
          </w:p>
          <w:p w14:paraId="4701728A"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strike/>
                <w:color w:val="000000"/>
                <w:lang w:val="es-CO"/>
              </w:rPr>
              <w:t>A modo de repaso, sugiere</w:t>
            </w:r>
            <w:r w:rsidRPr="00AD2923">
              <w:rPr>
                <w:rFonts w:ascii="Times New Roman" w:hAnsi="Times New Roman"/>
                <w:color w:val="000000"/>
                <w:lang w:val="es-CO"/>
              </w:rPr>
              <w:t xml:space="preserve"> </w:t>
            </w:r>
            <w:r w:rsidRPr="00AD2923">
              <w:rPr>
                <w:rFonts w:ascii="Times New Roman" w:hAnsi="Times New Roman"/>
                <w:color w:val="FF0000"/>
                <w:lang w:val="es-CO"/>
              </w:rPr>
              <w:t>Promueva</w:t>
            </w:r>
            <w:r w:rsidRPr="00AD2923">
              <w:rPr>
                <w:rFonts w:ascii="Times New Roman" w:hAnsi="Times New Roman"/>
                <w:color w:val="000000"/>
                <w:lang w:val="es-CO"/>
              </w:rPr>
              <w:t xml:space="preserve"> que </w:t>
            </w:r>
            <w:r w:rsidRPr="00AD2923">
              <w:rPr>
                <w:rFonts w:ascii="Times New Roman" w:hAnsi="Times New Roman"/>
                <w:color w:val="FF0000"/>
                <w:lang w:val="es-CO"/>
              </w:rPr>
              <w:t xml:space="preserve">los estudiantes consulten el siguiente enlace </w:t>
            </w:r>
            <w:r w:rsidRPr="00AD2923">
              <w:rPr>
                <w:rFonts w:ascii="Times New Roman" w:hAnsi="Times New Roman"/>
                <w:strike/>
                <w:color w:val="000000"/>
                <w:lang w:val="es-CO"/>
              </w:rPr>
              <w:t>visiten la</w:t>
            </w:r>
            <w:r w:rsidRPr="00AD2923">
              <w:rPr>
                <w:rFonts w:ascii="Times New Roman" w:hAnsi="Times New Roman"/>
                <w:color w:val="000000"/>
                <w:lang w:val="es-CO"/>
              </w:rPr>
              <w:t xml:space="preserve"> </w:t>
            </w:r>
            <w:r w:rsidRPr="00AD2923">
              <w:rPr>
                <w:rFonts w:ascii="Times New Roman" w:hAnsi="Times New Roman"/>
                <w:strike/>
                <w:color w:val="000000"/>
                <w:lang w:val="es-CO"/>
              </w:rPr>
              <w:t>siguiente</w:t>
            </w:r>
            <w:r w:rsidRPr="00AD2923">
              <w:rPr>
                <w:rFonts w:ascii="Times New Roman" w:hAnsi="Times New Roman"/>
                <w:color w:val="000000"/>
                <w:lang w:val="es-CO"/>
              </w:rPr>
              <w:t xml:space="preserve"> </w:t>
            </w:r>
            <w:r w:rsidRPr="00AD2923">
              <w:rPr>
                <w:rFonts w:ascii="Times New Roman" w:hAnsi="Times New Roman"/>
                <w:strike/>
                <w:color w:val="000000"/>
                <w:lang w:val="es-CO"/>
              </w:rPr>
              <w:t>página</w:t>
            </w:r>
            <w:r w:rsidRPr="00AD2923">
              <w:rPr>
                <w:rFonts w:ascii="Times New Roman" w:hAnsi="Times New Roman"/>
                <w:color w:val="000000"/>
                <w:lang w:val="es-CO"/>
              </w:rPr>
              <w:t xml:space="preserve"> [</w:t>
            </w:r>
            <w:hyperlink r:id="rId60" w:tgtFrame="_blank" w:history="1">
              <w:r w:rsidRPr="00AD2923">
                <w:rPr>
                  <w:rStyle w:val="Hipervnculo"/>
                  <w:rFonts w:ascii="Times New Roman" w:hAnsi="Times New Roman"/>
                  <w:lang w:val="es-CO"/>
                </w:rPr>
                <w:t>VER</w:t>
              </w:r>
            </w:hyperlink>
            <w:r w:rsidRPr="00AD2923">
              <w:rPr>
                <w:rFonts w:ascii="Times New Roman" w:hAnsi="Times New Roman"/>
                <w:color w:val="000000"/>
                <w:lang w:val="es-CO"/>
              </w:rPr>
              <w:t xml:space="preserve">] para </w:t>
            </w:r>
            <w:r w:rsidRPr="00AD2923">
              <w:rPr>
                <w:rFonts w:ascii="Times New Roman" w:hAnsi="Times New Roman"/>
                <w:strike/>
                <w:color w:val="000000"/>
                <w:lang w:val="es-CO"/>
              </w:rPr>
              <w:t>conocer</w:t>
            </w:r>
            <w:r w:rsidRPr="00AD2923">
              <w:rPr>
                <w:rFonts w:ascii="Times New Roman" w:hAnsi="Times New Roman"/>
                <w:color w:val="000000"/>
                <w:lang w:val="es-CO"/>
              </w:rPr>
              <w:t xml:space="preserve"> </w:t>
            </w:r>
            <w:r w:rsidRPr="00AD2923">
              <w:rPr>
                <w:rFonts w:ascii="Times New Roman" w:hAnsi="Times New Roman"/>
                <w:color w:val="FF0000"/>
                <w:lang w:val="es-CO"/>
              </w:rPr>
              <w:t>que tengan presente</w:t>
            </w:r>
            <w:r w:rsidRPr="00AD2923">
              <w:rPr>
                <w:rFonts w:ascii="Times New Roman" w:hAnsi="Times New Roman"/>
                <w:color w:val="000000"/>
                <w:lang w:val="es-CO"/>
              </w:rPr>
              <w:t xml:space="preserve"> </w:t>
            </w:r>
            <w:r w:rsidRPr="00AD2923">
              <w:rPr>
                <w:rFonts w:ascii="Times New Roman" w:hAnsi="Times New Roman"/>
                <w:strike/>
                <w:color w:val="000000"/>
                <w:lang w:val="es-CO"/>
              </w:rPr>
              <w:t xml:space="preserve">desde </w:t>
            </w:r>
            <w:r w:rsidRPr="00AD2923">
              <w:rPr>
                <w:rFonts w:ascii="Times New Roman" w:hAnsi="Times New Roman"/>
                <w:color w:val="FF0000"/>
                <w:lang w:val="es-CO"/>
              </w:rPr>
              <w:t>que existen diversas formas de resolución de polinomios aritméticos.</w:t>
            </w:r>
            <w:r w:rsidRPr="00AD2923">
              <w:rPr>
                <w:rFonts w:ascii="Times New Roman" w:hAnsi="Times New Roman"/>
                <w:color w:val="000000"/>
                <w:lang w:val="es-CO"/>
              </w:rPr>
              <w:t xml:space="preserve"> </w:t>
            </w:r>
            <w:r w:rsidRPr="00AD2923">
              <w:rPr>
                <w:rFonts w:ascii="Times New Roman" w:hAnsi="Times New Roman"/>
                <w:strike/>
                <w:color w:val="000000"/>
                <w:lang w:val="es-CO"/>
              </w:rPr>
              <w:t>otro punto de vista el tema de operaciones combinadas</w:t>
            </w:r>
            <w:r w:rsidRPr="00AD2923">
              <w:rPr>
                <w:rFonts w:ascii="Times New Roman" w:hAnsi="Times New Roman"/>
                <w:color w:val="000000"/>
                <w:lang w:val="es-CO"/>
              </w:rPr>
              <w:t>.</w:t>
            </w:r>
          </w:p>
          <w:p w14:paraId="1D93E6F6" w14:textId="77777777" w:rsidR="009F4BEF" w:rsidRPr="008C3FF8" w:rsidRDefault="009F4BEF" w:rsidP="008C3FF8">
            <w:pPr>
              <w:spacing w:after="0"/>
              <w:rPr>
                <w:rFonts w:ascii="Times New Roman" w:hAnsi="Times New Roman"/>
                <w:color w:val="000000"/>
                <w:lang w:val="es-MX"/>
              </w:rPr>
            </w:pPr>
          </w:p>
          <w:p w14:paraId="4E10222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color w:val="000000"/>
                <w:lang w:val="es-MX"/>
              </w:rPr>
              <w:t xml:space="preserve">4. </w:t>
            </w:r>
            <w:r w:rsidRPr="008C3FF8">
              <w:rPr>
                <w:rFonts w:ascii="Times New Roman" w:hAnsi="Times New Roman"/>
                <w:b/>
                <w:color w:val="000000"/>
                <w:lang w:val="es-MX"/>
              </w:rPr>
              <w:t>FICHA DEL ESTUDIANTE</w:t>
            </w:r>
          </w:p>
          <w:p w14:paraId="5BFA9073" w14:textId="77777777" w:rsidR="009F4BEF" w:rsidRPr="008C3FF8" w:rsidRDefault="009F4BEF" w:rsidP="008C3FF8">
            <w:pPr>
              <w:spacing w:after="0"/>
              <w:rPr>
                <w:rFonts w:ascii="Times New Roman" w:hAnsi="Times New Roman"/>
                <w:color w:val="000000"/>
                <w:lang w:val="es-MX"/>
              </w:rPr>
            </w:pPr>
          </w:p>
          <w:p w14:paraId="36846FA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Se deben hacer los siguientes cambios. Eliminar el texto que se tacha y agregar el texto que aparece en rojo a continuación:</w:t>
            </w:r>
          </w:p>
          <w:p w14:paraId="11BC5EBE" w14:textId="77777777" w:rsidR="009F4BEF" w:rsidRPr="008C3FF8" w:rsidRDefault="009F4BEF" w:rsidP="008C3FF8">
            <w:pPr>
              <w:spacing w:after="0"/>
              <w:rPr>
                <w:rFonts w:ascii="Times New Roman" w:hAnsi="Times New Roman"/>
                <w:color w:val="000000"/>
                <w:lang w:val="es-MX"/>
              </w:rPr>
            </w:pPr>
          </w:p>
          <w:p w14:paraId="028B6948" w14:textId="77777777" w:rsidR="009F4BEF" w:rsidRPr="008C3FF8" w:rsidRDefault="009F4BEF" w:rsidP="008C3FF8">
            <w:pPr>
              <w:spacing w:after="0"/>
              <w:rPr>
                <w:rFonts w:ascii="Times New Roman" w:hAnsi="Times New Roman"/>
                <w:b/>
                <w:strike/>
                <w:color w:val="000000"/>
                <w:lang w:val="es-MX"/>
              </w:rPr>
            </w:pPr>
            <w:r w:rsidRPr="008C3FF8">
              <w:rPr>
                <w:rFonts w:ascii="Times New Roman" w:hAnsi="Times New Roman"/>
                <w:b/>
                <w:strike/>
                <w:color w:val="000000"/>
                <w:lang w:val="es-MX"/>
              </w:rPr>
              <w:lastRenderedPageBreak/>
              <w:t>Las operaciones combinadas con números enteros</w:t>
            </w:r>
          </w:p>
          <w:p w14:paraId="3952A2DC" w14:textId="77777777" w:rsidR="009F4BEF" w:rsidRPr="008C3FF8" w:rsidRDefault="009F4BEF" w:rsidP="008C3FF8">
            <w:pPr>
              <w:spacing w:after="0"/>
              <w:rPr>
                <w:rFonts w:ascii="Times New Roman" w:hAnsi="Times New Roman"/>
                <w:b/>
                <w:color w:val="FF0000"/>
                <w:lang w:val="es-MX"/>
              </w:rPr>
            </w:pPr>
            <w:r w:rsidRPr="008C3FF8">
              <w:rPr>
                <w:rFonts w:ascii="Times New Roman" w:hAnsi="Times New Roman"/>
                <w:b/>
                <w:color w:val="FF0000"/>
                <w:lang w:val="es-MX"/>
              </w:rPr>
              <w:t>Los polinomios aritméticos con números enteros</w:t>
            </w:r>
          </w:p>
          <w:p w14:paraId="323E9224" w14:textId="77777777" w:rsidR="009F4BEF" w:rsidRPr="008C3FF8" w:rsidRDefault="009F4BEF" w:rsidP="008C3FF8">
            <w:pPr>
              <w:spacing w:after="0"/>
              <w:rPr>
                <w:rFonts w:ascii="Times New Roman" w:hAnsi="Times New Roman"/>
                <w:color w:val="000000"/>
                <w:lang w:val="es-MX"/>
              </w:rPr>
            </w:pPr>
          </w:p>
          <w:p w14:paraId="25792CB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strike/>
                <w:color w:val="000000"/>
                <w:lang w:val="es-CO"/>
              </w:rPr>
              <w:t>Los</w:t>
            </w:r>
            <w:r w:rsidRPr="00010B64">
              <w:rPr>
                <w:rFonts w:ascii="Times New Roman" w:hAnsi="Times New Roman"/>
                <w:strike/>
                <w:color w:val="000000"/>
                <w:lang w:val="es-CO"/>
              </w:rPr>
              <w:t xml:space="preserve"> </w:t>
            </w:r>
            <w:r w:rsidRPr="00AD2923">
              <w:rPr>
                <w:rFonts w:ascii="Times New Roman" w:hAnsi="Times New Roman"/>
                <w:b/>
                <w:strike/>
                <w:color w:val="000000"/>
                <w:lang w:val="es-CO"/>
              </w:rPr>
              <w:t>números enteros</w:t>
            </w:r>
            <w:r w:rsidRPr="00010B64">
              <w:rPr>
                <w:rFonts w:ascii="Times New Roman" w:hAnsi="Times New Roman"/>
                <w:strike/>
                <w:color w:val="000000"/>
                <w:lang w:val="es-CO"/>
              </w:rPr>
              <w:t xml:space="preserve"> </w:t>
            </w:r>
            <w:r w:rsidRPr="00AD2923">
              <w:rPr>
                <w:rFonts w:ascii="Times New Roman" w:hAnsi="Times New Roman"/>
                <w:strike/>
                <w:color w:val="000000"/>
                <w:lang w:val="es-CO"/>
              </w:rPr>
              <w:t>siguen las mismas reglas de resolución de operaciones combinadas que los números naturales. Para poder resolver correctamente un ejercicio con diferentes operaciones debemos</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Para resolver polinomios aritméticos con números enteros se deben </w:t>
            </w:r>
            <w:r w:rsidRPr="00AD2923">
              <w:rPr>
                <w:rFonts w:ascii="Times New Roman" w:hAnsi="Times New Roman"/>
                <w:color w:val="000000"/>
                <w:lang w:val="es-CO"/>
              </w:rPr>
              <w:t xml:space="preserve">tener en cuenta </w:t>
            </w:r>
            <w:r w:rsidRPr="00AD2923">
              <w:rPr>
                <w:rFonts w:ascii="Times New Roman" w:hAnsi="Times New Roman"/>
                <w:color w:val="FF0000"/>
                <w:lang w:val="es-CO"/>
              </w:rPr>
              <w:t>las siguientes</w:t>
            </w:r>
            <w:r w:rsidRPr="00AD2923">
              <w:rPr>
                <w:rFonts w:ascii="Times New Roman" w:hAnsi="Times New Roman"/>
                <w:color w:val="000000"/>
                <w:lang w:val="es-CO"/>
              </w:rPr>
              <w:t xml:space="preserve"> </w:t>
            </w:r>
            <w:r w:rsidRPr="00AD2923">
              <w:rPr>
                <w:rFonts w:ascii="Times New Roman" w:hAnsi="Times New Roman"/>
                <w:strike/>
                <w:color w:val="000000"/>
                <w:lang w:val="es-CO"/>
              </w:rPr>
              <w:t>estas tres</w:t>
            </w:r>
            <w:r w:rsidRPr="00AD2923">
              <w:rPr>
                <w:rFonts w:ascii="Times New Roman" w:hAnsi="Times New Roman"/>
                <w:color w:val="000000"/>
                <w:lang w:val="es-CO"/>
              </w:rPr>
              <w:t xml:space="preserve"> reglas:</w:t>
            </w:r>
          </w:p>
          <w:p w14:paraId="34B661AC" w14:textId="77777777" w:rsidR="009F4BEF" w:rsidRPr="00AD2923" w:rsidRDefault="009F4BEF" w:rsidP="008C3FF8">
            <w:pPr>
              <w:spacing w:after="0"/>
              <w:rPr>
                <w:rFonts w:ascii="Times New Roman" w:hAnsi="Times New Roman"/>
                <w:color w:val="000000"/>
                <w:lang w:val="es-CO"/>
              </w:rPr>
            </w:pPr>
          </w:p>
          <w:p w14:paraId="53CDC57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1.</w:t>
            </w:r>
            <w:r w:rsidRPr="00010B64">
              <w:rPr>
                <w:rFonts w:ascii="Times New Roman" w:hAnsi="Times New Roman"/>
                <w:color w:val="000000"/>
                <w:lang w:val="es-CO"/>
              </w:rPr>
              <w:t xml:space="preserve"> </w:t>
            </w:r>
            <w:r w:rsidRPr="00AD2923">
              <w:rPr>
                <w:rFonts w:ascii="Times New Roman" w:hAnsi="Times New Roman"/>
                <w:strike/>
                <w:color w:val="000000"/>
                <w:lang w:val="es-CO"/>
              </w:rPr>
              <w:t>Primero, hay que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deben </w:t>
            </w:r>
            <w:r w:rsidRPr="00AD2923">
              <w:rPr>
                <w:rFonts w:ascii="Times New Roman" w:hAnsi="Times New Roman"/>
                <w:color w:val="000000"/>
                <w:lang w:val="es-CO"/>
              </w:rPr>
              <w:t xml:space="preserve">realizar las operaciones que están entre paréntesis, corchetes y llaves </w:t>
            </w:r>
            <w:r w:rsidRPr="00AD2923">
              <w:rPr>
                <w:rFonts w:ascii="Times New Roman" w:hAnsi="Times New Roman"/>
                <w:color w:val="FF0000"/>
                <w:lang w:val="es-CO"/>
              </w:rPr>
              <w:t>en este orden de prioridad</w:t>
            </w:r>
            <w:r w:rsidRPr="00AD2923">
              <w:rPr>
                <w:rFonts w:ascii="Times New Roman" w:hAnsi="Times New Roman"/>
                <w:color w:val="000000"/>
                <w:lang w:val="es-CO"/>
              </w:rPr>
              <w:t>.</w:t>
            </w:r>
          </w:p>
          <w:p w14:paraId="181E73F4"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2. </w:t>
            </w:r>
            <w:r w:rsidRPr="00AD2923">
              <w:rPr>
                <w:rFonts w:ascii="Times New Roman" w:hAnsi="Times New Roman"/>
                <w:strike/>
                <w:color w:val="000000"/>
                <w:lang w:val="es-CO"/>
              </w:rPr>
              <w:t>Después,</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w:t>
            </w:r>
            <w:r w:rsidRPr="00AD2923">
              <w:rPr>
                <w:rFonts w:ascii="Times New Roman" w:hAnsi="Times New Roman"/>
                <w:color w:val="000000"/>
                <w:lang w:val="es-CO"/>
              </w:rPr>
              <w:t>deben</w:t>
            </w:r>
            <w:r w:rsidRPr="00010B64">
              <w:rPr>
                <w:rFonts w:ascii="Times New Roman" w:hAnsi="Times New Roman"/>
                <w:color w:val="000000"/>
                <w:lang w:val="es-CO"/>
              </w:rPr>
              <w:t xml:space="preserve"> </w:t>
            </w:r>
            <w:r w:rsidRPr="00AD2923">
              <w:rPr>
                <w:rFonts w:ascii="Times New Roman" w:hAnsi="Times New Roman"/>
                <w:color w:val="000000"/>
                <w:lang w:val="es-CO"/>
              </w:rPr>
              <w:t>resolver</w:t>
            </w:r>
            <w:r w:rsidRPr="00AD2923">
              <w:rPr>
                <w:rFonts w:ascii="Times New Roman" w:hAnsi="Times New Roman"/>
                <w:strike/>
                <w:color w:val="000000"/>
                <w:lang w:val="es-CO"/>
              </w:rPr>
              <w:t>se</w:t>
            </w:r>
            <w:r w:rsidRPr="00AD2923">
              <w:rPr>
                <w:rFonts w:ascii="Times New Roman" w:hAnsi="Times New Roman"/>
                <w:color w:val="000000"/>
                <w:lang w:val="es-CO"/>
              </w:rPr>
              <w:t xml:space="preserve"> las multiplicaciones y divisiones, de izquierda a derecha.</w:t>
            </w:r>
          </w:p>
          <w:p w14:paraId="635310C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3. </w:t>
            </w:r>
            <w:r w:rsidRPr="00AD2923">
              <w:rPr>
                <w:rFonts w:ascii="Times New Roman" w:hAnsi="Times New Roman"/>
                <w:strike/>
                <w:color w:val="000000"/>
                <w:lang w:val="es-CO"/>
              </w:rPr>
              <w:t>Para terminar, hay que</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Se deben </w:t>
            </w:r>
            <w:r w:rsidRPr="00AD2923">
              <w:rPr>
                <w:rFonts w:ascii="Times New Roman" w:hAnsi="Times New Roman"/>
                <w:color w:val="000000"/>
                <w:lang w:val="es-CO"/>
              </w:rPr>
              <w:t xml:space="preserve">resolver las </w:t>
            </w:r>
            <w:r w:rsidRPr="00AD2923">
              <w:rPr>
                <w:rFonts w:ascii="Times New Roman" w:hAnsi="Times New Roman"/>
                <w:color w:val="FF0000"/>
                <w:lang w:val="es-CO"/>
              </w:rPr>
              <w:t>adiciones y sustracciones</w:t>
            </w:r>
            <w:r w:rsidRPr="00AD2923">
              <w:rPr>
                <w:rFonts w:ascii="Times New Roman" w:hAnsi="Times New Roman"/>
                <w:color w:val="000000"/>
                <w:lang w:val="es-CO"/>
              </w:rPr>
              <w:t xml:space="preserve"> </w:t>
            </w:r>
            <w:r w:rsidRPr="00AD2923">
              <w:rPr>
                <w:rFonts w:ascii="Times New Roman" w:hAnsi="Times New Roman"/>
                <w:strike/>
                <w:color w:val="000000"/>
                <w:lang w:val="es-CO"/>
              </w:rPr>
              <w:t>sumas y restas,</w:t>
            </w:r>
            <w:r w:rsidRPr="00AD2923">
              <w:rPr>
                <w:rFonts w:ascii="Times New Roman" w:hAnsi="Times New Roman"/>
                <w:color w:val="000000"/>
                <w:lang w:val="es-CO"/>
              </w:rPr>
              <w:t xml:space="preserve"> </w:t>
            </w:r>
            <w:r w:rsidRPr="00AD2923">
              <w:rPr>
                <w:rFonts w:ascii="Times New Roman" w:hAnsi="Times New Roman"/>
                <w:strike/>
                <w:color w:val="000000"/>
                <w:lang w:val="es-CO"/>
              </w:rPr>
              <w:t>también</w:t>
            </w:r>
            <w:r w:rsidRPr="00AD2923">
              <w:rPr>
                <w:rFonts w:ascii="Times New Roman" w:hAnsi="Times New Roman"/>
                <w:color w:val="000000"/>
                <w:lang w:val="es-CO"/>
              </w:rPr>
              <w:t xml:space="preserve"> de izquierda a derecha.</w:t>
            </w:r>
          </w:p>
          <w:p w14:paraId="04B8C5BF" w14:textId="77777777" w:rsidR="009F4BEF" w:rsidRPr="00AD2923" w:rsidRDefault="009F4BEF" w:rsidP="008C3FF8">
            <w:pPr>
              <w:spacing w:after="0"/>
              <w:rPr>
                <w:rFonts w:ascii="Times New Roman" w:hAnsi="Times New Roman"/>
                <w:color w:val="000000"/>
                <w:lang w:val="es-CO"/>
              </w:rPr>
            </w:pPr>
          </w:p>
          <w:p w14:paraId="3F86DD1F"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Por ejemplo, </w:t>
            </w:r>
            <w:r w:rsidRPr="00AD2923">
              <w:rPr>
                <w:rFonts w:ascii="Times New Roman" w:hAnsi="Times New Roman"/>
                <w:strike/>
                <w:color w:val="000000"/>
                <w:lang w:val="es-CO"/>
              </w:rPr>
              <w:t>vamos a</w:t>
            </w:r>
            <w:r w:rsidRPr="00AD2923">
              <w:rPr>
                <w:rFonts w:ascii="Times New Roman" w:hAnsi="Times New Roman"/>
                <w:color w:val="000000"/>
                <w:lang w:val="es-CO"/>
              </w:rPr>
              <w:t xml:space="preserve"> </w:t>
            </w:r>
            <w:r w:rsidRPr="00AD2923">
              <w:rPr>
                <w:rFonts w:ascii="Times New Roman" w:hAnsi="Times New Roman"/>
                <w:color w:val="FF0000"/>
                <w:lang w:val="es-CO"/>
              </w:rPr>
              <w:t xml:space="preserve">al </w:t>
            </w:r>
            <w:r w:rsidRPr="00AD2923">
              <w:rPr>
                <w:rFonts w:ascii="Times New Roman" w:hAnsi="Times New Roman"/>
                <w:color w:val="000000"/>
                <w:lang w:val="es-CO"/>
              </w:rPr>
              <w:t>resolver</w:t>
            </w:r>
            <w:r w:rsidRPr="00010B64">
              <w:rPr>
                <w:rFonts w:ascii="Times New Roman" w:hAnsi="Times New Roman"/>
                <w:color w:val="000000"/>
                <w:lang w:val="es-CO"/>
              </w:rPr>
              <w:t xml:space="preserve"> </w:t>
            </w:r>
            <w:r w:rsidRPr="00AD2923">
              <w:rPr>
                <w:rFonts w:ascii="Times New Roman" w:hAnsi="Times New Roman"/>
                <w:color w:val="000000"/>
                <w:lang w:val="es-CO"/>
              </w:rPr>
              <w:t xml:space="preserve">el siguiente ejercicio aplicando la jerarquía de operaciones </w:t>
            </w:r>
            <w:r w:rsidRPr="00AD2923">
              <w:rPr>
                <w:rFonts w:ascii="Times New Roman" w:hAnsi="Times New Roman"/>
                <w:color w:val="FF0000"/>
                <w:lang w:val="es-CO"/>
              </w:rPr>
              <w:t>se tiene</w:t>
            </w:r>
            <w:r w:rsidRPr="00AD2923">
              <w:rPr>
                <w:rFonts w:ascii="Times New Roman" w:hAnsi="Times New Roman"/>
                <w:color w:val="000000"/>
                <w:lang w:val="es-CO"/>
              </w:rPr>
              <w:t>:</w:t>
            </w:r>
          </w:p>
          <w:p w14:paraId="33DDB299" w14:textId="77777777" w:rsidR="009F4BEF" w:rsidRPr="00AD2923" w:rsidRDefault="009F4BEF" w:rsidP="008C3FF8">
            <w:pPr>
              <w:spacing w:after="0"/>
              <w:rPr>
                <w:rFonts w:ascii="Times New Roman" w:hAnsi="Times New Roman"/>
                <w:color w:val="000000"/>
                <w:lang w:val="es-CO"/>
              </w:rPr>
            </w:pPr>
          </w:p>
          <w:p w14:paraId="5B19643B"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&lt;&lt;MA_07_02_124.gif&gt;&gt;</w:t>
            </w:r>
          </w:p>
          <w:p w14:paraId="782724AA"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&lt;&lt;MA_07_02_125.gif&gt;&gt;</w:t>
            </w:r>
          </w:p>
          <w:p w14:paraId="10B689EB"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&lt;&lt;MA_07_02_126.gif&gt;&gt;</w:t>
            </w:r>
          </w:p>
          <w:p w14:paraId="45D5AF19"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&lt;&lt;MA_07_02_127.gif&gt;&gt;</w:t>
            </w:r>
          </w:p>
          <w:p w14:paraId="31AB2ACC" w14:textId="77777777" w:rsidR="009F4BEF" w:rsidRPr="00010B64" w:rsidRDefault="009F4BEF" w:rsidP="008C3FF8">
            <w:pPr>
              <w:spacing w:after="0"/>
              <w:rPr>
                <w:rFonts w:ascii="Times New Roman" w:hAnsi="Times New Roman"/>
                <w:color w:val="000000"/>
                <w:lang w:val="es-CO"/>
              </w:rPr>
            </w:pPr>
            <w:r w:rsidRPr="00010B64">
              <w:rPr>
                <w:rFonts w:ascii="Times New Roman" w:hAnsi="Times New Roman"/>
                <w:color w:val="000000"/>
                <w:lang w:val="es-CO"/>
              </w:rPr>
              <w:t>&lt;&lt;MA_07_02_128.gif&gt;&gt;</w:t>
            </w:r>
          </w:p>
          <w:p w14:paraId="0E95B059"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(−15) + 10 =</w:t>
            </w:r>
            <w:r w:rsidRPr="00010B64">
              <w:rPr>
                <w:rFonts w:ascii="Times New Roman" w:hAnsi="Times New Roman"/>
                <w:color w:val="000000"/>
                <w:lang w:val="es-CO"/>
              </w:rPr>
              <w:t xml:space="preserve"> </w:t>
            </w:r>
            <w:r w:rsidRPr="00AD2923">
              <w:rPr>
                <w:rFonts w:ascii="Times New Roman" w:hAnsi="Times New Roman"/>
                <w:color w:val="000000"/>
                <w:lang w:val="es-CO"/>
              </w:rPr>
              <w:t>−5</w:t>
            </w:r>
          </w:p>
          <w:p w14:paraId="1F9B10D0" w14:textId="77777777" w:rsidR="009F4BEF" w:rsidRPr="00AD2923" w:rsidRDefault="009F4BEF" w:rsidP="008C3FF8">
            <w:pPr>
              <w:spacing w:after="0"/>
              <w:rPr>
                <w:rFonts w:ascii="Times New Roman" w:hAnsi="Times New Roman"/>
                <w:color w:val="000000"/>
                <w:lang w:val="es-CO"/>
              </w:rPr>
            </w:pPr>
          </w:p>
          <w:p w14:paraId="1AE0C42C" w14:textId="77777777" w:rsidR="009F4BEF" w:rsidRPr="00AD2923" w:rsidRDefault="009F4BEF" w:rsidP="008C3FF8">
            <w:pPr>
              <w:pStyle w:val="Normal1"/>
              <w:rPr>
                <w:b/>
              </w:rPr>
            </w:pPr>
            <w:r w:rsidRPr="00AD2923">
              <w:rPr>
                <w:b/>
              </w:rPr>
              <w:t>DESCRIPCIONES DEL RECURSO</w:t>
            </w:r>
          </w:p>
          <w:p w14:paraId="3BD27FD6"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30 minutos</w:t>
            </w:r>
          </w:p>
          <w:p w14:paraId="157F02E5"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Interactivo </w:t>
            </w:r>
          </w:p>
          <w:p w14:paraId="449ECFFA"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1B9D79EC"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p w14:paraId="035B0CE2" w14:textId="77777777" w:rsidR="009F4BEF" w:rsidRPr="00AD2923" w:rsidRDefault="009F4BEF" w:rsidP="008C3FF8">
            <w:pPr>
              <w:spacing w:after="0"/>
              <w:rPr>
                <w:rFonts w:ascii="Times New Roman" w:hAnsi="Times New Roman"/>
                <w:color w:val="000000"/>
                <w:lang w:val="es-CO"/>
              </w:rPr>
            </w:pPr>
          </w:p>
        </w:tc>
      </w:tr>
      <w:tr w:rsidR="009F4BEF" w:rsidRPr="00010B64" w14:paraId="3CCEFAA0" w14:textId="77777777" w:rsidTr="008C3FF8">
        <w:tc>
          <w:tcPr>
            <w:tcW w:w="2469" w:type="dxa"/>
            <w:shd w:val="clear" w:color="auto" w:fill="auto"/>
          </w:tcPr>
          <w:p w14:paraId="32A71B8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359" w:type="dxa"/>
            <w:shd w:val="clear" w:color="auto" w:fill="auto"/>
          </w:tcPr>
          <w:p w14:paraId="4FD86CB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Polinomios aritméticos</w:t>
            </w:r>
          </w:p>
        </w:tc>
      </w:tr>
      <w:tr w:rsidR="009F4BEF" w:rsidRPr="00010B64" w14:paraId="10C57825" w14:textId="77777777" w:rsidTr="008C3FF8">
        <w:tc>
          <w:tcPr>
            <w:tcW w:w="2469" w:type="dxa"/>
            <w:shd w:val="clear" w:color="auto" w:fill="auto"/>
          </w:tcPr>
          <w:p w14:paraId="6B719FA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59" w:type="dxa"/>
            <w:shd w:val="clear" w:color="auto" w:fill="auto"/>
          </w:tcPr>
          <w:p w14:paraId="0107514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Recurso para reforzar el proceso de resolución de un polinomio con signos de agrupación. </w:t>
            </w:r>
          </w:p>
        </w:tc>
      </w:tr>
    </w:tbl>
    <w:p w14:paraId="029EE023"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6367"/>
      </w:tblGrid>
      <w:tr w:rsidR="009F4BEF" w:rsidRPr="00010B64" w14:paraId="1719E717" w14:textId="77777777" w:rsidTr="008C3FF8">
        <w:tc>
          <w:tcPr>
            <w:tcW w:w="8828" w:type="dxa"/>
            <w:gridSpan w:val="2"/>
            <w:shd w:val="clear" w:color="auto" w:fill="000000"/>
          </w:tcPr>
          <w:p w14:paraId="240962A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2FFBC5AB" w14:textId="77777777" w:rsidTr="008C3FF8">
        <w:tc>
          <w:tcPr>
            <w:tcW w:w="2461" w:type="dxa"/>
            <w:shd w:val="clear" w:color="auto" w:fill="auto"/>
          </w:tcPr>
          <w:p w14:paraId="57C3245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74565B5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MA_07_02_CO_REC220</w:t>
            </w:r>
          </w:p>
        </w:tc>
      </w:tr>
      <w:tr w:rsidR="009F4BEF" w:rsidRPr="00010B64" w14:paraId="2D570735" w14:textId="77777777" w:rsidTr="008C3FF8">
        <w:tc>
          <w:tcPr>
            <w:tcW w:w="2461" w:type="dxa"/>
            <w:shd w:val="clear" w:color="auto" w:fill="auto"/>
          </w:tcPr>
          <w:p w14:paraId="68DB04A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354EDBE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enteros/Resuelve operaciones combinadas con números enteros</w:t>
            </w:r>
          </w:p>
        </w:tc>
      </w:tr>
      <w:tr w:rsidR="009F4BEF" w:rsidRPr="00010B64" w14:paraId="3920CD2B" w14:textId="77777777" w:rsidTr="008C3FF8">
        <w:tc>
          <w:tcPr>
            <w:tcW w:w="2461" w:type="dxa"/>
            <w:shd w:val="clear" w:color="auto" w:fill="auto"/>
          </w:tcPr>
          <w:p w14:paraId="7EBC515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 xml:space="preserve">Cambio (descripción o capturas de </w:t>
            </w:r>
            <w:r w:rsidRPr="008C3FF8">
              <w:rPr>
                <w:rFonts w:ascii="Times New Roman" w:hAnsi="Times New Roman"/>
                <w:b/>
                <w:color w:val="000000"/>
                <w:lang w:val="es-MX"/>
              </w:rPr>
              <w:lastRenderedPageBreak/>
              <w:t>pantallas)</w:t>
            </w:r>
          </w:p>
        </w:tc>
        <w:tc>
          <w:tcPr>
            <w:tcW w:w="6367" w:type="dxa"/>
            <w:shd w:val="clear" w:color="auto" w:fill="auto"/>
          </w:tcPr>
          <w:p w14:paraId="198A908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lastRenderedPageBreak/>
              <w:t>1. El título y la descripción se deben cambiar según aparece en esta plantilla.</w:t>
            </w:r>
          </w:p>
          <w:p w14:paraId="73D7CEA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lastRenderedPageBreak/>
              <w:t xml:space="preserve">2. Se debe cambiar el símbolo usado para la división en cada ejercicio,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tc>
      </w:tr>
      <w:tr w:rsidR="009F4BEF" w:rsidRPr="00010B64" w14:paraId="05B55203" w14:textId="77777777" w:rsidTr="008C3FF8">
        <w:tc>
          <w:tcPr>
            <w:tcW w:w="2461" w:type="dxa"/>
            <w:shd w:val="clear" w:color="auto" w:fill="auto"/>
          </w:tcPr>
          <w:p w14:paraId="3A6BAA1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6367" w:type="dxa"/>
            <w:shd w:val="clear" w:color="auto" w:fill="auto"/>
          </w:tcPr>
          <w:p w14:paraId="4F68E21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Operaciones combinadas con números enteros</w:t>
            </w:r>
          </w:p>
        </w:tc>
      </w:tr>
      <w:tr w:rsidR="009F4BEF" w:rsidRPr="00010B64" w14:paraId="08FF7F2F" w14:textId="77777777" w:rsidTr="008C3FF8">
        <w:tc>
          <w:tcPr>
            <w:tcW w:w="2461" w:type="dxa"/>
            <w:shd w:val="clear" w:color="auto" w:fill="auto"/>
          </w:tcPr>
          <w:p w14:paraId="1817FA8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AF30B2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practicar la resolución de operaciones combinadas de números enteros.</w:t>
            </w:r>
          </w:p>
        </w:tc>
      </w:tr>
    </w:tbl>
    <w:p w14:paraId="4CBEE18D" w14:textId="77777777" w:rsidR="009F4BEF" w:rsidRDefault="009F4BEF" w:rsidP="009F4BEF">
      <w:pPr>
        <w:spacing w:after="0"/>
        <w:rPr>
          <w:rFonts w:ascii="Times New Roman" w:hAnsi="Times New Roman"/>
          <w:color w:val="000000"/>
          <w:lang w:val="es-CO"/>
        </w:rPr>
      </w:pPr>
    </w:p>
    <w:p w14:paraId="51DFAFE5" w14:textId="77777777" w:rsidR="009F4BEF" w:rsidRPr="00284C5A" w:rsidRDefault="009F4BEF" w:rsidP="009F4BEF">
      <w:pPr>
        <w:spacing w:after="0"/>
        <w:rPr>
          <w:rFonts w:ascii="Times New Roman" w:hAnsi="Times New Roman"/>
          <w:color w:val="000000"/>
          <w:lang w:val="es-CO"/>
        </w:rPr>
      </w:pPr>
      <w:r w:rsidRPr="00284C5A">
        <w:rPr>
          <w:rFonts w:ascii="Times New Roman" w:hAnsi="Times New Roman"/>
          <w:color w:val="000000"/>
          <w:lang w:val="es-CO"/>
        </w:rPr>
        <w:t xml:space="preserve">Puedes reforzar el proceso de resolución de polinomios aritméticos y revisar algunos ejemplos resueltos </w:t>
      </w:r>
      <w:r>
        <w:rPr>
          <w:rFonts w:ascii="Times New Roman" w:hAnsi="Times New Roman"/>
          <w:color w:val="000000"/>
          <w:lang w:val="es-CO"/>
        </w:rPr>
        <w:t>haciendo</w:t>
      </w:r>
      <w:r w:rsidRPr="00284C5A">
        <w:rPr>
          <w:rFonts w:ascii="Times New Roman" w:hAnsi="Times New Roman"/>
          <w:color w:val="000000"/>
          <w:lang w:val="es-CO"/>
        </w:rPr>
        <w:t xml:space="preserve"> clic en el siguiente enlace [</w:t>
      </w:r>
      <w:hyperlink r:id="rId61" w:history="1">
        <w:r w:rsidRPr="00284C5A">
          <w:rPr>
            <w:rStyle w:val="Hipervnculo"/>
            <w:rFonts w:ascii="Times New Roman" w:hAnsi="Times New Roman"/>
            <w:lang w:val="es-CO"/>
          </w:rPr>
          <w:t>VER</w:t>
        </w:r>
      </w:hyperlink>
      <w:r w:rsidRPr="00284C5A">
        <w:rPr>
          <w:rFonts w:ascii="Times New Roman" w:hAnsi="Times New Roman"/>
          <w:color w:val="000000"/>
          <w:lang w:val="es-CO"/>
        </w:rPr>
        <w:t>].</w:t>
      </w:r>
    </w:p>
    <w:p w14:paraId="0D6BBD96"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7"/>
        <w:gridCol w:w="6281"/>
      </w:tblGrid>
      <w:tr w:rsidR="009F4BEF" w:rsidRPr="00010B64" w14:paraId="450A2DD0" w14:textId="77777777" w:rsidTr="008C3FF8">
        <w:tc>
          <w:tcPr>
            <w:tcW w:w="8828" w:type="dxa"/>
            <w:gridSpan w:val="2"/>
            <w:shd w:val="clear" w:color="auto" w:fill="0D0D0D"/>
          </w:tcPr>
          <w:p w14:paraId="7954CB5A"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Imagen (fotografía, gráfica o ilustración)</w:t>
            </w:r>
          </w:p>
        </w:tc>
      </w:tr>
      <w:tr w:rsidR="009F4BEF" w:rsidRPr="00010B64" w14:paraId="56F99ADD" w14:textId="77777777" w:rsidTr="008C3FF8">
        <w:tc>
          <w:tcPr>
            <w:tcW w:w="2547" w:type="dxa"/>
            <w:shd w:val="clear" w:color="auto" w:fill="auto"/>
          </w:tcPr>
          <w:p w14:paraId="328C509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281" w:type="dxa"/>
            <w:shd w:val="clear" w:color="auto" w:fill="auto"/>
          </w:tcPr>
          <w:p w14:paraId="4BFD7EE3" w14:textId="77777777" w:rsidR="009F4BEF" w:rsidRPr="00AD2923" w:rsidRDefault="009F4BEF" w:rsidP="008C3FF8">
            <w:pPr>
              <w:spacing w:after="0"/>
              <w:ind w:left="142" w:hanging="142"/>
              <w:jc w:val="both"/>
              <w:rPr>
                <w:rFonts w:ascii="Arial" w:hAnsi="Arial"/>
                <w:b/>
                <w:sz w:val="18"/>
              </w:rPr>
            </w:pPr>
            <w:r w:rsidRPr="008C3FF8">
              <w:rPr>
                <w:rFonts w:ascii="Times New Roman" w:hAnsi="Times New Roman"/>
                <w:color w:val="000000"/>
                <w:lang w:val="es-MX"/>
              </w:rPr>
              <w:t>MA_07_02_IMG</w:t>
            </w:r>
            <w:r>
              <w:rPr>
                <w:rFonts w:ascii="Times New Roman" w:hAnsi="Times New Roman"/>
                <w:color w:val="000000"/>
                <w:lang w:val="es-MX"/>
              </w:rPr>
              <w:t>09</w:t>
            </w:r>
          </w:p>
        </w:tc>
      </w:tr>
      <w:tr w:rsidR="009F4BEF" w:rsidRPr="00010B64" w14:paraId="0624E794" w14:textId="77777777" w:rsidTr="008C3FF8">
        <w:tc>
          <w:tcPr>
            <w:tcW w:w="2547" w:type="dxa"/>
            <w:shd w:val="clear" w:color="auto" w:fill="auto"/>
          </w:tcPr>
          <w:p w14:paraId="40B6E64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281" w:type="dxa"/>
            <w:shd w:val="clear" w:color="auto" w:fill="auto"/>
          </w:tcPr>
          <w:p w14:paraId="43AE05E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Polinomios aritméticos</w:t>
            </w:r>
          </w:p>
        </w:tc>
      </w:tr>
      <w:tr w:rsidR="009F4BEF" w:rsidRPr="00010B64" w14:paraId="39679D7E" w14:textId="77777777" w:rsidTr="008C3FF8">
        <w:tc>
          <w:tcPr>
            <w:tcW w:w="2547" w:type="dxa"/>
            <w:shd w:val="clear" w:color="auto" w:fill="auto"/>
          </w:tcPr>
          <w:p w14:paraId="50D4D3E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Código Shutterstock (o URL o la ruta en AulaPlaneta)</w:t>
            </w:r>
          </w:p>
        </w:tc>
        <w:tc>
          <w:tcPr>
            <w:tcW w:w="6281" w:type="dxa"/>
            <w:shd w:val="clear" w:color="auto" w:fill="auto"/>
          </w:tcPr>
          <w:p w14:paraId="0FD16B02" w14:textId="77777777" w:rsidR="009F4BEF" w:rsidRPr="00010B64" w:rsidRDefault="009F4BEF" w:rsidP="008C3FF8">
            <w:pPr>
              <w:spacing w:after="0"/>
              <w:rPr>
                <w:rFonts w:ascii="Times New Roman" w:hAnsi="Times New Roman"/>
                <w:lang w:val="es-MX"/>
              </w:rPr>
            </w:pPr>
            <w:r w:rsidRPr="00010B64">
              <w:rPr>
                <w:rFonts w:ascii="Times New Roman" w:hAnsi="Times New Roman"/>
              </w:rPr>
              <w:object w:dxaOrig="14100" w:dyaOrig="5295" w14:anchorId="7833E4AB">
                <v:shape id="_x0000_i1031" type="#_x0000_t75" style="width:303pt;height:114pt" o:ole="">
                  <v:imagedata r:id="rId62" o:title=""/>
                </v:shape>
                <o:OLEObject Type="Embed" ProgID="PBrush" ShapeID="_x0000_i1031" DrawAspect="Content" ObjectID="_1492100841" r:id="rId63"/>
              </w:object>
            </w:r>
          </w:p>
          <w:p w14:paraId="7002E066" w14:textId="77777777" w:rsidR="009F4BEF" w:rsidRPr="00AD2923" w:rsidRDefault="009F4BEF" w:rsidP="008C3FF8">
            <w:pPr>
              <w:spacing w:after="0"/>
              <w:rPr>
                <w:rFonts w:ascii="Times New Roman" w:hAnsi="Times New Roman"/>
                <w:lang w:val="es-CO"/>
              </w:rPr>
            </w:pPr>
            <w:r w:rsidRPr="008C3FF8">
              <w:rPr>
                <w:rFonts w:ascii="Times New Roman" w:hAnsi="Times New Roman"/>
                <w:lang w:val="es-MX"/>
              </w:rPr>
              <w:t>Por favor ajustar esta imagen, en lugar del 1 colocar 12.</w:t>
            </w:r>
          </w:p>
        </w:tc>
      </w:tr>
      <w:tr w:rsidR="009F4BEF" w:rsidRPr="00010B64" w14:paraId="6194BDD6" w14:textId="77777777" w:rsidTr="008C3FF8">
        <w:tc>
          <w:tcPr>
            <w:tcW w:w="2547" w:type="dxa"/>
            <w:shd w:val="clear" w:color="auto" w:fill="auto"/>
          </w:tcPr>
          <w:p w14:paraId="5711CF1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Pie de imagen</w:t>
            </w:r>
          </w:p>
        </w:tc>
        <w:tc>
          <w:tcPr>
            <w:tcW w:w="6281" w:type="dxa"/>
            <w:shd w:val="clear" w:color="auto" w:fill="auto"/>
          </w:tcPr>
          <w:p w14:paraId="6142FA9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Al resolver un polinomio aritmético aplica la jerarquización de las operaciones.</w:t>
            </w:r>
          </w:p>
        </w:tc>
      </w:tr>
    </w:tbl>
    <w:p w14:paraId="2243970E" w14:textId="77777777" w:rsidR="009F4BEF" w:rsidRPr="00284C5A" w:rsidRDefault="009F4BEF" w:rsidP="009F4BEF">
      <w:pPr>
        <w:spacing w:after="0"/>
        <w:rPr>
          <w:rFonts w:ascii="Times New Roman" w:hAnsi="Times New Roman"/>
          <w:color w:val="00000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6367"/>
      </w:tblGrid>
      <w:tr w:rsidR="009F4BEF" w:rsidRPr="00010B64" w14:paraId="1CD4DD42" w14:textId="77777777" w:rsidTr="008C3FF8">
        <w:tc>
          <w:tcPr>
            <w:tcW w:w="8828" w:type="dxa"/>
            <w:gridSpan w:val="2"/>
            <w:shd w:val="clear" w:color="auto" w:fill="000000"/>
          </w:tcPr>
          <w:p w14:paraId="1606C58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5E7E8EDB" w14:textId="77777777" w:rsidTr="008C3FF8">
        <w:tc>
          <w:tcPr>
            <w:tcW w:w="2461" w:type="dxa"/>
            <w:shd w:val="clear" w:color="auto" w:fill="auto"/>
          </w:tcPr>
          <w:p w14:paraId="2D38E13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7A24528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MA_07_02_CO_REC230</w:t>
            </w:r>
          </w:p>
        </w:tc>
      </w:tr>
      <w:tr w:rsidR="009F4BEF" w:rsidRPr="00010B64" w14:paraId="44F5F75A" w14:textId="77777777" w:rsidTr="008C3FF8">
        <w:tc>
          <w:tcPr>
            <w:tcW w:w="2461" w:type="dxa"/>
            <w:shd w:val="clear" w:color="auto" w:fill="auto"/>
          </w:tcPr>
          <w:p w14:paraId="383B5FF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58DD82F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reglas de los signos y jerarquía de las operaciones </w:t>
            </w:r>
          </w:p>
        </w:tc>
      </w:tr>
      <w:tr w:rsidR="009F4BEF" w:rsidRPr="00010B64" w14:paraId="2C8D0A43" w14:textId="77777777" w:rsidTr="008C3FF8">
        <w:tc>
          <w:tcPr>
            <w:tcW w:w="2461" w:type="dxa"/>
            <w:shd w:val="clear" w:color="auto" w:fill="auto"/>
          </w:tcPr>
          <w:p w14:paraId="2B1F055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01BFB8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para fomentar la capacidad comunicativa y de argumentación de los estudiantes.</w:t>
            </w:r>
          </w:p>
        </w:tc>
      </w:tr>
    </w:tbl>
    <w:p w14:paraId="39CF8A3A" w14:textId="77777777" w:rsidR="009F4BEF" w:rsidRPr="008C3FF8" w:rsidRDefault="009F4BEF" w:rsidP="009F4BEF">
      <w:pPr>
        <w:spacing w:after="0"/>
        <w:rPr>
          <w:rFonts w:ascii="Times New Roman" w:hAnsi="Times New Roman"/>
          <w:color w:val="5F497A"/>
          <w:lang w:val="es-CO"/>
        </w:rPr>
      </w:pPr>
    </w:p>
    <w:p w14:paraId="69F69D66"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2]</w:t>
      </w:r>
      <w:r w:rsidRPr="00284C5A">
        <w:rPr>
          <w:rFonts w:ascii="Times New Roman" w:hAnsi="Times New Roman"/>
        </w:rPr>
        <w:t xml:space="preserve"> </w:t>
      </w:r>
      <w:r w:rsidRPr="00284C5A">
        <w:rPr>
          <w:rFonts w:ascii="Times New Roman" w:hAnsi="Times New Roman"/>
          <w:b/>
        </w:rPr>
        <w:t>5.1 Consolidación</w:t>
      </w:r>
    </w:p>
    <w:p w14:paraId="35013316" w14:textId="77777777" w:rsidR="009F4BEF" w:rsidRPr="00284C5A" w:rsidRDefault="009F4BEF" w:rsidP="009F4BEF">
      <w:pPr>
        <w:spacing w:after="0"/>
        <w:rPr>
          <w:rFonts w:ascii="Times New Roman" w:hAnsi="Times New Roman"/>
        </w:rPr>
      </w:pPr>
      <w:r w:rsidRPr="00284C5A">
        <w:rPr>
          <w:rFonts w:ascii="Times New Roman" w:hAnsi="Times New Roman"/>
          <w:color w:val="7030A0"/>
        </w:rPr>
        <w:br/>
      </w:r>
      <w:r w:rsidRPr="00284C5A">
        <w:rPr>
          <w:rFonts w:ascii="Times New Roman" w:hAnsi="Times New Roman"/>
        </w:rPr>
        <w:t>Actividades para consolidar lo que has aprendido en esta sección.</w:t>
      </w:r>
    </w:p>
    <w:p w14:paraId="0A11B574" w14:textId="77777777" w:rsidR="009F4BEF" w:rsidRPr="00284C5A" w:rsidRDefault="009F4BEF" w:rsidP="009F4BEF">
      <w:pPr>
        <w:spacing w:after="0"/>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6FDB1289" w14:textId="77777777" w:rsidTr="008C3FF8">
        <w:tc>
          <w:tcPr>
            <w:tcW w:w="8828" w:type="dxa"/>
            <w:gridSpan w:val="2"/>
            <w:shd w:val="clear" w:color="auto" w:fill="000000"/>
          </w:tcPr>
          <w:p w14:paraId="646ACA2D"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E5E504F" w14:textId="77777777" w:rsidTr="008C3FF8">
        <w:tc>
          <w:tcPr>
            <w:tcW w:w="2469" w:type="dxa"/>
            <w:shd w:val="clear" w:color="auto" w:fill="auto"/>
          </w:tcPr>
          <w:p w14:paraId="42630B1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6CACDB19"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MA_07_02_CO_REC240</w:t>
            </w:r>
          </w:p>
        </w:tc>
      </w:tr>
      <w:tr w:rsidR="009F4BEF" w:rsidRPr="00010B64" w14:paraId="62F21448" w14:textId="77777777" w:rsidTr="008C3FF8">
        <w:tc>
          <w:tcPr>
            <w:tcW w:w="2469" w:type="dxa"/>
            <w:shd w:val="clear" w:color="auto" w:fill="auto"/>
          </w:tcPr>
          <w:p w14:paraId="433BB4D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495D3F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Refuerza tu aprendizaje: jerarquía de las operaciones </w:t>
            </w:r>
          </w:p>
        </w:tc>
      </w:tr>
      <w:tr w:rsidR="009F4BEF" w:rsidRPr="00010B64" w14:paraId="468DC76F" w14:textId="77777777" w:rsidTr="008C3FF8">
        <w:tc>
          <w:tcPr>
            <w:tcW w:w="2469" w:type="dxa"/>
            <w:shd w:val="clear" w:color="auto" w:fill="auto"/>
          </w:tcPr>
          <w:p w14:paraId="7C00EEA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4AD0C7C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Situaciones que requieren conocer la jerarquía de las operaciones con números enteros y saber el orden para la reducción de signos de agrupación.</w:t>
            </w:r>
          </w:p>
        </w:tc>
      </w:tr>
    </w:tbl>
    <w:p w14:paraId="4828BD7F" w14:textId="77777777" w:rsidR="009F4BEF" w:rsidRPr="00284C5A" w:rsidRDefault="009F4BEF" w:rsidP="009F4BEF">
      <w:pPr>
        <w:spacing w:after="0"/>
        <w:rPr>
          <w:rFonts w:ascii="Times New Roman" w:hAnsi="Times New Roman"/>
          <w:lang w:val="es-CO"/>
        </w:rPr>
      </w:pPr>
    </w:p>
    <w:p w14:paraId="5DFA989C"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[SECCIÓN 1]</w:t>
      </w:r>
      <w:r w:rsidRPr="00284C5A">
        <w:rPr>
          <w:rFonts w:ascii="Times New Roman" w:hAnsi="Times New Roman"/>
        </w:rPr>
        <w:t xml:space="preserve"> </w:t>
      </w:r>
      <w:r w:rsidRPr="00284C5A">
        <w:rPr>
          <w:rFonts w:ascii="Times New Roman" w:hAnsi="Times New Roman"/>
          <w:b/>
        </w:rPr>
        <w:t>6 Competencias</w:t>
      </w:r>
    </w:p>
    <w:p w14:paraId="71BD92F4" w14:textId="77777777" w:rsidR="009F4BEF" w:rsidRPr="00284C5A" w:rsidRDefault="009F4BEF" w:rsidP="009F4BEF">
      <w:pPr>
        <w:spacing w:after="0"/>
        <w:rPr>
          <w:rFonts w:ascii="Times New Roman" w:hAnsi="Times New Roman"/>
          <w:lang w:val="es-CO"/>
        </w:rPr>
      </w:pPr>
    </w:p>
    <w:p w14:paraId="10BB8544" w14:textId="77777777" w:rsidR="009F4BEF" w:rsidRPr="00284C5A" w:rsidRDefault="009F4BEF" w:rsidP="009F4BEF">
      <w:pPr>
        <w:spacing w:after="0"/>
        <w:rPr>
          <w:rFonts w:ascii="Times New Roman" w:hAnsi="Times New Roman"/>
          <w:lang w:val="es-CO"/>
        </w:rPr>
      </w:pPr>
      <w:r w:rsidRPr="00284C5A">
        <w:rPr>
          <w:rFonts w:ascii="Times New Roman" w:hAnsi="Times New Roman"/>
          <w:lang w:val="es-CO"/>
        </w:rPr>
        <w:t>Prueba tus habilidades para usar las operaciones con números enteros en situaciones aditivas y multiplicativas a través de los siguientes recursos.</w:t>
      </w:r>
    </w:p>
    <w:p w14:paraId="04F44777"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3"/>
        <w:gridCol w:w="6367"/>
      </w:tblGrid>
      <w:tr w:rsidR="009F4BEF" w:rsidRPr="00010B64" w14:paraId="33443150" w14:textId="77777777" w:rsidTr="008C3FF8">
        <w:tc>
          <w:tcPr>
            <w:tcW w:w="8970" w:type="dxa"/>
            <w:gridSpan w:val="2"/>
            <w:shd w:val="clear" w:color="auto" w:fill="000000"/>
          </w:tcPr>
          <w:p w14:paraId="2A6657D4"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1F3ABDC4" w14:textId="77777777" w:rsidTr="008C3FF8">
        <w:tc>
          <w:tcPr>
            <w:tcW w:w="2603" w:type="dxa"/>
            <w:shd w:val="clear" w:color="auto" w:fill="auto"/>
          </w:tcPr>
          <w:p w14:paraId="5A24A6F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67" w:type="dxa"/>
            <w:shd w:val="clear" w:color="auto" w:fill="auto"/>
          </w:tcPr>
          <w:p w14:paraId="4B268149"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MA_07_02_CO_REC250 </w:t>
            </w:r>
          </w:p>
        </w:tc>
      </w:tr>
      <w:tr w:rsidR="009F4BEF" w:rsidRPr="00010B64" w14:paraId="60080D06" w14:textId="77777777" w:rsidTr="008C3FF8">
        <w:tc>
          <w:tcPr>
            <w:tcW w:w="2603" w:type="dxa"/>
            <w:shd w:val="clear" w:color="auto" w:fill="auto"/>
          </w:tcPr>
          <w:p w14:paraId="2B8EBF6D"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6367" w:type="dxa"/>
            <w:shd w:val="clear" w:color="auto" w:fill="auto"/>
          </w:tcPr>
          <w:p w14:paraId="1E528D6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enteros/Completa sumas y restas de números enteros</w:t>
            </w:r>
          </w:p>
        </w:tc>
      </w:tr>
      <w:tr w:rsidR="009F4BEF" w:rsidRPr="00010B64" w14:paraId="18B443F7" w14:textId="77777777" w:rsidTr="008C3FF8">
        <w:tc>
          <w:tcPr>
            <w:tcW w:w="2603" w:type="dxa"/>
            <w:shd w:val="clear" w:color="auto" w:fill="auto"/>
          </w:tcPr>
          <w:p w14:paraId="2FE8802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6367" w:type="dxa"/>
            <w:shd w:val="clear" w:color="auto" w:fill="auto"/>
          </w:tcPr>
          <w:p w14:paraId="05889A3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64908E69" w14:textId="77777777" w:rsidR="009F4BEF" w:rsidRPr="00AD2923" w:rsidRDefault="009F4BEF" w:rsidP="008C3FF8">
            <w:pPr>
              <w:spacing w:after="0"/>
              <w:rPr>
                <w:rFonts w:ascii="Times New Roman" w:hAnsi="Times New Roman"/>
                <w:color w:val="000000"/>
                <w:lang w:val="es-CO"/>
              </w:rPr>
            </w:pPr>
            <w:r w:rsidRPr="008C3FF8">
              <w:rPr>
                <w:rFonts w:ascii="Times New Roman" w:hAnsi="Times New Roman"/>
                <w:color w:val="000000"/>
                <w:lang w:val="es-MX"/>
              </w:rPr>
              <w:t>2. El enunciado del recurso que dice “Completa las siguientes operaciones con el signo correspondiente” se debe cambiar por el texto: “Escoge la operación que debe ir entre cada par de números para obtener el resultado</w:t>
            </w:r>
            <w:r w:rsidRPr="00AD2923">
              <w:rPr>
                <w:rFonts w:ascii="Times New Roman" w:hAnsi="Times New Roman"/>
                <w:color w:val="000000"/>
                <w:lang w:val="es-CO"/>
              </w:rPr>
              <w:t>”.</w:t>
            </w:r>
          </w:p>
        </w:tc>
      </w:tr>
      <w:tr w:rsidR="009F4BEF" w:rsidRPr="00010B64" w14:paraId="44273868" w14:textId="77777777" w:rsidTr="008C3FF8">
        <w:tc>
          <w:tcPr>
            <w:tcW w:w="2603" w:type="dxa"/>
            <w:shd w:val="clear" w:color="auto" w:fill="auto"/>
          </w:tcPr>
          <w:p w14:paraId="56A00AD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6367" w:type="dxa"/>
            <w:shd w:val="clear" w:color="auto" w:fill="auto"/>
          </w:tcPr>
          <w:p w14:paraId="54CC7EBF" w14:textId="77777777" w:rsidR="009F4BEF" w:rsidRPr="008C3FF8" w:rsidRDefault="009F4BEF" w:rsidP="008C3FF8">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resuelve ejercicios utilizando la definición de adición y sustracción de números enteros</w:t>
            </w:r>
          </w:p>
        </w:tc>
      </w:tr>
      <w:tr w:rsidR="009F4BEF" w:rsidRPr="00010B64" w14:paraId="7D044547" w14:textId="77777777" w:rsidTr="008C3FF8">
        <w:tc>
          <w:tcPr>
            <w:tcW w:w="2603" w:type="dxa"/>
            <w:shd w:val="clear" w:color="auto" w:fill="auto"/>
          </w:tcPr>
          <w:p w14:paraId="2FABD18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6367" w:type="dxa"/>
            <w:shd w:val="clear" w:color="auto" w:fill="auto"/>
          </w:tcPr>
          <w:p w14:paraId="6D915F5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identificar operaciones que conduzcan a un resultado particular.</w:t>
            </w:r>
          </w:p>
        </w:tc>
      </w:tr>
    </w:tbl>
    <w:p w14:paraId="27E2B48C"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9F4BEF" w:rsidRPr="00010B64" w14:paraId="7612509D" w14:textId="77777777" w:rsidTr="008C3FF8">
        <w:tc>
          <w:tcPr>
            <w:tcW w:w="8975" w:type="dxa"/>
            <w:gridSpan w:val="2"/>
            <w:shd w:val="clear" w:color="auto" w:fill="000000"/>
          </w:tcPr>
          <w:p w14:paraId="3F352D2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5FB8EEE1" w14:textId="77777777" w:rsidTr="008C3FF8">
        <w:tc>
          <w:tcPr>
            <w:tcW w:w="1585" w:type="dxa"/>
            <w:shd w:val="clear" w:color="auto" w:fill="auto"/>
          </w:tcPr>
          <w:p w14:paraId="37AB8541"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390" w:type="dxa"/>
            <w:shd w:val="clear" w:color="auto" w:fill="auto"/>
          </w:tcPr>
          <w:p w14:paraId="4A23EFF2"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MA_07_02_CO_REC260 </w:t>
            </w:r>
          </w:p>
        </w:tc>
      </w:tr>
      <w:tr w:rsidR="009F4BEF" w:rsidRPr="00010B64" w14:paraId="597FE24D" w14:textId="77777777" w:rsidTr="008C3FF8">
        <w:tc>
          <w:tcPr>
            <w:tcW w:w="1585" w:type="dxa"/>
            <w:shd w:val="clear" w:color="auto" w:fill="auto"/>
          </w:tcPr>
          <w:p w14:paraId="54B1110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390" w:type="dxa"/>
            <w:shd w:val="clear" w:color="auto" w:fill="auto"/>
          </w:tcPr>
          <w:p w14:paraId="27E6BA2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resta de números enteros/Soluciona problemas de aplicación con sumas y restas de enteros</w:t>
            </w:r>
          </w:p>
        </w:tc>
      </w:tr>
      <w:tr w:rsidR="009F4BEF" w:rsidRPr="00010B64" w14:paraId="746FB5A5" w14:textId="77777777" w:rsidTr="008C3FF8">
        <w:tc>
          <w:tcPr>
            <w:tcW w:w="1585" w:type="dxa"/>
            <w:shd w:val="clear" w:color="auto" w:fill="auto"/>
          </w:tcPr>
          <w:p w14:paraId="1A197B0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390" w:type="dxa"/>
            <w:shd w:val="clear" w:color="auto" w:fill="auto"/>
          </w:tcPr>
          <w:p w14:paraId="5E920B0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23BD973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 En la pregunta que aparece a continuación:</w:t>
            </w:r>
          </w:p>
          <w:p w14:paraId="3B5F9929" w14:textId="77777777" w:rsidR="009F4BEF" w:rsidRPr="008C3FF8" w:rsidRDefault="009F4BEF" w:rsidP="008C3FF8">
            <w:pPr>
              <w:spacing w:after="0"/>
              <w:rPr>
                <w:rFonts w:ascii="Times New Roman" w:hAnsi="Times New Roman"/>
                <w:color w:val="000000"/>
                <w:lang w:val="es-MX"/>
              </w:rPr>
            </w:pPr>
          </w:p>
          <w:p w14:paraId="5D8394DB" w14:textId="3040A6F8" w:rsidR="009F4BEF" w:rsidRPr="00010B64" w:rsidRDefault="009F4BEF" w:rsidP="008C3FF8">
            <w:pPr>
              <w:spacing w:after="0"/>
              <w:rPr>
                <w:rFonts w:ascii="Times New Roman" w:hAnsi="Times New Roman"/>
                <w:color w:val="000000"/>
                <w:lang w:val="es-MX"/>
              </w:rPr>
            </w:pPr>
            <w:r w:rsidRPr="00010B64">
              <w:rPr>
                <w:rFonts w:ascii="Times New Roman" w:hAnsi="Times New Roman"/>
                <w:noProof/>
                <w:color w:val="000000"/>
                <w:sz w:val="22"/>
                <w:szCs w:val="22"/>
                <w:lang w:val="es-CO" w:eastAsia="es-CO"/>
              </w:rPr>
              <w:drawing>
                <wp:inline distT="0" distB="0" distL="0" distR="0" wp14:anchorId="79D874EC" wp14:editId="01623966">
                  <wp:extent cx="4648200" cy="2095500"/>
                  <wp:effectExtent l="0" t="0" r="0" b="0"/>
                  <wp:docPr id="4" name="Imagen 4" descr="Descripción: C:\Users\user\Documents\Sandra work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C:\Users\user\Documents\Sandra works\Captu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8200" cy="2095500"/>
                          </a:xfrm>
                          <a:prstGeom prst="rect">
                            <a:avLst/>
                          </a:prstGeom>
                          <a:noFill/>
                          <a:ln>
                            <a:noFill/>
                          </a:ln>
                        </pic:spPr>
                      </pic:pic>
                    </a:graphicData>
                  </a:graphic>
                </wp:inline>
              </w:drawing>
            </w:r>
          </w:p>
          <w:p w14:paraId="1BF28308" w14:textId="77777777" w:rsidR="009F4BEF" w:rsidRPr="00AD2923" w:rsidRDefault="009F4BEF" w:rsidP="008C3FF8">
            <w:pPr>
              <w:spacing w:after="0"/>
              <w:rPr>
                <w:rFonts w:ascii="Times New Roman" w:hAnsi="Times New Roman"/>
                <w:color w:val="000000"/>
                <w:lang w:val="es-CO"/>
              </w:rPr>
            </w:pPr>
          </w:p>
          <w:p w14:paraId="41998BD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Se deben hacer los siguientes cambios:</w:t>
            </w:r>
          </w:p>
          <w:p w14:paraId="3A96B150" w14:textId="77777777" w:rsidR="009F4BEF" w:rsidRPr="00AD2923" w:rsidRDefault="009F4BEF" w:rsidP="008C3FF8">
            <w:pPr>
              <w:pStyle w:val="Prrafodelista"/>
              <w:numPr>
                <w:ilvl w:val="0"/>
                <w:numId w:val="6"/>
              </w:numPr>
              <w:spacing w:after="0"/>
              <w:rPr>
                <w:rFonts w:ascii="Times New Roman" w:hAnsi="Times New Roman"/>
                <w:color w:val="000000"/>
                <w:lang w:val="es-CO"/>
              </w:rPr>
            </w:pPr>
            <w:r w:rsidRPr="00AD2923">
              <w:rPr>
                <w:rFonts w:ascii="Times New Roman" w:hAnsi="Times New Roman"/>
                <w:color w:val="000000"/>
                <w:lang w:val="es-CO"/>
              </w:rPr>
              <w:t>El número 2.146 se debe escribir sin el punto que indica mil (2146), las dos veces que aparece en la pregunta.</w:t>
            </w:r>
          </w:p>
          <w:p w14:paraId="421D2DB8" w14:textId="77777777" w:rsidR="009F4BEF" w:rsidRPr="00AD2923" w:rsidRDefault="009F4BEF" w:rsidP="008C3FF8">
            <w:pPr>
              <w:pStyle w:val="Prrafodelista"/>
              <w:numPr>
                <w:ilvl w:val="0"/>
                <w:numId w:val="6"/>
              </w:numPr>
              <w:spacing w:after="0"/>
              <w:rPr>
                <w:rFonts w:ascii="Times New Roman" w:hAnsi="Times New Roman"/>
                <w:color w:val="000000"/>
                <w:lang w:val="es-CO"/>
              </w:rPr>
            </w:pPr>
            <w:r w:rsidRPr="00AD2923">
              <w:rPr>
                <w:rFonts w:ascii="Times New Roman" w:hAnsi="Times New Roman"/>
                <w:color w:val="000000"/>
                <w:lang w:val="es-CO"/>
              </w:rPr>
              <w:t>La frase “Si se inventó 2146 años después de que inventara el tornillo,” se debe reemplazar por la frase “Esto fue 2146 años después de que se inventara el tornillo,”</w:t>
            </w:r>
          </w:p>
        </w:tc>
      </w:tr>
      <w:tr w:rsidR="009F4BEF" w:rsidRPr="00010B64" w14:paraId="503EC4B3" w14:textId="77777777" w:rsidTr="008C3FF8">
        <w:tc>
          <w:tcPr>
            <w:tcW w:w="1585" w:type="dxa"/>
            <w:shd w:val="clear" w:color="auto" w:fill="auto"/>
          </w:tcPr>
          <w:p w14:paraId="7C9877E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7390" w:type="dxa"/>
            <w:shd w:val="clear" w:color="auto" w:fill="auto"/>
          </w:tcPr>
          <w:p w14:paraId="003D71AE" w14:textId="77777777" w:rsidR="009F4BEF" w:rsidRPr="008C3FF8" w:rsidRDefault="009F4BEF" w:rsidP="008C3FF8">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 xml:space="preserve">resuelve problemas de situaciones aditivas, en diferentes </w:t>
            </w:r>
            <w:r w:rsidRPr="008C3FF8">
              <w:rPr>
                <w:rFonts w:ascii="Times New Roman" w:hAnsi="Times New Roman"/>
                <w:lang w:val="es-MX"/>
              </w:rPr>
              <w:lastRenderedPageBreak/>
              <w:t>contextos y dominios numéricos</w:t>
            </w:r>
          </w:p>
        </w:tc>
      </w:tr>
      <w:tr w:rsidR="009F4BEF" w:rsidRPr="00010B64" w14:paraId="25621CA8" w14:textId="77777777" w:rsidTr="008C3FF8">
        <w:tc>
          <w:tcPr>
            <w:tcW w:w="1585" w:type="dxa"/>
            <w:shd w:val="clear" w:color="auto" w:fill="auto"/>
          </w:tcPr>
          <w:p w14:paraId="130CF27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Descripción</w:t>
            </w:r>
          </w:p>
        </w:tc>
        <w:tc>
          <w:tcPr>
            <w:tcW w:w="7390" w:type="dxa"/>
            <w:shd w:val="clear" w:color="auto" w:fill="auto"/>
          </w:tcPr>
          <w:p w14:paraId="72BF065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Resolución de situaciones aditivas.</w:t>
            </w:r>
          </w:p>
        </w:tc>
      </w:tr>
    </w:tbl>
    <w:p w14:paraId="3FF21A98"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7505"/>
      </w:tblGrid>
      <w:tr w:rsidR="009F4BEF" w:rsidRPr="00010B64" w14:paraId="18D01C64" w14:textId="77777777" w:rsidTr="008C3FF8">
        <w:tc>
          <w:tcPr>
            <w:tcW w:w="8975" w:type="dxa"/>
            <w:gridSpan w:val="2"/>
            <w:shd w:val="clear" w:color="auto" w:fill="000000"/>
          </w:tcPr>
          <w:p w14:paraId="45F31096"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aprovechado</w:t>
            </w:r>
          </w:p>
        </w:tc>
      </w:tr>
      <w:tr w:rsidR="009F4BEF" w:rsidRPr="00010B64" w14:paraId="7F1623C4" w14:textId="77777777" w:rsidTr="008C3FF8">
        <w:tc>
          <w:tcPr>
            <w:tcW w:w="1470" w:type="dxa"/>
            <w:shd w:val="clear" w:color="auto" w:fill="auto"/>
          </w:tcPr>
          <w:p w14:paraId="02DDF04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505" w:type="dxa"/>
            <w:shd w:val="clear" w:color="auto" w:fill="auto"/>
          </w:tcPr>
          <w:p w14:paraId="1756FC3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MA_07_02_CO_REC270 </w:t>
            </w:r>
          </w:p>
        </w:tc>
      </w:tr>
      <w:tr w:rsidR="009F4BEF" w:rsidRPr="00010B64" w14:paraId="19AE109C" w14:textId="77777777" w:rsidTr="008C3FF8">
        <w:tc>
          <w:tcPr>
            <w:tcW w:w="1470" w:type="dxa"/>
            <w:shd w:val="clear" w:color="auto" w:fill="auto"/>
          </w:tcPr>
          <w:p w14:paraId="0F6714F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505" w:type="dxa"/>
            <w:shd w:val="clear" w:color="auto" w:fill="auto"/>
          </w:tcPr>
          <w:p w14:paraId="009CC7E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enteros/La jerarquía de las operaciones con números enteros/Trabaja las operaciones combinadas con números enteros</w:t>
            </w:r>
          </w:p>
        </w:tc>
      </w:tr>
      <w:tr w:rsidR="009F4BEF" w:rsidRPr="00010B64" w14:paraId="3A49E852" w14:textId="77777777" w:rsidTr="008C3FF8">
        <w:tc>
          <w:tcPr>
            <w:tcW w:w="1470" w:type="dxa"/>
            <w:shd w:val="clear" w:color="auto" w:fill="auto"/>
          </w:tcPr>
          <w:p w14:paraId="45BFF7C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505" w:type="dxa"/>
            <w:shd w:val="clear" w:color="auto" w:fill="auto"/>
          </w:tcPr>
          <w:p w14:paraId="7091811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se deben cambiar según aparece en esta plantilla.</w:t>
            </w:r>
          </w:p>
          <w:p w14:paraId="1912582D" w14:textId="77777777" w:rsidR="009F4BEF" w:rsidRPr="00AD2923" w:rsidRDefault="009F4BEF" w:rsidP="008C3FF8">
            <w:pPr>
              <w:spacing w:after="0"/>
              <w:rPr>
                <w:rFonts w:ascii="Times New Roman" w:hAnsi="Times New Roman"/>
                <w:color w:val="000000"/>
                <w:lang w:val="es-CO"/>
              </w:rPr>
            </w:pPr>
            <w:r w:rsidRPr="008C3FF8">
              <w:rPr>
                <w:rFonts w:ascii="Times New Roman" w:hAnsi="Times New Roman"/>
                <w:color w:val="000000"/>
                <w:lang w:val="es-MX"/>
              </w:rPr>
              <w:t xml:space="preserve">2. El enunciado del recurso que dice “Realiza la siguiente operación” se debe cambiar por el texto: “Piensa y </w:t>
            </w:r>
            <w:r w:rsidRPr="00AD2923">
              <w:rPr>
                <w:rFonts w:ascii="Times New Roman" w:hAnsi="Times New Roman"/>
                <w:color w:val="000000"/>
                <w:lang w:val="es-CO"/>
              </w:rPr>
              <w:t>decide el procedimiento adecuado para desarrollar el polinomio. Resuélvelo y escribe la respuesta.”</w:t>
            </w:r>
          </w:p>
          <w:p w14:paraId="6FCD83E5"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3. Se debe cambiar el símbolo usado para la división en cada ejercicio.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tc>
      </w:tr>
      <w:tr w:rsidR="009F4BEF" w:rsidRPr="00010B64" w14:paraId="57AD3126" w14:textId="77777777" w:rsidTr="008C3FF8">
        <w:tc>
          <w:tcPr>
            <w:tcW w:w="1470" w:type="dxa"/>
            <w:shd w:val="clear" w:color="auto" w:fill="auto"/>
          </w:tcPr>
          <w:p w14:paraId="40625CA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Título</w:t>
            </w:r>
          </w:p>
        </w:tc>
        <w:tc>
          <w:tcPr>
            <w:tcW w:w="7505" w:type="dxa"/>
            <w:shd w:val="clear" w:color="auto" w:fill="auto"/>
          </w:tcPr>
          <w:p w14:paraId="1888EB07" w14:textId="77777777" w:rsidR="009F4BEF" w:rsidRPr="008C3FF8" w:rsidRDefault="009F4BEF" w:rsidP="008C3FF8">
            <w:pPr>
              <w:spacing w:after="0"/>
              <w:rPr>
                <w:rFonts w:ascii="Times New Roman" w:hAnsi="Times New Roman"/>
                <w:lang w:val="es-MX"/>
              </w:rPr>
            </w:pPr>
            <w:r w:rsidRPr="008C3FF8">
              <w:rPr>
                <w:rFonts w:ascii="Times New Roman" w:hAnsi="Times New Roman"/>
                <w:color w:val="000000"/>
                <w:lang w:val="es-MX"/>
              </w:rPr>
              <w:t xml:space="preserve">Competencias: </w:t>
            </w:r>
            <w:r w:rsidRPr="008C3FF8">
              <w:rPr>
                <w:rFonts w:ascii="Times New Roman" w:hAnsi="Times New Roman"/>
                <w:lang w:val="es-MX"/>
              </w:rPr>
              <w:t>justifica la pertinencia de un cálculo exacto o aproximado en el desarrollo de un polinomio</w:t>
            </w:r>
          </w:p>
        </w:tc>
      </w:tr>
      <w:tr w:rsidR="009F4BEF" w:rsidRPr="00010B64" w14:paraId="380D8FC5" w14:textId="77777777" w:rsidTr="008C3FF8">
        <w:trPr>
          <w:trHeight w:val="406"/>
        </w:trPr>
        <w:tc>
          <w:tcPr>
            <w:tcW w:w="1470" w:type="dxa"/>
            <w:shd w:val="clear" w:color="auto" w:fill="auto"/>
          </w:tcPr>
          <w:p w14:paraId="2A437531"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505" w:type="dxa"/>
            <w:shd w:val="clear" w:color="auto" w:fill="auto"/>
          </w:tcPr>
          <w:p w14:paraId="78F3B25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Ejercicios con operaciones combinadas de números enteros.</w:t>
            </w:r>
          </w:p>
        </w:tc>
      </w:tr>
    </w:tbl>
    <w:p w14:paraId="7B513C39" w14:textId="77777777" w:rsidR="009F4BEF" w:rsidRPr="00284C5A" w:rsidRDefault="009F4BEF" w:rsidP="009F4BEF">
      <w:pPr>
        <w:spacing w:after="0"/>
        <w:rPr>
          <w:rFonts w:ascii="Times New Roman" w:hAnsi="Times New Roman"/>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7"/>
        <w:gridCol w:w="7767"/>
      </w:tblGrid>
      <w:tr w:rsidR="009F4BEF" w:rsidRPr="00010B64" w14:paraId="34B2990B" w14:textId="77777777" w:rsidTr="008C3FF8">
        <w:tc>
          <w:tcPr>
            <w:tcW w:w="8833" w:type="dxa"/>
            <w:gridSpan w:val="2"/>
            <w:shd w:val="clear" w:color="auto" w:fill="000000"/>
          </w:tcPr>
          <w:p w14:paraId="768057BB"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Profundiza: recurso aprovechado</w:t>
            </w:r>
          </w:p>
        </w:tc>
      </w:tr>
      <w:tr w:rsidR="009F4BEF" w:rsidRPr="00010B64" w14:paraId="697B4D46" w14:textId="77777777" w:rsidTr="008C3FF8">
        <w:tc>
          <w:tcPr>
            <w:tcW w:w="1127" w:type="dxa"/>
            <w:shd w:val="clear" w:color="auto" w:fill="auto"/>
          </w:tcPr>
          <w:p w14:paraId="42A61B6E"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706" w:type="dxa"/>
            <w:shd w:val="clear" w:color="auto" w:fill="auto"/>
          </w:tcPr>
          <w:p w14:paraId="79771C08"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 xml:space="preserve">MA_07_02_CO_REC280  </w:t>
            </w:r>
          </w:p>
        </w:tc>
      </w:tr>
      <w:tr w:rsidR="009F4BEF" w:rsidRPr="00010B64" w14:paraId="594BD0C7" w14:textId="77777777" w:rsidTr="008C3FF8">
        <w:tc>
          <w:tcPr>
            <w:tcW w:w="1127" w:type="dxa"/>
            <w:shd w:val="clear" w:color="auto" w:fill="auto"/>
          </w:tcPr>
          <w:p w14:paraId="3A5065B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706" w:type="dxa"/>
            <w:shd w:val="clear" w:color="auto" w:fill="auto"/>
          </w:tcPr>
          <w:p w14:paraId="395A53C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1Eso/Matemáticas/Las operaciones con números enteros/Ejercitación y competencias/Competencias: resuelve operaciones combinadas </w:t>
            </w:r>
          </w:p>
        </w:tc>
      </w:tr>
      <w:tr w:rsidR="009F4BEF" w:rsidRPr="00010B64" w14:paraId="0371DB2F" w14:textId="77777777" w:rsidTr="008C3FF8">
        <w:tc>
          <w:tcPr>
            <w:tcW w:w="1127" w:type="dxa"/>
            <w:shd w:val="clear" w:color="auto" w:fill="auto"/>
          </w:tcPr>
          <w:p w14:paraId="4C954EF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Cambio (descripción o capturas de pantallas)</w:t>
            </w:r>
          </w:p>
        </w:tc>
        <w:tc>
          <w:tcPr>
            <w:tcW w:w="7706" w:type="dxa"/>
            <w:shd w:val="clear" w:color="auto" w:fill="auto"/>
          </w:tcPr>
          <w:p w14:paraId="1702359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El título y la descripción del recurso se deben cambiar según aparece en esta plantilla.</w:t>
            </w:r>
          </w:p>
          <w:p w14:paraId="4ACDB020" w14:textId="77777777" w:rsidR="009F4BEF" w:rsidRPr="008C3FF8" w:rsidRDefault="009F4BEF" w:rsidP="008C3FF8">
            <w:pPr>
              <w:spacing w:after="0"/>
              <w:rPr>
                <w:rFonts w:ascii="Times New Roman" w:hAnsi="Times New Roman"/>
                <w:color w:val="000000"/>
                <w:lang w:val="es-MX"/>
              </w:rPr>
            </w:pPr>
          </w:p>
          <w:p w14:paraId="4FEA9B2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 El enunciado del recurso que dice “Realiza la siguiente actividad. Cuando termines, envíala para que pueda ser validada” se debe reemplazar por el siguiente texto: “Usa las operaciones y los signos de agrupación para realizar la siguiente actividad”.</w:t>
            </w:r>
          </w:p>
          <w:p w14:paraId="764F3E12" w14:textId="77777777" w:rsidR="009F4BEF" w:rsidRPr="008C3FF8" w:rsidRDefault="009F4BEF" w:rsidP="008C3FF8">
            <w:pPr>
              <w:spacing w:after="0"/>
              <w:rPr>
                <w:rFonts w:ascii="Times New Roman" w:hAnsi="Times New Roman"/>
                <w:color w:val="000000"/>
                <w:lang w:val="es-MX"/>
              </w:rPr>
            </w:pPr>
          </w:p>
          <w:p w14:paraId="590D31F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 En la sección donde está la presentación del recurso aparece un texto que debe tener algunos cambios descritos aquí:</w:t>
            </w:r>
          </w:p>
          <w:p w14:paraId="6A43EE68" w14:textId="77777777" w:rsidR="009F4BEF" w:rsidRPr="008C3FF8" w:rsidRDefault="009F4BEF" w:rsidP="008C3FF8">
            <w:pPr>
              <w:spacing w:after="0"/>
              <w:rPr>
                <w:rFonts w:ascii="Times New Roman" w:hAnsi="Times New Roman"/>
                <w:color w:val="000000"/>
                <w:lang w:val="es-MX"/>
              </w:rPr>
            </w:pPr>
          </w:p>
          <w:p w14:paraId="4B1E05C4" w14:textId="77777777" w:rsidR="009F4BEF" w:rsidRPr="00010B64" w:rsidRDefault="009F4BEF" w:rsidP="008C3FF8">
            <w:pPr>
              <w:spacing w:after="0"/>
              <w:rPr>
                <w:rFonts w:ascii="Times New Roman" w:hAnsi="Times New Roman"/>
                <w:color w:val="000000"/>
                <w:lang w:val="es-MX"/>
              </w:rPr>
            </w:pPr>
            <w:r w:rsidRPr="00010B64">
              <w:rPr>
                <w:rFonts w:ascii="Times New Roman" w:hAnsi="Times New Roman"/>
              </w:rPr>
              <w:object w:dxaOrig="9885" w:dyaOrig="6540" w14:anchorId="000A7068">
                <v:shape id="_x0000_i1032" type="#_x0000_t75" style="width:441.75pt;height:292.5pt" o:ole="">
                  <v:imagedata r:id="rId65" o:title=""/>
                </v:shape>
                <o:OLEObject Type="Embed" ProgID="PBrush" ShapeID="_x0000_i1032" DrawAspect="Content" ObjectID="_1492100842" r:id="rId66"/>
              </w:object>
            </w:r>
          </w:p>
          <w:p w14:paraId="59CFFEF4"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frase “Vamos a repasar” se reemplaza por “Repasa”</w:t>
            </w:r>
          </w:p>
          <w:p w14:paraId="1B74ACD0"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“Calculamos” se reemplaza por “Calcula”</w:t>
            </w:r>
          </w:p>
          <w:p w14:paraId="661656B1"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expresión “paréntesis o corchetes” se reemplaza por “paréntesis, corchetes o llaves”</w:t>
            </w:r>
          </w:p>
          <w:p w14:paraId="0208A7CF"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“Hacemos” se reemplaza por “Resuelve”</w:t>
            </w:r>
          </w:p>
          <w:p w14:paraId="211A6C12"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“Resolvemos” se reemplaza por “Haz”</w:t>
            </w:r>
          </w:p>
          <w:p w14:paraId="0DB0A70A"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Los numerales se deben ajustar por 1., 2. y 3. Hay que quitar la o de superíndice después de los numerales.</w:t>
            </w:r>
          </w:p>
          <w:p w14:paraId="4D04F376" w14:textId="77777777" w:rsidR="009F4BEF" w:rsidRPr="008C3FF8" w:rsidRDefault="009F4BEF" w:rsidP="008C3FF8">
            <w:pPr>
              <w:pStyle w:val="Prrafodelista"/>
              <w:numPr>
                <w:ilvl w:val="0"/>
                <w:numId w:val="9"/>
              </w:numPr>
              <w:spacing w:after="0"/>
              <w:rPr>
                <w:rFonts w:ascii="Times New Roman" w:hAnsi="Times New Roman"/>
                <w:color w:val="000000"/>
                <w:lang w:val="es-MX"/>
              </w:rPr>
            </w:pPr>
            <w:r w:rsidRPr="008C3FF8">
              <w:rPr>
                <w:rFonts w:ascii="Times New Roman" w:hAnsi="Times New Roman"/>
                <w:color w:val="000000"/>
                <w:lang w:val="es-MX"/>
              </w:rPr>
              <w:t>La palabra “sumamos” se reemplaza por “adicionas”. En el mismo párrafo las preguntas dicen: ¿qué signo quedará el resultado? ¿Y si lo multiplicamos? Esto se debe reemplazar por ¿con qué signo queda el resultado? ¿Y si lo multiplicas?</w:t>
            </w:r>
          </w:p>
          <w:p w14:paraId="51FCE4FC" w14:textId="77777777" w:rsidR="009F4BEF" w:rsidRPr="008C3FF8" w:rsidRDefault="009F4BEF" w:rsidP="008C3FF8">
            <w:pPr>
              <w:spacing w:after="0"/>
              <w:rPr>
                <w:rFonts w:ascii="Times New Roman" w:hAnsi="Times New Roman"/>
                <w:color w:val="000000"/>
                <w:lang w:val="es-MX"/>
              </w:rPr>
            </w:pPr>
          </w:p>
          <w:p w14:paraId="6DE97FB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4. En la sección de la Tarea quitar de los numerales la o de superíndice que posee cada uno.</w:t>
            </w:r>
          </w:p>
          <w:p w14:paraId="31D4BBF0" w14:textId="77777777" w:rsidR="009F4BEF" w:rsidRPr="008C3FF8" w:rsidRDefault="009F4BEF" w:rsidP="008C3FF8">
            <w:pPr>
              <w:spacing w:after="0"/>
              <w:rPr>
                <w:rFonts w:ascii="Times New Roman" w:hAnsi="Times New Roman"/>
                <w:color w:val="000000"/>
                <w:lang w:val="es-MX"/>
              </w:rPr>
            </w:pPr>
          </w:p>
          <w:p w14:paraId="493AABC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5. Para incluir en el recurso:</w:t>
            </w:r>
          </w:p>
          <w:p w14:paraId="6ADD8121" w14:textId="77777777" w:rsidR="009F4BEF" w:rsidRPr="008C3FF8" w:rsidRDefault="009F4BEF" w:rsidP="008C3FF8">
            <w:pPr>
              <w:spacing w:after="0"/>
              <w:rPr>
                <w:rFonts w:ascii="Times New Roman" w:hAnsi="Times New Roman"/>
                <w:b/>
                <w:color w:val="000000"/>
                <w:lang w:val="es-MX"/>
              </w:rPr>
            </w:pPr>
          </w:p>
          <w:p w14:paraId="4EAFCEE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FICHA DEL DOCENTE</w:t>
            </w:r>
          </w:p>
          <w:p w14:paraId="49A0DD11" w14:textId="77777777" w:rsidR="009F4BEF" w:rsidRPr="008C3FF8" w:rsidRDefault="009F4BEF" w:rsidP="008C3FF8">
            <w:pPr>
              <w:spacing w:after="0"/>
              <w:rPr>
                <w:rFonts w:ascii="Times New Roman" w:hAnsi="Times New Roman"/>
                <w:color w:val="000000"/>
                <w:lang w:val="es-MX"/>
              </w:rPr>
            </w:pPr>
          </w:p>
          <w:p w14:paraId="3B4D9FA8"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Objetivo</w:t>
            </w:r>
          </w:p>
          <w:p w14:paraId="2BF2B8A3" w14:textId="77777777" w:rsidR="009F4BEF" w:rsidRPr="008C3FF8" w:rsidRDefault="009F4BEF" w:rsidP="008C3FF8">
            <w:pPr>
              <w:spacing w:after="0"/>
              <w:rPr>
                <w:rFonts w:ascii="Times New Roman" w:hAnsi="Times New Roman"/>
                <w:color w:val="000000"/>
                <w:lang w:val="es-MX"/>
              </w:rPr>
            </w:pPr>
          </w:p>
          <w:p w14:paraId="19A21F6E"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 xml:space="preserve">El recurso expone una situación a través de la cual se puede comprobar si el estudiante conoce y usa correctamente la jerarquía de las operaciones y los </w:t>
            </w:r>
            <w:r w:rsidRPr="00AD2923">
              <w:rPr>
                <w:rFonts w:ascii="Times New Roman" w:hAnsi="Times New Roman"/>
                <w:color w:val="000000"/>
                <w:lang w:val="es-CO"/>
              </w:rPr>
              <w:lastRenderedPageBreak/>
              <w:t>signos de agrupación para resolver polinomios aritméticos.</w:t>
            </w:r>
          </w:p>
          <w:p w14:paraId="7B9C8D1C" w14:textId="77777777" w:rsidR="009F4BEF" w:rsidRPr="00AD2923" w:rsidRDefault="009F4BEF" w:rsidP="008C3FF8">
            <w:pPr>
              <w:spacing w:after="0"/>
              <w:rPr>
                <w:rFonts w:ascii="Times New Roman" w:hAnsi="Times New Roman"/>
                <w:color w:val="000000"/>
                <w:lang w:val="es-CO"/>
              </w:rPr>
            </w:pPr>
          </w:p>
          <w:p w14:paraId="3FDE5652" w14:textId="77777777" w:rsidR="009F4BEF" w:rsidRPr="00AD2923" w:rsidRDefault="009F4BEF" w:rsidP="008C3FF8">
            <w:pPr>
              <w:spacing w:after="0"/>
              <w:rPr>
                <w:rFonts w:ascii="Times New Roman" w:hAnsi="Times New Roman"/>
                <w:b/>
                <w:color w:val="000000"/>
                <w:lang w:val="es-CO"/>
              </w:rPr>
            </w:pPr>
            <w:r w:rsidRPr="00AD2923">
              <w:rPr>
                <w:rFonts w:ascii="Times New Roman" w:hAnsi="Times New Roman"/>
                <w:b/>
                <w:color w:val="000000"/>
                <w:lang w:val="es-CO"/>
              </w:rPr>
              <w:t>Propuesta</w:t>
            </w:r>
          </w:p>
          <w:p w14:paraId="4FA25809" w14:textId="77777777" w:rsidR="009F4BEF" w:rsidRPr="00AD2923" w:rsidRDefault="009F4BEF" w:rsidP="008C3FF8">
            <w:pPr>
              <w:spacing w:after="0"/>
              <w:rPr>
                <w:rFonts w:ascii="Times New Roman" w:hAnsi="Times New Roman"/>
                <w:color w:val="000000"/>
                <w:lang w:val="es-CO"/>
              </w:rPr>
            </w:pPr>
          </w:p>
          <w:p w14:paraId="22183FB7"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Algunos factores que facilitan el aprendizaje de conceptos como la jerarquía de las operaciones y los signos de agrupación, necesarios para la resolución de polinomios aritméticos, son las características definitorias y correlativas que éstos poseen; sin embargo, no todos los polinomios poseen la misma estructura y, por ende, es necesario hacer una práctica constante para que los estudiantes establezcan en su memoria esas características definitorias y correlativas (si hay paréntesis, corchetes o llaves, cuál es la jerarquía de las operaciones, etc.).</w:t>
            </w:r>
          </w:p>
          <w:p w14:paraId="17511F48" w14:textId="77777777" w:rsidR="009F4BEF" w:rsidRPr="00AD2923" w:rsidRDefault="009F4BEF" w:rsidP="008C3FF8">
            <w:pPr>
              <w:spacing w:after="0"/>
              <w:rPr>
                <w:rFonts w:ascii="Times New Roman" w:hAnsi="Times New Roman"/>
                <w:color w:val="000000"/>
                <w:lang w:val="es-CO"/>
              </w:rPr>
            </w:pPr>
          </w:p>
          <w:p w14:paraId="1E29D1CB"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Por esta razón y para verificar el afianzamiento de los conceptos mencionados y promover la práctica, el recurso expone un repaso de ideas y conceptos para luego plantear una situación en la cual el estudiante debe dar respuesta a unos interrogantes, que requieren que por él mismo construya vías de resolución formulando polinomios aritméticos y empleando signos de agrupación.</w:t>
            </w:r>
          </w:p>
          <w:p w14:paraId="45621AE8" w14:textId="77777777" w:rsidR="009F4BEF" w:rsidRPr="00AD2923" w:rsidRDefault="009F4BEF" w:rsidP="008C3FF8">
            <w:pPr>
              <w:spacing w:after="0"/>
              <w:rPr>
                <w:rFonts w:ascii="Times New Roman" w:hAnsi="Times New Roman"/>
                <w:color w:val="000000"/>
                <w:lang w:val="es-CO"/>
              </w:rPr>
            </w:pPr>
          </w:p>
          <w:p w14:paraId="5FAF1F08" w14:textId="77777777" w:rsidR="009F4BEF" w:rsidRPr="00AD2923" w:rsidRDefault="009F4BEF" w:rsidP="008C3FF8">
            <w:pPr>
              <w:spacing w:after="0"/>
              <w:rPr>
                <w:rFonts w:ascii="Times New Roman" w:hAnsi="Times New Roman"/>
                <w:color w:val="000000"/>
                <w:lang w:val="es-CO"/>
              </w:rPr>
            </w:pPr>
            <w:r w:rsidRPr="00AD2923">
              <w:rPr>
                <w:rFonts w:ascii="Times New Roman" w:hAnsi="Times New Roman"/>
                <w:color w:val="000000"/>
                <w:lang w:val="es-CO"/>
              </w:rPr>
              <w:t>Con este planteamiento, el estudiante identificará por qué son necesarios los signos de agrupación y la identificación de la jerarquía de las operaciones, agregando con ello el componente de aprendizaje significativo.</w:t>
            </w:r>
          </w:p>
          <w:p w14:paraId="5C464D32" w14:textId="77777777" w:rsidR="009F4BEF" w:rsidRPr="00AD2923" w:rsidRDefault="009F4BEF" w:rsidP="008C3FF8">
            <w:pPr>
              <w:spacing w:after="0"/>
              <w:rPr>
                <w:rFonts w:ascii="Times New Roman" w:hAnsi="Times New Roman"/>
                <w:color w:val="000000"/>
                <w:lang w:val="es-CO"/>
              </w:rPr>
            </w:pPr>
          </w:p>
          <w:p w14:paraId="100C687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Antes de la presentación</w:t>
            </w:r>
          </w:p>
          <w:p w14:paraId="47101C8E" w14:textId="77777777" w:rsidR="009F4BEF" w:rsidRPr="00AD2923" w:rsidRDefault="009F4BEF" w:rsidP="008C3FF8">
            <w:pPr>
              <w:spacing w:after="0"/>
              <w:rPr>
                <w:rFonts w:ascii="Times New Roman" w:hAnsi="Times New Roman"/>
                <w:color w:val="000000"/>
                <w:lang w:val="es-CO"/>
              </w:rPr>
            </w:pPr>
          </w:p>
          <w:p w14:paraId="50245B7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Pida a los estudiantes que resuman en una ficha bibliográfica, a través de un cuadro, toda la información sobre cómo se operan polinomios aritméticos y los signos de la suma, resta, multiplicación y división de números enteros. Luego, proponga que con ayuda del resumen elaborado resuelvan los siguientes ejercicios:</w:t>
            </w:r>
          </w:p>
          <w:p w14:paraId="1DD4A817" w14:textId="77777777" w:rsidR="009F4BEF" w:rsidRPr="008C3FF8" w:rsidRDefault="009F4BEF" w:rsidP="008C3FF8">
            <w:pPr>
              <w:spacing w:after="0"/>
              <w:rPr>
                <w:rFonts w:ascii="Times New Roman" w:hAnsi="Times New Roman"/>
                <w:color w:val="000000"/>
                <w:lang w:val="es-MX"/>
              </w:rPr>
            </w:pPr>
          </w:p>
          <w:p w14:paraId="02412A04" w14:textId="77777777" w:rsidR="009F4BEF" w:rsidRPr="00010B64" w:rsidRDefault="009F4BEF" w:rsidP="008C3FF8">
            <w:pPr>
              <w:pStyle w:val="Prrafodelista"/>
              <w:numPr>
                <w:ilvl w:val="0"/>
                <w:numId w:val="28"/>
              </w:numPr>
              <w:spacing w:after="0"/>
              <w:rPr>
                <w:rFonts w:ascii="Times New Roman" w:hAnsi="Times New Roman"/>
                <w:color w:val="000000"/>
                <w:lang w:val="es-MX"/>
              </w:rPr>
            </w:pPr>
            <w:r w:rsidRPr="00010B64">
              <w:rPr>
                <w:rFonts w:ascii="Times New Roman" w:hAnsi="Times New Roman"/>
                <w:color w:val="000000"/>
                <w:lang w:val="es-MX"/>
              </w:rPr>
              <w:t>&lt;&lt;MA_07_02_129.gif&gt;&gt;</w:t>
            </w:r>
          </w:p>
          <w:p w14:paraId="18F57CA6" w14:textId="77777777" w:rsidR="009F4BEF" w:rsidRPr="008C3FF8" w:rsidRDefault="009F4BEF" w:rsidP="008C3FF8">
            <w:pPr>
              <w:pStyle w:val="Prrafodelista"/>
              <w:numPr>
                <w:ilvl w:val="0"/>
                <w:numId w:val="28"/>
              </w:numPr>
              <w:spacing w:after="0"/>
              <w:rPr>
                <w:rFonts w:ascii="Times New Roman" w:hAnsi="Times New Roman"/>
                <w:color w:val="000000"/>
                <w:lang w:val="es-MX"/>
              </w:rPr>
            </w:pPr>
            <w:r w:rsidRPr="008C3FF8">
              <w:rPr>
                <w:rFonts w:ascii="Times New Roman" w:hAnsi="Times New Roman"/>
                <w:color w:val="000000"/>
                <w:lang w:val="es-MX"/>
              </w:rPr>
              <w:t>65 ‒ 8 ÷ (‒4) + (‒45) ÷ (‒9)</w:t>
            </w:r>
          </w:p>
          <w:p w14:paraId="1CBBB1B1" w14:textId="77777777" w:rsidR="009F4BEF" w:rsidRPr="00010B64" w:rsidRDefault="009F4BEF" w:rsidP="008C3FF8">
            <w:pPr>
              <w:pStyle w:val="Prrafodelista"/>
              <w:numPr>
                <w:ilvl w:val="0"/>
                <w:numId w:val="28"/>
              </w:numPr>
              <w:spacing w:after="0"/>
              <w:rPr>
                <w:rFonts w:ascii="Times New Roman" w:hAnsi="Times New Roman"/>
                <w:color w:val="000000"/>
                <w:lang w:val="es-MX"/>
              </w:rPr>
            </w:pPr>
            <w:r w:rsidRPr="00010B64">
              <w:rPr>
                <w:rFonts w:ascii="Times New Roman" w:hAnsi="Times New Roman"/>
                <w:color w:val="000000"/>
                <w:lang w:val="es-MX"/>
              </w:rPr>
              <w:t>&lt;&lt;MA_07_02_130.gif&gt;&gt;</w:t>
            </w:r>
          </w:p>
          <w:p w14:paraId="679CA56C" w14:textId="77777777" w:rsidR="009F4BEF" w:rsidRPr="00010B64" w:rsidRDefault="009F4BEF" w:rsidP="008C3FF8">
            <w:pPr>
              <w:pStyle w:val="Prrafodelista"/>
              <w:numPr>
                <w:ilvl w:val="0"/>
                <w:numId w:val="28"/>
              </w:numPr>
              <w:spacing w:after="0"/>
              <w:rPr>
                <w:rFonts w:ascii="Times New Roman" w:hAnsi="Times New Roman"/>
                <w:color w:val="000000"/>
                <w:lang w:val="es-MX"/>
              </w:rPr>
            </w:pPr>
            <w:r w:rsidRPr="00010B64">
              <w:rPr>
                <w:rFonts w:ascii="Times New Roman" w:hAnsi="Times New Roman"/>
                <w:color w:val="000000"/>
                <w:lang w:val="es-MX"/>
              </w:rPr>
              <w:t>&lt;&lt;MA_07_02_131.gif&gt;&gt;</w:t>
            </w:r>
          </w:p>
          <w:p w14:paraId="7F82FD11" w14:textId="77777777" w:rsidR="009F4BEF" w:rsidRPr="008C3FF8" w:rsidRDefault="009F4BEF" w:rsidP="008C3FF8">
            <w:pPr>
              <w:spacing w:after="0"/>
              <w:rPr>
                <w:rFonts w:ascii="Times New Roman" w:hAnsi="Times New Roman"/>
                <w:b/>
                <w:color w:val="000000"/>
                <w:lang w:val="es-MX"/>
              </w:rPr>
            </w:pPr>
          </w:p>
          <w:p w14:paraId="5F33776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Durante la presentación</w:t>
            </w:r>
          </w:p>
          <w:p w14:paraId="54787891" w14:textId="77777777" w:rsidR="009F4BEF" w:rsidRPr="008C3FF8" w:rsidRDefault="009F4BEF" w:rsidP="008C3FF8">
            <w:pPr>
              <w:spacing w:after="0"/>
              <w:rPr>
                <w:rFonts w:ascii="Times New Roman" w:hAnsi="Times New Roman"/>
                <w:color w:val="000000"/>
                <w:lang w:val="es-MX"/>
              </w:rPr>
            </w:pPr>
          </w:p>
          <w:p w14:paraId="2CB63DD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Dirija la actividad de tal forma que los estudiantes puedan responder las preguntas de la presentación. Luego invítelos a formular nuevos interrogantes siguiendo la temática y aclarando las posibles dudas que hayan surgido durante el repaso.</w:t>
            </w:r>
          </w:p>
          <w:p w14:paraId="666E97C0" w14:textId="77777777" w:rsidR="009F4BEF" w:rsidRPr="008C3FF8" w:rsidRDefault="009F4BEF" w:rsidP="008C3FF8">
            <w:pPr>
              <w:spacing w:after="0"/>
              <w:rPr>
                <w:rFonts w:ascii="Times New Roman" w:hAnsi="Times New Roman"/>
                <w:color w:val="000000"/>
                <w:lang w:val="es-MX"/>
              </w:rPr>
            </w:pPr>
          </w:p>
          <w:p w14:paraId="3BC0814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Si se observan dificultades en la resolución de los polinomios es importante aprovechar el momento para reafirmar las características definitorias y correlativas del proceso de operar polinomios aritméticos. Si se logran </w:t>
            </w:r>
            <w:r w:rsidRPr="008C3FF8">
              <w:rPr>
                <w:rFonts w:ascii="Times New Roman" w:hAnsi="Times New Roman"/>
                <w:color w:val="000000"/>
                <w:lang w:val="es-MX"/>
              </w:rPr>
              <w:lastRenderedPageBreak/>
              <w:t>afianzar estos conceptos los estudiantes disminuirán la probabilidad de cometer errores al resolver operaciones combinadas.</w:t>
            </w:r>
          </w:p>
          <w:p w14:paraId="632B9904" w14:textId="77777777" w:rsidR="009F4BEF" w:rsidRPr="008C3FF8" w:rsidRDefault="009F4BEF" w:rsidP="008C3FF8">
            <w:pPr>
              <w:spacing w:after="0"/>
              <w:rPr>
                <w:rFonts w:ascii="Times New Roman" w:hAnsi="Times New Roman"/>
                <w:color w:val="000000"/>
                <w:lang w:val="es-MX"/>
              </w:rPr>
            </w:pPr>
          </w:p>
          <w:p w14:paraId="1A9A18B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Después de la presentación</w:t>
            </w:r>
          </w:p>
          <w:p w14:paraId="24B27A99" w14:textId="77777777" w:rsidR="009F4BEF" w:rsidRPr="008C3FF8" w:rsidRDefault="009F4BEF" w:rsidP="008C3FF8">
            <w:pPr>
              <w:spacing w:after="0"/>
              <w:rPr>
                <w:rFonts w:ascii="Times New Roman" w:hAnsi="Times New Roman"/>
                <w:b/>
                <w:color w:val="000000"/>
                <w:lang w:val="es-MX"/>
              </w:rPr>
            </w:pPr>
          </w:p>
          <w:p w14:paraId="6E1604D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Utilice la tarea del recurso para hacer una evaluación individual del manejo de las operaciones básicas, la jerarquía de las mismas y la forma de resolver polinomios aritméticos. Finalice organizando grupos para que formulen un nuevo problema que requiera el uso de polinomios aritméticos.</w:t>
            </w:r>
          </w:p>
          <w:p w14:paraId="5DC39978" w14:textId="77777777" w:rsidR="009F4BEF" w:rsidRPr="008C3FF8" w:rsidRDefault="009F4BEF" w:rsidP="008C3FF8">
            <w:pPr>
              <w:spacing w:after="0"/>
              <w:rPr>
                <w:rFonts w:ascii="Times New Roman" w:hAnsi="Times New Roman"/>
                <w:color w:val="000000"/>
                <w:lang w:val="es-MX"/>
              </w:rPr>
            </w:pPr>
          </w:p>
          <w:p w14:paraId="33E37ED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6. Para incluir en el recurso:</w:t>
            </w:r>
          </w:p>
          <w:p w14:paraId="3984D2D2" w14:textId="77777777" w:rsidR="009F4BEF" w:rsidRPr="008C3FF8" w:rsidRDefault="009F4BEF" w:rsidP="008C3FF8">
            <w:pPr>
              <w:spacing w:after="0"/>
              <w:rPr>
                <w:rFonts w:ascii="Times New Roman" w:hAnsi="Times New Roman"/>
                <w:b/>
                <w:color w:val="000000"/>
                <w:lang w:val="es-MX"/>
              </w:rPr>
            </w:pPr>
          </w:p>
          <w:p w14:paraId="3798934A"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FICHA DEL ESTUDIANTE</w:t>
            </w:r>
          </w:p>
          <w:p w14:paraId="73573EEB" w14:textId="77777777" w:rsidR="009F4BEF" w:rsidRPr="008C3FF8" w:rsidRDefault="009F4BEF" w:rsidP="008C3FF8">
            <w:pPr>
              <w:shd w:val="clear" w:color="auto" w:fill="FFFFFF"/>
              <w:spacing w:after="0"/>
              <w:rPr>
                <w:rFonts w:ascii="Times New Roman" w:hAnsi="Times New Roman"/>
                <w:color w:val="000000"/>
                <w:lang w:val="es-MX"/>
              </w:rPr>
            </w:pPr>
          </w:p>
          <w:p w14:paraId="7515B0AF" w14:textId="77777777" w:rsidR="009F4BEF" w:rsidRPr="008C3FF8" w:rsidRDefault="009F4BEF" w:rsidP="008C3FF8">
            <w:pPr>
              <w:shd w:val="clear" w:color="auto" w:fill="FFFFFF"/>
              <w:spacing w:after="0"/>
              <w:rPr>
                <w:rFonts w:ascii="Times New Roman" w:hAnsi="Times New Roman"/>
                <w:b/>
                <w:color w:val="000000"/>
                <w:lang w:val="es-MX"/>
              </w:rPr>
            </w:pPr>
          </w:p>
          <w:p w14:paraId="5C281864" w14:textId="77777777" w:rsidR="009F4BEF" w:rsidRPr="00AD2923" w:rsidRDefault="009F4BEF" w:rsidP="008C3FF8">
            <w:pPr>
              <w:pStyle w:val="Normal1"/>
              <w:rPr>
                <w:b/>
              </w:rPr>
            </w:pPr>
            <w:r w:rsidRPr="00AD2923">
              <w:rPr>
                <w:b/>
              </w:rPr>
              <w:t>DESCRIPCIONES DEL RECURSO</w:t>
            </w:r>
          </w:p>
          <w:p w14:paraId="093CA70C"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Tiempo: 60 minutos</w:t>
            </w:r>
          </w:p>
          <w:p w14:paraId="76E12E5B"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Modalidad: Interactivo </w:t>
            </w:r>
          </w:p>
          <w:p w14:paraId="37BC3F56"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Tipo de recurso: Exposición</w:t>
            </w:r>
          </w:p>
          <w:p w14:paraId="4BD69DD5" w14:textId="77777777" w:rsidR="009F4BEF" w:rsidRPr="00AD2923" w:rsidRDefault="009F4BEF" w:rsidP="008C3FF8">
            <w:pPr>
              <w:spacing w:after="0"/>
              <w:rPr>
                <w:rFonts w:ascii="Times New Roman" w:hAnsi="Times New Roman"/>
                <w:lang w:val="es-CO"/>
              </w:rPr>
            </w:pPr>
            <w:r w:rsidRPr="00AD2923">
              <w:rPr>
                <w:rFonts w:ascii="Times New Roman" w:hAnsi="Times New Roman"/>
                <w:lang w:val="es-CO"/>
              </w:rPr>
              <w:t xml:space="preserve">Competencia: </w:t>
            </w:r>
            <w:r w:rsidRPr="00AD2923">
              <w:rPr>
                <w:rFonts w:ascii="Times New Roman" w:hAnsi="Times New Roman"/>
                <w:color w:val="FF0000"/>
                <w:lang w:val="es-CO"/>
              </w:rPr>
              <w:t>Competencia para aprender a aprender</w:t>
            </w:r>
          </w:p>
        </w:tc>
      </w:tr>
      <w:tr w:rsidR="009F4BEF" w:rsidRPr="00010B64" w14:paraId="233C35C6" w14:textId="77777777" w:rsidTr="008C3FF8">
        <w:tc>
          <w:tcPr>
            <w:tcW w:w="1127" w:type="dxa"/>
            <w:shd w:val="clear" w:color="auto" w:fill="auto"/>
          </w:tcPr>
          <w:p w14:paraId="41F255A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706" w:type="dxa"/>
            <w:shd w:val="clear" w:color="auto" w:fill="auto"/>
          </w:tcPr>
          <w:p w14:paraId="08CC5DEE"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Competencias: </w:t>
            </w:r>
            <w:r w:rsidRPr="008C3FF8">
              <w:rPr>
                <w:rFonts w:ascii="Times New Roman" w:hAnsi="Times New Roman"/>
                <w:lang w:val="es-MX"/>
              </w:rPr>
              <w:t>justifica procedimientos aritméticos utilizando las relaciones y propiedades de las operaciones</w:t>
            </w:r>
          </w:p>
        </w:tc>
      </w:tr>
      <w:tr w:rsidR="009F4BEF" w:rsidRPr="00010B64" w14:paraId="699B866F" w14:textId="77777777" w:rsidTr="008C3FF8">
        <w:tc>
          <w:tcPr>
            <w:tcW w:w="1127" w:type="dxa"/>
            <w:shd w:val="clear" w:color="auto" w:fill="auto"/>
          </w:tcPr>
          <w:p w14:paraId="57E7BD4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706" w:type="dxa"/>
            <w:shd w:val="clear" w:color="auto" w:fill="auto"/>
          </w:tcPr>
          <w:p w14:paraId="705435A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Actividad para evaluar el manejo de las operaciones combinadas con números enteros aplicadas en la solución de problemas.</w:t>
            </w:r>
          </w:p>
        </w:tc>
      </w:tr>
    </w:tbl>
    <w:p w14:paraId="0E813BDA" w14:textId="77777777" w:rsidR="009F4BEF"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9F4BEF" w:rsidRPr="00010B64" w14:paraId="059F480D" w14:textId="77777777" w:rsidTr="008C3FF8">
        <w:tc>
          <w:tcPr>
            <w:tcW w:w="8828" w:type="dxa"/>
            <w:gridSpan w:val="2"/>
            <w:shd w:val="clear" w:color="auto" w:fill="000000"/>
          </w:tcPr>
          <w:p w14:paraId="0EE1C069"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Practica: recurso nuevo</w:t>
            </w:r>
          </w:p>
        </w:tc>
      </w:tr>
      <w:tr w:rsidR="009F4BEF" w:rsidRPr="00010B64" w14:paraId="36B883CF" w14:textId="77777777" w:rsidTr="008C3FF8">
        <w:tc>
          <w:tcPr>
            <w:tcW w:w="2469" w:type="dxa"/>
            <w:shd w:val="clear" w:color="auto" w:fill="auto"/>
          </w:tcPr>
          <w:p w14:paraId="4A9BCE46"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359" w:type="dxa"/>
            <w:shd w:val="clear" w:color="auto" w:fill="auto"/>
          </w:tcPr>
          <w:p w14:paraId="56452C12"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MA_07_02_CO_REC290</w:t>
            </w:r>
          </w:p>
        </w:tc>
      </w:tr>
      <w:tr w:rsidR="009F4BEF" w:rsidRPr="00010B64" w14:paraId="3D179120" w14:textId="77777777" w:rsidTr="008C3FF8">
        <w:tc>
          <w:tcPr>
            <w:tcW w:w="2469" w:type="dxa"/>
            <w:shd w:val="clear" w:color="auto" w:fill="auto"/>
          </w:tcPr>
          <w:p w14:paraId="5FA56ACC"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359" w:type="dxa"/>
            <w:shd w:val="clear" w:color="auto" w:fill="auto"/>
          </w:tcPr>
          <w:p w14:paraId="67FF02B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Competencias: realiza razonamientos lógicos para identificar y encontrar información que permita resolver un problema </w:t>
            </w:r>
          </w:p>
        </w:tc>
      </w:tr>
      <w:tr w:rsidR="009F4BEF" w:rsidRPr="00010B64" w14:paraId="451A604C" w14:textId="77777777" w:rsidTr="008C3FF8">
        <w:tc>
          <w:tcPr>
            <w:tcW w:w="2469" w:type="dxa"/>
            <w:shd w:val="clear" w:color="auto" w:fill="auto"/>
          </w:tcPr>
          <w:p w14:paraId="4C275B6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359" w:type="dxa"/>
            <w:shd w:val="clear" w:color="auto" w:fill="auto"/>
          </w:tcPr>
          <w:p w14:paraId="1CE9818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Situaciones que requieren conocer y manejar adecuadamente las operaciones de adición, sustracción, multiplicación y división y sus propiedades para resolverlas.</w:t>
            </w:r>
          </w:p>
        </w:tc>
      </w:tr>
    </w:tbl>
    <w:p w14:paraId="1FED180E" w14:textId="77777777" w:rsidR="009F4BEF" w:rsidRPr="00284C5A" w:rsidRDefault="009F4BEF" w:rsidP="009F4BEF">
      <w:pPr>
        <w:spacing w:after="0"/>
        <w:rPr>
          <w:rFonts w:ascii="Times New Roman" w:hAnsi="Times New Roman"/>
          <w:color w:val="7030A0"/>
          <w:lang w:val="es-CO"/>
        </w:rPr>
      </w:pPr>
    </w:p>
    <w:p w14:paraId="65C09FC2" w14:textId="77777777" w:rsidR="009F4BEF" w:rsidRPr="00284C5A" w:rsidRDefault="009F4BEF" w:rsidP="009F4BEF">
      <w:pPr>
        <w:spacing w:after="0"/>
        <w:rPr>
          <w:rFonts w:ascii="Times New Roman" w:hAnsi="Times New Roman"/>
          <w:b/>
        </w:rPr>
      </w:pPr>
      <w:r w:rsidRPr="00284C5A">
        <w:rPr>
          <w:rFonts w:ascii="Times New Roman" w:hAnsi="Times New Roman"/>
          <w:highlight w:val="yellow"/>
        </w:rPr>
        <w:t xml:space="preserve"> [SECCIÓN 1]</w:t>
      </w:r>
      <w:r w:rsidRPr="00284C5A">
        <w:rPr>
          <w:rFonts w:ascii="Times New Roman" w:hAnsi="Times New Roman"/>
          <w:b/>
        </w:rPr>
        <w:t>Fin de tema</w:t>
      </w:r>
    </w:p>
    <w:p w14:paraId="29BDCB0A"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9F4BEF" w:rsidRPr="00010B64" w14:paraId="6A660C04" w14:textId="77777777" w:rsidTr="008C3FF8">
        <w:tc>
          <w:tcPr>
            <w:tcW w:w="9033" w:type="dxa"/>
            <w:gridSpan w:val="2"/>
            <w:shd w:val="clear" w:color="auto" w:fill="000000"/>
          </w:tcPr>
          <w:p w14:paraId="7123183F"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Mapa conceptual</w:t>
            </w:r>
          </w:p>
        </w:tc>
      </w:tr>
      <w:tr w:rsidR="009F4BEF" w:rsidRPr="00010B64" w14:paraId="1AD7DC45" w14:textId="77777777" w:rsidTr="008C3FF8">
        <w:tc>
          <w:tcPr>
            <w:tcW w:w="2518" w:type="dxa"/>
            <w:shd w:val="clear" w:color="auto" w:fill="auto"/>
          </w:tcPr>
          <w:p w14:paraId="67E7DB4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6515" w:type="dxa"/>
            <w:shd w:val="clear" w:color="auto" w:fill="auto"/>
          </w:tcPr>
          <w:p w14:paraId="44D42D3A"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MA_07_02_CO_REC310</w:t>
            </w:r>
          </w:p>
        </w:tc>
      </w:tr>
      <w:tr w:rsidR="009F4BEF" w:rsidRPr="00010B64" w14:paraId="7B15C277" w14:textId="77777777" w:rsidTr="008C3FF8">
        <w:tc>
          <w:tcPr>
            <w:tcW w:w="2518" w:type="dxa"/>
            <w:shd w:val="clear" w:color="auto" w:fill="auto"/>
          </w:tcPr>
          <w:p w14:paraId="662A008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Título</w:t>
            </w:r>
          </w:p>
        </w:tc>
        <w:tc>
          <w:tcPr>
            <w:tcW w:w="6515" w:type="dxa"/>
            <w:shd w:val="clear" w:color="auto" w:fill="auto"/>
          </w:tcPr>
          <w:p w14:paraId="746252F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Mapa conceptual</w:t>
            </w:r>
          </w:p>
        </w:tc>
      </w:tr>
      <w:tr w:rsidR="009F4BEF" w:rsidRPr="00010B64" w14:paraId="1A6DBDE6" w14:textId="77777777" w:rsidTr="008C3FF8">
        <w:tc>
          <w:tcPr>
            <w:tcW w:w="2518" w:type="dxa"/>
            <w:shd w:val="clear" w:color="auto" w:fill="auto"/>
          </w:tcPr>
          <w:p w14:paraId="0CD24F7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Descripción</w:t>
            </w:r>
          </w:p>
        </w:tc>
        <w:tc>
          <w:tcPr>
            <w:tcW w:w="6515" w:type="dxa"/>
            <w:shd w:val="clear" w:color="auto" w:fill="auto"/>
          </w:tcPr>
          <w:p w14:paraId="7B3E2711" w14:textId="77777777" w:rsidR="009F4BEF" w:rsidRPr="008C3FF8" w:rsidRDefault="009F4BEF" w:rsidP="008C3FF8">
            <w:pPr>
              <w:spacing w:after="0"/>
              <w:rPr>
                <w:rFonts w:ascii="Times New Roman" w:hAnsi="Times New Roman"/>
                <w:color w:val="000000"/>
                <w:lang w:val="es-MX"/>
              </w:rPr>
            </w:pPr>
          </w:p>
        </w:tc>
      </w:tr>
    </w:tbl>
    <w:p w14:paraId="7F1AEACE"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273"/>
      </w:tblGrid>
      <w:tr w:rsidR="009F4BEF" w:rsidRPr="00010B64" w14:paraId="3E04AE11" w14:textId="77777777" w:rsidTr="008C3FF8">
        <w:tc>
          <w:tcPr>
            <w:tcW w:w="8828" w:type="dxa"/>
            <w:gridSpan w:val="2"/>
            <w:shd w:val="clear" w:color="auto" w:fill="000000"/>
          </w:tcPr>
          <w:p w14:paraId="46AEE143"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Evaluación: recurso aprovechado</w:t>
            </w:r>
          </w:p>
        </w:tc>
      </w:tr>
      <w:tr w:rsidR="009F4BEF" w:rsidRPr="00010B64" w14:paraId="6260345F" w14:textId="77777777" w:rsidTr="008C3FF8">
        <w:tc>
          <w:tcPr>
            <w:tcW w:w="1555" w:type="dxa"/>
            <w:shd w:val="clear" w:color="auto" w:fill="auto"/>
          </w:tcPr>
          <w:p w14:paraId="54969D23"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273" w:type="dxa"/>
            <w:shd w:val="clear" w:color="auto" w:fill="auto"/>
          </w:tcPr>
          <w:p w14:paraId="31173530"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lang w:val="es-MX"/>
              </w:rPr>
              <w:t>MA_07_02_CO_REC320</w:t>
            </w:r>
          </w:p>
        </w:tc>
      </w:tr>
      <w:tr w:rsidR="009F4BEF" w:rsidRPr="00010B64" w14:paraId="1413404F" w14:textId="77777777" w:rsidTr="008C3FF8">
        <w:tc>
          <w:tcPr>
            <w:tcW w:w="1555" w:type="dxa"/>
            <w:shd w:val="clear" w:color="auto" w:fill="auto"/>
          </w:tcPr>
          <w:p w14:paraId="1FC61AB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Ubicación en Aula Planeta</w:t>
            </w:r>
          </w:p>
        </w:tc>
        <w:tc>
          <w:tcPr>
            <w:tcW w:w="7273" w:type="dxa"/>
            <w:shd w:val="clear" w:color="auto" w:fill="auto"/>
          </w:tcPr>
          <w:p w14:paraId="0DFBE88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1Eso/Matemáticas/Las operaciones con números enteros/Fin de unidad/Autoevaluación</w:t>
            </w:r>
          </w:p>
        </w:tc>
      </w:tr>
      <w:tr w:rsidR="009F4BEF" w:rsidRPr="00010B64" w14:paraId="7934C14A" w14:textId="77777777" w:rsidTr="008C3FF8">
        <w:tc>
          <w:tcPr>
            <w:tcW w:w="1555" w:type="dxa"/>
            <w:shd w:val="clear" w:color="auto" w:fill="auto"/>
          </w:tcPr>
          <w:p w14:paraId="4196C6F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lastRenderedPageBreak/>
              <w:t>Cambio (descripción o capturas de pantallas)</w:t>
            </w:r>
          </w:p>
        </w:tc>
        <w:tc>
          <w:tcPr>
            <w:tcW w:w="7273" w:type="dxa"/>
            <w:shd w:val="clear" w:color="auto" w:fill="auto"/>
          </w:tcPr>
          <w:p w14:paraId="505B5794"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 La descripción se deben cambiar según aparece en esta plantilla.</w:t>
            </w:r>
          </w:p>
          <w:p w14:paraId="5B3BB9E8"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 xml:space="preserve">2. Se debe cambiar el símbolo usado para la división en cada pregunta del recurso. Es decir donde aparece “ </w:t>
            </w:r>
            <w:r w:rsidRPr="008C3FF8">
              <w:rPr>
                <w:rFonts w:ascii="Times New Roman" w:hAnsi="Times New Roman"/>
                <w:b/>
                <w:color w:val="000000"/>
                <w:lang w:val="es-MX"/>
              </w:rPr>
              <w:t>:</w:t>
            </w:r>
            <w:r w:rsidRPr="008C3FF8">
              <w:rPr>
                <w:rFonts w:ascii="Times New Roman" w:hAnsi="Times New Roman"/>
                <w:color w:val="000000"/>
                <w:lang w:val="es-MX"/>
              </w:rPr>
              <w:t xml:space="preserve"> ” se debe escribir “ </w:t>
            </w:r>
            <w:r w:rsidRPr="008C3FF8">
              <w:rPr>
                <w:rFonts w:ascii="Times New Roman" w:hAnsi="Times New Roman"/>
                <w:b/>
                <w:color w:val="000000"/>
                <w:lang w:val="es-MX"/>
              </w:rPr>
              <w:t xml:space="preserve">÷ </w:t>
            </w:r>
            <w:r w:rsidRPr="008C3FF8">
              <w:rPr>
                <w:rFonts w:ascii="Times New Roman" w:hAnsi="Times New Roman"/>
                <w:color w:val="000000"/>
                <w:lang w:val="es-MX"/>
              </w:rPr>
              <w:t xml:space="preserve">”. Además hay una pregunta donde en las opciones de respuesta también usan el símbolo “ </w:t>
            </w:r>
            <w:r w:rsidRPr="008C3FF8">
              <w:rPr>
                <w:rFonts w:ascii="Times New Roman" w:hAnsi="Times New Roman"/>
                <w:b/>
                <w:color w:val="000000"/>
                <w:lang w:val="es-MX"/>
              </w:rPr>
              <w:t>:</w:t>
            </w:r>
            <w:r w:rsidRPr="008C3FF8">
              <w:rPr>
                <w:rFonts w:ascii="Times New Roman" w:hAnsi="Times New Roman"/>
                <w:color w:val="000000"/>
                <w:lang w:val="es-MX"/>
              </w:rPr>
              <w:t xml:space="preserve"> ”, se debe cambiar por “ </w:t>
            </w:r>
            <w:r w:rsidRPr="008C3FF8">
              <w:rPr>
                <w:rFonts w:ascii="Times New Roman" w:hAnsi="Times New Roman"/>
                <w:b/>
                <w:color w:val="000000"/>
                <w:lang w:val="es-MX"/>
              </w:rPr>
              <w:t xml:space="preserve">÷ </w:t>
            </w:r>
            <w:r w:rsidRPr="008C3FF8">
              <w:rPr>
                <w:rFonts w:ascii="Times New Roman" w:hAnsi="Times New Roman"/>
                <w:color w:val="000000"/>
                <w:lang w:val="es-MX"/>
              </w:rPr>
              <w:t>”.</w:t>
            </w:r>
          </w:p>
          <w:p w14:paraId="1D57DDC3"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3. La pregunta que se muestra a continuación debe ajustarse como se indica después de la imagen.</w:t>
            </w:r>
          </w:p>
          <w:p w14:paraId="4EE34B92" w14:textId="77777777" w:rsidR="009F4BEF" w:rsidRPr="008C3FF8" w:rsidRDefault="009F4BEF" w:rsidP="008C3FF8">
            <w:pPr>
              <w:spacing w:after="0"/>
              <w:rPr>
                <w:rFonts w:ascii="Times New Roman" w:hAnsi="Times New Roman"/>
                <w:lang w:val="es-MX"/>
              </w:rPr>
            </w:pPr>
            <w:r w:rsidRPr="00AD2923">
              <w:rPr>
                <w:rFonts w:ascii="Times New Roman" w:hAnsi="Times New Roman"/>
              </w:rPr>
              <w:object w:dxaOrig="11400" w:dyaOrig="7440" w14:anchorId="2B870433">
                <v:shape id="_x0000_i1033" type="#_x0000_t75" style="width:441.75pt;height:4in" o:ole="">
                  <v:imagedata r:id="rId67" o:title=""/>
                </v:shape>
                <o:OLEObject Type="Embed" ProgID="PBrush" ShapeID="_x0000_i1033" DrawAspect="Content" ObjectID="_1492100843" r:id="rId68"/>
              </w:object>
            </w:r>
          </w:p>
          <w:p w14:paraId="00D6EFB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Lo que se escribe a continuación son los textos de los cambios, debajo de estos se muestra la imagen que indica cómo debe quedar la pregunta.</w:t>
            </w:r>
          </w:p>
          <w:p w14:paraId="50B60FFF" w14:textId="77777777" w:rsidR="009F4BEF" w:rsidRPr="008C3FF8" w:rsidRDefault="009F4BEF" w:rsidP="008C3FF8">
            <w:pPr>
              <w:spacing w:after="0"/>
              <w:rPr>
                <w:rFonts w:ascii="Times New Roman" w:hAnsi="Times New Roman"/>
                <w:color w:val="000000"/>
                <w:lang w:val="es-MX"/>
              </w:rPr>
            </w:pPr>
          </w:p>
          <w:p w14:paraId="73909A67"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Si tenía en la cuenta corriente $450 000 y he pagado un recibo de $600 000, ¿cuál es el saldo de la cuenta?</w:t>
            </w:r>
          </w:p>
          <w:p w14:paraId="0D8054E3" w14:textId="77777777" w:rsidR="009F4BEF" w:rsidRPr="008C3FF8" w:rsidRDefault="009F4BEF" w:rsidP="008C3FF8">
            <w:pPr>
              <w:spacing w:after="0"/>
              <w:rPr>
                <w:rFonts w:ascii="Times New Roman" w:hAnsi="Times New Roman"/>
                <w:color w:val="000000"/>
                <w:lang w:val="es-MX"/>
              </w:rPr>
            </w:pPr>
          </w:p>
          <w:p w14:paraId="0F45387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Saldo actual = $450 000</w:t>
            </w:r>
          </w:p>
          <w:p w14:paraId="6D95242B"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Recibo a pagar = $600 000</w:t>
            </w:r>
          </w:p>
          <w:p w14:paraId="0D998321"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Saldo restante = ?</w:t>
            </w:r>
          </w:p>
          <w:p w14:paraId="5548460E" w14:textId="77777777" w:rsidR="009F4BEF" w:rsidRPr="008C3FF8" w:rsidRDefault="009F4BEF" w:rsidP="008C3FF8">
            <w:pPr>
              <w:spacing w:after="0"/>
              <w:rPr>
                <w:rFonts w:ascii="Times New Roman" w:hAnsi="Times New Roman"/>
                <w:color w:val="000000"/>
                <w:lang w:val="es-MX"/>
              </w:rPr>
            </w:pPr>
          </w:p>
          <w:p w14:paraId="50B46259"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‒150 000</w:t>
            </w:r>
          </w:p>
          <w:p w14:paraId="332DD350"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150 000</w:t>
            </w:r>
          </w:p>
          <w:p w14:paraId="00107BE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200 000</w:t>
            </w:r>
          </w:p>
          <w:p w14:paraId="136D3C16" w14:textId="77777777" w:rsidR="009F4BEF" w:rsidRPr="008C3FF8" w:rsidRDefault="009F4BEF" w:rsidP="008C3FF8">
            <w:pPr>
              <w:spacing w:after="0"/>
              <w:rPr>
                <w:rFonts w:ascii="Times New Roman" w:hAnsi="Times New Roman"/>
                <w:color w:val="000000"/>
                <w:lang w:val="es-MX"/>
              </w:rPr>
            </w:pPr>
          </w:p>
          <w:p w14:paraId="60A6C732" w14:textId="77777777" w:rsidR="009F4BEF" w:rsidRPr="008C3FF8" w:rsidRDefault="009F4BEF" w:rsidP="008C3FF8">
            <w:pPr>
              <w:spacing w:after="0"/>
              <w:rPr>
                <w:rFonts w:ascii="Times New Roman" w:hAnsi="Times New Roman"/>
                <w:color w:val="000000"/>
                <w:lang w:val="es-MX"/>
              </w:rPr>
            </w:pPr>
            <w:r w:rsidRPr="00010B64">
              <w:rPr>
                <w:rFonts w:ascii="Times New Roman" w:hAnsi="Times New Roman"/>
              </w:rPr>
              <w:object w:dxaOrig="11415" w:dyaOrig="7335" w14:anchorId="75B8D7C4">
                <v:shape id="_x0000_i1034" type="#_x0000_t75" style="width:441.75pt;height:283.5pt" o:ole="">
                  <v:imagedata r:id="rId69" o:title=""/>
                </v:shape>
                <o:OLEObject Type="Embed" ProgID="PBrush" ShapeID="_x0000_i1034" DrawAspect="Content" ObjectID="_1492100844" r:id="rId70"/>
              </w:object>
            </w:r>
          </w:p>
        </w:tc>
      </w:tr>
      <w:tr w:rsidR="009F4BEF" w:rsidRPr="00010B64" w14:paraId="73131E0F" w14:textId="77777777" w:rsidTr="008C3FF8">
        <w:tc>
          <w:tcPr>
            <w:tcW w:w="1555" w:type="dxa"/>
            <w:shd w:val="clear" w:color="auto" w:fill="auto"/>
          </w:tcPr>
          <w:p w14:paraId="77E832B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Título</w:t>
            </w:r>
          </w:p>
        </w:tc>
        <w:tc>
          <w:tcPr>
            <w:tcW w:w="7273" w:type="dxa"/>
            <w:shd w:val="clear" w:color="auto" w:fill="auto"/>
          </w:tcPr>
          <w:p w14:paraId="21EF4412"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color w:val="000000"/>
                <w:lang w:val="es-MX"/>
              </w:rPr>
              <w:t>Evaluación</w:t>
            </w:r>
          </w:p>
        </w:tc>
      </w:tr>
      <w:tr w:rsidR="009F4BEF" w:rsidRPr="00010B64" w14:paraId="5544C8A0" w14:textId="77777777" w:rsidTr="008C3FF8">
        <w:tc>
          <w:tcPr>
            <w:tcW w:w="1555" w:type="dxa"/>
            <w:shd w:val="clear" w:color="auto" w:fill="auto"/>
          </w:tcPr>
          <w:p w14:paraId="3F751624"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Descripción</w:t>
            </w:r>
          </w:p>
        </w:tc>
        <w:tc>
          <w:tcPr>
            <w:tcW w:w="7273" w:type="dxa"/>
            <w:shd w:val="clear" w:color="auto" w:fill="auto"/>
          </w:tcPr>
          <w:p w14:paraId="09DF441D" w14:textId="77777777" w:rsidR="009F4BEF" w:rsidRPr="00AD2923" w:rsidRDefault="009F4BEF" w:rsidP="008C3FF8">
            <w:pPr>
              <w:spacing w:after="0"/>
              <w:rPr>
                <w:rFonts w:ascii="Times New Roman" w:hAnsi="Times New Roman"/>
                <w:color w:val="000000"/>
              </w:rPr>
            </w:pPr>
            <w:r w:rsidRPr="00AD2923">
              <w:rPr>
                <w:rFonts w:ascii="Times New Roman" w:hAnsi="Times New Roman"/>
                <w:color w:val="000000"/>
              </w:rPr>
              <w:t>Preguntas para verificar la comprensión y el manejo de los procesos sobre operaciones con números enteros.</w:t>
            </w:r>
          </w:p>
        </w:tc>
      </w:tr>
    </w:tbl>
    <w:p w14:paraId="4AD195E4" w14:textId="77777777" w:rsidR="009F4BEF" w:rsidRPr="00284C5A" w:rsidRDefault="009F4BEF" w:rsidP="009F4BEF">
      <w:pPr>
        <w:spacing w:after="0"/>
        <w:rPr>
          <w:rFonts w:ascii="Times New Roman" w:hAnsi="Times New Roman"/>
          <w:color w:val="7030A0"/>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3261"/>
        <w:gridCol w:w="4438"/>
      </w:tblGrid>
      <w:tr w:rsidR="009F4BEF" w:rsidRPr="00010B64" w14:paraId="18485AFB" w14:textId="77777777" w:rsidTr="008C3FF8">
        <w:tc>
          <w:tcPr>
            <w:tcW w:w="8828" w:type="dxa"/>
            <w:gridSpan w:val="3"/>
            <w:shd w:val="clear" w:color="auto" w:fill="000000"/>
          </w:tcPr>
          <w:p w14:paraId="657017A7" w14:textId="77777777" w:rsidR="009F4BEF" w:rsidRPr="008C3FF8" w:rsidRDefault="009F4BEF" w:rsidP="008C3FF8">
            <w:pPr>
              <w:spacing w:after="0"/>
              <w:jc w:val="center"/>
              <w:rPr>
                <w:rFonts w:ascii="Times New Roman" w:hAnsi="Times New Roman"/>
                <w:b/>
                <w:color w:val="FFFFFF"/>
                <w:lang w:val="es-MX"/>
              </w:rPr>
            </w:pPr>
            <w:r w:rsidRPr="008C3FF8">
              <w:rPr>
                <w:rFonts w:ascii="Times New Roman" w:hAnsi="Times New Roman"/>
                <w:b/>
                <w:color w:val="FFFFFF"/>
                <w:lang w:val="es-MX"/>
              </w:rPr>
              <w:t>Webs de referencia</w:t>
            </w:r>
          </w:p>
        </w:tc>
      </w:tr>
      <w:tr w:rsidR="009F4BEF" w:rsidRPr="00010B64" w14:paraId="4B6D8A4D" w14:textId="77777777" w:rsidTr="008C3FF8">
        <w:tc>
          <w:tcPr>
            <w:tcW w:w="1129" w:type="dxa"/>
            <w:shd w:val="clear" w:color="auto" w:fill="auto"/>
          </w:tcPr>
          <w:p w14:paraId="2AD70595"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Código</w:t>
            </w:r>
          </w:p>
        </w:tc>
        <w:tc>
          <w:tcPr>
            <w:tcW w:w="7699" w:type="dxa"/>
            <w:gridSpan w:val="2"/>
            <w:shd w:val="clear" w:color="auto" w:fill="auto"/>
          </w:tcPr>
          <w:p w14:paraId="15FDFA07" w14:textId="77777777" w:rsidR="009F4BEF" w:rsidRPr="008C3FF8" w:rsidRDefault="009F4BEF" w:rsidP="008C3FF8">
            <w:pPr>
              <w:spacing w:after="0"/>
              <w:rPr>
                <w:rFonts w:ascii="Times New Roman" w:hAnsi="Times New Roman"/>
                <w:b/>
                <w:lang w:val="es-MX"/>
              </w:rPr>
            </w:pPr>
            <w:r w:rsidRPr="008C3FF8">
              <w:rPr>
                <w:rFonts w:ascii="Times New Roman" w:hAnsi="Times New Roman"/>
                <w:lang w:val="es-MX"/>
              </w:rPr>
              <w:t>MA_07_02_CO_REC330</w:t>
            </w:r>
          </w:p>
        </w:tc>
      </w:tr>
      <w:tr w:rsidR="009F4BEF" w:rsidRPr="00010B64" w14:paraId="5AF1E0C6" w14:textId="77777777" w:rsidTr="008C3FF8">
        <w:trPr>
          <w:trHeight w:val="878"/>
        </w:trPr>
        <w:tc>
          <w:tcPr>
            <w:tcW w:w="1129" w:type="dxa"/>
            <w:shd w:val="clear" w:color="auto" w:fill="auto"/>
          </w:tcPr>
          <w:p w14:paraId="445F88CF"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Web 01</w:t>
            </w:r>
          </w:p>
        </w:tc>
        <w:tc>
          <w:tcPr>
            <w:tcW w:w="3261" w:type="dxa"/>
            <w:shd w:val="clear" w:color="auto" w:fill="auto"/>
          </w:tcPr>
          <w:p w14:paraId="20104910"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actividades relacionadas con la adición y la sustracción de números enteros.</w:t>
            </w:r>
          </w:p>
        </w:tc>
        <w:tc>
          <w:tcPr>
            <w:tcW w:w="4438" w:type="dxa"/>
            <w:shd w:val="clear" w:color="auto" w:fill="auto"/>
          </w:tcPr>
          <w:p w14:paraId="2BCFB8D0"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http://recursostic.educacion.es/descartes/web/materiales_didacticos/enteros1/index.htm</w:t>
            </w:r>
          </w:p>
        </w:tc>
      </w:tr>
      <w:tr w:rsidR="009F4BEF" w:rsidRPr="00010B64" w14:paraId="62845C64" w14:textId="77777777" w:rsidTr="008C3FF8">
        <w:tc>
          <w:tcPr>
            <w:tcW w:w="1129" w:type="dxa"/>
            <w:shd w:val="clear" w:color="auto" w:fill="auto"/>
          </w:tcPr>
          <w:p w14:paraId="0C48E446" w14:textId="77777777" w:rsidR="009F4BEF" w:rsidRPr="008C3FF8" w:rsidRDefault="009F4BEF" w:rsidP="008C3FF8">
            <w:pPr>
              <w:spacing w:after="0"/>
              <w:rPr>
                <w:rFonts w:ascii="Times New Roman" w:hAnsi="Times New Roman"/>
                <w:color w:val="000000"/>
                <w:lang w:val="es-MX"/>
              </w:rPr>
            </w:pPr>
            <w:r w:rsidRPr="008C3FF8">
              <w:rPr>
                <w:rFonts w:ascii="Times New Roman" w:hAnsi="Times New Roman"/>
                <w:b/>
                <w:color w:val="000000"/>
                <w:lang w:val="es-MX"/>
              </w:rPr>
              <w:t>Web 02</w:t>
            </w:r>
          </w:p>
        </w:tc>
        <w:tc>
          <w:tcPr>
            <w:tcW w:w="3261" w:type="dxa"/>
            <w:shd w:val="clear" w:color="auto" w:fill="auto"/>
          </w:tcPr>
          <w:p w14:paraId="636A0AD3"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Explicación del proceso para restar números enteros y ejercicios interactivos para practicar.</w:t>
            </w:r>
          </w:p>
        </w:tc>
        <w:tc>
          <w:tcPr>
            <w:tcW w:w="4438" w:type="dxa"/>
            <w:shd w:val="clear" w:color="auto" w:fill="auto"/>
          </w:tcPr>
          <w:p w14:paraId="762E1FBC"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http://www.juntadeandalucia.es/averroes/html/adjuntos/2008/02/06/0004/unopuntotres.html</w:t>
            </w:r>
          </w:p>
        </w:tc>
      </w:tr>
      <w:tr w:rsidR="009F4BEF" w:rsidRPr="00010B64" w14:paraId="6D194F1A" w14:textId="77777777" w:rsidTr="008C3FF8">
        <w:trPr>
          <w:trHeight w:val="931"/>
        </w:trPr>
        <w:tc>
          <w:tcPr>
            <w:tcW w:w="1129" w:type="dxa"/>
            <w:shd w:val="clear" w:color="auto" w:fill="auto"/>
          </w:tcPr>
          <w:p w14:paraId="0AD95427"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Web 03</w:t>
            </w:r>
          </w:p>
        </w:tc>
        <w:tc>
          <w:tcPr>
            <w:tcW w:w="3261" w:type="dxa"/>
            <w:shd w:val="clear" w:color="auto" w:fill="auto"/>
          </w:tcPr>
          <w:p w14:paraId="4E7E1E41"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Estrategias gráficas y numéricas para comprender mejor la adición y la sustracción de números enteros.</w:t>
            </w:r>
          </w:p>
        </w:tc>
        <w:tc>
          <w:tcPr>
            <w:tcW w:w="4438" w:type="dxa"/>
            <w:shd w:val="clear" w:color="auto" w:fill="auto"/>
          </w:tcPr>
          <w:p w14:paraId="575B8565"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http://www.juntadeandalucia.es/averroes/recursos_informaticos/proyectos2004/matematicas/Tema3/SumasRestas.htm</w:t>
            </w:r>
          </w:p>
        </w:tc>
      </w:tr>
      <w:tr w:rsidR="009F4BEF" w:rsidRPr="00010B64" w14:paraId="0EA9473E" w14:textId="77777777" w:rsidTr="008C3FF8">
        <w:trPr>
          <w:trHeight w:val="689"/>
        </w:trPr>
        <w:tc>
          <w:tcPr>
            <w:tcW w:w="1129" w:type="dxa"/>
            <w:shd w:val="clear" w:color="auto" w:fill="auto"/>
          </w:tcPr>
          <w:p w14:paraId="7EFC895C"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t>Web 04</w:t>
            </w:r>
          </w:p>
        </w:tc>
        <w:tc>
          <w:tcPr>
            <w:tcW w:w="3261" w:type="dxa"/>
            <w:shd w:val="clear" w:color="auto" w:fill="auto"/>
          </w:tcPr>
          <w:p w14:paraId="392E846F"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actividades relacionadas con la multiplicación y la división de números enteros.</w:t>
            </w:r>
          </w:p>
        </w:tc>
        <w:tc>
          <w:tcPr>
            <w:tcW w:w="4438" w:type="dxa"/>
            <w:shd w:val="clear" w:color="auto" w:fill="auto"/>
          </w:tcPr>
          <w:p w14:paraId="489B7376"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http://web.educastur.princast.es/ies/pravia/carpetas/recursos/mates/Descartes/1y2_eso/enteros2/index.htm</w:t>
            </w:r>
          </w:p>
        </w:tc>
      </w:tr>
      <w:tr w:rsidR="009F4BEF" w:rsidRPr="00010B64" w14:paraId="13C123C6" w14:textId="77777777" w:rsidTr="008C3FF8">
        <w:trPr>
          <w:trHeight w:val="689"/>
        </w:trPr>
        <w:tc>
          <w:tcPr>
            <w:tcW w:w="1129" w:type="dxa"/>
            <w:shd w:val="clear" w:color="auto" w:fill="auto"/>
          </w:tcPr>
          <w:p w14:paraId="0F1ED30B" w14:textId="77777777" w:rsidR="009F4BEF" w:rsidRPr="008C3FF8" w:rsidRDefault="009F4BEF" w:rsidP="008C3FF8">
            <w:pPr>
              <w:spacing w:after="0"/>
              <w:rPr>
                <w:rFonts w:ascii="Times New Roman" w:hAnsi="Times New Roman"/>
                <w:b/>
                <w:color w:val="000000"/>
                <w:lang w:val="es-MX"/>
              </w:rPr>
            </w:pPr>
            <w:r w:rsidRPr="008C3FF8">
              <w:rPr>
                <w:rFonts w:ascii="Times New Roman" w:hAnsi="Times New Roman"/>
                <w:b/>
                <w:color w:val="000000"/>
                <w:lang w:val="es-MX"/>
              </w:rPr>
              <w:lastRenderedPageBreak/>
              <w:t>Web 05</w:t>
            </w:r>
          </w:p>
        </w:tc>
        <w:tc>
          <w:tcPr>
            <w:tcW w:w="3261" w:type="dxa"/>
            <w:shd w:val="clear" w:color="auto" w:fill="auto"/>
          </w:tcPr>
          <w:p w14:paraId="2C930558"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Teoría, ejemplos y video sobre la jerarquización de las operaciones con números enteros y el uso correcto de signos de agrupación.</w:t>
            </w:r>
          </w:p>
        </w:tc>
        <w:tc>
          <w:tcPr>
            <w:tcW w:w="4438" w:type="dxa"/>
            <w:shd w:val="clear" w:color="auto" w:fill="auto"/>
          </w:tcPr>
          <w:p w14:paraId="1F40CB3A" w14:textId="77777777" w:rsidR="009F4BEF" w:rsidRPr="008C3FF8" w:rsidRDefault="009F4BEF" w:rsidP="008C3FF8">
            <w:pPr>
              <w:spacing w:after="0"/>
              <w:jc w:val="center"/>
              <w:rPr>
                <w:rFonts w:ascii="Times New Roman" w:hAnsi="Times New Roman"/>
                <w:i/>
                <w:color w:val="BFBFBF"/>
                <w:lang w:val="es-MX"/>
              </w:rPr>
            </w:pPr>
            <w:r w:rsidRPr="008C3FF8">
              <w:rPr>
                <w:rFonts w:ascii="Times New Roman" w:hAnsi="Times New Roman"/>
                <w:i/>
                <w:color w:val="BFBFBF"/>
                <w:lang w:val="es-MX"/>
              </w:rPr>
              <w:t>http://matematizate.com/edicion.php?selecc=aritmetica&amp;edicion=a010_jerarquia&amp;pag=1</w:t>
            </w:r>
          </w:p>
        </w:tc>
      </w:tr>
    </w:tbl>
    <w:p w14:paraId="73862324" w14:textId="77777777" w:rsidR="009F4BEF" w:rsidRPr="00284C5A" w:rsidRDefault="009F4BEF" w:rsidP="009F4BEF">
      <w:pPr>
        <w:spacing w:after="0"/>
        <w:rPr>
          <w:rFonts w:ascii="Times New Roman" w:hAnsi="Times New Roman"/>
          <w:color w:val="7030A0"/>
          <w:lang w:val="es-CO"/>
        </w:rPr>
      </w:pPr>
    </w:p>
    <w:p w14:paraId="7BFF0F77" w14:textId="77777777" w:rsidR="009F4BEF" w:rsidRPr="00284C5A" w:rsidRDefault="009F4BEF" w:rsidP="009F4BEF">
      <w:pPr>
        <w:spacing w:after="0"/>
        <w:rPr>
          <w:rFonts w:ascii="Times New Roman" w:hAnsi="Times New Roman"/>
          <w:color w:val="7030A0"/>
          <w:lang w:val="es-CO"/>
        </w:rPr>
      </w:pPr>
    </w:p>
    <w:p w14:paraId="617D0A0F" w14:textId="77777777" w:rsidR="00343623" w:rsidRPr="009F4BEF" w:rsidRDefault="00343623" w:rsidP="009F4BEF"/>
    <w:sectPr w:rsidR="00343623" w:rsidRPr="009F4BEF" w:rsidSect="00FC30C2">
      <w:headerReference w:type="even" r:id="rId71"/>
      <w:headerReference w:type="default" r:id="rId7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02DEE" w14:textId="77777777" w:rsidR="002F4C39" w:rsidRDefault="002F4C39">
      <w:pPr>
        <w:spacing w:after="0"/>
      </w:pPr>
      <w:r>
        <w:separator/>
      </w:r>
    </w:p>
  </w:endnote>
  <w:endnote w:type="continuationSeparator" w:id="0">
    <w:p w14:paraId="4BD7E1FD" w14:textId="77777777" w:rsidR="002F4C39" w:rsidRDefault="002F4C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B6FF4" w14:textId="77777777" w:rsidR="002F4C39" w:rsidRDefault="002F4C39">
      <w:pPr>
        <w:spacing w:after="0"/>
      </w:pPr>
      <w:r>
        <w:separator/>
      </w:r>
    </w:p>
  </w:footnote>
  <w:footnote w:type="continuationSeparator" w:id="0">
    <w:p w14:paraId="05D3D087" w14:textId="77777777" w:rsidR="002F4C39" w:rsidRDefault="002F4C3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6D6404" w:rsidRDefault="006D640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6D6404" w:rsidRDefault="006D6404"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6D6404" w:rsidRDefault="006D6404"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01E16">
      <w:rPr>
        <w:rStyle w:val="Nmerodepgina"/>
        <w:noProof/>
      </w:rPr>
      <w:t>38</w:t>
    </w:r>
    <w:r>
      <w:rPr>
        <w:rStyle w:val="Nmerodepgina"/>
      </w:rPr>
      <w:fldChar w:fldCharType="end"/>
    </w:r>
  </w:p>
  <w:p w14:paraId="5F223E2B" w14:textId="4E6EAADE" w:rsidR="006D6404" w:rsidRPr="00F16D37" w:rsidRDefault="006D6404" w:rsidP="0004489C">
    <w:pPr>
      <w:pStyle w:val="Encabezado"/>
      <w:ind w:right="360"/>
      <w:rPr>
        <w:sz w:val="20"/>
        <w:szCs w:val="20"/>
      </w:rPr>
    </w:pPr>
    <w:r>
      <w:rPr>
        <w:rFonts w:ascii="Times" w:hAnsi="Times"/>
        <w:sz w:val="20"/>
        <w:szCs w:val="20"/>
        <w:highlight w:val="yellow"/>
        <w:lang w:val="es-CO"/>
      </w:rPr>
      <w:t>[GUION MA_07_02</w:t>
    </w:r>
    <w:r w:rsidRPr="007B32CB">
      <w:rPr>
        <w:rFonts w:ascii="Times" w:hAnsi="Times"/>
        <w:sz w:val="20"/>
        <w:szCs w:val="20"/>
        <w:highlight w:val="yellow"/>
        <w:lang w:val="es-CO"/>
      </w:rPr>
      <w:t>_CO]</w:t>
    </w:r>
    <w:r>
      <w:rPr>
        <w:rFonts w:ascii="Times" w:hAnsi="Times"/>
        <w:sz w:val="20"/>
        <w:szCs w:val="20"/>
        <w:lang w:val="es-CO"/>
      </w:rPr>
      <w:t xml:space="preserve"> Guion 2</w:t>
    </w:r>
    <w:r w:rsidRPr="007B32CB">
      <w:rPr>
        <w:rFonts w:ascii="Times" w:hAnsi="Times"/>
        <w:sz w:val="20"/>
        <w:szCs w:val="20"/>
        <w:lang w:val="es-CO"/>
      </w:rPr>
      <w:t xml:space="preserve">. </w:t>
    </w:r>
    <w:r>
      <w:rPr>
        <w:b/>
        <w:sz w:val="22"/>
        <w:szCs w:val="22"/>
      </w:rPr>
      <w:t>Operaciones con números enteros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87191"/>
    <w:multiLevelType w:val="hybridMultilevel"/>
    <w:tmpl w:val="50D0AEBC"/>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1">
    <w:nsid w:val="07654C09"/>
    <w:multiLevelType w:val="hybridMultilevel"/>
    <w:tmpl w:val="D6D67464"/>
    <w:lvl w:ilvl="0" w:tplc="97A64980">
      <w:start w:val="1"/>
      <w:numFmt w:val="decimal"/>
      <w:lvlText w:val="%1."/>
      <w:lvlJc w:val="left"/>
      <w:pPr>
        <w:ind w:left="360" w:hanging="360"/>
      </w:pPr>
      <w:rPr>
        <w:rFonts w:hint="default"/>
        <w:b w:val="0"/>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10605D3D"/>
    <w:multiLevelType w:val="hybridMultilevel"/>
    <w:tmpl w:val="DD746F04"/>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nsid w:val="11D65F29"/>
    <w:multiLevelType w:val="hybridMultilevel"/>
    <w:tmpl w:val="C164897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13FB3E5C"/>
    <w:multiLevelType w:val="hybridMultilevel"/>
    <w:tmpl w:val="E1C280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95471A6"/>
    <w:multiLevelType w:val="hybridMultilevel"/>
    <w:tmpl w:val="6F3019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C0D54EC"/>
    <w:multiLevelType w:val="hybridMultilevel"/>
    <w:tmpl w:val="01707E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1D81864"/>
    <w:multiLevelType w:val="hybridMultilevel"/>
    <w:tmpl w:val="EF8C7C0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Symbol"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Symbol"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Symbol" w:hint="default"/>
      </w:rPr>
    </w:lvl>
    <w:lvl w:ilvl="8" w:tplc="240A0005">
      <w:start w:val="1"/>
      <w:numFmt w:val="bullet"/>
      <w:lvlText w:val=""/>
      <w:lvlJc w:val="left"/>
      <w:pPr>
        <w:ind w:left="6480" w:hanging="360"/>
      </w:pPr>
      <w:rPr>
        <w:rFonts w:ascii="Wingdings" w:hAnsi="Wingdings" w:hint="default"/>
      </w:rPr>
    </w:lvl>
  </w:abstractNum>
  <w:abstractNum w:abstractNumId="8">
    <w:nsid w:val="2CBC6503"/>
    <w:multiLevelType w:val="hybridMultilevel"/>
    <w:tmpl w:val="F208D02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nsid w:val="2DE55A77"/>
    <w:multiLevelType w:val="hybridMultilevel"/>
    <w:tmpl w:val="BBB0D976"/>
    <w:lvl w:ilvl="0" w:tplc="240A000F">
      <w:start w:val="1"/>
      <w:numFmt w:val="decimal"/>
      <w:lvlText w:val="%1."/>
      <w:lvlJc w:val="left"/>
      <w:pPr>
        <w:ind w:left="360" w:hanging="360"/>
      </w:pPr>
      <w:rPr>
        <w:rFonts w:hint="default"/>
      </w:rPr>
    </w:lvl>
    <w:lvl w:ilvl="1" w:tplc="240A000D">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2FA20674"/>
    <w:multiLevelType w:val="multilevel"/>
    <w:tmpl w:val="6A2488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nsid w:val="370B5A4F"/>
    <w:multiLevelType w:val="hybridMultilevel"/>
    <w:tmpl w:val="029C836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nsid w:val="3B9031C4"/>
    <w:multiLevelType w:val="hybridMultilevel"/>
    <w:tmpl w:val="8D9E8D2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3F4276A7"/>
    <w:multiLevelType w:val="hybridMultilevel"/>
    <w:tmpl w:val="76E0EC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3066E53"/>
    <w:multiLevelType w:val="hybridMultilevel"/>
    <w:tmpl w:val="4F5251D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nsid w:val="439A1BE8"/>
    <w:multiLevelType w:val="hybridMultilevel"/>
    <w:tmpl w:val="40349E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44A831ED"/>
    <w:multiLevelType w:val="hybridMultilevel"/>
    <w:tmpl w:val="95EA9CF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7">
    <w:nsid w:val="4D5E4706"/>
    <w:multiLevelType w:val="hybridMultilevel"/>
    <w:tmpl w:val="FC3899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DB14D9C"/>
    <w:multiLevelType w:val="hybridMultilevel"/>
    <w:tmpl w:val="29667A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4186DF3"/>
    <w:multiLevelType w:val="hybridMultilevel"/>
    <w:tmpl w:val="A848548E"/>
    <w:lvl w:ilvl="0" w:tplc="22A46126">
      <w:start w:val="1"/>
      <w:numFmt w:val="decimal"/>
      <w:lvlText w:val="%1."/>
      <w:lvlJc w:val="left"/>
      <w:pPr>
        <w:ind w:left="1068" w:hanging="360"/>
      </w:pPr>
      <w:rPr>
        <w:rFonts w:hint="default"/>
        <w:b w:val="0"/>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0">
    <w:nsid w:val="54D52DA9"/>
    <w:multiLevelType w:val="hybridMultilevel"/>
    <w:tmpl w:val="C1B255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60C57AD"/>
    <w:multiLevelType w:val="multilevel"/>
    <w:tmpl w:val="0AAE21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251603"/>
    <w:multiLevelType w:val="hybridMultilevel"/>
    <w:tmpl w:val="69EE4878"/>
    <w:lvl w:ilvl="0" w:tplc="8C225816">
      <w:start w:val="1"/>
      <w:numFmt w:val="decimal"/>
      <w:lvlText w:val="%1."/>
      <w:lvlJc w:val="left"/>
      <w:pPr>
        <w:ind w:left="1068" w:hanging="360"/>
      </w:pPr>
      <w:rPr>
        <w:rFonts w:hint="default"/>
        <w:b w:val="0"/>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3">
    <w:nsid w:val="641B3DD6"/>
    <w:multiLevelType w:val="hybridMultilevel"/>
    <w:tmpl w:val="08C83B4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6542548E"/>
    <w:multiLevelType w:val="hybridMultilevel"/>
    <w:tmpl w:val="91D878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A8D626D"/>
    <w:multiLevelType w:val="hybridMultilevel"/>
    <w:tmpl w:val="1A4420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B9E6949"/>
    <w:multiLevelType w:val="hybridMultilevel"/>
    <w:tmpl w:val="4FA25ED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nsid w:val="6E11496B"/>
    <w:multiLevelType w:val="hybridMultilevel"/>
    <w:tmpl w:val="AC8AA45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nsid w:val="7451064E"/>
    <w:multiLevelType w:val="hybridMultilevel"/>
    <w:tmpl w:val="D59696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6B604A9"/>
    <w:multiLevelType w:val="hybridMultilevel"/>
    <w:tmpl w:val="E64816D0"/>
    <w:lvl w:ilvl="0" w:tplc="240A000D">
      <w:start w:val="1"/>
      <w:numFmt w:val="bullet"/>
      <w:lvlText w:val=""/>
      <w:lvlJc w:val="left"/>
      <w:pPr>
        <w:ind w:left="739" w:hanging="360"/>
      </w:pPr>
      <w:rPr>
        <w:rFonts w:ascii="Wingdings" w:hAnsi="Wingdings" w:hint="default"/>
      </w:rPr>
    </w:lvl>
    <w:lvl w:ilvl="1" w:tplc="240A0003" w:tentative="1">
      <w:start w:val="1"/>
      <w:numFmt w:val="bullet"/>
      <w:lvlText w:val="o"/>
      <w:lvlJc w:val="left"/>
      <w:pPr>
        <w:ind w:left="1459" w:hanging="360"/>
      </w:pPr>
      <w:rPr>
        <w:rFonts w:ascii="Courier New" w:hAnsi="Courier New" w:cs="Courier New" w:hint="default"/>
      </w:rPr>
    </w:lvl>
    <w:lvl w:ilvl="2" w:tplc="240A0005" w:tentative="1">
      <w:start w:val="1"/>
      <w:numFmt w:val="bullet"/>
      <w:lvlText w:val=""/>
      <w:lvlJc w:val="left"/>
      <w:pPr>
        <w:ind w:left="2179" w:hanging="360"/>
      </w:pPr>
      <w:rPr>
        <w:rFonts w:ascii="Wingdings" w:hAnsi="Wingdings" w:hint="default"/>
      </w:rPr>
    </w:lvl>
    <w:lvl w:ilvl="3" w:tplc="240A0001" w:tentative="1">
      <w:start w:val="1"/>
      <w:numFmt w:val="bullet"/>
      <w:lvlText w:val=""/>
      <w:lvlJc w:val="left"/>
      <w:pPr>
        <w:ind w:left="2899" w:hanging="360"/>
      </w:pPr>
      <w:rPr>
        <w:rFonts w:ascii="Symbol" w:hAnsi="Symbol" w:hint="default"/>
      </w:rPr>
    </w:lvl>
    <w:lvl w:ilvl="4" w:tplc="240A0003" w:tentative="1">
      <w:start w:val="1"/>
      <w:numFmt w:val="bullet"/>
      <w:lvlText w:val="o"/>
      <w:lvlJc w:val="left"/>
      <w:pPr>
        <w:ind w:left="3619" w:hanging="360"/>
      </w:pPr>
      <w:rPr>
        <w:rFonts w:ascii="Courier New" w:hAnsi="Courier New" w:cs="Courier New" w:hint="default"/>
      </w:rPr>
    </w:lvl>
    <w:lvl w:ilvl="5" w:tplc="240A0005" w:tentative="1">
      <w:start w:val="1"/>
      <w:numFmt w:val="bullet"/>
      <w:lvlText w:val=""/>
      <w:lvlJc w:val="left"/>
      <w:pPr>
        <w:ind w:left="4339" w:hanging="360"/>
      </w:pPr>
      <w:rPr>
        <w:rFonts w:ascii="Wingdings" w:hAnsi="Wingdings" w:hint="default"/>
      </w:rPr>
    </w:lvl>
    <w:lvl w:ilvl="6" w:tplc="240A0001" w:tentative="1">
      <w:start w:val="1"/>
      <w:numFmt w:val="bullet"/>
      <w:lvlText w:val=""/>
      <w:lvlJc w:val="left"/>
      <w:pPr>
        <w:ind w:left="5059" w:hanging="360"/>
      </w:pPr>
      <w:rPr>
        <w:rFonts w:ascii="Symbol" w:hAnsi="Symbol" w:hint="default"/>
      </w:rPr>
    </w:lvl>
    <w:lvl w:ilvl="7" w:tplc="240A0003" w:tentative="1">
      <w:start w:val="1"/>
      <w:numFmt w:val="bullet"/>
      <w:lvlText w:val="o"/>
      <w:lvlJc w:val="left"/>
      <w:pPr>
        <w:ind w:left="5779" w:hanging="360"/>
      </w:pPr>
      <w:rPr>
        <w:rFonts w:ascii="Courier New" w:hAnsi="Courier New" w:cs="Courier New" w:hint="default"/>
      </w:rPr>
    </w:lvl>
    <w:lvl w:ilvl="8" w:tplc="240A0005" w:tentative="1">
      <w:start w:val="1"/>
      <w:numFmt w:val="bullet"/>
      <w:lvlText w:val=""/>
      <w:lvlJc w:val="left"/>
      <w:pPr>
        <w:ind w:left="6499" w:hanging="360"/>
      </w:pPr>
      <w:rPr>
        <w:rFonts w:ascii="Wingdings" w:hAnsi="Wingdings" w:hint="default"/>
      </w:rPr>
    </w:lvl>
  </w:abstractNum>
  <w:abstractNum w:abstractNumId="30">
    <w:nsid w:val="771235F2"/>
    <w:multiLevelType w:val="hybridMultilevel"/>
    <w:tmpl w:val="865886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nsid w:val="7AE85BF6"/>
    <w:multiLevelType w:val="hybridMultilevel"/>
    <w:tmpl w:val="4C5824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7"/>
  </w:num>
  <w:num w:numId="4">
    <w:abstractNumId w:val="22"/>
  </w:num>
  <w:num w:numId="5">
    <w:abstractNumId w:val="30"/>
  </w:num>
  <w:num w:numId="6">
    <w:abstractNumId w:val="23"/>
  </w:num>
  <w:num w:numId="7">
    <w:abstractNumId w:val="6"/>
  </w:num>
  <w:num w:numId="8">
    <w:abstractNumId w:val="8"/>
  </w:num>
  <w:num w:numId="9">
    <w:abstractNumId w:val="25"/>
  </w:num>
  <w:num w:numId="10">
    <w:abstractNumId w:val="24"/>
  </w:num>
  <w:num w:numId="11">
    <w:abstractNumId w:val="0"/>
  </w:num>
  <w:num w:numId="12">
    <w:abstractNumId w:val="2"/>
  </w:num>
  <w:num w:numId="13">
    <w:abstractNumId w:val="28"/>
  </w:num>
  <w:num w:numId="14">
    <w:abstractNumId w:val="9"/>
  </w:num>
  <w:num w:numId="15">
    <w:abstractNumId w:val="31"/>
  </w:num>
  <w:num w:numId="16">
    <w:abstractNumId w:val="3"/>
  </w:num>
  <w:num w:numId="17">
    <w:abstractNumId w:val="12"/>
  </w:num>
  <w:num w:numId="18">
    <w:abstractNumId w:val="1"/>
  </w:num>
  <w:num w:numId="19">
    <w:abstractNumId w:val="5"/>
  </w:num>
  <w:num w:numId="20">
    <w:abstractNumId w:val="20"/>
  </w:num>
  <w:num w:numId="21">
    <w:abstractNumId w:val="13"/>
  </w:num>
  <w:num w:numId="22">
    <w:abstractNumId w:val="4"/>
  </w:num>
  <w:num w:numId="23">
    <w:abstractNumId w:val="19"/>
  </w:num>
  <w:num w:numId="24">
    <w:abstractNumId w:val="7"/>
  </w:num>
  <w:num w:numId="25">
    <w:abstractNumId w:val="18"/>
  </w:num>
  <w:num w:numId="26">
    <w:abstractNumId w:val="16"/>
  </w:num>
  <w:num w:numId="27">
    <w:abstractNumId w:val="17"/>
  </w:num>
  <w:num w:numId="28">
    <w:abstractNumId w:val="14"/>
  </w:num>
  <w:num w:numId="29">
    <w:abstractNumId w:val="15"/>
  </w:num>
  <w:num w:numId="30">
    <w:abstractNumId w:val="26"/>
  </w:num>
  <w:num w:numId="31">
    <w:abstractNumId w:val="29"/>
  </w:num>
  <w:num w:numId="32">
    <w:abstractNumId w:val="1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1E16"/>
    <w:rsid w:val="000024C6"/>
    <w:rsid w:val="00003A91"/>
    <w:rsid w:val="000040E5"/>
    <w:rsid w:val="000044E0"/>
    <w:rsid w:val="000045EE"/>
    <w:rsid w:val="000049E5"/>
    <w:rsid w:val="00005CC3"/>
    <w:rsid w:val="000063E9"/>
    <w:rsid w:val="000064E2"/>
    <w:rsid w:val="00007755"/>
    <w:rsid w:val="00010C35"/>
    <w:rsid w:val="00010CC2"/>
    <w:rsid w:val="00012056"/>
    <w:rsid w:val="00014867"/>
    <w:rsid w:val="00014ACB"/>
    <w:rsid w:val="00015130"/>
    <w:rsid w:val="00015A24"/>
    <w:rsid w:val="000162F8"/>
    <w:rsid w:val="00016723"/>
    <w:rsid w:val="00016E72"/>
    <w:rsid w:val="000170D6"/>
    <w:rsid w:val="000177F1"/>
    <w:rsid w:val="00021361"/>
    <w:rsid w:val="00022A66"/>
    <w:rsid w:val="00023C51"/>
    <w:rsid w:val="000241C1"/>
    <w:rsid w:val="00024719"/>
    <w:rsid w:val="000254C2"/>
    <w:rsid w:val="00025AC1"/>
    <w:rsid w:val="000277C3"/>
    <w:rsid w:val="000277F7"/>
    <w:rsid w:val="000278CC"/>
    <w:rsid w:val="0003055D"/>
    <w:rsid w:val="00030C1F"/>
    <w:rsid w:val="00030E2D"/>
    <w:rsid w:val="00032CD6"/>
    <w:rsid w:val="00033394"/>
    <w:rsid w:val="00033A3A"/>
    <w:rsid w:val="0003581C"/>
    <w:rsid w:val="00035DDC"/>
    <w:rsid w:val="00036F85"/>
    <w:rsid w:val="00037856"/>
    <w:rsid w:val="00037FDF"/>
    <w:rsid w:val="000402DA"/>
    <w:rsid w:val="00040B51"/>
    <w:rsid w:val="00041C7B"/>
    <w:rsid w:val="0004273E"/>
    <w:rsid w:val="00042A94"/>
    <w:rsid w:val="00043067"/>
    <w:rsid w:val="0004489C"/>
    <w:rsid w:val="000468AD"/>
    <w:rsid w:val="00046EB5"/>
    <w:rsid w:val="00046F41"/>
    <w:rsid w:val="00047627"/>
    <w:rsid w:val="00047AB3"/>
    <w:rsid w:val="00047AF5"/>
    <w:rsid w:val="00050595"/>
    <w:rsid w:val="00052695"/>
    <w:rsid w:val="00053744"/>
    <w:rsid w:val="00054A93"/>
    <w:rsid w:val="00056020"/>
    <w:rsid w:val="0005679F"/>
    <w:rsid w:val="00056BFD"/>
    <w:rsid w:val="00056FCF"/>
    <w:rsid w:val="000573A2"/>
    <w:rsid w:val="00057679"/>
    <w:rsid w:val="0005769F"/>
    <w:rsid w:val="00060352"/>
    <w:rsid w:val="000608A2"/>
    <w:rsid w:val="0006099E"/>
    <w:rsid w:val="000629EA"/>
    <w:rsid w:val="00063C6A"/>
    <w:rsid w:val="00064F7F"/>
    <w:rsid w:val="00065BB8"/>
    <w:rsid w:val="00065E4F"/>
    <w:rsid w:val="00067FA2"/>
    <w:rsid w:val="000716B5"/>
    <w:rsid w:val="0007415B"/>
    <w:rsid w:val="0007752C"/>
    <w:rsid w:val="00080631"/>
    <w:rsid w:val="00081745"/>
    <w:rsid w:val="00081AEF"/>
    <w:rsid w:val="00081E63"/>
    <w:rsid w:val="00083D4C"/>
    <w:rsid w:val="000844C0"/>
    <w:rsid w:val="0008475A"/>
    <w:rsid w:val="00085959"/>
    <w:rsid w:val="00085D52"/>
    <w:rsid w:val="00086775"/>
    <w:rsid w:val="0008711D"/>
    <w:rsid w:val="000871E0"/>
    <w:rsid w:val="000874F7"/>
    <w:rsid w:val="00087A92"/>
    <w:rsid w:val="0009052D"/>
    <w:rsid w:val="00090EA6"/>
    <w:rsid w:val="00091B8C"/>
    <w:rsid w:val="000924E5"/>
    <w:rsid w:val="00092E6D"/>
    <w:rsid w:val="0009314C"/>
    <w:rsid w:val="0009379A"/>
    <w:rsid w:val="00093E98"/>
    <w:rsid w:val="00094447"/>
    <w:rsid w:val="00095D87"/>
    <w:rsid w:val="00096510"/>
    <w:rsid w:val="00096F9E"/>
    <w:rsid w:val="00097220"/>
    <w:rsid w:val="00097ACE"/>
    <w:rsid w:val="00097F50"/>
    <w:rsid w:val="000A070F"/>
    <w:rsid w:val="000A089B"/>
    <w:rsid w:val="000A2ED2"/>
    <w:rsid w:val="000A3191"/>
    <w:rsid w:val="000A3959"/>
    <w:rsid w:val="000A3DA9"/>
    <w:rsid w:val="000A3DE8"/>
    <w:rsid w:val="000A4D90"/>
    <w:rsid w:val="000A55E8"/>
    <w:rsid w:val="000A5E8E"/>
    <w:rsid w:val="000A742B"/>
    <w:rsid w:val="000A797E"/>
    <w:rsid w:val="000A7D01"/>
    <w:rsid w:val="000A7E1A"/>
    <w:rsid w:val="000B005C"/>
    <w:rsid w:val="000B0FCD"/>
    <w:rsid w:val="000B2012"/>
    <w:rsid w:val="000B26BA"/>
    <w:rsid w:val="000B2724"/>
    <w:rsid w:val="000B2782"/>
    <w:rsid w:val="000B2DD2"/>
    <w:rsid w:val="000B33A2"/>
    <w:rsid w:val="000B4B79"/>
    <w:rsid w:val="000B4D5E"/>
    <w:rsid w:val="000B5A8D"/>
    <w:rsid w:val="000B74D5"/>
    <w:rsid w:val="000B7800"/>
    <w:rsid w:val="000C0B3F"/>
    <w:rsid w:val="000C1C27"/>
    <w:rsid w:val="000C3B99"/>
    <w:rsid w:val="000C4274"/>
    <w:rsid w:val="000C4BAB"/>
    <w:rsid w:val="000C5498"/>
    <w:rsid w:val="000C5EC7"/>
    <w:rsid w:val="000C602F"/>
    <w:rsid w:val="000C60F4"/>
    <w:rsid w:val="000C65BC"/>
    <w:rsid w:val="000C6691"/>
    <w:rsid w:val="000C7F0C"/>
    <w:rsid w:val="000D0839"/>
    <w:rsid w:val="000D0E70"/>
    <w:rsid w:val="000D1B7D"/>
    <w:rsid w:val="000D22B7"/>
    <w:rsid w:val="000D3304"/>
    <w:rsid w:val="000D36BE"/>
    <w:rsid w:val="000D3AAA"/>
    <w:rsid w:val="000D48B1"/>
    <w:rsid w:val="000D650C"/>
    <w:rsid w:val="000D6A85"/>
    <w:rsid w:val="000D7226"/>
    <w:rsid w:val="000D7648"/>
    <w:rsid w:val="000D76CE"/>
    <w:rsid w:val="000E115E"/>
    <w:rsid w:val="000E116F"/>
    <w:rsid w:val="000E1629"/>
    <w:rsid w:val="000E19AC"/>
    <w:rsid w:val="000E1E66"/>
    <w:rsid w:val="000E43B2"/>
    <w:rsid w:val="000E50F5"/>
    <w:rsid w:val="000E56BF"/>
    <w:rsid w:val="000E5E39"/>
    <w:rsid w:val="000E6111"/>
    <w:rsid w:val="000E6961"/>
    <w:rsid w:val="000E7362"/>
    <w:rsid w:val="000E7B6F"/>
    <w:rsid w:val="000E7C12"/>
    <w:rsid w:val="000F085C"/>
    <w:rsid w:val="000F0C7A"/>
    <w:rsid w:val="000F0D52"/>
    <w:rsid w:val="000F2D84"/>
    <w:rsid w:val="000F3118"/>
    <w:rsid w:val="000F4AB2"/>
    <w:rsid w:val="000F675F"/>
    <w:rsid w:val="000F6846"/>
    <w:rsid w:val="000F68A2"/>
    <w:rsid w:val="000F715C"/>
    <w:rsid w:val="000F7394"/>
    <w:rsid w:val="000F7B46"/>
    <w:rsid w:val="00100E66"/>
    <w:rsid w:val="00101188"/>
    <w:rsid w:val="001018A2"/>
    <w:rsid w:val="001018BE"/>
    <w:rsid w:val="00101D89"/>
    <w:rsid w:val="00103E18"/>
    <w:rsid w:val="00104E26"/>
    <w:rsid w:val="00111F46"/>
    <w:rsid w:val="001121F8"/>
    <w:rsid w:val="0011245D"/>
    <w:rsid w:val="00112EDC"/>
    <w:rsid w:val="00113BB9"/>
    <w:rsid w:val="001206F5"/>
    <w:rsid w:val="00120839"/>
    <w:rsid w:val="00120CD2"/>
    <w:rsid w:val="0012109B"/>
    <w:rsid w:val="00121317"/>
    <w:rsid w:val="00121322"/>
    <w:rsid w:val="001239A8"/>
    <w:rsid w:val="00123A0A"/>
    <w:rsid w:val="001246F9"/>
    <w:rsid w:val="00125E14"/>
    <w:rsid w:val="0012773A"/>
    <w:rsid w:val="001277C4"/>
    <w:rsid w:val="001300C4"/>
    <w:rsid w:val="001316BE"/>
    <w:rsid w:val="00131FB6"/>
    <w:rsid w:val="0013385F"/>
    <w:rsid w:val="00134A70"/>
    <w:rsid w:val="00134A9E"/>
    <w:rsid w:val="001354F3"/>
    <w:rsid w:val="00135E31"/>
    <w:rsid w:val="0013600D"/>
    <w:rsid w:val="0013701C"/>
    <w:rsid w:val="00140B08"/>
    <w:rsid w:val="00140B66"/>
    <w:rsid w:val="00140D65"/>
    <w:rsid w:val="001423C2"/>
    <w:rsid w:val="001435BE"/>
    <w:rsid w:val="00144815"/>
    <w:rsid w:val="00145271"/>
    <w:rsid w:val="00147210"/>
    <w:rsid w:val="00147D40"/>
    <w:rsid w:val="001501A8"/>
    <w:rsid w:val="00150A19"/>
    <w:rsid w:val="001516AC"/>
    <w:rsid w:val="00151C2E"/>
    <w:rsid w:val="00151F0E"/>
    <w:rsid w:val="00152DB8"/>
    <w:rsid w:val="001552FD"/>
    <w:rsid w:val="00155C08"/>
    <w:rsid w:val="00155DDA"/>
    <w:rsid w:val="001561C2"/>
    <w:rsid w:val="001573E0"/>
    <w:rsid w:val="00160906"/>
    <w:rsid w:val="00161D0A"/>
    <w:rsid w:val="00163E0E"/>
    <w:rsid w:val="00164C58"/>
    <w:rsid w:val="00164E6F"/>
    <w:rsid w:val="001667E8"/>
    <w:rsid w:val="00170B0C"/>
    <w:rsid w:val="00171916"/>
    <w:rsid w:val="00171A14"/>
    <w:rsid w:val="001720CD"/>
    <w:rsid w:val="00172E9A"/>
    <w:rsid w:val="00173670"/>
    <w:rsid w:val="001738BE"/>
    <w:rsid w:val="00174D1B"/>
    <w:rsid w:val="001753F8"/>
    <w:rsid w:val="00175AA8"/>
    <w:rsid w:val="00176C3F"/>
    <w:rsid w:val="00177A1F"/>
    <w:rsid w:val="001811FF"/>
    <w:rsid w:val="001826CA"/>
    <w:rsid w:val="00182E19"/>
    <w:rsid w:val="00182EC9"/>
    <w:rsid w:val="00183EBC"/>
    <w:rsid w:val="0018426E"/>
    <w:rsid w:val="00184CF4"/>
    <w:rsid w:val="0018517B"/>
    <w:rsid w:val="0018784F"/>
    <w:rsid w:val="001913DE"/>
    <w:rsid w:val="00192137"/>
    <w:rsid w:val="00193B1C"/>
    <w:rsid w:val="00193FB0"/>
    <w:rsid w:val="0019469F"/>
    <w:rsid w:val="00195E54"/>
    <w:rsid w:val="00197AAA"/>
    <w:rsid w:val="001A0787"/>
    <w:rsid w:val="001A0DCD"/>
    <w:rsid w:val="001A227D"/>
    <w:rsid w:val="001A244A"/>
    <w:rsid w:val="001A2504"/>
    <w:rsid w:val="001A2A08"/>
    <w:rsid w:val="001A2B3A"/>
    <w:rsid w:val="001A42BD"/>
    <w:rsid w:val="001A4664"/>
    <w:rsid w:val="001A47F1"/>
    <w:rsid w:val="001A5E30"/>
    <w:rsid w:val="001A6D28"/>
    <w:rsid w:val="001A7C01"/>
    <w:rsid w:val="001B08E3"/>
    <w:rsid w:val="001B0B84"/>
    <w:rsid w:val="001B17E5"/>
    <w:rsid w:val="001B1F44"/>
    <w:rsid w:val="001B2293"/>
    <w:rsid w:val="001B2755"/>
    <w:rsid w:val="001B2DF2"/>
    <w:rsid w:val="001B3088"/>
    <w:rsid w:val="001B37F8"/>
    <w:rsid w:val="001B3B10"/>
    <w:rsid w:val="001B3DAF"/>
    <w:rsid w:val="001B4371"/>
    <w:rsid w:val="001B5604"/>
    <w:rsid w:val="001B721D"/>
    <w:rsid w:val="001C161B"/>
    <w:rsid w:val="001C3C5C"/>
    <w:rsid w:val="001C6229"/>
    <w:rsid w:val="001C79EB"/>
    <w:rsid w:val="001D0EA6"/>
    <w:rsid w:val="001D42D1"/>
    <w:rsid w:val="001D49CD"/>
    <w:rsid w:val="001D54D1"/>
    <w:rsid w:val="001D62E2"/>
    <w:rsid w:val="001D6E31"/>
    <w:rsid w:val="001D7B2F"/>
    <w:rsid w:val="001E4C66"/>
    <w:rsid w:val="001E7219"/>
    <w:rsid w:val="001F0967"/>
    <w:rsid w:val="001F0B26"/>
    <w:rsid w:val="001F16AE"/>
    <w:rsid w:val="001F1D8F"/>
    <w:rsid w:val="001F1E56"/>
    <w:rsid w:val="001F26C5"/>
    <w:rsid w:val="001F2873"/>
    <w:rsid w:val="001F391D"/>
    <w:rsid w:val="001F3F7B"/>
    <w:rsid w:val="001F5E86"/>
    <w:rsid w:val="002011F6"/>
    <w:rsid w:val="002022A7"/>
    <w:rsid w:val="0020303A"/>
    <w:rsid w:val="0020599A"/>
    <w:rsid w:val="002070D5"/>
    <w:rsid w:val="00207F18"/>
    <w:rsid w:val="0021072A"/>
    <w:rsid w:val="00211DB4"/>
    <w:rsid w:val="00212435"/>
    <w:rsid w:val="00212459"/>
    <w:rsid w:val="002128F8"/>
    <w:rsid w:val="00214515"/>
    <w:rsid w:val="00214D2B"/>
    <w:rsid w:val="0021554A"/>
    <w:rsid w:val="00217F6E"/>
    <w:rsid w:val="002201F6"/>
    <w:rsid w:val="002209FB"/>
    <w:rsid w:val="00221FE1"/>
    <w:rsid w:val="0022230A"/>
    <w:rsid w:val="00223F0B"/>
    <w:rsid w:val="002241C5"/>
    <w:rsid w:val="00224413"/>
    <w:rsid w:val="00224786"/>
    <w:rsid w:val="00226468"/>
    <w:rsid w:val="0023016E"/>
    <w:rsid w:val="00230B4F"/>
    <w:rsid w:val="00232291"/>
    <w:rsid w:val="002332F8"/>
    <w:rsid w:val="00233EB0"/>
    <w:rsid w:val="00233FB1"/>
    <w:rsid w:val="0023500F"/>
    <w:rsid w:val="00237481"/>
    <w:rsid w:val="0023765B"/>
    <w:rsid w:val="002406F9"/>
    <w:rsid w:val="00240D3E"/>
    <w:rsid w:val="00242AE6"/>
    <w:rsid w:val="00243875"/>
    <w:rsid w:val="0024421D"/>
    <w:rsid w:val="00244336"/>
    <w:rsid w:val="00244AF2"/>
    <w:rsid w:val="0024685E"/>
    <w:rsid w:val="00247109"/>
    <w:rsid w:val="00247C7B"/>
    <w:rsid w:val="002503D3"/>
    <w:rsid w:val="00250E5B"/>
    <w:rsid w:val="00250EC6"/>
    <w:rsid w:val="00250EEA"/>
    <w:rsid w:val="002514C9"/>
    <w:rsid w:val="002516E0"/>
    <w:rsid w:val="00252A72"/>
    <w:rsid w:val="00253E42"/>
    <w:rsid w:val="002540BB"/>
    <w:rsid w:val="00257C89"/>
    <w:rsid w:val="00257DDB"/>
    <w:rsid w:val="00260421"/>
    <w:rsid w:val="00260FC7"/>
    <w:rsid w:val="0026104D"/>
    <w:rsid w:val="00261082"/>
    <w:rsid w:val="002611BA"/>
    <w:rsid w:val="002611BF"/>
    <w:rsid w:val="002632B2"/>
    <w:rsid w:val="00264B58"/>
    <w:rsid w:val="002658FC"/>
    <w:rsid w:val="002660FB"/>
    <w:rsid w:val="00266CED"/>
    <w:rsid w:val="00266E3B"/>
    <w:rsid w:val="002678CB"/>
    <w:rsid w:val="00267D22"/>
    <w:rsid w:val="00270100"/>
    <w:rsid w:val="00270DC4"/>
    <w:rsid w:val="00270E28"/>
    <w:rsid w:val="00271254"/>
    <w:rsid w:val="00271F61"/>
    <w:rsid w:val="00272066"/>
    <w:rsid w:val="002722CC"/>
    <w:rsid w:val="00272441"/>
    <w:rsid w:val="00273007"/>
    <w:rsid w:val="002746F6"/>
    <w:rsid w:val="00275A7F"/>
    <w:rsid w:val="00276C9D"/>
    <w:rsid w:val="00281A78"/>
    <w:rsid w:val="00283A37"/>
    <w:rsid w:val="00284C5A"/>
    <w:rsid w:val="00285778"/>
    <w:rsid w:val="00285811"/>
    <w:rsid w:val="00286799"/>
    <w:rsid w:val="0029070E"/>
    <w:rsid w:val="00291867"/>
    <w:rsid w:val="00292D1E"/>
    <w:rsid w:val="00293E17"/>
    <w:rsid w:val="00293EEB"/>
    <w:rsid w:val="00294AD2"/>
    <w:rsid w:val="00296060"/>
    <w:rsid w:val="00296531"/>
    <w:rsid w:val="002973CB"/>
    <w:rsid w:val="002974A4"/>
    <w:rsid w:val="002A0243"/>
    <w:rsid w:val="002A07B3"/>
    <w:rsid w:val="002A0E2D"/>
    <w:rsid w:val="002A127D"/>
    <w:rsid w:val="002A1321"/>
    <w:rsid w:val="002A1E54"/>
    <w:rsid w:val="002A239D"/>
    <w:rsid w:val="002A239E"/>
    <w:rsid w:val="002A32B7"/>
    <w:rsid w:val="002A3EC5"/>
    <w:rsid w:val="002A626F"/>
    <w:rsid w:val="002A6B17"/>
    <w:rsid w:val="002A6DB1"/>
    <w:rsid w:val="002A768B"/>
    <w:rsid w:val="002A7B10"/>
    <w:rsid w:val="002B0F59"/>
    <w:rsid w:val="002B101C"/>
    <w:rsid w:val="002B253B"/>
    <w:rsid w:val="002B3908"/>
    <w:rsid w:val="002B6B1A"/>
    <w:rsid w:val="002C0CF7"/>
    <w:rsid w:val="002C0DCE"/>
    <w:rsid w:val="002C194D"/>
    <w:rsid w:val="002C2770"/>
    <w:rsid w:val="002C5651"/>
    <w:rsid w:val="002C5ADE"/>
    <w:rsid w:val="002C6B8E"/>
    <w:rsid w:val="002C7D17"/>
    <w:rsid w:val="002D01B6"/>
    <w:rsid w:val="002D0EA9"/>
    <w:rsid w:val="002D1656"/>
    <w:rsid w:val="002D2B46"/>
    <w:rsid w:val="002D2FE7"/>
    <w:rsid w:val="002D3165"/>
    <w:rsid w:val="002D37C8"/>
    <w:rsid w:val="002D3A82"/>
    <w:rsid w:val="002D5481"/>
    <w:rsid w:val="002D63A8"/>
    <w:rsid w:val="002D65C7"/>
    <w:rsid w:val="002D6986"/>
    <w:rsid w:val="002D735E"/>
    <w:rsid w:val="002D7903"/>
    <w:rsid w:val="002E0A3A"/>
    <w:rsid w:val="002E0C18"/>
    <w:rsid w:val="002E0E0F"/>
    <w:rsid w:val="002E34D4"/>
    <w:rsid w:val="002E40C5"/>
    <w:rsid w:val="002E67E0"/>
    <w:rsid w:val="002E7393"/>
    <w:rsid w:val="002E7F1C"/>
    <w:rsid w:val="002F3FB5"/>
    <w:rsid w:val="002F4C39"/>
    <w:rsid w:val="002F56D2"/>
    <w:rsid w:val="002F6275"/>
    <w:rsid w:val="002F6CBC"/>
    <w:rsid w:val="003007F5"/>
    <w:rsid w:val="00301455"/>
    <w:rsid w:val="003030CE"/>
    <w:rsid w:val="00304CAE"/>
    <w:rsid w:val="00304F3E"/>
    <w:rsid w:val="00305967"/>
    <w:rsid w:val="00305F48"/>
    <w:rsid w:val="003066F8"/>
    <w:rsid w:val="00306941"/>
    <w:rsid w:val="0030709A"/>
    <w:rsid w:val="00307352"/>
    <w:rsid w:val="00307370"/>
    <w:rsid w:val="003101B8"/>
    <w:rsid w:val="00312231"/>
    <w:rsid w:val="003129DF"/>
    <w:rsid w:val="00312A3B"/>
    <w:rsid w:val="00312F78"/>
    <w:rsid w:val="003139FA"/>
    <w:rsid w:val="0031440F"/>
    <w:rsid w:val="00314B2C"/>
    <w:rsid w:val="003150E5"/>
    <w:rsid w:val="00317F68"/>
    <w:rsid w:val="00320D11"/>
    <w:rsid w:val="0032206E"/>
    <w:rsid w:val="0032234E"/>
    <w:rsid w:val="00322D61"/>
    <w:rsid w:val="00322E74"/>
    <w:rsid w:val="00323B2C"/>
    <w:rsid w:val="00324E6A"/>
    <w:rsid w:val="003255C6"/>
    <w:rsid w:val="00325653"/>
    <w:rsid w:val="0032617F"/>
    <w:rsid w:val="003266D2"/>
    <w:rsid w:val="003266F7"/>
    <w:rsid w:val="00326FC9"/>
    <w:rsid w:val="00327467"/>
    <w:rsid w:val="00327549"/>
    <w:rsid w:val="003278B7"/>
    <w:rsid w:val="00327B5F"/>
    <w:rsid w:val="0033015E"/>
    <w:rsid w:val="003315BB"/>
    <w:rsid w:val="00331E66"/>
    <w:rsid w:val="00332709"/>
    <w:rsid w:val="003338F0"/>
    <w:rsid w:val="00333D4F"/>
    <w:rsid w:val="00336230"/>
    <w:rsid w:val="0033743D"/>
    <w:rsid w:val="00340782"/>
    <w:rsid w:val="00340900"/>
    <w:rsid w:val="00342298"/>
    <w:rsid w:val="00343623"/>
    <w:rsid w:val="00345A6F"/>
    <w:rsid w:val="00346730"/>
    <w:rsid w:val="00347250"/>
    <w:rsid w:val="00347BA5"/>
    <w:rsid w:val="00350776"/>
    <w:rsid w:val="00350AB9"/>
    <w:rsid w:val="003521B0"/>
    <w:rsid w:val="0035241F"/>
    <w:rsid w:val="003524CB"/>
    <w:rsid w:val="0035348F"/>
    <w:rsid w:val="003534B8"/>
    <w:rsid w:val="003556F1"/>
    <w:rsid w:val="0035621D"/>
    <w:rsid w:val="003563E5"/>
    <w:rsid w:val="00356434"/>
    <w:rsid w:val="00356A3D"/>
    <w:rsid w:val="00360564"/>
    <w:rsid w:val="00362180"/>
    <w:rsid w:val="00362BCE"/>
    <w:rsid w:val="0036393A"/>
    <w:rsid w:val="00365A47"/>
    <w:rsid w:val="00365DD9"/>
    <w:rsid w:val="0036644C"/>
    <w:rsid w:val="00366D31"/>
    <w:rsid w:val="00371113"/>
    <w:rsid w:val="0037488A"/>
    <w:rsid w:val="00376179"/>
    <w:rsid w:val="003765D8"/>
    <w:rsid w:val="00376B66"/>
    <w:rsid w:val="00377B84"/>
    <w:rsid w:val="003812EB"/>
    <w:rsid w:val="003814B0"/>
    <w:rsid w:val="003815E9"/>
    <w:rsid w:val="0038315B"/>
    <w:rsid w:val="00383C61"/>
    <w:rsid w:val="0038448A"/>
    <w:rsid w:val="0038456F"/>
    <w:rsid w:val="00384C14"/>
    <w:rsid w:val="00384E65"/>
    <w:rsid w:val="00385AE1"/>
    <w:rsid w:val="00385C30"/>
    <w:rsid w:val="00385E3E"/>
    <w:rsid w:val="003877AB"/>
    <w:rsid w:val="00387A5D"/>
    <w:rsid w:val="0039193D"/>
    <w:rsid w:val="00392126"/>
    <w:rsid w:val="00392678"/>
    <w:rsid w:val="003926E6"/>
    <w:rsid w:val="00394AE7"/>
    <w:rsid w:val="00394AEE"/>
    <w:rsid w:val="00394CCD"/>
    <w:rsid w:val="003953DA"/>
    <w:rsid w:val="00395F9D"/>
    <w:rsid w:val="00396E33"/>
    <w:rsid w:val="00397C62"/>
    <w:rsid w:val="003A011B"/>
    <w:rsid w:val="003A0493"/>
    <w:rsid w:val="003A0628"/>
    <w:rsid w:val="003A0902"/>
    <w:rsid w:val="003A2A39"/>
    <w:rsid w:val="003A3208"/>
    <w:rsid w:val="003A5FBA"/>
    <w:rsid w:val="003A6163"/>
    <w:rsid w:val="003A63E0"/>
    <w:rsid w:val="003A784A"/>
    <w:rsid w:val="003B0407"/>
    <w:rsid w:val="003B2140"/>
    <w:rsid w:val="003B307D"/>
    <w:rsid w:val="003B3193"/>
    <w:rsid w:val="003B4BC0"/>
    <w:rsid w:val="003B59D2"/>
    <w:rsid w:val="003B6E27"/>
    <w:rsid w:val="003B6ECD"/>
    <w:rsid w:val="003B73AD"/>
    <w:rsid w:val="003B7E6A"/>
    <w:rsid w:val="003C0290"/>
    <w:rsid w:val="003C0E37"/>
    <w:rsid w:val="003C1D02"/>
    <w:rsid w:val="003C20B8"/>
    <w:rsid w:val="003C2B9F"/>
    <w:rsid w:val="003C2D6D"/>
    <w:rsid w:val="003C2F65"/>
    <w:rsid w:val="003C306F"/>
    <w:rsid w:val="003C50CE"/>
    <w:rsid w:val="003C6570"/>
    <w:rsid w:val="003C6A34"/>
    <w:rsid w:val="003C6ADD"/>
    <w:rsid w:val="003C6C1F"/>
    <w:rsid w:val="003D099A"/>
    <w:rsid w:val="003D09B2"/>
    <w:rsid w:val="003D0B91"/>
    <w:rsid w:val="003D0D7B"/>
    <w:rsid w:val="003D362C"/>
    <w:rsid w:val="003D4175"/>
    <w:rsid w:val="003D493A"/>
    <w:rsid w:val="003D55FA"/>
    <w:rsid w:val="003D62E9"/>
    <w:rsid w:val="003D6742"/>
    <w:rsid w:val="003D68F2"/>
    <w:rsid w:val="003D7DBD"/>
    <w:rsid w:val="003E024E"/>
    <w:rsid w:val="003E036B"/>
    <w:rsid w:val="003E1258"/>
    <w:rsid w:val="003E1651"/>
    <w:rsid w:val="003E1BE1"/>
    <w:rsid w:val="003E291D"/>
    <w:rsid w:val="003E378C"/>
    <w:rsid w:val="003E38FA"/>
    <w:rsid w:val="003E39CA"/>
    <w:rsid w:val="003E654C"/>
    <w:rsid w:val="003F01AE"/>
    <w:rsid w:val="003F0279"/>
    <w:rsid w:val="003F069D"/>
    <w:rsid w:val="003F09A4"/>
    <w:rsid w:val="003F1B3A"/>
    <w:rsid w:val="003F2984"/>
    <w:rsid w:val="003F2F74"/>
    <w:rsid w:val="003F3EE5"/>
    <w:rsid w:val="003F42C3"/>
    <w:rsid w:val="003F4949"/>
    <w:rsid w:val="003F5D81"/>
    <w:rsid w:val="003F6DC4"/>
    <w:rsid w:val="003F6E14"/>
    <w:rsid w:val="003F7179"/>
    <w:rsid w:val="00401A2D"/>
    <w:rsid w:val="00403737"/>
    <w:rsid w:val="00404B21"/>
    <w:rsid w:val="00404C4A"/>
    <w:rsid w:val="00404CF7"/>
    <w:rsid w:val="00407C56"/>
    <w:rsid w:val="00410F22"/>
    <w:rsid w:val="00414DBA"/>
    <w:rsid w:val="004159EB"/>
    <w:rsid w:val="0041646B"/>
    <w:rsid w:val="00416792"/>
    <w:rsid w:val="00416B09"/>
    <w:rsid w:val="0042297B"/>
    <w:rsid w:val="004247EA"/>
    <w:rsid w:val="0042512A"/>
    <w:rsid w:val="00425943"/>
    <w:rsid w:val="004266B5"/>
    <w:rsid w:val="00426CF7"/>
    <w:rsid w:val="004274ED"/>
    <w:rsid w:val="004274FA"/>
    <w:rsid w:val="00430568"/>
    <w:rsid w:val="004307A8"/>
    <w:rsid w:val="00436120"/>
    <w:rsid w:val="00436E0A"/>
    <w:rsid w:val="00440AF7"/>
    <w:rsid w:val="0044314A"/>
    <w:rsid w:val="004434F2"/>
    <w:rsid w:val="0044370B"/>
    <w:rsid w:val="004446D4"/>
    <w:rsid w:val="00444A57"/>
    <w:rsid w:val="00446751"/>
    <w:rsid w:val="00446FBC"/>
    <w:rsid w:val="00447165"/>
    <w:rsid w:val="004506D7"/>
    <w:rsid w:val="0045089F"/>
    <w:rsid w:val="004512B6"/>
    <w:rsid w:val="00452EF9"/>
    <w:rsid w:val="00453D0F"/>
    <w:rsid w:val="00453DA5"/>
    <w:rsid w:val="00455532"/>
    <w:rsid w:val="00455E58"/>
    <w:rsid w:val="00457267"/>
    <w:rsid w:val="00457B01"/>
    <w:rsid w:val="0046182F"/>
    <w:rsid w:val="00461856"/>
    <w:rsid w:val="00461BC5"/>
    <w:rsid w:val="0046251C"/>
    <w:rsid w:val="0046570D"/>
    <w:rsid w:val="004658E4"/>
    <w:rsid w:val="00465FE0"/>
    <w:rsid w:val="0046708B"/>
    <w:rsid w:val="0046771B"/>
    <w:rsid w:val="00470F78"/>
    <w:rsid w:val="004725E5"/>
    <w:rsid w:val="00472CAC"/>
    <w:rsid w:val="00473EAC"/>
    <w:rsid w:val="00474842"/>
    <w:rsid w:val="004756AC"/>
    <w:rsid w:val="004761B9"/>
    <w:rsid w:val="0047645C"/>
    <w:rsid w:val="00476D63"/>
    <w:rsid w:val="00480265"/>
    <w:rsid w:val="004802CB"/>
    <w:rsid w:val="0048119B"/>
    <w:rsid w:val="0048130F"/>
    <w:rsid w:val="0048164A"/>
    <w:rsid w:val="00482535"/>
    <w:rsid w:val="00484884"/>
    <w:rsid w:val="00484A58"/>
    <w:rsid w:val="00484E6D"/>
    <w:rsid w:val="00486A95"/>
    <w:rsid w:val="00486C1F"/>
    <w:rsid w:val="0048783D"/>
    <w:rsid w:val="00487D82"/>
    <w:rsid w:val="004905D5"/>
    <w:rsid w:val="0049178D"/>
    <w:rsid w:val="00491E50"/>
    <w:rsid w:val="00492DE8"/>
    <w:rsid w:val="00493A29"/>
    <w:rsid w:val="00493EBC"/>
    <w:rsid w:val="00494824"/>
    <w:rsid w:val="00494851"/>
    <w:rsid w:val="00497422"/>
    <w:rsid w:val="004A30D2"/>
    <w:rsid w:val="004A3952"/>
    <w:rsid w:val="004A4334"/>
    <w:rsid w:val="004A55B2"/>
    <w:rsid w:val="004A6044"/>
    <w:rsid w:val="004A619E"/>
    <w:rsid w:val="004A6908"/>
    <w:rsid w:val="004A6E6E"/>
    <w:rsid w:val="004B077B"/>
    <w:rsid w:val="004B21D1"/>
    <w:rsid w:val="004B2A5B"/>
    <w:rsid w:val="004B3939"/>
    <w:rsid w:val="004B47F2"/>
    <w:rsid w:val="004B6B94"/>
    <w:rsid w:val="004B72FE"/>
    <w:rsid w:val="004B7F8D"/>
    <w:rsid w:val="004C2881"/>
    <w:rsid w:val="004C46B1"/>
    <w:rsid w:val="004C4869"/>
    <w:rsid w:val="004C7D0C"/>
    <w:rsid w:val="004D261A"/>
    <w:rsid w:val="004D3002"/>
    <w:rsid w:val="004D3BF9"/>
    <w:rsid w:val="004D3ED0"/>
    <w:rsid w:val="004D52A9"/>
    <w:rsid w:val="004D65E8"/>
    <w:rsid w:val="004D7C1C"/>
    <w:rsid w:val="004E04B2"/>
    <w:rsid w:val="004E0899"/>
    <w:rsid w:val="004E0C44"/>
    <w:rsid w:val="004E0D0E"/>
    <w:rsid w:val="004E16EE"/>
    <w:rsid w:val="004E3A56"/>
    <w:rsid w:val="004E50F2"/>
    <w:rsid w:val="004E5557"/>
    <w:rsid w:val="004E5E51"/>
    <w:rsid w:val="004E6459"/>
    <w:rsid w:val="004E742B"/>
    <w:rsid w:val="004E7F2C"/>
    <w:rsid w:val="004F08E2"/>
    <w:rsid w:val="004F0A00"/>
    <w:rsid w:val="004F0A24"/>
    <w:rsid w:val="004F1DCB"/>
    <w:rsid w:val="004F1F04"/>
    <w:rsid w:val="004F20E3"/>
    <w:rsid w:val="004F341B"/>
    <w:rsid w:val="004F6970"/>
    <w:rsid w:val="004F6AE7"/>
    <w:rsid w:val="004F70B3"/>
    <w:rsid w:val="00500489"/>
    <w:rsid w:val="00500BDF"/>
    <w:rsid w:val="00503061"/>
    <w:rsid w:val="00503AB4"/>
    <w:rsid w:val="0050471F"/>
    <w:rsid w:val="00506975"/>
    <w:rsid w:val="005077ED"/>
    <w:rsid w:val="00507DD9"/>
    <w:rsid w:val="005112B9"/>
    <w:rsid w:val="005113BC"/>
    <w:rsid w:val="00511D78"/>
    <w:rsid w:val="00512FAD"/>
    <w:rsid w:val="005131C6"/>
    <w:rsid w:val="005132E7"/>
    <w:rsid w:val="005134BF"/>
    <w:rsid w:val="00513D1A"/>
    <w:rsid w:val="005141D9"/>
    <w:rsid w:val="00514C23"/>
    <w:rsid w:val="00515332"/>
    <w:rsid w:val="005158CD"/>
    <w:rsid w:val="00515E36"/>
    <w:rsid w:val="005167CF"/>
    <w:rsid w:val="00517426"/>
    <w:rsid w:val="00517ED2"/>
    <w:rsid w:val="00520FF4"/>
    <w:rsid w:val="005214CF"/>
    <w:rsid w:val="00521C2F"/>
    <w:rsid w:val="00521FFB"/>
    <w:rsid w:val="0052257C"/>
    <w:rsid w:val="00522E49"/>
    <w:rsid w:val="00523EF5"/>
    <w:rsid w:val="005244D9"/>
    <w:rsid w:val="00525BD4"/>
    <w:rsid w:val="005273B3"/>
    <w:rsid w:val="00527C7A"/>
    <w:rsid w:val="005313DF"/>
    <w:rsid w:val="005319D0"/>
    <w:rsid w:val="00531CF8"/>
    <w:rsid w:val="00532283"/>
    <w:rsid w:val="0053295D"/>
    <w:rsid w:val="0053396A"/>
    <w:rsid w:val="00535E7D"/>
    <w:rsid w:val="0053700A"/>
    <w:rsid w:val="005407D1"/>
    <w:rsid w:val="00541888"/>
    <w:rsid w:val="00541D80"/>
    <w:rsid w:val="00542B8E"/>
    <w:rsid w:val="00542BF6"/>
    <w:rsid w:val="0054300A"/>
    <w:rsid w:val="0054546C"/>
    <w:rsid w:val="00545BE9"/>
    <w:rsid w:val="00546240"/>
    <w:rsid w:val="005470E3"/>
    <w:rsid w:val="00547CE6"/>
    <w:rsid w:val="00547FFE"/>
    <w:rsid w:val="00550059"/>
    <w:rsid w:val="00550CBB"/>
    <w:rsid w:val="00554687"/>
    <w:rsid w:val="00554EF0"/>
    <w:rsid w:val="005556BA"/>
    <w:rsid w:val="0055598D"/>
    <w:rsid w:val="00555D20"/>
    <w:rsid w:val="00556554"/>
    <w:rsid w:val="00557707"/>
    <w:rsid w:val="00557DB9"/>
    <w:rsid w:val="005605C5"/>
    <w:rsid w:val="00561243"/>
    <w:rsid w:val="00561431"/>
    <w:rsid w:val="0056372C"/>
    <w:rsid w:val="00564275"/>
    <w:rsid w:val="0056759D"/>
    <w:rsid w:val="005700AC"/>
    <w:rsid w:val="005711AF"/>
    <w:rsid w:val="00571AE9"/>
    <w:rsid w:val="00572014"/>
    <w:rsid w:val="005726E4"/>
    <w:rsid w:val="0057279B"/>
    <w:rsid w:val="00572B35"/>
    <w:rsid w:val="00574A97"/>
    <w:rsid w:val="00576218"/>
    <w:rsid w:val="0057631C"/>
    <w:rsid w:val="0057634B"/>
    <w:rsid w:val="00577ABA"/>
    <w:rsid w:val="00577D57"/>
    <w:rsid w:val="005824C4"/>
    <w:rsid w:val="00583447"/>
    <w:rsid w:val="005852AD"/>
    <w:rsid w:val="0058671B"/>
    <w:rsid w:val="00587381"/>
    <w:rsid w:val="005919AA"/>
    <w:rsid w:val="00591C90"/>
    <w:rsid w:val="00591D61"/>
    <w:rsid w:val="005928A5"/>
    <w:rsid w:val="00592D51"/>
    <w:rsid w:val="005939BA"/>
    <w:rsid w:val="00593DFD"/>
    <w:rsid w:val="00593EAF"/>
    <w:rsid w:val="0059589F"/>
    <w:rsid w:val="00596C6D"/>
    <w:rsid w:val="005A0478"/>
    <w:rsid w:val="005A09FA"/>
    <w:rsid w:val="005A1F54"/>
    <w:rsid w:val="005A283A"/>
    <w:rsid w:val="005A2B64"/>
    <w:rsid w:val="005A2F18"/>
    <w:rsid w:val="005A2F87"/>
    <w:rsid w:val="005A3B16"/>
    <w:rsid w:val="005A40CA"/>
    <w:rsid w:val="005A4C1A"/>
    <w:rsid w:val="005A5AA6"/>
    <w:rsid w:val="005A6DFE"/>
    <w:rsid w:val="005B08AA"/>
    <w:rsid w:val="005B200C"/>
    <w:rsid w:val="005B35C1"/>
    <w:rsid w:val="005B3D6D"/>
    <w:rsid w:val="005B415E"/>
    <w:rsid w:val="005B61F4"/>
    <w:rsid w:val="005B648B"/>
    <w:rsid w:val="005B653B"/>
    <w:rsid w:val="005B6E01"/>
    <w:rsid w:val="005B7BA9"/>
    <w:rsid w:val="005C0101"/>
    <w:rsid w:val="005C0797"/>
    <w:rsid w:val="005C0CEF"/>
    <w:rsid w:val="005C1921"/>
    <w:rsid w:val="005C2112"/>
    <w:rsid w:val="005C2681"/>
    <w:rsid w:val="005C391E"/>
    <w:rsid w:val="005C40A1"/>
    <w:rsid w:val="005C6696"/>
    <w:rsid w:val="005C759D"/>
    <w:rsid w:val="005D1738"/>
    <w:rsid w:val="005D1A82"/>
    <w:rsid w:val="005D2A67"/>
    <w:rsid w:val="005D3106"/>
    <w:rsid w:val="005D3558"/>
    <w:rsid w:val="005D3B7B"/>
    <w:rsid w:val="005D3C97"/>
    <w:rsid w:val="005D3FA9"/>
    <w:rsid w:val="005D4230"/>
    <w:rsid w:val="005D4960"/>
    <w:rsid w:val="005D4BD0"/>
    <w:rsid w:val="005D4F1B"/>
    <w:rsid w:val="005D5D2D"/>
    <w:rsid w:val="005D5F79"/>
    <w:rsid w:val="005D6410"/>
    <w:rsid w:val="005D783D"/>
    <w:rsid w:val="005E025B"/>
    <w:rsid w:val="005E227B"/>
    <w:rsid w:val="005E40AA"/>
    <w:rsid w:val="005E418B"/>
    <w:rsid w:val="005E7549"/>
    <w:rsid w:val="005E7C7A"/>
    <w:rsid w:val="005E7D0D"/>
    <w:rsid w:val="005F0CE0"/>
    <w:rsid w:val="005F118D"/>
    <w:rsid w:val="005F1881"/>
    <w:rsid w:val="005F2191"/>
    <w:rsid w:val="005F226C"/>
    <w:rsid w:val="005F3515"/>
    <w:rsid w:val="005F38DE"/>
    <w:rsid w:val="005F3D76"/>
    <w:rsid w:val="005F4DA4"/>
    <w:rsid w:val="005F5483"/>
    <w:rsid w:val="005F5832"/>
    <w:rsid w:val="005F61BF"/>
    <w:rsid w:val="005F6D8D"/>
    <w:rsid w:val="00601256"/>
    <w:rsid w:val="006023B1"/>
    <w:rsid w:val="006041FF"/>
    <w:rsid w:val="00604376"/>
    <w:rsid w:val="00604720"/>
    <w:rsid w:val="00605A4C"/>
    <w:rsid w:val="00605F52"/>
    <w:rsid w:val="0060624C"/>
    <w:rsid w:val="006067A2"/>
    <w:rsid w:val="00610317"/>
    <w:rsid w:val="00610EBA"/>
    <w:rsid w:val="00612D36"/>
    <w:rsid w:val="00613FFC"/>
    <w:rsid w:val="006141AB"/>
    <w:rsid w:val="00614869"/>
    <w:rsid w:val="00616225"/>
    <w:rsid w:val="00616DBC"/>
    <w:rsid w:val="0061799C"/>
    <w:rsid w:val="0062012D"/>
    <w:rsid w:val="00620174"/>
    <w:rsid w:val="006206FC"/>
    <w:rsid w:val="0062097F"/>
    <w:rsid w:val="00620FE3"/>
    <w:rsid w:val="00621979"/>
    <w:rsid w:val="00622ADD"/>
    <w:rsid w:val="006242A7"/>
    <w:rsid w:val="0062484A"/>
    <w:rsid w:val="00624B9C"/>
    <w:rsid w:val="00626C9A"/>
    <w:rsid w:val="0063145C"/>
    <w:rsid w:val="00632E82"/>
    <w:rsid w:val="00633E7C"/>
    <w:rsid w:val="006346A2"/>
    <w:rsid w:val="00635C95"/>
    <w:rsid w:val="006361BF"/>
    <w:rsid w:val="0063656C"/>
    <w:rsid w:val="00637159"/>
    <w:rsid w:val="00637844"/>
    <w:rsid w:val="006378F3"/>
    <w:rsid w:val="0064054A"/>
    <w:rsid w:val="00641C74"/>
    <w:rsid w:val="00642768"/>
    <w:rsid w:val="0064322B"/>
    <w:rsid w:val="00643D8E"/>
    <w:rsid w:val="0064500B"/>
    <w:rsid w:val="00645669"/>
    <w:rsid w:val="0065038E"/>
    <w:rsid w:val="00650455"/>
    <w:rsid w:val="006517A8"/>
    <w:rsid w:val="00652384"/>
    <w:rsid w:val="00652854"/>
    <w:rsid w:val="0065459B"/>
    <w:rsid w:val="00655428"/>
    <w:rsid w:val="00656718"/>
    <w:rsid w:val="00656C8A"/>
    <w:rsid w:val="006603DE"/>
    <w:rsid w:val="006609B5"/>
    <w:rsid w:val="00661447"/>
    <w:rsid w:val="00664E9E"/>
    <w:rsid w:val="00665CDF"/>
    <w:rsid w:val="00666371"/>
    <w:rsid w:val="006666C9"/>
    <w:rsid w:val="00670091"/>
    <w:rsid w:val="00670681"/>
    <w:rsid w:val="00671DF3"/>
    <w:rsid w:val="00674ACD"/>
    <w:rsid w:val="00675028"/>
    <w:rsid w:val="00675C7F"/>
    <w:rsid w:val="006769B2"/>
    <w:rsid w:val="006770FD"/>
    <w:rsid w:val="00682970"/>
    <w:rsid w:val="0068378A"/>
    <w:rsid w:val="00683DB0"/>
    <w:rsid w:val="00687100"/>
    <w:rsid w:val="0068736B"/>
    <w:rsid w:val="00690A23"/>
    <w:rsid w:val="0069130B"/>
    <w:rsid w:val="00691622"/>
    <w:rsid w:val="006924A0"/>
    <w:rsid w:val="006926E2"/>
    <w:rsid w:val="00692844"/>
    <w:rsid w:val="00692C9F"/>
    <w:rsid w:val="00692D4B"/>
    <w:rsid w:val="006941CF"/>
    <w:rsid w:val="0069498C"/>
    <w:rsid w:val="006959E5"/>
    <w:rsid w:val="00695B29"/>
    <w:rsid w:val="006962F2"/>
    <w:rsid w:val="006A0226"/>
    <w:rsid w:val="006A0494"/>
    <w:rsid w:val="006A0953"/>
    <w:rsid w:val="006A1381"/>
    <w:rsid w:val="006A2D60"/>
    <w:rsid w:val="006A449D"/>
    <w:rsid w:val="006A493A"/>
    <w:rsid w:val="006A5363"/>
    <w:rsid w:val="006A5810"/>
    <w:rsid w:val="006A58B5"/>
    <w:rsid w:val="006A7188"/>
    <w:rsid w:val="006B0124"/>
    <w:rsid w:val="006B09DD"/>
    <w:rsid w:val="006B0C6C"/>
    <w:rsid w:val="006B0DC4"/>
    <w:rsid w:val="006B0FA4"/>
    <w:rsid w:val="006B1737"/>
    <w:rsid w:val="006B2192"/>
    <w:rsid w:val="006B2ABA"/>
    <w:rsid w:val="006B3F83"/>
    <w:rsid w:val="006B4132"/>
    <w:rsid w:val="006B4CD5"/>
    <w:rsid w:val="006B4DC5"/>
    <w:rsid w:val="006B635A"/>
    <w:rsid w:val="006C0391"/>
    <w:rsid w:val="006C075F"/>
    <w:rsid w:val="006C0B18"/>
    <w:rsid w:val="006C0D7B"/>
    <w:rsid w:val="006C17DF"/>
    <w:rsid w:val="006C3FDB"/>
    <w:rsid w:val="006C4015"/>
    <w:rsid w:val="006C46A1"/>
    <w:rsid w:val="006C690F"/>
    <w:rsid w:val="006C7625"/>
    <w:rsid w:val="006D035D"/>
    <w:rsid w:val="006D1554"/>
    <w:rsid w:val="006D24A3"/>
    <w:rsid w:val="006D2AA2"/>
    <w:rsid w:val="006D2DB9"/>
    <w:rsid w:val="006D34D8"/>
    <w:rsid w:val="006D3E7D"/>
    <w:rsid w:val="006D4074"/>
    <w:rsid w:val="006D524A"/>
    <w:rsid w:val="006D6404"/>
    <w:rsid w:val="006E04FF"/>
    <w:rsid w:val="006E0BD2"/>
    <w:rsid w:val="006E3953"/>
    <w:rsid w:val="006E3DFC"/>
    <w:rsid w:val="006E3FCB"/>
    <w:rsid w:val="006E6C98"/>
    <w:rsid w:val="006E73F7"/>
    <w:rsid w:val="006E7704"/>
    <w:rsid w:val="006E7D8C"/>
    <w:rsid w:val="006F278D"/>
    <w:rsid w:val="006F3F0A"/>
    <w:rsid w:val="006F56B9"/>
    <w:rsid w:val="006F575E"/>
    <w:rsid w:val="006F7D3C"/>
    <w:rsid w:val="00701086"/>
    <w:rsid w:val="0070244F"/>
    <w:rsid w:val="00702945"/>
    <w:rsid w:val="00702D33"/>
    <w:rsid w:val="0070330E"/>
    <w:rsid w:val="00704D28"/>
    <w:rsid w:val="00706A0F"/>
    <w:rsid w:val="00706AB7"/>
    <w:rsid w:val="00706FEB"/>
    <w:rsid w:val="007070AC"/>
    <w:rsid w:val="007075E7"/>
    <w:rsid w:val="00707F8B"/>
    <w:rsid w:val="00710700"/>
    <w:rsid w:val="007109CF"/>
    <w:rsid w:val="007114E8"/>
    <w:rsid w:val="0071702E"/>
    <w:rsid w:val="0071707D"/>
    <w:rsid w:val="00717139"/>
    <w:rsid w:val="00722EB7"/>
    <w:rsid w:val="007232AE"/>
    <w:rsid w:val="00723E98"/>
    <w:rsid w:val="0072439A"/>
    <w:rsid w:val="00724705"/>
    <w:rsid w:val="00724CA8"/>
    <w:rsid w:val="00725D66"/>
    <w:rsid w:val="00726376"/>
    <w:rsid w:val="00727D65"/>
    <w:rsid w:val="007311BE"/>
    <w:rsid w:val="00736490"/>
    <w:rsid w:val="00740376"/>
    <w:rsid w:val="00740CA1"/>
    <w:rsid w:val="00740F4D"/>
    <w:rsid w:val="0074149D"/>
    <w:rsid w:val="007415A9"/>
    <w:rsid w:val="00741C41"/>
    <w:rsid w:val="00742DFC"/>
    <w:rsid w:val="00744183"/>
    <w:rsid w:val="00744569"/>
    <w:rsid w:val="00744B97"/>
    <w:rsid w:val="007454E3"/>
    <w:rsid w:val="007456EE"/>
    <w:rsid w:val="007466A1"/>
    <w:rsid w:val="00747361"/>
    <w:rsid w:val="00747D61"/>
    <w:rsid w:val="00751C91"/>
    <w:rsid w:val="007530AF"/>
    <w:rsid w:val="0075379D"/>
    <w:rsid w:val="00753E7B"/>
    <w:rsid w:val="00755C81"/>
    <w:rsid w:val="007570E4"/>
    <w:rsid w:val="007574BF"/>
    <w:rsid w:val="0076000C"/>
    <w:rsid w:val="00761A28"/>
    <w:rsid w:val="00761F9D"/>
    <w:rsid w:val="00762437"/>
    <w:rsid w:val="00762A71"/>
    <w:rsid w:val="00763E47"/>
    <w:rsid w:val="0076555D"/>
    <w:rsid w:val="0077084B"/>
    <w:rsid w:val="007727BC"/>
    <w:rsid w:val="00772B97"/>
    <w:rsid w:val="00772E4E"/>
    <w:rsid w:val="00773DE0"/>
    <w:rsid w:val="007760A2"/>
    <w:rsid w:val="00780218"/>
    <w:rsid w:val="007814A8"/>
    <w:rsid w:val="00782988"/>
    <w:rsid w:val="007829C9"/>
    <w:rsid w:val="00782D81"/>
    <w:rsid w:val="007831DB"/>
    <w:rsid w:val="00783621"/>
    <w:rsid w:val="007838F6"/>
    <w:rsid w:val="00783C10"/>
    <w:rsid w:val="00785E93"/>
    <w:rsid w:val="00785F84"/>
    <w:rsid w:val="00785FD2"/>
    <w:rsid w:val="007864B8"/>
    <w:rsid w:val="007879FB"/>
    <w:rsid w:val="00787A56"/>
    <w:rsid w:val="007909FA"/>
    <w:rsid w:val="00790C0A"/>
    <w:rsid w:val="00791AD7"/>
    <w:rsid w:val="00793B45"/>
    <w:rsid w:val="00794716"/>
    <w:rsid w:val="00794815"/>
    <w:rsid w:val="00794F9F"/>
    <w:rsid w:val="007954A8"/>
    <w:rsid w:val="00797969"/>
    <w:rsid w:val="00797AF2"/>
    <w:rsid w:val="007A0EDA"/>
    <w:rsid w:val="007A14B5"/>
    <w:rsid w:val="007A43F8"/>
    <w:rsid w:val="007A45A9"/>
    <w:rsid w:val="007A53CA"/>
    <w:rsid w:val="007A6FCA"/>
    <w:rsid w:val="007A7625"/>
    <w:rsid w:val="007B0241"/>
    <w:rsid w:val="007B08A6"/>
    <w:rsid w:val="007B0BEE"/>
    <w:rsid w:val="007B0C4A"/>
    <w:rsid w:val="007B1C0F"/>
    <w:rsid w:val="007B2236"/>
    <w:rsid w:val="007B3010"/>
    <w:rsid w:val="007B32B2"/>
    <w:rsid w:val="007B32CB"/>
    <w:rsid w:val="007B341F"/>
    <w:rsid w:val="007B4611"/>
    <w:rsid w:val="007B5373"/>
    <w:rsid w:val="007B61E1"/>
    <w:rsid w:val="007B7D04"/>
    <w:rsid w:val="007C020F"/>
    <w:rsid w:val="007C192C"/>
    <w:rsid w:val="007C5226"/>
    <w:rsid w:val="007D2C51"/>
    <w:rsid w:val="007D4559"/>
    <w:rsid w:val="007D5853"/>
    <w:rsid w:val="007D5CDB"/>
    <w:rsid w:val="007D5F2B"/>
    <w:rsid w:val="007E12F2"/>
    <w:rsid w:val="007E18CE"/>
    <w:rsid w:val="007E23E9"/>
    <w:rsid w:val="007E24B0"/>
    <w:rsid w:val="007E413C"/>
    <w:rsid w:val="007E6B4B"/>
    <w:rsid w:val="007E70BC"/>
    <w:rsid w:val="007F0867"/>
    <w:rsid w:val="007F1FDE"/>
    <w:rsid w:val="007F232B"/>
    <w:rsid w:val="007F27B1"/>
    <w:rsid w:val="007F27C6"/>
    <w:rsid w:val="007F2B3E"/>
    <w:rsid w:val="007F2FB3"/>
    <w:rsid w:val="007F4768"/>
    <w:rsid w:val="007F4CA9"/>
    <w:rsid w:val="007F50F9"/>
    <w:rsid w:val="007F511C"/>
    <w:rsid w:val="007F51B3"/>
    <w:rsid w:val="007F6A35"/>
    <w:rsid w:val="00800456"/>
    <w:rsid w:val="008008B3"/>
    <w:rsid w:val="00800ED8"/>
    <w:rsid w:val="008022E9"/>
    <w:rsid w:val="00804B8D"/>
    <w:rsid w:val="00805AE2"/>
    <w:rsid w:val="008062B5"/>
    <w:rsid w:val="00806DFA"/>
    <w:rsid w:val="0081096C"/>
    <w:rsid w:val="00810A2B"/>
    <w:rsid w:val="00810A81"/>
    <w:rsid w:val="00810AC0"/>
    <w:rsid w:val="00810E44"/>
    <w:rsid w:val="008119A3"/>
    <w:rsid w:val="00812894"/>
    <w:rsid w:val="00815586"/>
    <w:rsid w:val="00816516"/>
    <w:rsid w:val="00817511"/>
    <w:rsid w:val="0081772D"/>
    <w:rsid w:val="00820E89"/>
    <w:rsid w:val="00821289"/>
    <w:rsid w:val="00821A8B"/>
    <w:rsid w:val="00821CEC"/>
    <w:rsid w:val="00822770"/>
    <w:rsid w:val="00822777"/>
    <w:rsid w:val="00822E67"/>
    <w:rsid w:val="00822F61"/>
    <w:rsid w:val="008230F5"/>
    <w:rsid w:val="0082620B"/>
    <w:rsid w:val="00826289"/>
    <w:rsid w:val="0082771A"/>
    <w:rsid w:val="008278AE"/>
    <w:rsid w:val="00827981"/>
    <w:rsid w:val="00827F9B"/>
    <w:rsid w:val="00830978"/>
    <w:rsid w:val="00832031"/>
    <w:rsid w:val="00833290"/>
    <w:rsid w:val="00833317"/>
    <w:rsid w:val="00834AF9"/>
    <w:rsid w:val="00834F0E"/>
    <w:rsid w:val="0083556E"/>
    <w:rsid w:val="008357A8"/>
    <w:rsid w:val="00835CAC"/>
    <w:rsid w:val="00837F2D"/>
    <w:rsid w:val="008408B7"/>
    <w:rsid w:val="0084133D"/>
    <w:rsid w:val="0084178E"/>
    <w:rsid w:val="00841A84"/>
    <w:rsid w:val="008420C8"/>
    <w:rsid w:val="008421CC"/>
    <w:rsid w:val="00842252"/>
    <w:rsid w:val="00843130"/>
    <w:rsid w:val="0084479D"/>
    <w:rsid w:val="00844BA1"/>
    <w:rsid w:val="00844E32"/>
    <w:rsid w:val="0084580F"/>
    <w:rsid w:val="00845E19"/>
    <w:rsid w:val="00845E3D"/>
    <w:rsid w:val="0084663A"/>
    <w:rsid w:val="008470C9"/>
    <w:rsid w:val="008476F6"/>
    <w:rsid w:val="00847EA7"/>
    <w:rsid w:val="00850527"/>
    <w:rsid w:val="00850A49"/>
    <w:rsid w:val="00851931"/>
    <w:rsid w:val="00851975"/>
    <w:rsid w:val="00851C36"/>
    <w:rsid w:val="008530BF"/>
    <w:rsid w:val="00854B41"/>
    <w:rsid w:val="008571A9"/>
    <w:rsid w:val="008617F7"/>
    <w:rsid w:val="00861E32"/>
    <w:rsid w:val="008648CE"/>
    <w:rsid w:val="00864B03"/>
    <w:rsid w:val="00864FE2"/>
    <w:rsid w:val="0086569F"/>
    <w:rsid w:val="00866978"/>
    <w:rsid w:val="00867A1D"/>
    <w:rsid w:val="00871595"/>
    <w:rsid w:val="008715B9"/>
    <w:rsid w:val="00871D79"/>
    <w:rsid w:val="00872527"/>
    <w:rsid w:val="0087270D"/>
    <w:rsid w:val="00872910"/>
    <w:rsid w:val="00874747"/>
    <w:rsid w:val="00875449"/>
    <w:rsid w:val="00875612"/>
    <w:rsid w:val="00875977"/>
    <w:rsid w:val="00881487"/>
    <w:rsid w:val="008819B4"/>
    <w:rsid w:val="008825B3"/>
    <w:rsid w:val="0088291C"/>
    <w:rsid w:val="00883E22"/>
    <w:rsid w:val="008840B6"/>
    <w:rsid w:val="00884360"/>
    <w:rsid w:val="00885B60"/>
    <w:rsid w:val="00885C8E"/>
    <w:rsid w:val="0089076B"/>
    <w:rsid w:val="00890E70"/>
    <w:rsid w:val="00891100"/>
    <w:rsid w:val="0089249E"/>
    <w:rsid w:val="0089265D"/>
    <w:rsid w:val="00893017"/>
    <w:rsid w:val="008939F6"/>
    <w:rsid w:val="008969D0"/>
    <w:rsid w:val="008A00D9"/>
    <w:rsid w:val="008A05D9"/>
    <w:rsid w:val="008A0895"/>
    <w:rsid w:val="008A0D4A"/>
    <w:rsid w:val="008A192C"/>
    <w:rsid w:val="008A1BD7"/>
    <w:rsid w:val="008A2773"/>
    <w:rsid w:val="008A4568"/>
    <w:rsid w:val="008A4D14"/>
    <w:rsid w:val="008A51E7"/>
    <w:rsid w:val="008A6C4C"/>
    <w:rsid w:val="008B03F7"/>
    <w:rsid w:val="008B42F7"/>
    <w:rsid w:val="008B4C96"/>
    <w:rsid w:val="008B6F21"/>
    <w:rsid w:val="008B78B3"/>
    <w:rsid w:val="008C0183"/>
    <w:rsid w:val="008C0A04"/>
    <w:rsid w:val="008C0C33"/>
    <w:rsid w:val="008C184A"/>
    <w:rsid w:val="008C1B5B"/>
    <w:rsid w:val="008C24CF"/>
    <w:rsid w:val="008C2F46"/>
    <w:rsid w:val="008C3C24"/>
    <w:rsid w:val="008C4647"/>
    <w:rsid w:val="008C6D7A"/>
    <w:rsid w:val="008C791F"/>
    <w:rsid w:val="008D0123"/>
    <w:rsid w:val="008D2F2D"/>
    <w:rsid w:val="008D33F3"/>
    <w:rsid w:val="008D3EFF"/>
    <w:rsid w:val="008D4A75"/>
    <w:rsid w:val="008D4E2E"/>
    <w:rsid w:val="008D5541"/>
    <w:rsid w:val="008D56BB"/>
    <w:rsid w:val="008D6275"/>
    <w:rsid w:val="008D6FD5"/>
    <w:rsid w:val="008D78DB"/>
    <w:rsid w:val="008E15F4"/>
    <w:rsid w:val="008E1A74"/>
    <w:rsid w:val="008E2B01"/>
    <w:rsid w:val="008E43FD"/>
    <w:rsid w:val="008E5005"/>
    <w:rsid w:val="008E5747"/>
    <w:rsid w:val="008E5A55"/>
    <w:rsid w:val="008E5D27"/>
    <w:rsid w:val="008E69D5"/>
    <w:rsid w:val="008F04B5"/>
    <w:rsid w:val="008F1D85"/>
    <w:rsid w:val="008F28B3"/>
    <w:rsid w:val="008F3066"/>
    <w:rsid w:val="008F3316"/>
    <w:rsid w:val="008F4B10"/>
    <w:rsid w:val="008F50F1"/>
    <w:rsid w:val="008F7C7D"/>
    <w:rsid w:val="00901E79"/>
    <w:rsid w:val="009037BD"/>
    <w:rsid w:val="00903E77"/>
    <w:rsid w:val="00904667"/>
    <w:rsid w:val="00904A13"/>
    <w:rsid w:val="00905F4B"/>
    <w:rsid w:val="00906CE6"/>
    <w:rsid w:val="009074D5"/>
    <w:rsid w:val="00907EC6"/>
    <w:rsid w:val="009105A5"/>
    <w:rsid w:val="00910EDB"/>
    <w:rsid w:val="00911819"/>
    <w:rsid w:val="009126EB"/>
    <w:rsid w:val="009128C7"/>
    <w:rsid w:val="00912DFA"/>
    <w:rsid w:val="00912EB2"/>
    <w:rsid w:val="00913BE8"/>
    <w:rsid w:val="009153F5"/>
    <w:rsid w:val="0091589C"/>
    <w:rsid w:val="00916B88"/>
    <w:rsid w:val="00923DAB"/>
    <w:rsid w:val="0092652C"/>
    <w:rsid w:val="00927CC1"/>
    <w:rsid w:val="0093107F"/>
    <w:rsid w:val="009312D0"/>
    <w:rsid w:val="00931A9B"/>
    <w:rsid w:val="00931E11"/>
    <w:rsid w:val="0093207F"/>
    <w:rsid w:val="00932347"/>
    <w:rsid w:val="00933631"/>
    <w:rsid w:val="00934363"/>
    <w:rsid w:val="00934892"/>
    <w:rsid w:val="00935CE2"/>
    <w:rsid w:val="00936951"/>
    <w:rsid w:val="0093732D"/>
    <w:rsid w:val="00937DA9"/>
    <w:rsid w:val="00942AF2"/>
    <w:rsid w:val="00943A45"/>
    <w:rsid w:val="00943BB4"/>
    <w:rsid w:val="0094464E"/>
    <w:rsid w:val="00945604"/>
    <w:rsid w:val="009462F4"/>
    <w:rsid w:val="00946665"/>
    <w:rsid w:val="00946BEC"/>
    <w:rsid w:val="009500D6"/>
    <w:rsid w:val="00951EB2"/>
    <w:rsid w:val="00952817"/>
    <w:rsid w:val="00952A91"/>
    <w:rsid w:val="00952FC9"/>
    <w:rsid w:val="0095345F"/>
    <w:rsid w:val="0095355B"/>
    <w:rsid w:val="009539A0"/>
    <w:rsid w:val="00953BB8"/>
    <w:rsid w:val="00955009"/>
    <w:rsid w:val="009604C5"/>
    <w:rsid w:val="00960F90"/>
    <w:rsid w:val="009614D6"/>
    <w:rsid w:val="00961B7B"/>
    <w:rsid w:val="00962577"/>
    <w:rsid w:val="0096365A"/>
    <w:rsid w:val="00963B92"/>
    <w:rsid w:val="00963CC3"/>
    <w:rsid w:val="00964A07"/>
    <w:rsid w:val="009655BE"/>
    <w:rsid w:val="009657BC"/>
    <w:rsid w:val="009661D3"/>
    <w:rsid w:val="00966589"/>
    <w:rsid w:val="00967224"/>
    <w:rsid w:val="00967C99"/>
    <w:rsid w:val="00971E52"/>
    <w:rsid w:val="00976A1A"/>
    <w:rsid w:val="0098031F"/>
    <w:rsid w:val="0098096B"/>
    <w:rsid w:val="00981AB7"/>
    <w:rsid w:val="00984C03"/>
    <w:rsid w:val="00984F8E"/>
    <w:rsid w:val="00986779"/>
    <w:rsid w:val="009873E2"/>
    <w:rsid w:val="0099027B"/>
    <w:rsid w:val="00990399"/>
    <w:rsid w:val="009904D9"/>
    <w:rsid w:val="00991737"/>
    <w:rsid w:val="00991B7E"/>
    <w:rsid w:val="00992D15"/>
    <w:rsid w:val="00994885"/>
    <w:rsid w:val="0099565A"/>
    <w:rsid w:val="009962E8"/>
    <w:rsid w:val="009963B3"/>
    <w:rsid w:val="00996461"/>
    <w:rsid w:val="009A078B"/>
    <w:rsid w:val="009A285F"/>
    <w:rsid w:val="009A29B1"/>
    <w:rsid w:val="009A5751"/>
    <w:rsid w:val="009A67C8"/>
    <w:rsid w:val="009B12F9"/>
    <w:rsid w:val="009B1307"/>
    <w:rsid w:val="009B1A2F"/>
    <w:rsid w:val="009B1F48"/>
    <w:rsid w:val="009B2287"/>
    <w:rsid w:val="009B3163"/>
    <w:rsid w:val="009B3340"/>
    <w:rsid w:val="009B3AB4"/>
    <w:rsid w:val="009B4491"/>
    <w:rsid w:val="009B783C"/>
    <w:rsid w:val="009B79A0"/>
    <w:rsid w:val="009C02A2"/>
    <w:rsid w:val="009C04CA"/>
    <w:rsid w:val="009C0D65"/>
    <w:rsid w:val="009C0D93"/>
    <w:rsid w:val="009C0DC5"/>
    <w:rsid w:val="009C17CF"/>
    <w:rsid w:val="009C17E7"/>
    <w:rsid w:val="009C1A2F"/>
    <w:rsid w:val="009C2B9F"/>
    <w:rsid w:val="009C2C6B"/>
    <w:rsid w:val="009C3F8A"/>
    <w:rsid w:val="009C4CCD"/>
    <w:rsid w:val="009C4EA1"/>
    <w:rsid w:val="009C5A72"/>
    <w:rsid w:val="009D1C5D"/>
    <w:rsid w:val="009D31DB"/>
    <w:rsid w:val="009D3A50"/>
    <w:rsid w:val="009D3B9A"/>
    <w:rsid w:val="009D3CA7"/>
    <w:rsid w:val="009D5A2C"/>
    <w:rsid w:val="009D5E68"/>
    <w:rsid w:val="009D61BE"/>
    <w:rsid w:val="009D72E2"/>
    <w:rsid w:val="009D7E43"/>
    <w:rsid w:val="009E000B"/>
    <w:rsid w:val="009E0030"/>
    <w:rsid w:val="009E0A2C"/>
    <w:rsid w:val="009E2198"/>
    <w:rsid w:val="009E25A9"/>
    <w:rsid w:val="009E2A07"/>
    <w:rsid w:val="009E2DBE"/>
    <w:rsid w:val="009E3424"/>
    <w:rsid w:val="009E38FF"/>
    <w:rsid w:val="009E3B06"/>
    <w:rsid w:val="009E485A"/>
    <w:rsid w:val="009E4D1B"/>
    <w:rsid w:val="009E50BB"/>
    <w:rsid w:val="009E538E"/>
    <w:rsid w:val="009E58FB"/>
    <w:rsid w:val="009E601B"/>
    <w:rsid w:val="009E67F0"/>
    <w:rsid w:val="009F02B2"/>
    <w:rsid w:val="009F03B0"/>
    <w:rsid w:val="009F182C"/>
    <w:rsid w:val="009F182E"/>
    <w:rsid w:val="009F205C"/>
    <w:rsid w:val="009F25C1"/>
    <w:rsid w:val="009F34CF"/>
    <w:rsid w:val="009F38EC"/>
    <w:rsid w:val="009F3E7C"/>
    <w:rsid w:val="009F4BEF"/>
    <w:rsid w:val="009F51B5"/>
    <w:rsid w:val="00A002B4"/>
    <w:rsid w:val="00A00491"/>
    <w:rsid w:val="00A00B50"/>
    <w:rsid w:val="00A0226C"/>
    <w:rsid w:val="00A02990"/>
    <w:rsid w:val="00A02B8B"/>
    <w:rsid w:val="00A03F95"/>
    <w:rsid w:val="00A04907"/>
    <w:rsid w:val="00A05195"/>
    <w:rsid w:val="00A055BC"/>
    <w:rsid w:val="00A05739"/>
    <w:rsid w:val="00A06D2E"/>
    <w:rsid w:val="00A1083C"/>
    <w:rsid w:val="00A1228B"/>
    <w:rsid w:val="00A12324"/>
    <w:rsid w:val="00A12CE2"/>
    <w:rsid w:val="00A12FAE"/>
    <w:rsid w:val="00A133EC"/>
    <w:rsid w:val="00A1377B"/>
    <w:rsid w:val="00A15964"/>
    <w:rsid w:val="00A15AAE"/>
    <w:rsid w:val="00A15D9D"/>
    <w:rsid w:val="00A16E62"/>
    <w:rsid w:val="00A17000"/>
    <w:rsid w:val="00A21C89"/>
    <w:rsid w:val="00A22E77"/>
    <w:rsid w:val="00A24264"/>
    <w:rsid w:val="00A25ED0"/>
    <w:rsid w:val="00A2744D"/>
    <w:rsid w:val="00A31053"/>
    <w:rsid w:val="00A31F94"/>
    <w:rsid w:val="00A32137"/>
    <w:rsid w:val="00A3286A"/>
    <w:rsid w:val="00A330DC"/>
    <w:rsid w:val="00A33A33"/>
    <w:rsid w:val="00A34C17"/>
    <w:rsid w:val="00A34D5A"/>
    <w:rsid w:val="00A34F0F"/>
    <w:rsid w:val="00A362DA"/>
    <w:rsid w:val="00A3663B"/>
    <w:rsid w:val="00A3673B"/>
    <w:rsid w:val="00A373E5"/>
    <w:rsid w:val="00A41882"/>
    <w:rsid w:val="00A41C37"/>
    <w:rsid w:val="00A41D41"/>
    <w:rsid w:val="00A43806"/>
    <w:rsid w:val="00A446BF"/>
    <w:rsid w:val="00A4571C"/>
    <w:rsid w:val="00A459FB"/>
    <w:rsid w:val="00A45D50"/>
    <w:rsid w:val="00A46B4A"/>
    <w:rsid w:val="00A478F0"/>
    <w:rsid w:val="00A47C12"/>
    <w:rsid w:val="00A51B92"/>
    <w:rsid w:val="00A51BE5"/>
    <w:rsid w:val="00A52066"/>
    <w:rsid w:val="00A526D1"/>
    <w:rsid w:val="00A538C1"/>
    <w:rsid w:val="00A53E9D"/>
    <w:rsid w:val="00A55F33"/>
    <w:rsid w:val="00A56F58"/>
    <w:rsid w:val="00A6198D"/>
    <w:rsid w:val="00A62CEE"/>
    <w:rsid w:val="00A62D7D"/>
    <w:rsid w:val="00A63C60"/>
    <w:rsid w:val="00A63D3D"/>
    <w:rsid w:val="00A64DB6"/>
    <w:rsid w:val="00A65139"/>
    <w:rsid w:val="00A65831"/>
    <w:rsid w:val="00A65D5D"/>
    <w:rsid w:val="00A66E5A"/>
    <w:rsid w:val="00A67166"/>
    <w:rsid w:val="00A70FDA"/>
    <w:rsid w:val="00A7297E"/>
    <w:rsid w:val="00A730DC"/>
    <w:rsid w:val="00A7402E"/>
    <w:rsid w:val="00A740AC"/>
    <w:rsid w:val="00A74A1C"/>
    <w:rsid w:val="00A76494"/>
    <w:rsid w:val="00A764C8"/>
    <w:rsid w:val="00A76EAC"/>
    <w:rsid w:val="00A80BCC"/>
    <w:rsid w:val="00A81304"/>
    <w:rsid w:val="00A8345F"/>
    <w:rsid w:val="00A83867"/>
    <w:rsid w:val="00A85F2A"/>
    <w:rsid w:val="00A87CEE"/>
    <w:rsid w:val="00A87D4E"/>
    <w:rsid w:val="00A90185"/>
    <w:rsid w:val="00A919EA"/>
    <w:rsid w:val="00A9249E"/>
    <w:rsid w:val="00A926D8"/>
    <w:rsid w:val="00A93B36"/>
    <w:rsid w:val="00A94A35"/>
    <w:rsid w:val="00A9584C"/>
    <w:rsid w:val="00A95DE7"/>
    <w:rsid w:val="00A97238"/>
    <w:rsid w:val="00A97F5E"/>
    <w:rsid w:val="00AA0D8F"/>
    <w:rsid w:val="00AA13B2"/>
    <w:rsid w:val="00AA1DC3"/>
    <w:rsid w:val="00AA4D27"/>
    <w:rsid w:val="00AA50BF"/>
    <w:rsid w:val="00AA58F3"/>
    <w:rsid w:val="00AA5CE7"/>
    <w:rsid w:val="00AA6F28"/>
    <w:rsid w:val="00AA7EA9"/>
    <w:rsid w:val="00AB01C0"/>
    <w:rsid w:val="00AB01C5"/>
    <w:rsid w:val="00AB06F3"/>
    <w:rsid w:val="00AB1343"/>
    <w:rsid w:val="00AB17DE"/>
    <w:rsid w:val="00AB1EE6"/>
    <w:rsid w:val="00AB22CC"/>
    <w:rsid w:val="00AB264F"/>
    <w:rsid w:val="00AB3D2D"/>
    <w:rsid w:val="00AB4EF9"/>
    <w:rsid w:val="00AB54D6"/>
    <w:rsid w:val="00AB5C6C"/>
    <w:rsid w:val="00AB5F35"/>
    <w:rsid w:val="00AB605B"/>
    <w:rsid w:val="00AC1B9B"/>
    <w:rsid w:val="00AC1D2D"/>
    <w:rsid w:val="00AC1DB8"/>
    <w:rsid w:val="00AC2D6D"/>
    <w:rsid w:val="00AC3685"/>
    <w:rsid w:val="00AC374A"/>
    <w:rsid w:val="00AC3DE2"/>
    <w:rsid w:val="00AC43BB"/>
    <w:rsid w:val="00AC508B"/>
    <w:rsid w:val="00AC575F"/>
    <w:rsid w:val="00AC58BD"/>
    <w:rsid w:val="00AC6178"/>
    <w:rsid w:val="00AD0488"/>
    <w:rsid w:val="00AD06A8"/>
    <w:rsid w:val="00AD0CE5"/>
    <w:rsid w:val="00AD47FD"/>
    <w:rsid w:val="00AD4D74"/>
    <w:rsid w:val="00AD514E"/>
    <w:rsid w:val="00AD61DD"/>
    <w:rsid w:val="00AD7350"/>
    <w:rsid w:val="00AE0BBF"/>
    <w:rsid w:val="00AE1B2F"/>
    <w:rsid w:val="00AE1FC1"/>
    <w:rsid w:val="00AE24C4"/>
    <w:rsid w:val="00AE4988"/>
    <w:rsid w:val="00AE573D"/>
    <w:rsid w:val="00AE57A4"/>
    <w:rsid w:val="00AE6CCF"/>
    <w:rsid w:val="00AE708E"/>
    <w:rsid w:val="00AE74FE"/>
    <w:rsid w:val="00AE7C66"/>
    <w:rsid w:val="00AF0D7F"/>
    <w:rsid w:val="00AF11C0"/>
    <w:rsid w:val="00AF1B34"/>
    <w:rsid w:val="00AF4302"/>
    <w:rsid w:val="00AF713C"/>
    <w:rsid w:val="00AF78AB"/>
    <w:rsid w:val="00AF7F27"/>
    <w:rsid w:val="00AF7F33"/>
    <w:rsid w:val="00B00277"/>
    <w:rsid w:val="00B005C7"/>
    <w:rsid w:val="00B00A8D"/>
    <w:rsid w:val="00B04530"/>
    <w:rsid w:val="00B04FA4"/>
    <w:rsid w:val="00B06769"/>
    <w:rsid w:val="00B069F4"/>
    <w:rsid w:val="00B0725B"/>
    <w:rsid w:val="00B07D32"/>
    <w:rsid w:val="00B10D84"/>
    <w:rsid w:val="00B11370"/>
    <w:rsid w:val="00B114ED"/>
    <w:rsid w:val="00B11A7A"/>
    <w:rsid w:val="00B1283A"/>
    <w:rsid w:val="00B12C3F"/>
    <w:rsid w:val="00B17C12"/>
    <w:rsid w:val="00B209BA"/>
    <w:rsid w:val="00B21185"/>
    <w:rsid w:val="00B21D02"/>
    <w:rsid w:val="00B22015"/>
    <w:rsid w:val="00B22168"/>
    <w:rsid w:val="00B2218B"/>
    <w:rsid w:val="00B22B6E"/>
    <w:rsid w:val="00B22F4B"/>
    <w:rsid w:val="00B22F56"/>
    <w:rsid w:val="00B23E75"/>
    <w:rsid w:val="00B2419E"/>
    <w:rsid w:val="00B25962"/>
    <w:rsid w:val="00B2657A"/>
    <w:rsid w:val="00B26EA4"/>
    <w:rsid w:val="00B3006B"/>
    <w:rsid w:val="00B300F7"/>
    <w:rsid w:val="00B31CE7"/>
    <w:rsid w:val="00B32575"/>
    <w:rsid w:val="00B32A55"/>
    <w:rsid w:val="00B33768"/>
    <w:rsid w:val="00B344B0"/>
    <w:rsid w:val="00B3503B"/>
    <w:rsid w:val="00B3643D"/>
    <w:rsid w:val="00B36897"/>
    <w:rsid w:val="00B40A08"/>
    <w:rsid w:val="00B40E1B"/>
    <w:rsid w:val="00B42634"/>
    <w:rsid w:val="00B42B92"/>
    <w:rsid w:val="00B42BD1"/>
    <w:rsid w:val="00B42C5C"/>
    <w:rsid w:val="00B430A2"/>
    <w:rsid w:val="00B45813"/>
    <w:rsid w:val="00B45DE8"/>
    <w:rsid w:val="00B45F31"/>
    <w:rsid w:val="00B46499"/>
    <w:rsid w:val="00B46EF2"/>
    <w:rsid w:val="00B47DFA"/>
    <w:rsid w:val="00B51742"/>
    <w:rsid w:val="00B51D38"/>
    <w:rsid w:val="00B52B58"/>
    <w:rsid w:val="00B533AA"/>
    <w:rsid w:val="00B540D4"/>
    <w:rsid w:val="00B559C2"/>
    <w:rsid w:val="00B55DDA"/>
    <w:rsid w:val="00B57EBD"/>
    <w:rsid w:val="00B60128"/>
    <w:rsid w:val="00B60D56"/>
    <w:rsid w:val="00B628BD"/>
    <w:rsid w:val="00B62BED"/>
    <w:rsid w:val="00B62FB0"/>
    <w:rsid w:val="00B6365A"/>
    <w:rsid w:val="00B6416D"/>
    <w:rsid w:val="00B64A4A"/>
    <w:rsid w:val="00B65452"/>
    <w:rsid w:val="00B70D78"/>
    <w:rsid w:val="00B70F20"/>
    <w:rsid w:val="00B73AAE"/>
    <w:rsid w:val="00B77F43"/>
    <w:rsid w:val="00B80CF0"/>
    <w:rsid w:val="00B8101D"/>
    <w:rsid w:val="00B81238"/>
    <w:rsid w:val="00B8242F"/>
    <w:rsid w:val="00B826DC"/>
    <w:rsid w:val="00B83E62"/>
    <w:rsid w:val="00B85A4C"/>
    <w:rsid w:val="00B86549"/>
    <w:rsid w:val="00B87821"/>
    <w:rsid w:val="00B879A3"/>
    <w:rsid w:val="00B87E0C"/>
    <w:rsid w:val="00B92117"/>
    <w:rsid w:val="00B9292E"/>
    <w:rsid w:val="00B932A2"/>
    <w:rsid w:val="00B93346"/>
    <w:rsid w:val="00B9343B"/>
    <w:rsid w:val="00B93C4A"/>
    <w:rsid w:val="00B944A8"/>
    <w:rsid w:val="00B95566"/>
    <w:rsid w:val="00B9597D"/>
    <w:rsid w:val="00B95FDC"/>
    <w:rsid w:val="00B9620A"/>
    <w:rsid w:val="00B96803"/>
    <w:rsid w:val="00BA05B7"/>
    <w:rsid w:val="00BA1128"/>
    <w:rsid w:val="00BA245F"/>
    <w:rsid w:val="00BA2C3D"/>
    <w:rsid w:val="00BA4332"/>
    <w:rsid w:val="00BA5288"/>
    <w:rsid w:val="00BA567B"/>
    <w:rsid w:val="00BA6C69"/>
    <w:rsid w:val="00BA762B"/>
    <w:rsid w:val="00BB065C"/>
    <w:rsid w:val="00BB0E5A"/>
    <w:rsid w:val="00BB2B0D"/>
    <w:rsid w:val="00BB3BED"/>
    <w:rsid w:val="00BB3E83"/>
    <w:rsid w:val="00BB4224"/>
    <w:rsid w:val="00BB471A"/>
    <w:rsid w:val="00BB48F9"/>
    <w:rsid w:val="00BB4A4B"/>
    <w:rsid w:val="00BB4E8F"/>
    <w:rsid w:val="00BB5AF3"/>
    <w:rsid w:val="00BB70A9"/>
    <w:rsid w:val="00BB7D96"/>
    <w:rsid w:val="00BC104A"/>
    <w:rsid w:val="00BC104C"/>
    <w:rsid w:val="00BC15A8"/>
    <w:rsid w:val="00BC1FD5"/>
    <w:rsid w:val="00BC261C"/>
    <w:rsid w:val="00BC2B5B"/>
    <w:rsid w:val="00BC3023"/>
    <w:rsid w:val="00BC4C24"/>
    <w:rsid w:val="00BC4D24"/>
    <w:rsid w:val="00BC5353"/>
    <w:rsid w:val="00BC5B0F"/>
    <w:rsid w:val="00BC6438"/>
    <w:rsid w:val="00BD0CF4"/>
    <w:rsid w:val="00BD118D"/>
    <w:rsid w:val="00BD154B"/>
    <w:rsid w:val="00BD2487"/>
    <w:rsid w:val="00BD2613"/>
    <w:rsid w:val="00BD281F"/>
    <w:rsid w:val="00BD2ED6"/>
    <w:rsid w:val="00BD4892"/>
    <w:rsid w:val="00BD4A6E"/>
    <w:rsid w:val="00BD5B22"/>
    <w:rsid w:val="00BD5F6C"/>
    <w:rsid w:val="00BE0E7B"/>
    <w:rsid w:val="00BE0F08"/>
    <w:rsid w:val="00BE1884"/>
    <w:rsid w:val="00BE19C2"/>
    <w:rsid w:val="00BE1A17"/>
    <w:rsid w:val="00BE2A3D"/>
    <w:rsid w:val="00BE3022"/>
    <w:rsid w:val="00BE3FC6"/>
    <w:rsid w:val="00BE43A5"/>
    <w:rsid w:val="00BE5234"/>
    <w:rsid w:val="00BE52A1"/>
    <w:rsid w:val="00BE58D9"/>
    <w:rsid w:val="00BE5EA1"/>
    <w:rsid w:val="00BE5F09"/>
    <w:rsid w:val="00BE606E"/>
    <w:rsid w:val="00BE7621"/>
    <w:rsid w:val="00BF0735"/>
    <w:rsid w:val="00BF12B2"/>
    <w:rsid w:val="00BF18D7"/>
    <w:rsid w:val="00BF45A2"/>
    <w:rsid w:val="00BF69A1"/>
    <w:rsid w:val="00BF7C30"/>
    <w:rsid w:val="00C0121C"/>
    <w:rsid w:val="00C01DF0"/>
    <w:rsid w:val="00C01ED9"/>
    <w:rsid w:val="00C02B8F"/>
    <w:rsid w:val="00C02F42"/>
    <w:rsid w:val="00C05AE0"/>
    <w:rsid w:val="00C0613E"/>
    <w:rsid w:val="00C06F6A"/>
    <w:rsid w:val="00C070C3"/>
    <w:rsid w:val="00C073CF"/>
    <w:rsid w:val="00C10363"/>
    <w:rsid w:val="00C10782"/>
    <w:rsid w:val="00C10F3D"/>
    <w:rsid w:val="00C126F9"/>
    <w:rsid w:val="00C130EC"/>
    <w:rsid w:val="00C13A2F"/>
    <w:rsid w:val="00C164CC"/>
    <w:rsid w:val="00C17BF4"/>
    <w:rsid w:val="00C208F0"/>
    <w:rsid w:val="00C21467"/>
    <w:rsid w:val="00C229C9"/>
    <w:rsid w:val="00C25727"/>
    <w:rsid w:val="00C273A7"/>
    <w:rsid w:val="00C278B1"/>
    <w:rsid w:val="00C301D2"/>
    <w:rsid w:val="00C30F23"/>
    <w:rsid w:val="00C320B9"/>
    <w:rsid w:val="00C321AA"/>
    <w:rsid w:val="00C321B7"/>
    <w:rsid w:val="00C32D3F"/>
    <w:rsid w:val="00C33136"/>
    <w:rsid w:val="00C36B3D"/>
    <w:rsid w:val="00C36E38"/>
    <w:rsid w:val="00C36EC0"/>
    <w:rsid w:val="00C40606"/>
    <w:rsid w:val="00C409C1"/>
    <w:rsid w:val="00C41840"/>
    <w:rsid w:val="00C42D6C"/>
    <w:rsid w:val="00C42F71"/>
    <w:rsid w:val="00C43AA1"/>
    <w:rsid w:val="00C43C18"/>
    <w:rsid w:val="00C44F3B"/>
    <w:rsid w:val="00C453B1"/>
    <w:rsid w:val="00C459BD"/>
    <w:rsid w:val="00C47FBE"/>
    <w:rsid w:val="00C505D4"/>
    <w:rsid w:val="00C51292"/>
    <w:rsid w:val="00C53BD1"/>
    <w:rsid w:val="00C53DBD"/>
    <w:rsid w:val="00C55466"/>
    <w:rsid w:val="00C55BAE"/>
    <w:rsid w:val="00C562DA"/>
    <w:rsid w:val="00C5698A"/>
    <w:rsid w:val="00C56EEF"/>
    <w:rsid w:val="00C5784B"/>
    <w:rsid w:val="00C61B37"/>
    <w:rsid w:val="00C62DA4"/>
    <w:rsid w:val="00C649D5"/>
    <w:rsid w:val="00C66B92"/>
    <w:rsid w:val="00C70112"/>
    <w:rsid w:val="00C7074A"/>
    <w:rsid w:val="00C7167F"/>
    <w:rsid w:val="00C72974"/>
    <w:rsid w:val="00C73DCA"/>
    <w:rsid w:val="00C74E6C"/>
    <w:rsid w:val="00C751EA"/>
    <w:rsid w:val="00C757F0"/>
    <w:rsid w:val="00C760B1"/>
    <w:rsid w:val="00C7646B"/>
    <w:rsid w:val="00C76EE8"/>
    <w:rsid w:val="00C77554"/>
    <w:rsid w:val="00C77674"/>
    <w:rsid w:val="00C77894"/>
    <w:rsid w:val="00C8328A"/>
    <w:rsid w:val="00C83728"/>
    <w:rsid w:val="00C83ED8"/>
    <w:rsid w:val="00C8567B"/>
    <w:rsid w:val="00C859F4"/>
    <w:rsid w:val="00C87205"/>
    <w:rsid w:val="00C90045"/>
    <w:rsid w:val="00C903D6"/>
    <w:rsid w:val="00C9137C"/>
    <w:rsid w:val="00C91D69"/>
    <w:rsid w:val="00C93693"/>
    <w:rsid w:val="00C9381A"/>
    <w:rsid w:val="00C944A4"/>
    <w:rsid w:val="00C9467B"/>
    <w:rsid w:val="00C96415"/>
    <w:rsid w:val="00C9659D"/>
    <w:rsid w:val="00CA047A"/>
    <w:rsid w:val="00CA0ED8"/>
    <w:rsid w:val="00CA1B29"/>
    <w:rsid w:val="00CA25F3"/>
    <w:rsid w:val="00CA26D2"/>
    <w:rsid w:val="00CA3AD8"/>
    <w:rsid w:val="00CA4369"/>
    <w:rsid w:val="00CA4D75"/>
    <w:rsid w:val="00CA5055"/>
    <w:rsid w:val="00CA5183"/>
    <w:rsid w:val="00CA5431"/>
    <w:rsid w:val="00CA547F"/>
    <w:rsid w:val="00CA5CEA"/>
    <w:rsid w:val="00CA65CC"/>
    <w:rsid w:val="00CA6EDC"/>
    <w:rsid w:val="00CA7B46"/>
    <w:rsid w:val="00CB0642"/>
    <w:rsid w:val="00CB0FE0"/>
    <w:rsid w:val="00CB1917"/>
    <w:rsid w:val="00CB1A1E"/>
    <w:rsid w:val="00CB39C8"/>
    <w:rsid w:val="00CB58B4"/>
    <w:rsid w:val="00CB59F9"/>
    <w:rsid w:val="00CB5FAF"/>
    <w:rsid w:val="00CC0336"/>
    <w:rsid w:val="00CC08E9"/>
    <w:rsid w:val="00CC209B"/>
    <w:rsid w:val="00CC238D"/>
    <w:rsid w:val="00CC35DB"/>
    <w:rsid w:val="00CC3723"/>
    <w:rsid w:val="00CC3AE9"/>
    <w:rsid w:val="00CC41DE"/>
    <w:rsid w:val="00CC5C2E"/>
    <w:rsid w:val="00CC5D5A"/>
    <w:rsid w:val="00CC720D"/>
    <w:rsid w:val="00CD027F"/>
    <w:rsid w:val="00CD1130"/>
    <w:rsid w:val="00CD24A6"/>
    <w:rsid w:val="00CD2926"/>
    <w:rsid w:val="00CD38C4"/>
    <w:rsid w:val="00CD39D7"/>
    <w:rsid w:val="00CD3EF1"/>
    <w:rsid w:val="00CD42E1"/>
    <w:rsid w:val="00CD58C7"/>
    <w:rsid w:val="00CD63A5"/>
    <w:rsid w:val="00CD751A"/>
    <w:rsid w:val="00CE18B4"/>
    <w:rsid w:val="00CE19BB"/>
    <w:rsid w:val="00CE477F"/>
    <w:rsid w:val="00CE5880"/>
    <w:rsid w:val="00CE6F09"/>
    <w:rsid w:val="00CE78E2"/>
    <w:rsid w:val="00CE7902"/>
    <w:rsid w:val="00CF0B19"/>
    <w:rsid w:val="00CF1E55"/>
    <w:rsid w:val="00CF29BE"/>
    <w:rsid w:val="00CF2CCF"/>
    <w:rsid w:val="00CF2FF9"/>
    <w:rsid w:val="00CF347E"/>
    <w:rsid w:val="00CF5A33"/>
    <w:rsid w:val="00CF6C7D"/>
    <w:rsid w:val="00CF7FED"/>
    <w:rsid w:val="00D00C13"/>
    <w:rsid w:val="00D0155D"/>
    <w:rsid w:val="00D018E2"/>
    <w:rsid w:val="00D018E9"/>
    <w:rsid w:val="00D01901"/>
    <w:rsid w:val="00D01B35"/>
    <w:rsid w:val="00D01FD9"/>
    <w:rsid w:val="00D02538"/>
    <w:rsid w:val="00D0258F"/>
    <w:rsid w:val="00D06001"/>
    <w:rsid w:val="00D068A3"/>
    <w:rsid w:val="00D07BC9"/>
    <w:rsid w:val="00D102E2"/>
    <w:rsid w:val="00D137BF"/>
    <w:rsid w:val="00D13882"/>
    <w:rsid w:val="00D1522A"/>
    <w:rsid w:val="00D15622"/>
    <w:rsid w:val="00D1587E"/>
    <w:rsid w:val="00D16157"/>
    <w:rsid w:val="00D162A1"/>
    <w:rsid w:val="00D17A68"/>
    <w:rsid w:val="00D2067F"/>
    <w:rsid w:val="00D21D9B"/>
    <w:rsid w:val="00D21FB9"/>
    <w:rsid w:val="00D22623"/>
    <w:rsid w:val="00D241FD"/>
    <w:rsid w:val="00D24A37"/>
    <w:rsid w:val="00D251AF"/>
    <w:rsid w:val="00D25886"/>
    <w:rsid w:val="00D311A0"/>
    <w:rsid w:val="00D318BD"/>
    <w:rsid w:val="00D32640"/>
    <w:rsid w:val="00D32CC9"/>
    <w:rsid w:val="00D32CDC"/>
    <w:rsid w:val="00D33B2F"/>
    <w:rsid w:val="00D34D57"/>
    <w:rsid w:val="00D351DC"/>
    <w:rsid w:val="00D35F66"/>
    <w:rsid w:val="00D3601D"/>
    <w:rsid w:val="00D367DD"/>
    <w:rsid w:val="00D408F4"/>
    <w:rsid w:val="00D4141B"/>
    <w:rsid w:val="00D415D9"/>
    <w:rsid w:val="00D41AAB"/>
    <w:rsid w:val="00D41ED4"/>
    <w:rsid w:val="00D4254C"/>
    <w:rsid w:val="00D42AD7"/>
    <w:rsid w:val="00D42EDE"/>
    <w:rsid w:val="00D4329F"/>
    <w:rsid w:val="00D4374B"/>
    <w:rsid w:val="00D43A78"/>
    <w:rsid w:val="00D441F9"/>
    <w:rsid w:val="00D4487E"/>
    <w:rsid w:val="00D45539"/>
    <w:rsid w:val="00D47099"/>
    <w:rsid w:val="00D4774B"/>
    <w:rsid w:val="00D478FB"/>
    <w:rsid w:val="00D47B06"/>
    <w:rsid w:val="00D47D1F"/>
    <w:rsid w:val="00D500F3"/>
    <w:rsid w:val="00D50C59"/>
    <w:rsid w:val="00D5179F"/>
    <w:rsid w:val="00D51F9C"/>
    <w:rsid w:val="00D52CC6"/>
    <w:rsid w:val="00D537ED"/>
    <w:rsid w:val="00D53E2E"/>
    <w:rsid w:val="00D55DB5"/>
    <w:rsid w:val="00D567E4"/>
    <w:rsid w:val="00D56EDD"/>
    <w:rsid w:val="00D57078"/>
    <w:rsid w:val="00D573AA"/>
    <w:rsid w:val="00D600A8"/>
    <w:rsid w:val="00D60DF6"/>
    <w:rsid w:val="00D64C26"/>
    <w:rsid w:val="00D65A57"/>
    <w:rsid w:val="00D65AA4"/>
    <w:rsid w:val="00D6710F"/>
    <w:rsid w:val="00D67A4C"/>
    <w:rsid w:val="00D70629"/>
    <w:rsid w:val="00D707C1"/>
    <w:rsid w:val="00D70A6E"/>
    <w:rsid w:val="00D71222"/>
    <w:rsid w:val="00D71C2C"/>
    <w:rsid w:val="00D72969"/>
    <w:rsid w:val="00D72D81"/>
    <w:rsid w:val="00D73498"/>
    <w:rsid w:val="00D73A7E"/>
    <w:rsid w:val="00D73B7B"/>
    <w:rsid w:val="00D746E6"/>
    <w:rsid w:val="00D75024"/>
    <w:rsid w:val="00D75704"/>
    <w:rsid w:val="00D75E5E"/>
    <w:rsid w:val="00D80AC4"/>
    <w:rsid w:val="00D821FA"/>
    <w:rsid w:val="00D84133"/>
    <w:rsid w:val="00D8413A"/>
    <w:rsid w:val="00D844E0"/>
    <w:rsid w:val="00D84707"/>
    <w:rsid w:val="00D85F02"/>
    <w:rsid w:val="00D879CA"/>
    <w:rsid w:val="00D918DB"/>
    <w:rsid w:val="00D92832"/>
    <w:rsid w:val="00D92CBD"/>
    <w:rsid w:val="00D93AF5"/>
    <w:rsid w:val="00D96443"/>
    <w:rsid w:val="00DA3FEB"/>
    <w:rsid w:val="00DA57A8"/>
    <w:rsid w:val="00DA5BD8"/>
    <w:rsid w:val="00DA5E0E"/>
    <w:rsid w:val="00DA7CC1"/>
    <w:rsid w:val="00DB0133"/>
    <w:rsid w:val="00DB0A84"/>
    <w:rsid w:val="00DB200E"/>
    <w:rsid w:val="00DB4387"/>
    <w:rsid w:val="00DB4AFA"/>
    <w:rsid w:val="00DB7D36"/>
    <w:rsid w:val="00DB7EC1"/>
    <w:rsid w:val="00DC1334"/>
    <w:rsid w:val="00DC3E56"/>
    <w:rsid w:val="00DC3F3C"/>
    <w:rsid w:val="00DC4381"/>
    <w:rsid w:val="00DC5350"/>
    <w:rsid w:val="00DC638C"/>
    <w:rsid w:val="00DC651C"/>
    <w:rsid w:val="00DC71F8"/>
    <w:rsid w:val="00DC7BEC"/>
    <w:rsid w:val="00DD019F"/>
    <w:rsid w:val="00DD09E0"/>
    <w:rsid w:val="00DD2490"/>
    <w:rsid w:val="00DD2604"/>
    <w:rsid w:val="00DD45E2"/>
    <w:rsid w:val="00DD4B41"/>
    <w:rsid w:val="00DD4D9C"/>
    <w:rsid w:val="00DD534A"/>
    <w:rsid w:val="00DD740E"/>
    <w:rsid w:val="00DE1504"/>
    <w:rsid w:val="00DE1CEE"/>
    <w:rsid w:val="00DE38C8"/>
    <w:rsid w:val="00DE3AAE"/>
    <w:rsid w:val="00DE3EA2"/>
    <w:rsid w:val="00DE4A10"/>
    <w:rsid w:val="00DE69EE"/>
    <w:rsid w:val="00DE6D60"/>
    <w:rsid w:val="00DE6F1E"/>
    <w:rsid w:val="00DF1AEC"/>
    <w:rsid w:val="00DF1C0A"/>
    <w:rsid w:val="00DF25AE"/>
    <w:rsid w:val="00DF28B1"/>
    <w:rsid w:val="00DF33F3"/>
    <w:rsid w:val="00DF44F5"/>
    <w:rsid w:val="00DF521A"/>
    <w:rsid w:val="00DF7895"/>
    <w:rsid w:val="00E00474"/>
    <w:rsid w:val="00E00B3F"/>
    <w:rsid w:val="00E00B89"/>
    <w:rsid w:val="00E01400"/>
    <w:rsid w:val="00E032A8"/>
    <w:rsid w:val="00E0334C"/>
    <w:rsid w:val="00E03BA9"/>
    <w:rsid w:val="00E043E1"/>
    <w:rsid w:val="00E04646"/>
    <w:rsid w:val="00E05150"/>
    <w:rsid w:val="00E063AF"/>
    <w:rsid w:val="00E06BCD"/>
    <w:rsid w:val="00E07C9D"/>
    <w:rsid w:val="00E10C70"/>
    <w:rsid w:val="00E10DA6"/>
    <w:rsid w:val="00E10F1D"/>
    <w:rsid w:val="00E11646"/>
    <w:rsid w:val="00E12A22"/>
    <w:rsid w:val="00E12DE3"/>
    <w:rsid w:val="00E1352F"/>
    <w:rsid w:val="00E135BE"/>
    <w:rsid w:val="00E13EFB"/>
    <w:rsid w:val="00E14581"/>
    <w:rsid w:val="00E14DC9"/>
    <w:rsid w:val="00E14F65"/>
    <w:rsid w:val="00E15CA3"/>
    <w:rsid w:val="00E16399"/>
    <w:rsid w:val="00E1668C"/>
    <w:rsid w:val="00E176B4"/>
    <w:rsid w:val="00E17B3F"/>
    <w:rsid w:val="00E214B8"/>
    <w:rsid w:val="00E217E7"/>
    <w:rsid w:val="00E218E2"/>
    <w:rsid w:val="00E21C78"/>
    <w:rsid w:val="00E2355C"/>
    <w:rsid w:val="00E235C8"/>
    <w:rsid w:val="00E2397E"/>
    <w:rsid w:val="00E24FDD"/>
    <w:rsid w:val="00E26237"/>
    <w:rsid w:val="00E26B0C"/>
    <w:rsid w:val="00E27C30"/>
    <w:rsid w:val="00E32690"/>
    <w:rsid w:val="00E328E7"/>
    <w:rsid w:val="00E33A32"/>
    <w:rsid w:val="00E33AEB"/>
    <w:rsid w:val="00E33FA2"/>
    <w:rsid w:val="00E33FC6"/>
    <w:rsid w:val="00E3697A"/>
    <w:rsid w:val="00E36DD4"/>
    <w:rsid w:val="00E3728B"/>
    <w:rsid w:val="00E437F5"/>
    <w:rsid w:val="00E442E1"/>
    <w:rsid w:val="00E45564"/>
    <w:rsid w:val="00E456CD"/>
    <w:rsid w:val="00E45B8B"/>
    <w:rsid w:val="00E45FD0"/>
    <w:rsid w:val="00E4603C"/>
    <w:rsid w:val="00E51516"/>
    <w:rsid w:val="00E51625"/>
    <w:rsid w:val="00E538CC"/>
    <w:rsid w:val="00E56636"/>
    <w:rsid w:val="00E577CC"/>
    <w:rsid w:val="00E5799B"/>
    <w:rsid w:val="00E57AE7"/>
    <w:rsid w:val="00E607B7"/>
    <w:rsid w:val="00E623D5"/>
    <w:rsid w:val="00E623F0"/>
    <w:rsid w:val="00E63828"/>
    <w:rsid w:val="00E64CFD"/>
    <w:rsid w:val="00E65D38"/>
    <w:rsid w:val="00E66A65"/>
    <w:rsid w:val="00E67395"/>
    <w:rsid w:val="00E67616"/>
    <w:rsid w:val="00E679E2"/>
    <w:rsid w:val="00E72CB9"/>
    <w:rsid w:val="00E7313F"/>
    <w:rsid w:val="00E73BCB"/>
    <w:rsid w:val="00E73D7C"/>
    <w:rsid w:val="00E74924"/>
    <w:rsid w:val="00E75AC4"/>
    <w:rsid w:val="00E75ACB"/>
    <w:rsid w:val="00E75F25"/>
    <w:rsid w:val="00E77483"/>
    <w:rsid w:val="00E80876"/>
    <w:rsid w:val="00E82559"/>
    <w:rsid w:val="00E829FF"/>
    <w:rsid w:val="00E831B7"/>
    <w:rsid w:val="00E832E1"/>
    <w:rsid w:val="00E832F6"/>
    <w:rsid w:val="00E844A4"/>
    <w:rsid w:val="00E8511F"/>
    <w:rsid w:val="00E85256"/>
    <w:rsid w:val="00E85C68"/>
    <w:rsid w:val="00E86750"/>
    <w:rsid w:val="00E87011"/>
    <w:rsid w:val="00E90F5C"/>
    <w:rsid w:val="00E9108F"/>
    <w:rsid w:val="00E91EEC"/>
    <w:rsid w:val="00E92411"/>
    <w:rsid w:val="00E92776"/>
    <w:rsid w:val="00E929FD"/>
    <w:rsid w:val="00E93BB1"/>
    <w:rsid w:val="00E954AF"/>
    <w:rsid w:val="00EA0010"/>
    <w:rsid w:val="00EA139C"/>
    <w:rsid w:val="00EA3B9D"/>
    <w:rsid w:val="00EA48F8"/>
    <w:rsid w:val="00EA56FC"/>
    <w:rsid w:val="00EA617C"/>
    <w:rsid w:val="00EA65DD"/>
    <w:rsid w:val="00EA6D64"/>
    <w:rsid w:val="00EA7ED5"/>
    <w:rsid w:val="00EB2472"/>
    <w:rsid w:val="00EB24AC"/>
    <w:rsid w:val="00EB3348"/>
    <w:rsid w:val="00EB5165"/>
    <w:rsid w:val="00EB66D6"/>
    <w:rsid w:val="00EB68B5"/>
    <w:rsid w:val="00EB6C2C"/>
    <w:rsid w:val="00EB7F3F"/>
    <w:rsid w:val="00EC0083"/>
    <w:rsid w:val="00EC02F9"/>
    <w:rsid w:val="00EC0E49"/>
    <w:rsid w:val="00EC1411"/>
    <w:rsid w:val="00EC17C3"/>
    <w:rsid w:val="00EC2846"/>
    <w:rsid w:val="00EC4690"/>
    <w:rsid w:val="00EC5847"/>
    <w:rsid w:val="00EC58EE"/>
    <w:rsid w:val="00EC6C86"/>
    <w:rsid w:val="00EC7B65"/>
    <w:rsid w:val="00ED0905"/>
    <w:rsid w:val="00ED0B81"/>
    <w:rsid w:val="00ED0FC0"/>
    <w:rsid w:val="00ED16A9"/>
    <w:rsid w:val="00ED22D9"/>
    <w:rsid w:val="00ED354E"/>
    <w:rsid w:val="00ED3937"/>
    <w:rsid w:val="00ED3C09"/>
    <w:rsid w:val="00ED4654"/>
    <w:rsid w:val="00ED49D1"/>
    <w:rsid w:val="00ED57F2"/>
    <w:rsid w:val="00ED5A85"/>
    <w:rsid w:val="00ED6B53"/>
    <w:rsid w:val="00ED77EA"/>
    <w:rsid w:val="00EE0D7E"/>
    <w:rsid w:val="00EE180F"/>
    <w:rsid w:val="00EE30C2"/>
    <w:rsid w:val="00EE3536"/>
    <w:rsid w:val="00EE3B24"/>
    <w:rsid w:val="00EE47FF"/>
    <w:rsid w:val="00EE503C"/>
    <w:rsid w:val="00EE54AB"/>
    <w:rsid w:val="00EE54F8"/>
    <w:rsid w:val="00EE70F6"/>
    <w:rsid w:val="00EE7F0C"/>
    <w:rsid w:val="00EF15BF"/>
    <w:rsid w:val="00EF3F2A"/>
    <w:rsid w:val="00EF43EB"/>
    <w:rsid w:val="00EF5161"/>
    <w:rsid w:val="00EF6084"/>
    <w:rsid w:val="00EF6D80"/>
    <w:rsid w:val="00F01EFC"/>
    <w:rsid w:val="00F02F92"/>
    <w:rsid w:val="00F03F69"/>
    <w:rsid w:val="00F04148"/>
    <w:rsid w:val="00F048A4"/>
    <w:rsid w:val="00F05B2A"/>
    <w:rsid w:val="00F0694F"/>
    <w:rsid w:val="00F06F0F"/>
    <w:rsid w:val="00F0773A"/>
    <w:rsid w:val="00F07E7C"/>
    <w:rsid w:val="00F11351"/>
    <w:rsid w:val="00F121EB"/>
    <w:rsid w:val="00F13256"/>
    <w:rsid w:val="00F1336F"/>
    <w:rsid w:val="00F14431"/>
    <w:rsid w:val="00F1586C"/>
    <w:rsid w:val="00F15BA4"/>
    <w:rsid w:val="00F164F4"/>
    <w:rsid w:val="00F16D37"/>
    <w:rsid w:val="00F17572"/>
    <w:rsid w:val="00F17BD9"/>
    <w:rsid w:val="00F2077D"/>
    <w:rsid w:val="00F20A41"/>
    <w:rsid w:val="00F21DA8"/>
    <w:rsid w:val="00F21E48"/>
    <w:rsid w:val="00F23646"/>
    <w:rsid w:val="00F23DBC"/>
    <w:rsid w:val="00F242B4"/>
    <w:rsid w:val="00F26188"/>
    <w:rsid w:val="00F2645F"/>
    <w:rsid w:val="00F2718F"/>
    <w:rsid w:val="00F27293"/>
    <w:rsid w:val="00F27E08"/>
    <w:rsid w:val="00F30E80"/>
    <w:rsid w:val="00F3151B"/>
    <w:rsid w:val="00F317B2"/>
    <w:rsid w:val="00F31ECC"/>
    <w:rsid w:val="00F326A9"/>
    <w:rsid w:val="00F33326"/>
    <w:rsid w:val="00F335B5"/>
    <w:rsid w:val="00F336A5"/>
    <w:rsid w:val="00F33C48"/>
    <w:rsid w:val="00F35DA0"/>
    <w:rsid w:val="00F36937"/>
    <w:rsid w:val="00F36D47"/>
    <w:rsid w:val="00F36FF2"/>
    <w:rsid w:val="00F3722F"/>
    <w:rsid w:val="00F37298"/>
    <w:rsid w:val="00F37AD4"/>
    <w:rsid w:val="00F40100"/>
    <w:rsid w:val="00F40FB0"/>
    <w:rsid w:val="00F45208"/>
    <w:rsid w:val="00F45523"/>
    <w:rsid w:val="00F46AE4"/>
    <w:rsid w:val="00F46C84"/>
    <w:rsid w:val="00F50900"/>
    <w:rsid w:val="00F50EDF"/>
    <w:rsid w:val="00F517C7"/>
    <w:rsid w:val="00F51C55"/>
    <w:rsid w:val="00F528A6"/>
    <w:rsid w:val="00F52DC7"/>
    <w:rsid w:val="00F5328F"/>
    <w:rsid w:val="00F53972"/>
    <w:rsid w:val="00F53EC7"/>
    <w:rsid w:val="00F550E4"/>
    <w:rsid w:val="00F5566F"/>
    <w:rsid w:val="00F55A5A"/>
    <w:rsid w:val="00F55E68"/>
    <w:rsid w:val="00F56259"/>
    <w:rsid w:val="00F5638A"/>
    <w:rsid w:val="00F5645B"/>
    <w:rsid w:val="00F5734A"/>
    <w:rsid w:val="00F57632"/>
    <w:rsid w:val="00F576FB"/>
    <w:rsid w:val="00F57F92"/>
    <w:rsid w:val="00F60D90"/>
    <w:rsid w:val="00F611E3"/>
    <w:rsid w:val="00F616E4"/>
    <w:rsid w:val="00F61C8D"/>
    <w:rsid w:val="00F62088"/>
    <w:rsid w:val="00F6285B"/>
    <w:rsid w:val="00F631F9"/>
    <w:rsid w:val="00F6653D"/>
    <w:rsid w:val="00F66A8B"/>
    <w:rsid w:val="00F66B40"/>
    <w:rsid w:val="00F70621"/>
    <w:rsid w:val="00F70C32"/>
    <w:rsid w:val="00F7245B"/>
    <w:rsid w:val="00F72B79"/>
    <w:rsid w:val="00F7456A"/>
    <w:rsid w:val="00F77C0D"/>
    <w:rsid w:val="00F77D60"/>
    <w:rsid w:val="00F800D3"/>
    <w:rsid w:val="00F80E69"/>
    <w:rsid w:val="00F814E6"/>
    <w:rsid w:val="00F81BC4"/>
    <w:rsid w:val="00F82789"/>
    <w:rsid w:val="00F830A0"/>
    <w:rsid w:val="00F835EB"/>
    <w:rsid w:val="00F841B4"/>
    <w:rsid w:val="00F85CA2"/>
    <w:rsid w:val="00F87FC6"/>
    <w:rsid w:val="00F92F6A"/>
    <w:rsid w:val="00F936B1"/>
    <w:rsid w:val="00F95EF7"/>
    <w:rsid w:val="00F9730F"/>
    <w:rsid w:val="00F97348"/>
    <w:rsid w:val="00F97469"/>
    <w:rsid w:val="00F974C1"/>
    <w:rsid w:val="00FA16C0"/>
    <w:rsid w:val="00FA17B4"/>
    <w:rsid w:val="00FA3E01"/>
    <w:rsid w:val="00FA4496"/>
    <w:rsid w:val="00FA5916"/>
    <w:rsid w:val="00FA7710"/>
    <w:rsid w:val="00FA7D06"/>
    <w:rsid w:val="00FB30B8"/>
    <w:rsid w:val="00FB35EA"/>
    <w:rsid w:val="00FB36BA"/>
    <w:rsid w:val="00FB3711"/>
    <w:rsid w:val="00FB3AD6"/>
    <w:rsid w:val="00FB5911"/>
    <w:rsid w:val="00FB63A9"/>
    <w:rsid w:val="00FB6874"/>
    <w:rsid w:val="00FB75A0"/>
    <w:rsid w:val="00FB7B12"/>
    <w:rsid w:val="00FC0297"/>
    <w:rsid w:val="00FC05D9"/>
    <w:rsid w:val="00FC1288"/>
    <w:rsid w:val="00FC30C2"/>
    <w:rsid w:val="00FC5003"/>
    <w:rsid w:val="00FD00AF"/>
    <w:rsid w:val="00FD09C7"/>
    <w:rsid w:val="00FD2625"/>
    <w:rsid w:val="00FD2949"/>
    <w:rsid w:val="00FD2B9B"/>
    <w:rsid w:val="00FD2EBB"/>
    <w:rsid w:val="00FD37EF"/>
    <w:rsid w:val="00FD50B7"/>
    <w:rsid w:val="00FD562B"/>
    <w:rsid w:val="00FD5656"/>
    <w:rsid w:val="00FD576B"/>
    <w:rsid w:val="00FD67A5"/>
    <w:rsid w:val="00FD7274"/>
    <w:rsid w:val="00FE0BA9"/>
    <w:rsid w:val="00FE0D36"/>
    <w:rsid w:val="00FE0E7B"/>
    <w:rsid w:val="00FE1429"/>
    <w:rsid w:val="00FE2D83"/>
    <w:rsid w:val="00FE40AB"/>
    <w:rsid w:val="00FE40BF"/>
    <w:rsid w:val="00FE4300"/>
    <w:rsid w:val="00FE5D52"/>
    <w:rsid w:val="00FE7191"/>
    <w:rsid w:val="00FF03DB"/>
    <w:rsid w:val="00FF109D"/>
    <w:rsid w:val="00FF12B8"/>
    <w:rsid w:val="00FF2A4B"/>
    <w:rsid w:val="00FF2D3C"/>
    <w:rsid w:val="00FF3224"/>
    <w:rsid w:val="00FF35F7"/>
    <w:rsid w:val="00FF3E4E"/>
    <w:rsid w:val="00FF46D9"/>
    <w:rsid w:val="00FF602C"/>
    <w:rsid w:val="00FF79C5"/>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DE193FE8-D292-46BC-AF14-AA6B2C9EA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3" w:qFormat="1"/>
    <w:lsdException w:name="heading 4" w:qFormat="1"/>
    <w:lsdException w:name="heading 5" w:qFormat="1"/>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921"/>
  </w:style>
  <w:style w:type="paragraph" w:styleId="Ttulo1">
    <w:name w:val="heading 1"/>
    <w:basedOn w:val="Normal"/>
    <w:link w:val="Ttulo1Car"/>
    <w:uiPriority w:val="9"/>
    <w:qFormat/>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qFormat/>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qFormat/>
    <w:rsid w:val="00DC7BE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qFormat/>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qFormat/>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paragraph" w:customStyle="1" w:styleId="u">
    <w:name w:val="u"/>
    <w:basedOn w:val="Normal"/>
    <w:rsid w:val="00121322"/>
    <w:pPr>
      <w:spacing w:before="100" w:beforeAutospacing="1" w:after="100" w:afterAutospacing="1"/>
    </w:pPr>
    <w:rPr>
      <w:rFonts w:ascii="Times New Roman" w:eastAsia="Times New Roman" w:hAnsi="Times New Roman" w:cs="Times New Roman"/>
      <w:lang w:val="es-CO" w:eastAsia="es-CO"/>
    </w:rPr>
  </w:style>
  <w:style w:type="character" w:customStyle="1" w:styleId="un">
    <w:name w:val="un"/>
    <w:basedOn w:val="Fuentedeprrafopredeter"/>
    <w:rsid w:val="00121322"/>
  </w:style>
  <w:style w:type="character" w:customStyle="1" w:styleId="Ttulo4Car">
    <w:name w:val="Título 4 Car"/>
    <w:basedOn w:val="Fuentedeprrafopredeter"/>
    <w:link w:val="Ttulo4"/>
    <w:rsid w:val="00DC7BEC"/>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nhideWhenUsed/>
    <w:rsid w:val="00BC104C"/>
    <w:rPr>
      <w:color w:val="800080" w:themeColor="followedHyperlink"/>
      <w:u w:val="single"/>
    </w:rPr>
  </w:style>
  <w:style w:type="character" w:styleId="Textodelmarcadordeposicin">
    <w:name w:val="Placeholder Text"/>
    <w:basedOn w:val="Fuentedeprrafopredeter"/>
    <w:semiHidden/>
    <w:rsid w:val="00591D61"/>
    <w:rPr>
      <w:color w:val="808080"/>
    </w:rPr>
  </w:style>
  <w:style w:type="character" w:customStyle="1" w:styleId="b">
    <w:name w:val="b"/>
    <w:basedOn w:val="Fuentedeprrafopredeter"/>
    <w:rsid w:val="006B2ABA"/>
  </w:style>
  <w:style w:type="paragraph" w:customStyle="1" w:styleId="Normal1">
    <w:name w:val="Normal1"/>
    <w:basedOn w:val="Normal"/>
    <w:rsid w:val="00AE74FE"/>
    <w:pPr>
      <w:spacing w:before="100" w:beforeAutospacing="1" w:after="100" w:afterAutospacing="1"/>
    </w:pPr>
    <w:rPr>
      <w:rFonts w:ascii="Times New Roman" w:eastAsia="Times New Roman" w:hAnsi="Times New Roman" w:cs="Times New Roman"/>
      <w:lang w:val="es-CO" w:eastAsia="es-CO"/>
    </w:rPr>
  </w:style>
  <w:style w:type="character" w:customStyle="1" w:styleId="Textodelmarcadordeposicin1">
    <w:name w:val="Texto del marcador de posición1"/>
    <w:semiHidden/>
    <w:rsid w:val="009F4BEF"/>
    <w:rPr>
      <w:color w:val="808080"/>
    </w:rPr>
  </w:style>
  <w:style w:type="character" w:customStyle="1" w:styleId="MTConvertedEquation">
    <w:name w:val="MTConvertedEquation"/>
    <w:rsid w:val="009F4BEF"/>
    <w:rPr>
      <w:rFonts w:ascii="Times New Roman" w:hAnsi="Times New Roman"/>
    </w:rPr>
  </w:style>
  <w:style w:type="paragraph" w:styleId="Revisin">
    <w:name w:val="Revision"/>
    <w:hidden/>
    <w:uiPriority w:val="99"/>
    <w:semiHidden/>
    <w:rsid w:val="009F4BEF"/>
    <w:pPr>
      <w:spacing w:after="0"/>
    </w:pPr>
    <w:rPr>
      <w:rFonts w:ascii="Cambria" w:eastAsia="Cambria"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3289">
      <w:bodyDiv w:val="1"/>
      <w:marLeft w:val="0"/>
      <w:marRight w:val="0"/>
      <w:marTop w:val="0"/>
      <w:marBottom w:val="0"/>
      <w:divBdr>
        <w:top w:val="none" w:sz="0" w:space="0" w:color="auto"/>
        <w:left w:val="none" w:sz="0" w:space="0" w:color="auto"/>
        <w:bottom w:val="none" w:sz="0" w:space="0" w:color="auto"/>
        <w:right w:val="none" w:sz="0" w:space="0" w:color="auto"/>
      </w:divBdr>
    </w:div>
    <w:div w:id="8415575">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1688462">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86661962">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1169940">
      <w:bodyDiv w:val="1"/>
      <w:marLeft w:val="0"/>
      <w:marRight w:val="0"/>
      <w:marTop w:val="0"/>
      <w:marBottom w:val="0"/>
      <w:divBdr>
        <w:top w:val="none" w:sz="0" w:space="0" w:color="auto"/>
        <w:left w:val="none" w:sz="0" w:space="0" w:color="auto"/>
        <w:bottom w:val="none" w:sz="0" w:space="0" w:color="auto"/>
        <w:right w:val="none" w:sz="0" w:space="0" w:color="auto"/>
      </w:divBdr>
      <w:divsChild>
        <w:div w:id="887228970">
          <w:marLeft w:val="150"/>
          <w:marRight w:val="0"/>
          <w:marTop w:val="150"/>
          <w:marBottom w:val="225"/>
          <w:divBdr>
            <w:top w:val="none" w:sz="0" w:space="0" w:color="auto"/>
            <w:left w:val="none" w:sz="0" w:space="0" w:color="auto"/>
            <w:bottom w:val="none" w:sz="0" w:space="0" w:color="auto"/>
            <w:right w:val="none" w:sz="0" w:space="0" w:color="auto"/>
          </w:divBdr>
          <w:divsChild>
            <w:div w:id="614143984">
              <w:marLeft w:val="0"/>
              <w:marRight w:val="0"/>
              <w:marTop w:val="0"/>
              <w:marBottom w:val="0"/>
              <w:divBdr>
                <w:top w:val="none" w:sz="0" w:space="0" w:color="auto"/>
                <w:left w:val="none" w:sz="0" w:space="0" w:color="auto"/>
                <w:bottom w:val="none" w:sz="0" w:space="0" w:color="auto"/>
                <w:right w:val="none" w:sz="0" w:space="0" w:color="auto"/>
              </w:divBdr>
            </w:div>
            <w:div w:id="864560592">
              <w:marLeft w:val="0"/>
              <w:marRight w:val="0"/>
              <w:marTop w:val="0"/>
              <w:marBottom w:val="0"/>
              <w:divBdr>
                <w:top w:val="none" w:sz="0" w:space="0" w:color="auto"/>
                <w:left w:val="none" w:sz="0" w:space="0" w:color="auto"/>
                <w:bottom w:val="none" w:sz="0" w:space="0" w:color="auto"/>
                <w:right w:val="none" w:sz="0" w:space="0" w:color="auto"/>
              </w:divBdr>
            </w:div>
            <w:div w:id="1324622238">
              <w:marLeft w:val="0"/>
              <w:marRight w:val="0"/>
              <w:marTop w:val="0"/>
              <w:marBottom w:val="0"/>
              <w:divBdr>
                <w:top w:val="none" w:sz="0" w:space="0" w:color="auto"/>
                <w:left w:val="none" w:sz="0" w:space="0" w:color="auto"/>
                <w:bottom w:val="none" w:sz="0" w:space="0" w:color="auto"/>
                <w:right w:val="none" w:sz="0" w:space="0" w:color="auto"/>
              </w:divBdr>
            </w:div>
            <w:div w:id="19436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8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8636210">
      <w:bodyDiv w:val="1"/>
      <w:marLeft w:val="0"/>
      <w:marRight w:val="0"/>
      <w:marTop w:val="0"/>
      <w:marBottom w:val="0"/>
      <w:divBdr>
        <w:top w:val="none" w:sz="0" w:space="0" w:color="auto"/>
        <w:left w:val="none" w:sz="0" w:space="0" w:color="auto"/>
        <w:bottom w:val="none" w:sz="0" w:space="0" w:color="auto"/>
        <w:right w:val="none" w:sz="0" w:space="0" w:color="auto"/>
      </w:divBdr>
    </w:div>
    <w:div w:id="348605429">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9081193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6974332">
      <w:bodyDiv w:val="1"/>
      <w:marLeft w:val="0"/>
      <w:marRight w:val="0"/>
      <w:marTop w:val="0"/>
      <w:marBottom w:val="0"/>
      <w:divBdr>
        <w:top w:val="none" w:sz="0" w:space="0" w:color="auto"/>
        <w:left w:val="none" w:sz="0" w:space="0" w:color="auto"/>
        <w:bottom w:val="none" w:sz="0" w:space="0" w:color="auto"/>
        <w:right w:val="none" w:sz="0" w:space="0" w:color="auto"/>
      </w:divBdr>
    </w:div>
    <w:div w:id="476385428">
      <w:bodyDiv w:val="1"/>
      <w:marLeft w:val="0"/>
      <w:marRight w:val="0"/>
      <w:marTop w:val="0"/>
      <w:marBottom w:val="0"/>
      <w:divBdr>
        <w:top w:val="none" w:sz="0" w:space="0" w:color="auto"/>
        <w:left w:val="none" w:sz="0" w:space="0" w:color="auto"/>
        <w:bottom w:val="none" w:sz="0" w:space="0" w:color="auto"/>
        <w:right w:val="none" w:sz="0" w:space="0" w:color="auto"/>
      </w:divBdr>
    </w:div>
    <w:div w:id="47653663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508816">
      <w:bodyDiv w:val="1"/>
      <w:marLeft w:val="0"/>
      <w:marRight w:val="0"/>
      <w:marTop w:val="0"/>
      <w:marBottom w:val="0"/>
      <w:divBdr>
        <w:top w:val="none" w:sz="0" w:space="0" w:color="auto"/>
        <w:left w:val="none" w:sz="0" w:space="0" w:color="auto"/>
        <w:bottom w:val="none" w:sz="0" w:space="0" w:color="auto"/>
        <w:right w:val="none" w:sz="0" w:space="0" w:color="auto"/>
      </w:divBdr>
    </w:div>
    <w:div w:id="525675480">
      <w:bodyDiv w:val="1"/>
      <w:marLeft w:val="0"/>
      <w:marRight w:val="0"/>
      <w:marTop w:val="0"/>
      <w:marBottom w:val="0"/>
      <w:divBdr>
        <w:top w:val="none" w:sz="0" w:space="0" w:color="auto"/>
        <w:left w:val="none" w:sz="0" w:space="0" w:color="auto"/>
        <w:bottom w:val="none" w:sz="0" w:space="0" w:color="auto"/>
        <w:right w:val="none" w:sz="0" w:space="0" w:color="auto"/>
      </w:divBdr>
    </w:div>
    <w:div w:id="567149921">
      <w:bodyDiv w:val="1"/>
      <w:marLeft w:val="0"/>
      <w:marRight w:val="0"/>
      <w:marTop w:val="0"/>
      <w:marBottom w:val="0"/>
      <w:divBdr>
        <w:top w:val="none" w:sz="0" w:space="0" w:color="auto"/>
        <w:left w:val="none" w:sz="0" w:space="0" w:color="auto"/>
        <w:bottom w:val="none" w:sz="0" w:space="0" w:color="auto"/>
        <w:right w:val="none" w:sz="0" w:space="0" w:color="auto"/>
      </w:divBdr>
      <w:divsChild>
        <w:div w:id="751388256">
          <w:marLeft w:val="150"/>
          <w:marRight w:val="0"/>
          <w:marTop w:val="150"/>
          <w:marBottom w:val="225"/>
          <w:divBdr>
            <w:top w:val="none" w:sz="0" w:space="0" w:color="auto"/>
            <w:left w:val="none" w:sz="0" w:space="0" w:color="auto"/>
            <w:bottom w:val="none" w:sz="0" w:space="0" w:color="auto"/>
            <w:right w:val="none" w:sz="0" w:space="0" w:color="auto"/>
          </w:divBdr>
          <w:divsChild>
            <w:div w:id="923759308">
              <w:marLeft w:val="0"/>
              <w:marRight w:val="0"/>
              <w:marTop w:val="0"/>
              <w:marBottom w:val="0"/>
              <w:divBdr>
                <w:top w:val="none" w:sz="0" w:space="0" w:color="auto"/>
                <w:left w:val="none" w:sz="0" w:space="0" w:color="auto"/>
                <w:bottom w:val="none" w:sz="0" w:space="0" w:color="auto"/>
                <w:right w:val="none" w:sz="0" w:space="0" w:color="auto"/>
              </w:divBdr>
            </w:div>
            <w:div w:id="1113941214">
              <w:marLeft w:val="0"/>
              <w:marRight w:val="0"/>
              <w:marTop w:val="0"/>
              <w:marBottom w:val="0"/>
              <w:divBdr>
                <w:top w:val="none" w:sz="0" w:space="0" w:color="auto"/>
                <w:left w:val="none" w:sz="0" w:space="0" w:color="auto"/>
                <w:bottom w:val="none" w:sz="0" w:space="0" w:color="auto"/>
                <w:right w:val="none" w:sz="0" w:space="0" w:color="auto"/>
              </w:divBdr>
            </w:div>
            <w:div w:id="1472598229">
              <w:marLeft w:val="0"/>
              <w:marRight w:val="0"/>
              <w:marTop w:val="0"/>
              <w:marBottom w:val="0"/>
              <w:divBdr>
                <w:top w:val="none" w:sz="0" w:space="0" w:color="auto"/>
                <w:left w:val="none" w:sz="0" w:space="0" w:color="auto"/>
                <w:bottom w:val="none" w:sz="0" w:space="0" w:color="auto"/>
                <w:right w:val="none" w:sz="0" w:space="0" w:color="auto"/>
              </w:divBdr>
            </w:div>
          </w:divsChild>
        </w:div>
        <w:div w:id="1036658311">
          <w:marLeft w:val="150"/>
          <w:marRight w:val="0"/>
          <w:marTop w:val="225"/>
          <w:marBottom w:val="225"/>
          <w:divBdr>
            <w:top w:val="single" w:sz="6" w:space="0" w:color="FFFFFF"/>
            <w:left w:val="single" w:sz="6" w:space="0" w:color="FFFFFF"/>
            <w:bottom w:val="single" w:sz="6" w:space="0" w:color="FFFFFF"/>
            <w:right w:val="single" w:sz="6" w:space="0" w:color="FFFFFF"/>
          </w:divBdr>
        </w:div>
        <w:div w:id="1049764371">
          <w:marLeft w:val="150"/>
          <w:marRight w:val="0"/>
          <w:marTop w:val="225"/>
          <w:marBottom w:val="225"/>
          <w:divBdr>
            <w:top w:val="none" w:sz="0" w:space="0" w:color="auto"/>
            <w:left w:val="none" w:sz="0" w:space="0" w:color="auto"/>
            <w:bottom w:val="none" w:sz="0" w:space="0" w:color="auto"/>
            <w:right w:val="none" w:sz="0" w:space="0" w:color="auto"/>
          </w:divBdr>
          <w:divsChild>
            <w:div w:id="1230337854">
              <w:marLeft w:val="0"/>
              <w:marRight w:val="0"/>
              <w:marTop w:val="0"/>
              <w:marBottom w:val="0"/>
              <w:divBdr>
                <w:top w:val="none" w:sz="0" w:space="0" w:color="auto"/>
                <w:left w:val="none" w:sz="0" w:space="0" w:color="auto"/>
                <w:bottom w:val="none" w:sz="0" w:space="0" w:color="auto"/>
                <w:right w:val="none" w:sz="0" w:space="0" w:color="auto"/>
              </w:divBdr>
              <w:divsChild>
                <w:div w:id="13390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31599408">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83627273">
      <w:bodyDiv w:val="1"/>
      <w:marLeft w:val="0"/>
      <w:marRight w:val="0"/>
      <w:marTop w:val="0"/>
      <w:marBottom w:val="0"/>
      <w:divBdr>
        <w:top w:val="none" w:sz="0" w:space="0" w:color="auto"/>
        <w:left w:val="none" w:sz="0" w:space="0" w:color="auto"/>
        <w:bottom w:val="none" w:sz="0" w:space="0" w:color="auto"/>
        <w:right w:val="none" w:sz="0" w:space="0" w:color="auto"/>
      </w:divBdr>
    </w:div>
    <w:div w:id="692271704">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4139091">
      <w:bodyDiv w:val="1"/>
      <w:marLeft w:val="0"/>
      <w:marRight w:val="0"/>
      <w:marTop w:val="0"/>
      <w:marBottom w:val="0"/>
      <w:divBdr>
        <w:top w:val="none" w:sz="0" w:space="0" w:color="auto"/>
        <w:left w:val="none" w:sz="0" w:space="0" w:color="auto"/>
        <w:bottom w:val="none" w:sz="0" w:space="0" w:color="auto"/>
        <w:right w:val="none" w:sz="0" w:space="0" w:color="auto"/>
      </w:divBdr>
    </w:div>
    <w:div w:id="726417719">
      <w:bodyDiv w:val="1"/>
      <w:marLeft w:val="0"/>
      <w:marRight w:val="0"/>
      <w:marTop w:val="0"/>
      <w:marBottom w:val="0"/>
      <w:divBdr>
        <w:top w:val="none" w:sz="0" w:space="0" w:color="auto"/>
        <w:left w:val="none" w:sz="0" w:space="0" w:color="auto"/>
        <w:bottom w:val="none" w:sz="0" w:space="0" w:color="auto"/>
        <w:right w:val="none" w:sz="0" w:space="0" w:color="auto"/>
      </w:divBdr>
    </w:div>
    <w:div w:id="746028584">
      <w:bodyDiv w:val="1"/>
      <w:marLeft w:val="0"/>
      <w:marRight w:val="0"/>
      <w:marTop w:val="0"/>
      <w:marBottom w:val="0"/>
      <w:divBdr>
        <w:top w:val="none" w:sz="0" w:space="0" w:color="auto"/>
        <w:left w:val="none" w:sz="0" w:space="0" w:color="auto"/>
        <w:bottom w:val="none" w:sz="0" w:space="0" w:color="auto"/>
        <w:right w:val="none" w:sz="0" w:space="0" w:color="auto"/>
      </w:divBdr>
    </w:div>
    <w:div w:id="785318641">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07628256">
      <w:bodyDiv w:val="1"/>
      <w:marLeft w:val="0"/>
      <w:marRight w:val="0"/>
      <w:marTop w:val="0"/>
      <w:marBottom w:val="0"/>
      <w:divBdr>
        <w:top w:val="none" w:sz="0" w:space="0" w:color="auto"/>
        <w:left w:val="none" w:sz="0" w:space="0" w:color="auto"/>
        <w:bottom w:val="none" w:sz="0" w:space="0" w:color="auto"/>
        <w:right w:val="none" w:sz="0" w:space="0" w:color="auto"/>
      </w:divBdr>
    </w:div>
    <w:div w:id="860894544">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897209563">
      <w:bodyDiv w:val="1"/>
      <w:marLeft w:val="0"/>
      <w:marRight w:val="0"/>
      <w:marTop w:val="0"/>
      <w:marBottom w:val="0"/>
      <w:divBdr>
        <w:top w:val="none" w:sz="0" w:space="0" w:color="auto"/>
        <w:left w:val="none" w:sz="0" w:space="0" w:color="auto"/>
        <w:bottom w:val="none" w:sz="0" w:space="0" w:color="auto"/>
        <w:right w:val="none" w:sz="0" w:space="0" w:color="auto"/>
      </w:divBdr>
      <w:divsChild>
        <w:div w:id="1343125107">
          <w:marLeft w:val="150"/>
          <w:marRight w:val="0"/>
          <w:marTop w:val="150"/>
          <w:marBottom w:val="225"/>
          <w:divBdr>
            <w:top w:val="none" w:sz="0" w:space="0" w:color="auto"/>
            <w:left w:val="none" w:sz="0" w:space="0" w:color="auto"/>
            <w:bottom w:val="none" w:sz="0" w:space="0" w:color="auto"/>
            <w:right w:val="none" w:sz="0" w:space="0" w:color="auto"/>
          </w:divBdr>
          <w:divsChild>
            <w:div w:id="837843638">
              <w:marLeft w:val="0"/>
              <w:marRight w:val="0"/>
              <w:marTop w:val="0"/>
              <w:marBottom w:val="0"/>
              <w:divBdr>
                <w:top w:val="none" w:sz="0" w:space="0" w:color="auto"/>
                <w:left w:val="none" w:sz="0" w:space="0" w:color="auto"/>
                <w:bottom w:val="none" w:sz="0" w:space="0" w:color="auto"/>
                <w:right w:val="none" w:sz="0" w:space="0" w:color="auto"/>
              </w:divBdr>
            </w:div>
            <w:div w:id="1000541344">
              <w:marLeft w:val="0"/>
              <w:marRight w:val="0"/>
              <w:marTop w:val="0"/>
              <w:marBottom w:val="0"/>
              <w:divBdr>
                <w:top w:val="none" w:sz="0" w:space="0" w:color="auto"/>
                <w:left w:val="none" w:sz="0" w:space="0" w:color="auto"/>
                <w:bottom w:val="none" w:sz="0" w:space="0" w:color="auto"/>
                <w:right w:val="none" w:sz="0" w:space="0" w:color="auto"/>
              </w:divBdr>
            </w:div>
            <w:div w:id="1621380237">
              <w:marLeft w:val="0"/>
              <w:marRight w:val="0"/>
              <w:marTop w:val="0"/>
              <w:marBottom w:val="0"/>
              <w:divBdr>
                <w:top w:val="none" w:sz="0" w:space="0" w:color="auto"/>
                <w:left w:val="none" w:sz="0" w:space="0" w:color="auto"/>
                <w:bottom w:val="none" w:sz="0" w:space="0" w:color="auto"/>
                <w:right w:val="none" w:sz="0" w:space="0" w:color="auto"/>
              </w:divBdr>
            </w:div>
            <w:div w:id="18607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5062">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5354766">
      <w:bodyDiv w:val="1"/>
      <w:marLeft w:val="0"/>
      <w:marRight w:val="0"/>
      <w:marTop w:val="0"/>
      <w:marBottom w:val="0"/>
      <w:divBdr>
        <w:top w:val="none" w:sz="0" w:space="0" w:color="auto"/>
        <w:left w:val="none" w:sz="0" w:space="0" w:color="auto"/>
        <w:bottom w:val="none" w:sz="0" w:space="0" w:color="auto"/>
        <w:right w:val="none" w:sz="0" w:space="0" w:color="auto"/>
      </w:divBdr>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72755797">
      <w:bodyDiv w:val="1"/>
      <w:marLeft w:val="0"/>
      <w:marRight w:val="0"/>
      <w:marTop w:val="0"/>
      <w:marBottom w:val="0"/>
      <w:divBdr>
        <w:top w:val="none" w:sz="0" w:space="0" w:color="auto"/>
        <w:left w:val="none" w:sz="0" w:space="0" w:color="auto"/>
        <w:bottom w:val="none" w:sz="0" w:space="0" w:color="auto"/>
        <w:right w:val="none" w:sz="0" w:space="0" w:color="auto"/>
      </w:divBdr>
    </w:div>
    <w:div w:id="985014809">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4698457">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0396663">
      <w:bodyDiv w:val="1"/>
      <w:marLeft w:val="0"/>
      <w:marRight w:val="0"/>
      <w:marTop w:val="0"/>
      <w:marBottom w:val="0"/>
      <w:divBdr>
        <w:top w:val="none" w:sz="0" w:space="0" w:color="auto"/>
        <w:left w:val="none" w:sz="0" w:space="0" w:color="auto"/>
        <w:bottom w:val="none" w:sz="0" w:space="0" w:color="auto"/>
        <w:right w:val="none" w:sz="0" w:space="0" w:color="auto"/>
      </w:divBdr>
    </w:div>
    <w:div w:id="1097017588">
      <w:bodyDiv w:val="1"/>
      <w:marLeft w:val="0"/>
      <w:marRight w:val="0"/>
      <w:marTop w:val="0"/>
      <w:marBottom w:val="0"/>
      <w:divBdr>
        <w:top w:val="none" w:sz="0" w:space="0" w:color="auto"/>
        <w:left w:val="none" w:sz="0" w:space="0" w:color="auto"/>
        <w:bottom w:val="none" w:sz="0" w:space="0" w:color="auto"/>
        <w:right w:val="none" w:sz="0" w:space="0" w:color="auto"/>
      </w:divBdr>
    </w:div>
    <w:div w:id="1098864633">
      <w:bodyDiv w:val="1"/>
      <w:marLeft w:val="0"/>
      <w:marRight w:val="0"/>
      <w:marTop w:val="0"/>
      <w:marBottom w:val="0"/>
      <w:divBdr>
        <w:top w:val="none" w:sz="0" w:space="0" w:color="auto"/>
        <w:left w:val="none" w:sz="0" w:space="0" w:color="auto"/>
        <w:bottom w:val="none" w:sz="0" w:space="0" w:color="auto"/>
        <w:right w:val="none" w:sz="0" w:space="0" w:color="auto"/>
      </w:divBdr>
    </w:div>
    <w:div w:id="1105033180">
      <w:bodyDiv w:val="1"/>
      <w:marLeft w:val="0"/>
      <w:marRight w:val="0"/>
      <w:marTop w:val="0"/>
      <w:marBottom w:val="0"/>
      <w:divBdr>
        <w:top w:val="none" w:sz="0" w:space="0" w:color="auto"/>
        <w:left w:val="none" w:sz="0" w:space="0" w:color="auto"/>
        <w:bottom w:val="none" w:sz="0" w:space="0" w:color="auto"/>
        <w:right w:val="none" w:sz="0" w:space="0" w:color="auto"/>
      </w:divBdr>
    </w:div>
    <w:div w:id="1109543373">
      <w:bodyDiv w:val="1"/>
      <w:marLeft w:val="0"/>
      <w:marRight w:val="0"/>
      <w:marTop w:val="0"/>
      <w:marBottom w:val="0"/>
      <w:divBdr>
        <w:top w:val="none" w:sz="0" w:space="0" w:color="auto"/>
        <w:left w:val="none" w:sz="0" w:space="0" w:color="auto"/>
        <w:bottom w:val="none" w:sz="0" w:space="0" w:color="auto"/>
        <w:right w:val="none" w:sz="0" w:space="0" w:color="auto"/>
      </w:divBdr>
    </w:div>
    <w:div w:id="1115098986">
      <w:bodyDiv w:val="1"/>
      <w:marLeft w:val="0"/>
      <w:marRight w:val="0"/>
      <w:marTop w:val="0"/>
      <w:marBottom w:val="0"/>
      <w:divBdr>
        <w:top w:val="none" w:sz="0" w:space="0" w:color="auto"/>
        <w:left w:val="none" w:sz="0" w:space="0" w:color="auto"/>
        <w:bottom w:val="none" w:sz="0" w:space="0" w:color="auto"/>
        <w:right w:val="none" w:sz="0" w:space="0" w:color="auto"/>
      </w:divBdr>
    </w:div>
    <w:div w:id="1118987030">
      <w:bodyDiv w:val="1"/>
      <w:marLeft w:val="0"/>
      <w:marRight w:val="0"/>
      <w:marTop w:val="0"/>
      <w:marBottom w:val="0"/>
      <w:divBdr>
        <w:top w:val="none" w:sz="0" w:space="0" w:color="auto"/>
        <w:left w:val="none" w:sz="0" w:space="0" w:color="auto"/>
        <w:bottom w:val="none" w:sz="0" w:space="0" w:color="auto"/>
        <w:right w:val="none" w:sz="0" w:space="0" w:color="auto"/>
      </w:divBdr>
    </w:div>
    <w:div w:id="1136147566">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302729">
      <w:bodyDiv w:val="1"/>
      <w:marLeft w:val="0"/>
      <w:marRight w:val="0"/>
      <w:marTop w:val="0"/>
      <w:marBottom w:val="0"/>
      <w:divBdr>
        <w:top w:val="none" w:sz="0" w:space="0" w:color="auto"/>
        <w:left w:val="none" w:sz="0" w:space="0" w:color="auto"/>
        <w:bottom w:val="none" w:sz="0" w:space="0" w:color="auto"/>
        <w:right w:val="none" w:sz="0" w:space="0" w:color="auto"/>
      </w:divBdr>
    </w:div>
    <w:div w:id="1185829740">
      <w:bodyDiv w:val="1"/>
      <w:marLeft w:val="0"/>
      <w:marRight w:val="0"/>
      <w:marTop w:val="0"/>
      <w:marBottom w:val="0"/>
      <w:divBdr>
        <w:top w:val="none" w:sz="0" w:space="0" w:color="auto"/>
        <w:left w:val="none" w:sz="0" w:space="0" w:color="auto"/>
        <w:bottom w:val="none" w:sz="0" w:space="0" w:color="auto"/>
        <w:right w:val="none" w:sz="0" w:space="0" w:color="auto"/>
      </w:divBdr>
    </w:div>
    <w:div w:id="1192496672">
      <w:bodyDiv w:val="1"/>
      <w:marLeft w:val="0"/>
      <w:marRight w:val="0"/>
      <w:marTop w:val="0"/>
      <w:marBottom w:val="0"/>
      <w:divBdr>
        <w:top w:val="none" w:sz="0" w:space="0" w:color="auto"/>
        <w:left w:val="none" w:sz="0" w:space="0" w:color="auto"/>
        <w:bottom w:val="none" w:sz="0" w:space="0" w:color="auto"/>
        <w:right w:val="none" w:sz="0" w:space="0" w:color="auto"/>
      </w:divBdr>
    </w:div>
    <w:div w:id="1212575744">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3126942">
      <w:bodyDiv w:val="1"/>
      <w:marLeft w:val="0"/>
      <w:marRight w:val="0"/>
      <w:marTop w:val="0"/>
      <w:marBottom w:val="0"/>
      <w:divBdr>
        <w:top w:val="none" w:sz="0" w:space="0" w:color="auto"/>
        <w:left w:val="none" w:sz="0" w:space="0" w:color="auto"/>
        <w:bottom w:val="none" w:sz="0" w:space="0" w:color="auto"/>
        <w:right w:val="none" w:sz="0" w:space="0" w:color="auto"/>
      </w:divBdr>
    </w:div>
    <w:div w:id="1253976537">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03805798">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80783338">
      <w:bodyDiv w:val="1"/>
      <w:marLeft w:val="0"/>
      <w:marRight w:val="0"/>
      <w:marTop w:val="0"/>
      <w:marBottom w:val="0"/>
      <w:divBdr>
        <w:top w:val="none" w:sz="0" w:space="0" w:color="auto"/>
        <w:left w:val="none" w:sz="0" w:space="0" w:color="auto"/>
        <w:bottom w:val="none" w:sz="0" w:space="0" w:color="auto"/>
        <w:right w:val="none" w:sz="0" w:space="0" w:color="auto"/>
      </w:divBdr>
    </w:div>
    <w:div w:id="138290219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7558184">
      <w:bodyDiv w:val="1"/>
      <w:marLeft w:val="0"/>
      <w:marRight w:val="0"/>
      <w:marTop w:val="0"/>
      <w:marBottom w:val="0"/>
      <w:divBdr>
        <w:top w:val="none" w:sz="0" w:space="0" w:color="auto"/>
        <w:left w:val="none" w:sz="0" w:space="0" w:color="auto"/>
        <w:bottom w:val="none" w:sz="0" w:space="0" w:color="auto"/>
        <w:right w:val="none" w:sz="0" w:space="0" w:color="auto"/>
      </w:divBdr>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4960650">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61730166">
      <w:bodyDiv w:val="1"/>
      <w:marLeft w:val="0"/>
      <w:marRight w:val="0"/>
      <w:marTop w:val="0"/>
      <w:marBottom w:val="0"/>
      <w:divBdr>
        <w:top w:val="none" w:sz="0" w:space="0" w:color="auto"/>
        <w:left w:val="none" w:sz="0" w:space="0" w:color="auto"/>
        <w:bottom w:val="none" w:sz="0" w:space="0" w:color="auto"/>
        <w:right w:val="none" w:sz="0" w:space="0" w:color="auto"/>
      </w:divBdr>
    </w:div>
    <w:div w:id="1471828326">
      <w:bodyDiv w:val="1"/>
      <w:marLeft w:val="0"/>
      <w:marRight w:val="0"/>
      <w:marTop w:val="0"/>
      <w:marBottom w:val="0"/>
      <w:divBdr>
        <w:top w:val="none" w:sz="0" w:space="0" w:color="auto"/>
        <w:left w:val="none" w:sz="0" w:space="0" w:color="auto"/>
        <w:bottom w:val="none" w:sz="0" w:space="0" w:color="auto"/>
        <w:right w:val="none" w:sz="0" w:space="0" w:color="auto"/>
      </w:divBdr>
    </w:div>
    <w:div w:id="1492020346">
      <w:bodyDiv w:val="1"/>
      <w:marLeft w:val="0"/>
      <w:marRight w:val="0"/>
      <w:marTop w:val="0"/>
      <w:marBottom w:val="0"/>
      <w:divBdr>
        <w:top w:val="none" w:sz="0" w:space="0" w:color="auto"/>
        <w:left w:val="none" w:sz="0" w:space="0" w:color="auto"/>
        <w:bottom w:val="none" w:sz="0" w:space="0" w:color="auto"/>
        <w:right w:val="none" w:sz="0" w:space="0" w:color="auto"/>
      </w:divBdr>
    </w:div>
    <w:div w:id="1496141289">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2642930">
      <w:bodyDiv w:val="1"/>
      <w:marLeft w:val="0"/>
      <w:marRight w:val="0"/>
      <w:marTop w:val="0"/>
      <w:marBottom w:val="0"/>
      <w:divBdr>
        <w:top w:val="none" w:sz="0" w:space="0" w:color="auto"/>
        <w:left w:val="none" w:sz="0" w:space="0" w:color="auto"/>
        <w:bottom w:val="none" w:sz="0" w:space="0" w:color="auto"/>
        <w:right w:val="none" w:sz="0" w:space="0" w:color="auto"/>
      </w:divBdr>
      <w:divsChild>
        <w:div w:id="70272244">
          <w:marLeft w:val="150"/>
          <w:marRight w:val="0"/>
          <w:marTop w:val="225"/>
          <w:marBottom w:val="225"/>
          <w:divBdr>
            <w:top w:val="single" w:sz="6" w:space="0" w:color="FFFFFF"/>
            <w:left w:val="single" w:sz="6" w:space="0" w:color="FFFFFF"/>
            <w:bottom w:val="single" w:sz="6" w:space="0" w:color="FFFFFF"/>
            <w:right w:val="single" w:sz="6" w:space="0" w:color="FFFFFF"/>
          </w:divBdr>
        </w:div>
        <w:div w:id="225141660">
          <w:marLeft w:val="150"/>
          <w:marRight w:val="0"/>
          <w:marTop w:val="150"/>
          <w:marBottom w:val="225"/>
          <w:divBdr>
            <w:top w:val="none" w:sz="0" w:space="0" w:color="auto"/>
            <w:left w:val="none" w:sz="0" w:space="0" w:color="auto"/>
            <w:bottom w:val="none" w:sz="0" w:space="0" w:color="auto"/>
            <w:right w:val="none" w:sz="0" w:space="0" w:color="auto"/>
          </w:divBdr>
          <w:divsChild>
            <w:div w:id="444233765">
              <w:marLeft w:val="0"/>
              <w:marRight w:val="0"/>
              <w:marTop w:val="0"/>
              <w:marBottom w:val="0"/>
              <w:divBdr>
                <w:top w:val="none" w:sz="0" w:space="0" w:color="auto"/>
                <w:left w:val="none" w:sz="0" w:space="0" w:color="auto"/>
                <w:bottom w:val="none" w:sz="0" w:space="0" w:color="auto"/>
                <w:right w:val="none" w:sz="0" w:space="0" w:color="auto"/>
              </w:divBdr>
            </w:div>
            <w:div w:id="1115489566">
              <w:marLeft w:val="0"/>
              <w:marRight w:val="0"/>
              <w:marTop w:val="0"/>
              <w:marBottom w:val="0"/>
              <w:divBdr>
                <w:top w:val="none" w:sz="0" w:space="0" w:color="auto"/>
                <w:left w:val="none" w:sz="0" w:space="0" w:color="auto"/>
                <w:bottom w:val="none" w:sz="0" w:space="0" w:color="auto"/>
                <w:right w:val="none" w:sz="0" w:space="0" w:color="auto"/>
              </w:divBdr>
            </w:div>
            <w:div w:id="1746410341">
              <w:marLeft w:val="0"/>
              <w:marRight w:val="0"/>
              <w:marTop w:val="0"/>
              <w:marBottom w:val="0"/>
              <w:divBdr>
                <w:top w:val="none" w:sz="0" w:space="0" w:color="auto"/>
                <w:left w:val="none" w:sz="0" w:space="0" w:color="auto"/>
                <w:bottom w:val="none" w:sz="0" w:space="0" w:color="auto"/>
                <w:right w:val="none" w:sz="0" w:space="0" w:color="auto"/>
              </w:divBdr>
            </w:div>
          </w:divsChild>
        </w:div>
        <w:div w:id="543830617">
          <w:marLeft w:val="150"/>
          <w:marRight w:val="0"/>
          <w:marTop w:val="225"/>
          <w:marBottom w:val="225"/>
          <w:divBdr>
            <w:top w:val="none" w:sz="0" w:space="0" w:color="auto"/>
            <w:left w:val="none" w:sz="0" w:space="0" w:color="auto"/>
            <w:bottom w:val="none" w:sz="0" w:space="0" w:color="auto"/>
            <w:right w:val="none" w:sz="0" w:space="0" w:color="auto"/>
          </w:divBdr>
          <w:divsChild>
            <w:div w:id="1744640149">
              <w:marLeft w:val="0"/>
              <w:marRight w:val="0"/>
              <w:marTop w:val="0"/>
              <w:marBottom w:val="0"/>
              <w:divBdr>
                <w:top w:val="none" w:sz="0" w:space="0" w:color="auto"/>
                <w:left w:val="none" w:sz="0" w:space="0" w:color="auto"/>
                <w:bottom w:val="none" w:sz="0" w:space="0" w:color="auto"/>
                <w:right w:val="none" w:sz="0" w:space="0" w:color="auto"/>
              </w:divBdr>
              <w:divsChild>
                <w:div w:id="5033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37494228">
      <w:bodyDiv w:val="1"/>
      <w:marLeft w:val="0"/>
      <w:marRight w:val="0"/>
      <w:marTop w:val="0"/>
      <w:marBottom w:val="0"/>
      <w:divBdr>
        <w:top w:val="none" w:sz="0" w:space="0" w:color="auto"/>
        <w:left w:val="none" w:sz="0" w:space="0" w:color="auto"/>
        <w:bottom w:val="none" w:sz="0" w:space="0" w:color="auto"/>
        <w:right w:val="none" w:sz="0" w:space="0" w:color="auto"/>
      </w:divBdr>
    </w:div>
    <w:div w:id="1659069983">
      <w:bodyDiv w:val="1"/>
      <w:marLeft w:val="0"/>
      <w:marRight w:val="0"/>
      <w:marTop w:val="0"/>
      <w:marBottom w:val="0"/>
      <w:divBdr>
        <w:top w:val="none" w:sz="0" w:space="0" w:color="auto"/>
        <w:left w:val="none" w:sz="0" w:space="0" w:color="auto"/>
        <w:bottom w:val="none" w:sz="0" w:space="0" w:color="auto"/>
        <w:right w:val="none" w:sz="0" w:space="0" w:color="auto"/>
      </w:divBdr>
    </w:div>
    <w:div w:id="1661153928">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677146458">
      <w:bodyDiv w:val="1"/>
      <w:marLeft w:val="0"/>
      <w:marRight w:val="0"/>
      <w:marTop w:val="0"/>
      <w:marBottom w:val="0"/>
      <w:divBdr>
        <w:top w:val="none" w:sz="0" w:space="0" w:color="auto"/>
        <w:left w:val="none" w:sz="0" w:space="0" w:color="auto"/>
        <w:bottom w:val="none" w:sz="0" w:space="0" w:color="auto"/>
        <w:right w:val="none" w:sz="0" w:space="0" w:color="auto"/>
      </w:divBdr>
    </w:div>
    <w:div w:id="1680544531">
      <w:bodyDiv w:val="1"/>
      <w:marLeft w:val="0"/>
      <w:marRight w:val="0"/>
      <w:marTop w:val="0"/>
      <w:marBottom w:val="0"/>
      <w:divBdr>
        <w:top w:val="none" w:sz="0" w:space="0" w:color="auto"/>
        <w:left w:val="none" w:sz="0" w:space="0" w:color="auto"/>
        <w:bottom w:val="none" w:sz="0" w:space="0" w:color="auto"/>
        <w:right w:val="none" w:sz="0" w:space="0" w:color="auto"/>
      </w:divBdr>
    </w:div>
    <w:div w:id="1693533068">
      <w:bodyDiv w:val="1"/>
      <w:marLeft w:val="0"/>
      <w:marRight w:val="0"/>
      <w:marTop w:val="0"/>
      <w:marBottom w:val="0"/>
      <w:divBdr>
        <w:top w:val="none" w:sz="0" w:space="0" w:color="auto"/>
        <w:left w:val="none" w:sz="0" w:space="0" w:color="auto"/>
        <w:bottom w:val="none" w:sz="0" w:space="0" w:color="auto"/>
        <w:right w:val="none" w:sz="0" w:space="0" w:color="auto"/>
      </w:divBdr>
    </w:div>
    <w:div w:id="1694183745">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70733270">
      <w:bodyDiv w:val="1"/>
      <w:marLeft w:val="0"/>
      <w:marRight w:val="0"/>
      <w:marTop w:val="0"/>
      <w:marBottom w:val="0"/>
      <w:divBdr>
        <w:top w:val="none" w:sz="0" w:space="0" w:color="auto"/>
        <w:left w:val="none" w:sz="0" w:space="0" w:color="auto"/>
        <w:bottom w:val="none" w:sz="0" w:space="0" w:color="auto"/>
        <w:right w:val="none" w:sz="0" w:space="0" w:color="auto"/>
      </w:divBdr>
    </w:div>
    <w:div w:id="1783257764">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40079950">
      <w:bodyDiv w:val="1"/>
      <w:marLeft w:val="0"/>
      <w:marRight w:val="0"/>
      <w:marTop w:val="0"/>
      <w:marBottom w:val="0"/>
      <w:divBdr>
        <w:top w:val="none" w:sz="0" w:space="0" w:color="auto"/>
        <w:left w:val="none" w:sz="0" w:space="0" w:color="auto"/>
        <w:bottom w:val="none" w:sz="0" w:space="0" w:color="auto"/>
        <w:right w:val="none" w:sz="0" w:space="0" w:color="auto"/>
      </w:divBdr>
    </w:div>
    <w:div w:id="1868712791">
      <w:bodyDiv w:val="1"/>
      <w:marLeft w:val="0"/>
      <w:marRight w:val="0"/>
      <w:marTop w:val="0"/>
      <w:marBottom w:val="0"/>
      <w:divBdr>
        <w:top w:val="none" w:sz="0" w:space="0" w:color="auto"/>
        <w:left w:val="none" w:sz="0" w:space="0" w:color="auto"/>
        <w:bottom w:val="none" w:sz="0" w:space="0" w:color="auto"/>
        <w:right w:val="none" w:sz="0" w:space="0" w:color="auto"/>
      </w:divBdr>
    </w:div>
    <w:div w:id="186964274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2086990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79531310">
      <w:bodyDiv w:val="1"/>
      <w:marLeft w:val="0"/>
      <w:marRight w:val="0"/>
      <w:marTop w:val="0"/>
      <w:marBottom w:val="0"/>
      <w:divBdr>
        <w:top w:val="none" w:sz="0" w:space="0" w:color="auto"/>
        <w:left w:val="none" w:sz="0" w:space="0" w:color="auto"/>
        <w:bottom w:val="none" w:sz="0" w:space="0" w:color="auto"/>
        <w:right w:val="none" w:sz="0" w:space="0" w:color="auto"/>
      </w:divBdr>
    </w:div>
    <w:div w:id="1992098186">
      <w:bodyDiv w:val="1"/>
      <w:marLeft w:val="0"/>
      <w:marRight w:val="0"/>
      <w:marTop w:val="0"/>
      <w:marBottom w:val="0"/>
      <w:divBdr>
        <w:top w:val="none" w:sz="0" w:space="0" w:color="auto"/>
        <w:left w:val="none" w:sz="0" w:space="0" w:color="auto"/>
        <w:bottom w:val="none" w:sz="0" w:space="0" w:color="auto"/>
        <w:right w:val="none" w:sz="0" w:space="0" w:color="auto"/>
      </w:divBdr>
    </w:div>
    <w:div w:id="1997881094">
      <w:bodyDiv w:val="1"/>
      <w:marLeft w:val="0"/>
      <w:marRight w:val="0"/>
      <w:marTop w:val="0"/>
      <w:marBottom w:val="0"/>
      <w:divBdr>
        <w:top w:val="none" w:sz="0" w:space="0" w:color="auto"/>
        <w:left w:val="none" w:sz="0" w:space="0" w:color="auto"/>
        <w:bottom w:val="none" w:sz="0" w:space="0" w:color="auto"/>
        <w:right w:val="none" w:sz="0" w:space="0" w:color="auto"/>
      </w:divBdr>
    </w:div>
    <w:div w:id="2008244222">
      <w:bodyDiv w:val="1"/>
      <w:marLeft w:val="0"/>
      <w:marRight w:val="0"/>
      <w:marTop w:val="0"/>
      <w:marBottom w:val="0"/>
      <w:divBdr>
        <w:top w:val="none" w:sz="0" w:space="0" w:color="auto"/>
        <w:left w:val="none" w:sz="0" w:space="0" w:color="auto"/>
        <w:bottom w:val="none" w:sz="0" w:space="0" w:color="auto"/>
        <w:right w:val="none" w:sz="0" w:space="0" w:color="auto"/>
      </w:divBdr>
    </w:div>
    <w:div w:id="2018925193">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6953383">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7.bin"/><Relationship Id="rId68" Type="http://schemas.openxmlformats.org/officeDocument/2006/relationships/oleObject" Target="embeddings/oleObject9.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4.bin"/><Relationship Id="rId58" Type="http://schemas.openxmlformats.org/officeDocument/2006/relationships/image" Target="media/image44.png"/><Relationship Id="rId66" Type="http://schemas.openxmlformats.org/officeDocument/2006/relationships/oleObject" Target="embeddings/oleObject8.bin"/><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vadenumeros.es/tercero/ejercicios-con-parentesis.ht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oleObject" Target="embeddings/oleObject2.bin"/><Relationship Id="rId56" Type="http://schemas.openxmlformats.org/officeDocument/2006/relationships/oleObject" Target="embeddings/oleObject5.bin"/><Relationship Id="rId64" Type="http://schemas.openxmlformats.org/officeDocument/2006/relationships/image" Target="media/image46.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6.bin"/><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matematica.laguia2000.com/general/division-por-cero" TargetMode="External"/><Relationship Id="rId62" Type="http://schemas.openxmlformats.org/officeDocument/2006/relationships/image" Target="media/image45.png"/><Relationship Id="rId70"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www.vitutor.com/di/e/a_6e.html"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hyperlink" Target="http://recursostic.educacion.es/descartes/web/materiales_didacticos/naturales2/opcombin.htm" TargetMode="External"/><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3.bin"/><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504FF7-ECAC-48F1-A817-CFD94AA37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4032</TotalTime>
  <Pages>61</Pages>
  <Words>12503</Words>
  <Characters>68771</Characters>
  <Application>Microsoft Office Word</Application>
  <DocSecurity>0</DocSecurity>
  <Lines>573</Lines>
  <Paragraphs>162</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81112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Moreno</dc:creator>
  <cp:keywords/>
  <dc:description/>
  <cp:lastModifiedBy>Diana Velásquez Rojas</cp:lastModifiedBy>
  <cp:revision>297</cp:revision>
  <dcterms:created xsi:type="dcterms:W3CDTF">2015-03-24T23:04:00Z</dcterms:created>
  <dcterms:modified xsi:type="dcterms:W3CDTF">2015-05-03T00:41:00Z</dcterms:modified>
</cp:coreProperties>
</file>