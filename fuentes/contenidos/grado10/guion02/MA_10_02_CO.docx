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tbl>
      <w:tblPr>
        <w:tblStyle w:val="Tablaconcuadrcula"/>
        <w:tblW w:w="0" w:type="auto"/>
        <w:tblLook w:val="04A0" w:firstRow="1" w:lastRow="0" w:firstColumn="1" w:lastColumn="0" w:noHBand="0" w:noVBand="1"/>
      </w:tblPr>
      <w:tblGrid>
        <w:gridCol w:w="1934"/>
        <w:gridCol w:w="6894"/>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4135D699" w:rsidR="00860901" w:rsidRPr="004C1962" w:rsidRDefault="00AA2556" w:rsidP="007235ED">
            <w:pPr>
              <w:tabs>
                <w:tab w:val="right" w:pos="8498"/>
              </w:tabs>
              <w:rPr>
                <w:rFonts w:ascii="Times" w:hAnsi="Times"/>
                <w:b/>
              </w:rPr>
            </w:pPr>
            <w:r>
              <w:rPr>
                <w:rFonts w:ascii="Times" w:hAnsi="Times"/>
                <w:b/>
                <w:sz w:val="20"/>
                <w:szCs w:val="20"/>
                <w:lang w:val="en-US"/>
              </w:rPr>
              <w:t>MA_</w:t>
            </w:r>
            <w:r w:rsidR="00860901" w:rsidRPr="004C1962">
              <w:rPr>
                <w:rFonts w:ascii="Times" w:hAnsi="Times"/>
                <w:b/>
                <w:sz w:val="20"/>
                <w:szCs w:val="20"/>
                <w:lang w:val="en-US"/>
              </w:rPr>
              <w:t>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49768F50" w:rsidR="00860901" w:rsidRPr="00AA2556" w:rsidRDefault="003B619B" w:rsidP="009049CD">
            <w:pPr>
              <w:tabs>
                <w:tab w:val="right" w:pos="8498"/>
              </w:tabs>
              <w:rPr>
                <w:rFonts w:ascii="Times" w:hAnsi="Times"/>
              </w:rPr>
            </w:pPr>
            <w:r w:rsidRPr="00AA2556">
              <w:rPr>
                <w:rFonts w:ascii="Times" w:hAnsi="Times"/>
              </w:rPr>
              <w:t>Especificaciones relativas a los elementos, representaciones y notaciones de los ángulos, como parte de los elem</w:t>
            </w:r>
            <w:r w:rsidR="009049CD" w:rsidRPr="00AA2556">
              <w:rPr>
                <w:rFonts w:ascii="Times" w:hAnsi="Times"/>
              </w:rPr>
              <w:t>entos básicos de los triángulo</w:t>
            </w:r>
            <w:r w:rsidR="00AA2556">
              <w:rPr>
                <w:rFonts w:ascii="Times" w:hAnsi="Times"/>
              </w:rPr>
              <w:t>s.</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4A575B15" w14:textId="561E0CE0" w:rsidR="0015389B" w:rsidRDefault="0015389B" w:rsidP="00081745">
      <w:pPr>
        <w:tabs>
          <w:tab w:val="right" w:pos="8498"/>
        </w:tabs>
        <w:spacing w:after="0"/>
        <w:rPr>
          <w:ins w:id="0" w:author="Alex" w:date="2015-07-29T09:53:00Z"/>
          <w:rFonts w:ascii="Times New Roman" w:hAnsi="Times New Roman" w:cs="Times New Roman"/>
        </w:rPr>
      </w:pPr>
      <w:ins w:id="1" w:author="Alex" w:date="2015-07-29T09:54:00Z">
        <w:r>
          <w:rPr>
            <w:rFonts w:ascii="Times New Roman" w:hAnsi="Times New Roman" w:cs="Times New Roman"/>
          </w:rPr>
          <w:t>La medición de ángulos tiene aplicaciones prácticas en astronom</w:t>
        </w:r>
      </w:ins>
      <w:ins w:id="2" w:author="Alex" w:date="2015-07-29T09:55:00Z">
        <w:r>
          <w:rPr>
            <w:rFonts w:ascii="Times New Roman" w:hAnsi="Times New Roman" w:cs="Times New Roman"/>
          </w:rPr>
          <w:t xml:space="preserve">ía, geología, arquitectura </w:t>
        </w:r>
      </w:ins>
      <w:ins w:id="3" w:author="Alex" w:date="2015-07-29T09:56:00Z">
        <w:r>
          <w:rPr>
            <w:rFonts w:ascii="Times New Roman" w:hAnsi="Times New Roman" w:cs="Times New Roman"/>
          </w:rPr>
          <w:t>y much</w:t>
        </w:r>
      </w:ins>
      <w:ins w:id="4" w:author="Alex" w:date="2015-07-29T09:57:00Z">
        <w:r>
          <w:rPr>
            <w:rFonts w:ascii="Times New Roman" w:hAnsi="Times New Roman" w:cs="Times New Roman"/>
          </w:rPr>
          <w:t>os otros campos del conocimiento</w:t>
        </w:r>
      </w:ins>
      <w:ins w:id="5" w:author="Alex" w:date="2015-07-29T09:55:00Z">
        <w:r>
          <w:rPr>
            <w:rFonts w:ascii="Times New Roman" w:hAnsi="Times New Roman" w:cs="Times New Roman"/>
          </w:rPr>
          <w:t>, incluso siendo utilizad</w:t>
        </w:r>
      </w:ins>
      <w:ins w:id="6" w:author="Alex" w:date="2015-07-29T09:57:00Z">
        <w:r>
          <w:rPr>
            <w:rFonts w:ascii="Times New Roman" w:hAnsi="Times New Roman" w:cs="Times New Roman"/>
          </w:rPr>
          <w:t>a cotidianamente en carpintería</w:t>
        </w:r>
        <w:r w:rsidR="00C70EA7">
          <w:rPr>
            <w:rFonts w:ascii="Times New Roman" w:hAnsi="Times New Roman" w:cs="Times New Roman"/>
          </w:rPr>
          <w:t xml:space="preserve"> y construcción. Pero ¿</w:t>
        </w:r>
      </w:ins>
      <w:ins w:id="7" w:author="Alex" w:date="2015-07-29T09:58:00Z">
        <w:r w:rsidR="00C70EA7">
          <w:rPr>
            <w:rFonts w:ascii="Times New Roman" w:hAnsi="Times New Roman" w:cs="Times New Roman"/>
          </w:rPr>
          <w:t>qué es un ángulo</w:t>
        </w:r>
      </w:ins>
      <w:ins w:id="8" w:author="Alex" w:date="2015-07-29T09:57:00Z">
        <w:r w:rsidR="00C70EA7">
          <w:rPr>
            <w:rFonts w:ascii="Times New Roman" w:hAnsi="Times New Roman" w:cs="Times New Roman"/>
          </w:rPr>
          <w:t>?</w:t>
        </w:r>
      </w:ins>
    </w:p>
    <w:p w14:paraId="144E0601" w14:textId="77777777" w:rsidR="0015389B" w:rsidRDefault="0015389B" w:rsidP="00081745">
      <w:pPr>
        <w:tabs>
          <w:tab w:val="right" w:pos="8498"/>
        </w:tabs>
        <w:spacing w:after="0"/>
        <w:rPr>
          <w:ins w:id="9" w:author="Alex" w:date="2015-07-29T09:58:00Z"/>
          <w:rFonts w:ascii="Times New Roman" w:hAnsi="Times New Roman" w:cs="Times New Roman"/>
        </w:rPr>
      </w:pPr>
    </w:p>
    <w:tbl>
      <w:tblPr>
        <w:tblStyle w:val="Tablaconcuadrcula"/>
        <w:tblW w:w="0" w:type="auto"/>
        <w:tblLook w:val="04A0" w:firstRow="1" w:lastRow="0" w:firstColumn="1" w:lastColumn="0" w:noHBand="0" w:noVBand="1"/>
      </w:tblPr>
      <w:tblGrid>
        <w:gridCol w:w="2483"/>
        <w:gridCol w:w="6345"/>
      </w:tblGrid>
      <w:tr w:rsidR="00C70EA7" w:rsidRPr="005D1738" w14:paraId="2E0C68AA" w14:textId="77777777" w:rsidTr="007B616C">
        <w:trPr>
          <w:ins w:id="10" w:author="Alex" w:date="2015-07-29T10:04:00Z"/>
        </w:trPr>
        <w:tc>
          <w:tcPr>
            <w:tcW w:w="8978" w:type="dxa"/>
            <w:gridSpan w:val="2"/>
            <w:shd w:val="clear" w:color="auto" w:fill="000000" w:themeFill="text1"/>
          </w:tcPr>
          <w:p w14:paraId="5DC6C8A6" w14:textId="77777777" w:rsidR="00C70EA7" w:rsidRPr="005D1738" w:rsidRDefault="00C70EA7" w:rsidP="007B616C">
            <w:pPr>
              <w:jc w:val="center"/>
              <w:rPr>
                <w:ins w:id="11" w:author="Alex" w:date="2015-07-29T10:04:00Z"/>
                <w:rFonts w:ascii="Times New Roman" w:hAnsi="Times New Roman" w:cs="Times New Roman"/>
                <w:b/>
                <w:color w:val="FFFFFF" w:themeColor="background1"/>
              </w:rPr>
            </w:pPr>
            <w:ins w:id="12" w:author="Alex" w:date="2015-07-29T10:04:00Z">
              <w:r w:rsidRPr="005D1738">
                <w:rPr>
                  <w:rFonts w:ascii="Times New Roman" w:hAnsi="Times New Roman" w:cs="Times New Roman"/>
                  <w:b/>
                  <w:color w:val="FFFFFF" w:themeColor="background1"/>
                </w:rPr>
                <w:t>Destacado</w:t>
              </w:r>
            </w:ins>
          </w:p>
        </w:tc>
      </w:tr>
      <w:tr w:rsidR="00C70EA7" w:rsidRPr="00726376" w14:paraId="28864FF7" w14:textId="77777777" w:rsidTr="007B616C">
        <w:trPr>
          <w:ins w:id="13" w:author="Alex" w:date="2015-07-29T10:04:00Z"/>
        </w:trPr>
        <w:tc>
          <w:tcPr>
            <w:tcW w:w="2518" w:type="dxa"/>
          </w:tcPr>
          <w:p w14:paraId="2D180BDD" w14:textId="77777777" w:rsidR="00C70EA7" w:rsidRPr="00726376" w:rsidRDefault="00C70EA7" w:rsidP="007B616C">
            <w:pPr>
              <w:rPr>
                <w:ins w:id="14" w:author="Alex" w:date="2015-07-29T10:04:00Z"/>
                <w:rFonts w:ascii="Times" w:hAnsi="Times"/>
                <w:b/>
                <w:sz w:val="18"/>
                <w:szCs w:val="18"/>
              </w:rPr>
            </w:pPr>
            <w:ins w:id="15" w:author="Alex" w:date="2015-07-29T10:04:00Z">
              <w:r w:rsidRPr="00726376">
                <w:rPr>
                  <w:rFonts w:ascii="Times" w:hAnsi="Times"/>
                  <w:b/>
                  <w:sz w:val="18"/>
                  <w:szCs w:val="18"/>
                </w:rPr>
                <w:t>Título</w:t>
              </w:r>
            </w:ins>
          </w:p>
        </w:tc>
        <w:tc>
          <w:tcPr>
            <w:tcW w:w="6460" w:type="dxa"/>
          </w:tcPr>
          <w:p w14:paraId="0E8BE96A" w14:textId="1218725A" w:rsidR="00C70EA7" w:rsidRPr="00726376" w:rsidRDefault="00C70EA7" w:rsidP="007B616C">
            <w:pPr>
              <w:jc w:val="center"/>
              <w:rPr>
                <w:ins w:id="16" w:author="Alex" w:date="2015-07-29T10:04:00Z"/>
                <w:rFonts w:ascii="Times" w:hAnsi="Times"/>
                <w:b/>
                <w:sz w:val="18"/>
                <w:szCs w:val="18"/>
              </w:rPr>
            </w:pPr>
            <w:ins w:id="17" w:author="Alex" w:date="2015-07-29T10:04:00Z">
              <w:r>
                <w:rPr>
                  <w:rFonts w:ascii="Times" w:hAnsi="Times"/>
                  <w:b/>
                  <w:sz w:val="18"/>
                  <w:szCs w:val="18"/>
                </w:rPr>
                <w:t>Definición de Ángulo</w:t>
              </w:r>
            </w:ins>
          </w:p>
        </w:tc>
      </w:tr>
      <w:tr w:rsidR="00C70EA7" w14:paraId="080CFB4D" w14:textId="77777777" w:rsidTr="007B616C">
        <w:trPr>
          <w:ins w:id="18" w:author="Alex" w:date="2015-07-29T10:04:00Z"/>
        </w:trPr>
        <w:tc>
          <w:tcPr>
            <w:tcW w:w="2518" w:type="dxa"/>
          </w:tcPr>
          <w:p w14:paraId="43B68302" w14:textId="77777777" w:rsidR="00C70EA7" w:rsidRDefault="00C70EA7" w:rsidP="007B616C">
            <w:pPr>
              <w:rPr>
                <w:ins w:id="19" w:author="Alex" w:date="2015-07-29T10:04:00Z"/>
                <w:rFonts w:ascii="Times" w:hAnsi="Times"/>
              </w:rPr>
            </w:pPr>
            <w:ins w:id="20" w:author="Alex" w:date="2015-07-29T10:04:00Z">
              <w:r w:rsidRPr="00726376">
                <w:rPr>
                  <w:rFonts w:ascii="Times" w:hAnsi="Times"/>
                  <w:b/>
                  <w:sz w:val="18"/>
                  <w:szCs w:val="18"/>
                </w:rPr>
                <w:t>Contenido</w:t>
              </w:r>
            </w:ins>
          </w:p>
        </w:tc>
        <w:tc>
          <w:tcPr>
            <w:tcW w:w="6460" w:type="dxa"/>
          </w:tcPr>
          <w:p w14:paraId="4BCCBA1E" w14:textId="1C31C439" w:rsidR="00C70EA7" w:rsidRPr="00C70EA7" w:rsidRDefault="00C70EA7">
            <w:pPr>
              <w:tabs>
                <w:tab w:val="right" w:pos="8498"/>
              </w:tabs>
              <w:rPr>
                <w:ins w:id="21" w:author="Alex" w:date="2015-07-29T10:04:00Z"/>
                <w:rFonts w:ascii="Times New Roman" w:hAnsi="Times New Roman" w:cs="Times New Roman"/>
                <w:rPrChange w:id="22" w:author="Alex" w:date="2015-07-29T10:04:00Z">
                  <w:rPr>
                    <w:ins w:id="23" w:author="Alex" w:date="2015-07-29T10:04:00Z"/>
                    <w:rFonts w:ascii="Times" w:hAnsi="Times"/>
                  </w:rPr>
                </w:rPrChange>
              </w:rPr>
              <w:pPrChange w:id="24" w:author="Alex" w:date="2015-07-29T10:04:00Z">
                <w:pPr/>
              </w:pPrChange>
            </w:pPr>
            <w:ins w:id="25" w:author="Alex" w:date="2015-07-29T10:04:00Z">
              <w:r>
                <w:rPr>
                  <w:rFonts w:ascii="Times New Roman" w:hAnsi="Times New Roman" w:cs="Times New Roman"/>
                </w:rPr>
                <w:t xml:space="preserve">Entenderemos por </w:t>
              </w:r>
              <w:r w:rsidRPr="004D4031">
                <w:rPr>
                  <w:rFonts w:ascii="Times New Roman" w:hAnsi="Times New Roman" w:cs="Times New Roman"/>
                  <w:i/>
                </w:rPr>
                <w:t>ángulo</w:t>
              </w:r>
              <w:r>
                <w:rPr>
                  <w:rFonts w:ascii="Times New Roman" w:hAnsi="Times New Roman" w:cs="Times New Roman"/>
                </w:rPr>
                <w:t xml:space="preserve"> la inclinación entre dos rayos que parten de un mismo punto. </w:t>
              </w:r>
            </w:ins>
          </w:p>
        </w:tc>
      </w:tr>
    </w:tbl>
    <w:p w14:paraId="59E0CEA1" w14:textId="77777777" w:rsidR="00C70EA7" w:rsidRDefault="00C70EA7" w:rsidP="00081745">
      <w:pPr>
        <w:tabs>
          <w:tab w:val="right" w:pos="8498"/>
        </w:tabs>
        <w:spacing w:after="0"/>
        <w:rPr>
          <w:ins w:id="26" w:author="Alex" w:date="2015-07-29T09:53:00Z"/>
          <w:rFonts w:ascii="Times New Roman" w:hAnsi="Times New Roman" w:cs="Times New Roman"/>
        </w:rPr>
      </w:pPr>
    </w:p>
    <w:p w14:paraId="063121F1" w14:textId="77777777" w:rsidR="00C70EA7" w:rsidRDefault="00C82D30" w:rsidP="00081745">
      <w:pPr>
        <w:tabs>
          <w:tab w:val="right" w:pos="8498"/>
        </w:tabs>
        <w:spacing w:after="0"/>
        <w:rPr>
          <w:ins w:id="27" w:author="Alex" w:date="2015-07-29T10:07:00Z"/>
          <w:rFonts w:ascii="Times New Roman" w:eastAsiaTheme="minorEastAsia" w:hAnsi="Times New Roman" w:cs="Times New Roman"/>
        </w:rPr>
      </w:pPr>
      <w:del w:id="28" w:author="Alex" w:date="2015-07-29T10:04:00Z">
        <w:r w:rsidDel="00C70EA7">
          <w:rPr>
            <w:rFonts w:ascii="Times New Roman" w:hAnsi="Times New Roman" w:cs="Times New Roman"/>
          </w:rPr>
          <w:delText>E</w:delText>
        </w:r>
        <w:r w:rsidR="004D4031" w:rsidDel="00C70EA7">
          <w:rPr>
            <w:rFonts w:ascii="Times New Roman" w:hAnsi="Times New Roman" w:cs="Times New Roman"/>
          </w:rPr>
          <w:delText xml:space="preserve">ntenderemos por </w:delText>
        </w:r>
        <w:r w:rsidR="004D4031" w:rsidRPr="004D4031" w:rsidDel="00C70EA7">
          <w:rPr>
            <w:rFonts w:ascii="Times New Roman" w:hAnsi="Times New Roman" w:cs="Times New Roman"/>
            <w:i/>
          </w:rPr>
          <w:delText>ángulo</w:delText>
        </w:r>
        <w:r w:rsidR="004D4031" w:rsidDel="00C70EA7">
          <w:rPr>
            <w:rFonts w:ascii="Times New Roman" w:hAnsi="Times New Roman" w:cs="Times New Roman"/>
          </w:rPr>
          <w:delText xml:space="preserve"> la inclinación</w:delText>
        </w:r>
      </w:del>
      <w:del w:id="29" w:author="Alex" w:date="2015-07-29T09:53:00Z">
        <w:r w:rsidR="004D4031" w:rsidDel="0015389B">
          <w:rPr>
            <w:rFonts w:ascii="Times New Roman" w:hAnsi="Times New Roman" w:cs="Times New Roman"/>
          </w:rPr>
          <w:delText xml:space="preserve"> mutua de dos rectas que se encuentran una a la otra en un plano y no están en línea recta</w:delText>
        </w:r>
      </w:del>
      <w:del w:id="30" w:author="Alex" w:date="2015-07-29T10:04:00Z">
        <w:r w:rsidR="004D4031" w:rsidDel="00C70EA7">
          <w:rPr>
            <w:rFonts w:ascii="Times New Roman" w:hAnsi="Times New Roman" w:cs="Times New Roman"/>
          </w:rPr>
          <w:delText xml:space="preserve">. </w:delText>
        </w:r>
      </w:del>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w:t>
      </w:r>
      <w:del w:id="31" w:author="Alex" w:date="2015-07-29T10:04:00Z">
        <w:r w:rsidR="0088581A" w:rsidDel="00C70EA7">
          <w:rPr>
            <w:rFonts w:ascii="Times New Roman" w:hAnsi="Times New Roman" w:cs="Times New Roman"/>
          </w:rPr>
          <w:delText>las rectas</w:delText>
        </w:r>
      </w:del>
      <w:ins w:id="32" w:author="Alex" w:date="2015-07-29T10:04:00Z">
        <w:r w:rsidR="00C70EA7">
          <w:rPr>
            <w:rFonts w:ascii="Times New Roman" w:hAnsi="Times New Roman" w:cs="Times New Roman"/>
          </w:rPr>
          <w:t>los rayos</w:t>
        </w:r>
      </w:ins>
      <w:r w:rsidR="0088581A">
        <w:rPr>
          <w:rFonts w:ascii="Times New Roman" w:hAnsi="Times New Roman" w:cs="Times New Roman"/>
        </w:rPr>
        <w:t xml:space="preserve">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w:t>
      </w:r>
      <w:ins w:id="33" w:author="Alex" w:date="2015-07-29T10:04:00Z">
        <w:r w:rsidR="00C70EA7">
          <w:rPr>
            <w:rFonts w:ascii="Times New Roman" w:hAnsi="Times New Roman" w:cs="Times New Roman"/>
          </w:rPr>
          <w:t xml:space="preserve">el rayo </w:t>
        </w:r>
      </w:ins>
      <w:del w:id="34" w:author="Alex" w:date="2015-07-29T10:04:00Z">
        <w:r w:rsidR="009E0FEB" w:rsidDel="00C70EA7">
          <w:rPr>
            <w:rFonts w:ascii="Times New Roman" w:hAnsi="Times New Roman" w:cs="Times New Roman"/>
          </w:rPr>
          <w:delText xml:space="preserve">la recta </w:delText>
        </w:r>
      </w:del>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w:t>
      </w:r>
      <w:del w:id="35" w:author="Alex" w:date="2015-07-29T10:06:00Z">
        <w:r w:rsidR="009E0FEB" w:rsidDel="00C70EA7">
          <w:rPr>
            <w:rFonts w:ascii="Times New Roman" w:hAnsi="Times New Roman" w:cs="Times New Roman"/>
          </w:rPr>
          <w:delText>ha sido levantada</w:delText>
        </w:r>
      </w:del>
      <w:ins w:id="36" w:author="Alex" w:date="2015-07-29T10:06:00Z">
        <w:r w:rsidR="00C70EA7">
          <w:rPr>
            <w:rFonts w:ascii="Times New Roman" w:hAnsi="Times New Roman" w:cs="Times New Roman"/>
          </w:rPr>
          <w:t>puede considerarse como una inclinación o elevación</w:t>
        </w:r>
      </w:ins>
      <w:r w:rsidR="009E0FEB">
        <w:rPr>
          <w:rFonts w:ascii="Times New Roman" w:hAnsi="Times New Roman" w:cs="Times New Roman"/>
        </w:rPr>
        <w:t xml:space="preserve"> sobre </w:t>
      </w:r>
      <w:del w:id="37" w:author="Alex" w:date="2015-07-29T10:06:00Z">
        <w:r w:rsidR="009E0FEB" w:rsidDel="00C70EA7">
          <w:rPr>
            <w:rFonts w:ascii="Times New Roman" w:hAnsi="Times New Roman" w:cs="Times New Roman"/>
          </w:rPr>
          <w:delText>la recta</w:delText>
        </w:r>
      </w:del>
      <w:ins w:id="38" w:author="Alex" w:date="2015-07-29T10:06:00Z">
        <w:r w:rsidR="00C70EA7">
          <w:rPr>
            <w:rFonts w:ascii="Times New Roman" w:hAnsi="Times New Roman" w:cs="Times New Roman"/>
          </w:rPr>
          <w:t>el rayo</w:t>
        </w:r>
      </w:ins>
      <w:r w:rsidR="009E0FEB">
        <w:rPr>
          <w:rFonts w:ascii="Times New Roman" w:hAnsi="Times New Roman" w:cs="Times New Roman"/>
        </w:rPr>
        <w:t xml:space="preserve"> </w:t>
      </w:r>
      <m:oMath>
        <m:acc>
          <m:accPr>
            <m:chr m:val="̅"/>
            <m:ctrlPr>
              <w:rPr>
                <w:rFonts w:ascii="Cambria Math" w:hAnsi="Cambria Math" w:cs="Times New Roman"/>
                <w:i/>
              </w:rPr>
            </m:ctrlPr>
          </m:accPr>
          <m:e>
            <w:ins w:id="39" w:author="Alex" w:date="2015-07-29T10:06:00Z">
              <m:r>
                <w:rPr>
                  <w:rFonts w:ascii="Cambria Math" w:hAnsi="Cambria Math" w:cs="Times New Roman"/>
                </w:rPr>
                <m:t>C</m:t>
              </m:r>
            </w:ins>
            <w:del w:id="40" w:author="Alex" w:date="2015-07-29T10:06:00Z">
              <m:r>
                <w:rPr>
                  <w:rFonts w:ascii="Cambria Math" w:hAnsi="Cambria Math" w:cs="Times New Roman"/>
                </w:rPr>
                <m:t>A</m:t>
              </m:r>
            </w:del>
            <m:r>
              <w:rPr>
                <w:rFonts w:ascii="Cambria Math" w:hAnsi="Cambria Math" w:cs="Times New Roman"/>
              </w:rPr>
              <m:t>B</m:t>
            </m:r>
          </m:e>
        </m:acc>
      </m:oMath>
      <w:r w:rsidR="009E0FEB">
        <w:rPr>
          <w:rFonts w:ascii="Times New Roman" w:eastAsiaTheme="minorEastAsia" w:hAnsi="Times New Roman" w:cs="Times New Roman"/>
        </w:rPr>
        <w:t xml:space="preserve">, definiendo el ángulo </w:t>
      </w:r>
      <w:r w:rsidR="00C70EA7" w:rsidRPr="00C70EA7">
        <w:rPr>
          <w:rFonts w:ascii="Times New Roman" w:eastAsiaTheme="minorEastAsia" w:hAnsi="Times New Roman" w:cs="Times New Roman" w:hint="eastAsia"/>
          <w:rPrChange w:id="41" w:author="Alex" w:date="2015-07-29T10:07:00Z">
            <w:rPr>
              <w:rFonts w:ascii="Cambria Math" w:hAnsi="Cambria Math" w:cs="Times New Roman" w:hint="eastAsia"/>
              <w:i/>
            </w:rPr>
          </w:rPrChange>
        </w:rPr>
        <w:t>α</w:t>
      </w:r>
      <w:r w:rsidR="009E0FEB">
        <w:rPr>
          <w:rFonts w:ascii="Times New Roman" w:eastAsiaTheme="minorEastAsia" w:hAnsi="Times New Roman" w:cs="Times New Roman"/>
        </w:rPr>
        <w:t xml:space="preserve">. </w:t>
      </w:r>
    </w:p>
    <w:p w14:paraId="2151F0FF" w14:textId="6366BAE2" w:rsidR="004D4031" w:rsidRDefault="009E0FEB" w:rsidP="00081745">
      <w:pPr>
        <w:tabs>
          <w:tab w:val="right" w:pos="8498"/>
        </w:tabs>
        <w:spacing w:after="0"/>
        <w:rPr>
          <w:rFonts w:ascii="Times New Roman" w:hAnsi="Times New Roman" w:cs="Times New Roman"/>
        </w:rPr>
      </w:pPr>
      <w:del w:id="42" w:author="Alex" w:date="2015-07-29T10:07:00Z">
        <w:r w:rsidDel="00C70EA7">
          <w:rPr>
            <w:rFonts w:ascii="Times New Roman" w:eastAsiaTheme="minorEastAsia" w:hAnsi="Times New Roman" w:cs="Times New Roman"/>
          </w:rPr>
          <w:delText xml:space="preserve">El vértice del ángulo </w:delText>
        </w:r>
        <m:oMath>
          <m:r>
            <w:rPr>
              <w:rFonts w:ascii="Cambria Math" w:hAnsi="Cambria Math" w:cs="Times New Roman"/>
            </w:rPr>
            <m:t>α</m:t>
          </m:r>
        </m:oMath>
        <w:r w:rsidDel="00C70EA7">
          <w:rPr>
            <w:rFonts w:ascii="Times New Roman" w:eastAsiaTheme="minorEastAsia" w:hAnsi="Times New Roman" w:cs="Times New Roman"/>
          </w:rPr>
          <w:delText xml:space="preserve"> es </w:delText>
        </w:r>
        <w:r w:rsidRPr="00AA2556" w:rsidDel="00C70EA7">
          <w:rPr>
            <w:rFonts w:ascii="Times New Roman" w:eastAsiaTheme="minorEastAsia" w:hAnsi="Times New Roman" w:cs="Times New Roman"/>
            <w:i/>
          </w:rPr>
          <w:delText>C</w:delText>
        </w:r>
        <w:r w:rsidDel="00C70EA7">
          <w:rPr>
            <w:rFonts w:ascii="Times New Roman" w:eastAsiaTheme="minorEastAsia" w:hAnsi="Times New Roman" w:cs="Times New Roman"/>
          </w:rPr>
          <w:delText xml:space="preserve">, mientras que sus lados son </w:delText>
        </w:r>
        <m:oMath>
          <m:acc>
            <m:accPr>
              <m:chr m:val="̅"/>
              <m:ctrlPr>
                <w:rPr>
                  <w:rFonts w:ascii="Cambria Math" w:hAnsi="Cambria Math" w:cs="Times New Roman"/>
                  <w:i/>
                </w:rPr>
              </m:ctrlPr>
            </m:accPr>
            <m:e>
              <m:r>
                <w:rPr>
                  <w:rFonts w:ascii="Cambria Math" w:hAnsi="Cambria Math" w:cs="Times New Roman"/>
                </w:rPr>
                <m:t>CB</m:t>
              </m:r>
            </m:e>
          </m:acc>
        </m:oMath>
        <w:r w:rsidDel="00C70EA7">
          <w:rPr>
            <w:rFonts w:ascii="Times New Roman" w:eastAsiaTheme="minorEastAsia" w:hAnsi="Times New Roman" w:cs="Times New Roman"/>
          </w:rPr>
          <w:delText xml:space="preserve"> y </w:delText>
        </w:r>
        <m:oMath>
          <m:acc>
            <m:accPr>
              <m:chr m:val="̅"/>
              <m:ctrlPr>
                <w:rPr>
                  <w:rFonts w:ascii="Cambria Math" w:hAnsi="Cambria Math" w:cs="Times New Roman"/>
                  <w:i/>
                </w:rPr>
              </m:ctrlPr>
            </m:accPr>
            <m:e>
              <m:r>
                <w:rPr>
                  <w:rFonts w:ascii="Cambria Math" w:hAnsi="Cambria Math" w:cs="Times New Roman"/>
                </w:rPr>
                <m:t>CD</m:t>
              </m:r>
            </m:e>
          </m:acc>
        </m:oMath>
        <w:r w:rsidDel="00A8620D">
          <w:rPr>
            <w:rFonts w:ascii="Times New Roman" w:eastAsiaTheme="minorEastAsia" w:hAnsi="Times New Roman" w:cs="Times New Roman"/>
          </w:rPr>
          <w:delText>.</w:delText>
        </w:r>
      </w:del>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857"/>
        <w:gridCol w:w="7971"/>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384A6F23" w:rsidR="009E0FEB" w:rsidRPr="009E0FEB" w:rsidRDefault="00C82D30" w:rsidP="00AA2556">
            <w:pPr>
              <w:pStyle w:val="ListadoImgenes"/>
              <w:numPr>
                <w:ilvl w:val="0"/>
                <w:numId w:val="0"/>
              </w:numPr>
            </w:pPr>
            <w:r>
              <w:t>MA_10_02_CO_IMG01</w:t>
            </w: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89CBEE5" w14:textId="10B9EF43" w:rsidR="009E0FEB" w:rsidRDefault="009E0FEB" w:rsidP="00227789">
            <w:pPr>
              <w:jc w:val="center"/>
              <w:rPr>
                <w:rFonts w:ascii="Times New Roman" w:hAnsi="Times New Roman" w:cs="Times New Roman"/>
                <w:color w:val="000000"/>
              </w:rPr>
            </w:pPr>
            <w:del w:id="43" w:author="Alex" w:date="2015-07-29T10:05:00Z">
              <w:r w:rsidDel="00C70EA7">
                <w:rPr>
                  <w:rFonts w:ascii="Times New Roman" w:hAnsi="Times New Roman" w:cs="Times New Roman"/>
                  <w:noProof/>
                  <w:color w:val="000000"/>
                  <w:lang w:val="es-CO" w:eastAsia="es-CO"/>
                  <w:rPrChange w:id="44" w:author="Unknown">
                    <w:rPr>
                      <w:noProof/>
                      <w:lang w:val="es-CO" w:eastAsia="es-CO"/>
                    </w:rPr>
                  </w:rPrChange>
                </w:rPr>
                <w:drawing>
                  <wp:inline distT="0" distB="0" distL="0" distR="0" wp14:anchorId="0C375AC2" wp14:editId="457E45D6">
                    <wp:extent cx="7748119" cy="3209027"/>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8">
                              <a:extLst>
                                <a:ext uri="{28A0092B-C50C-407E-A947-70E740481C1C}">
                                  <a14:useLocalDpi xmlns:a14="http://schemas.microsoft.com/office/drawing/2010/main" val="0"/>
                                </a:ext>
                              </a:extLst>
                            </a:blip>
                            <a:stretch>
                              <a:fillRect/>
                            </a:stretch>
                          </pic:blipFill>
                          <pic:spPr>
                            <a:xfrm>
                              <a:off x="0" y="0"/>
                              <a:ext cx="7889964" cy="3267775"/>
                            </a:xfrm>
                            <a:prstGeom prst="rect">
                              <a:avLst/>
                            </a:prstGeom>
                          </pic:spPr>
                        </pic:pic>
                      </a:graphicData>
                    </a:graphic>
                  </wp:inline>
                </w:drawing>
              </w:r>
            </w:del>
            <w:ins w:id="45" w:author="Alex" w:date="2015-07-29T10:06:00Z">
              <w:r w:rsidR="00C70EA7">
                <w:rPr>
                  <w:sz w:val="24"/>
                  <w:szCs w:val="24"/>
                  <w:lang w:val="es-ES_tradnl"/>
                </w:rPr>
                <w:object w:dxaOrig="7455" w:dyaOrig="4995" w14:anchorId="7A61B0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9pt;height:249.95pt" o:ole="">
                    <v:imagedata r:id="rId9" o:title=""/>
                  </v:shape>
                  <o:OLEObject Type="Embed" ProgID="PBrush" ShapeID="_x0000_i1025" DrawAspect="Content" ObjectID="_1499851230" r:id="rId10"/>
                </w:object>
              </w:r>
            </w:ins>
          </w:p>
          <w:p w14:paraId="11F6615A" w14:textId="04AA16BF" w:rsidR="00F303A3" w:rsidRDefault="00F303A3" w:rsidP="00227789">
            <w:pPr>
              <w:jc w:val="center"/>
              <w:rPr>
                <w:rFonts w:ascii="Times New Roman" w:hAnsi="Times New Roman" w:cs="Times New Roman"/>
                <w:color w:val="000000"/>
              </w:rPr>
            </w:pP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14084BD2" w:rsidR="009E0FEB" w:rsidRDefault="00C70EA7" w:rsidP="009E0FEB">
            <w:pPr>
              <w:rPr>
                <w:rFonts w:ascii="Times New Roman" w:hAnsi="Times New Roman" w:cs="Times New Roman"/>
                <w:color w:val="000000"/>
              </w:rPr>
            </w:pPr>
            <w:ins w:id="46" w:author="Alex" w:date="2015-07-29T10:07:00Z">
              <w:r>
                <w:rPr>
                  <w:rFonts w:ascii="Times New Roman" w:eastAsiaTheme="minorEastAsia" w:hAnsi="Times New Roman" w:cs="Times New Roman"/>
                </w:rPr>
                <w:t xml:space="preserve">El vértice del ángulo </w:t>
              </w:r>
              <m:oMath>
                <m:r>
                  <w:rPr>
                    <w:rFonts w:ascii="Cambria Math" w:hAnsi="Cambria Math" w:cs="Times New Roman"/>
                  </w:rPr>
                  <m:t>α</m:t>
                </m:r>
              </m:oMath>
              <w:r>
                <w:rPr>
                  <w:rFonts w:ascii="Times New Roman" w:eastAsiaTheme="minorEastAsia" w:hAnsi="Times New Roman" w:cs="Times New Roman"/>
                </w:rPr>
                <w:t xml:space="preserve"> es </w:t>
              </w:r>
              <w:r w:rsidRPr="00AA2556">
                <w:rPr>
                  <w:rFonts w:ascii="Times New Roman" w:eastAsiaTheme="minorEastAsia" w:hAnsi="Times New Roman" w:cs="Times New Roman"/>
                  <w:i/>
                </w:rPr>
                <w:t>C</w:t>
              </w:r>
              <w:r>
                <w:rPr>
                  <w:rFonts w:ascii="Times New Roman" w:eastAsiaTheme="minorEastAsia" w:hAnsi="Times New Roman" w:cs="Times New Roman"/>
                </w:rPr>
                <w:t xml:space="preserve">, mientras que sus lados son los rayos </w:t>
              </w:r>
              <m:oMath>
                <m:acc>
                  <m:accPr>
                    <m:chr m:val="̅"/>
                    <m:ctrlPr>
                      <w:rPr>
                        <w:rFonts w:ascii="Cambria Math" w:hAnsi="Cambria Math" w:cs="Times New Roman"/>
                        <w:i/>
                      </w:rPr>
                    </m:ctrlPr>
                  </m:accPr>
                  <m:e>
                    <m:r>
                      <w:rPr>
                        <w:rFonts w:ascii="Cambria Math" w:hAnsi="Cambria Math" w:cs="Times New Roman"/>
                      </w:rPr>
                      <m:t>CB</m:t>
                    </m:r>
                  </m:e>
                </m:acc>
              </m:oMath>
              <w:r>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ins>
            <w:del w:id="47" w:author="Alex" w:date="2015-07-29T10:07:00Z">
              <w:r w:rsidR="009E0FEB" w:rsidDel="00C70EA7">
                <w:rPr>
                  <w:rFonts w:ascii="Times New Roman" w:hAnsi="Times New Roman" w:cs="Times New Roman"/>
                  <w:color w:val="000000"/>
                </w:rPr>
                <w:delText>Ángulo</w:delText>
              </w:r>
            </w:del>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lastRenderedPageBreak/>
              <w:t>Contenido</w:t>
            </w:r>
          </w:p>
        </w:tc>
        <w:tc>
          <w:tcPr>
            <w:tcW w:w="6460" w:type="dxa"/>
          </w:tcPr>
          <w:p w14:paraId="7F5DCB0C" w14:textId="77777777" w:rsidR="00A8620D" w:rsidRDefault="00F96269">
            <w:pPr>
              <w:rPr>
                <w:ins w:id="48" w:author="Alex" w:date="2015-07-29T10:15:00Z"/>
                <w:rFonts w:ascii="Times New Roman" w:hAnsi="Times New Roman" w:cs="Times New Roman"/>
                <w:sz w:val="24"/>
                <w:szCs w:val="24"/>
              </w:rPr>
              <w:pPrChange w:id="49" w:author="Alex" w:date="2015-07-29T10:16:00Z">
                <w:pPr>
                  <w:jc w:val="center"/>
                </w:pPr>
              </w:pPrChange>
            </w:pPr>
            <w:r w:rsidRPr="00F96269">
              <w:rPr>
                <w:rFonts w:ascii="Times New Roman" w:hAnsi="Times New Roman" w:cs="Times New Roman"/>
                <w:sz w:val="24"/>
                <w:szCs w:val="24"/>
              </w:rPr>
              <w:t xml:space="preserve">Dos rectas </w:t>
            </w:r>
            <w:del w:id="50" w:author="Alex" w:date="2015-07-29T10:08:00Z">
              <w:r w:rsidRPr="00F96269" w:rsidDel="00A8620D">
                <w:rPr>
                  <w:rFonts w:ascii="Times New Roman" w:hAnsi="Times New Roman" w:cs="Times New Roman"/>
                  <w:sz w:val="24"/>
                  <w:szCs w:val="24"/>
                </w:rPr>
                <w:delText>se dicen</w:delText>
              </w:r>
            </w:del>
            <w:ins w:id="51" w:author="Alex" w:date="2015-07-29T10:08:00Z">
              <w:r w:rsidR="00A8620D">
                <w:rPr>
                  <w:rFonts w:ascii="Times New Roman" w:hAnsi="Times New Roman" w:cs="Times New Roman"/>
                  <w:sz w:val="24"/>
                  <w:szCs w:val="24"/>
                </w:rPr>
                <w:t>son</w:t>
              </w:r>
            </w:ins>
            <w:r w:rsidRPr="00F96269">
              <w:rPr>
                <w:rFonts w:ascii="Times New Roman" w:hAnsi="Times New Roman" w:cs="Times New Roman"/>
                <w:sz w:val="24"/>
                <w:szCs w:val="24"/>
              </w:rPr>
              <w:t xml:space="preserve"> perpendiculares si </w:t>
            </w:r>
            <w:r w:rsidR="007415EF">
              <w:rPr>
                <w:rFonts w:ascii="Times New Roman" w:hAnsi="Times New Roman" w:cs="Times New Roman"/>
                <w:sz w:val="24"/>
                <w:szCs w:val="24"/>
              </w:rPr>
              <w:t>al cortarse entre sí, dividen al plano en cuatro regiones iguale</w:t>
            </w:r>
            <w:ins w:id="52" w:author="Alex" w:date="2015-07-29T10:08:00Z">
              <w:r w:rsidR="00A8620D">
                <w:rPr>
                  <w:rFonts w:ascii="Times New Roman" w:hAnsi="Times New Roman" w:cs="Times New Roman"/>
                  <w:sz w:val="24"/>
                  <w:szCs w:val="24"/>
                </w:rPr>
                <w:t>s.</w:t>
              </w:r>
            </w:ins>
          </w:p>
          <w:p w14:paraId="38536212" w14:textId="25D95071" w:rsidR="00F96269" w:rsidRPr="00F96269" w:rsidRDefault="00A8620D">
            <w:pPr>
              <w:rPr>
                <w:rFonts w:ascii="Times New Roman" w:hAnsi="Times New Roman" w:cs="Times New Roman"/>
                <w:sz w:val="24"/>
                <w:szCs w:val="24"/>
              </w:rPr>
              <w:pPrChange w:id="53" w:author="Alex" w:date="2015-07-29T10:16:00Z">
                <w:pPr>
                  <w:jc w:val="center"/>
                </w:pPr>
              </w:pPrChange>
            </w:pPr>
            <w:ins w:id="54" w:author="Alex" w:date="2015-07-29T10:15:00Z">
              <w:r>
                <w:rPr>
                  <w:rFonts w:ascii="Times New Roman" w:hAnsi="Times New Roman" w:cs="Times New Roman"/>
                  <w:sz w:val="24"/>
                  <w:szCs w:val="24"/>
                </w:rPr>
                <w:t>L</w:t>
              </w:r>
            </w:ins>
            <w:ins w:id="55" w:author="Alex" w:date="2015-07-29T10:08:00Z">
              <w:r>
                <w:rPr>
                  <w:rFonts w:ascii="Times New Roman" w:hAnsi="Times New Roman" w:cs="Times New Roman"/>
                  <w:sz w:val="24"/>
                  <w:szCs w:val="24"/>
                </w:rPr>
                <w:t xml:space="preserve">os </w:t>
              </w:r>
            </w:ins>
            <w:ins w:id="56" w:author="Alex" w:date="2015-07-29T10:09:00Z">
              <w:r>
                <w:rPr>
                  <w:rFonts w:ascii="Times New Roman" w:hAnsi="Times New Roman" w:cs="Times New Roman"/>
                  <w:sz w:val="24"/>
                  <w:szCs w:val="24"/>
                </w:rPr>
                <w:t xml:space="preserve">ángulos formados </w:t>
              </w:r>
            </w:ins>
            <w:ins w:id="57" w:author="Alex" w:date="2015-07-29T10:15:00Z">
              <w:r>
                <w:rPr>
                  <w:rFonts w:ascii="Times New Roman" w:hAnsi="Times New Roman" w:cs="Times New Roman"/>
                  <w:sz w:val="24"/>
                  <w:szCs w:val="24"/>
                </w:rPr>
                <w:t xml:space="preserve">por los rayos que van desde el punto de corte y sobre las líneas </w:t>
              </w:r>
            </w:ins>
            <w:ins w:id="58" w:author="Alex" w:date="2015-07-29T10:09:00Z">
              <w:r>
                <w:rPr>
                  <w:rFonts w:ascii="Times New Roman" w:hAnsi="Times New Roman" w:cs="Times New Roman"/>
                  <w:sz w:val="24"/>
                  <w:szCs w:val="24"/>
                </w:rPr>
                <w:t xml:space="preserve">serán también iguales y se denominan </w:t>
              </w:r>
            </w:ins>
            <w:ins w:id="59" w:author="Alex" w:date="2015-07-29T10:10:00Z">
              <w:r>
                <w:rPr>
                  <w:rFonts w:ascii="Times New Roman" w:hAnsi="Times New Roman" w:cs="Times New Roman"/>
                  <w:sz w:val="24"/>
                  <w:szCs w:val="24"/>
                </w:rPr>
                <w:t>ángulos rectos.</w:t>
              </w:r>
            </w:ins>
            <w:del w:id="60" w:author="Alex" w:date="2015-07-29T10:08:00Z">
              <w:r w:rsidR="007415EF" w:rsidDel="00A8620D">
                <w:rPr>
                  <w:rFonts w:ascii="Times New Roman" w:hAnsi="Times New Roman" w:cs="Times New Roman"/>
                  <w:sz w:val="24"/>
                  <w:szCs w:val="24"/>
                </w:rPr>
                <w:delText>s.</w:delText>
              </w:r>
            </w:del>
          </w:p>
        </w:tc>
      </w:tr>
    </w:tbl>
    <w:p w14:paraId="7DB2B820" w14:textId="77777777" w:rsidR="00F96269" w:rsidRDefault="00F96269" w:rsidP="009E0FEB">
      <w:pPr>
        <w:tabs>
          <w:tab w:val="right" w:pos="8498"/>
        </w:tabs>
        <w:spacing w:after="0"/>
        <w:rPr>
          <w:ins w:id="61" w:author="Alex" w:date="2015-07-29T10:11:00Z"/>
          <w:rFonts w:ascii="Times New Roman" w:hAnsi="Times New Roman" w:cs="Times New Roman"/>
        </w:rPr>
      </w:pPr>
    </w:p>
    <w:tbl>
      <w:tblPr>
        <w:tblStyle w:val="Tablaconcuadrcula"/>
        <w:tblW w:w="0" w:type="auto"/>
        <w:tblLook w:val="04A0" w:firstRow="1" w:lastRow="0" w:firstColumn="1" w:lastColumn="0" w:noHBand="0" w:noVBand="1"/>
      </w:tblPr>
      <w:tblGrid>
        <w:gridCol w:w="1150"/>
        <w:gridCol w:w="7678"/>
      </w:tblGrid>
      <w:tr w:rsidR="00A8620D" w:rsidRPr="005D1738" w14:paraId="606BB345" w14:textId="77777777" w:rsidTr="007B616C">
        <w:trPr>
          <w:ins w:id="62" w:author="Alex" w:date="2015-07-29T10:11:00Z"/>
        </w:trPr>
        <w:tc>
          <w:tcPr>
            <w:tcW w:w="9033" w:type="dxa"/>
            <w:gridSpan w:val="2"/>
            <w:shd w:val="clear" w:color="auto" w:fill="0D0D0D" w:themeFill="text1" w:themeFillTint="F2"/>
          </w:tcPr>
          <w:p w14:paraId="23A3DD40" w14:textId="77777777" w:rsidR="00A8620D" w:rsidRPr="005D1738" w:rsidRDefault="00A8620D" w:rsidP="007B616C">
            <w:pPr>
              <w:jc w:val="center"/>
              <w:rPr>
                <w:ins w:id="63" w:author="Alex" w:date="2015-07-29T10:11:00Z"/>
                <w:rFonts w:ascii="Times New Roman" w:hAnsi="Times New Roman" w:cs="Times New Roman"/>
                <w:b/>
                <w:color w:val="FFFFFF" w:themeColor="background1"/>
              </w:rPr>
            </w:pPr>
            <w:ins w:id="64" w:author="Alex" w:date="2015-07-29T10:11:00Z">
              <w:r w:rsidRPr="005D1738">
                <w:rPr>
                  <w:rFonts w:ascii="Times New Roman" w:hAnsi="Times New Roman" w:cs="Times New Roman"/>
                  <w:b/>
                  <w:color w:val="FFFFFF" w:themeColor="background1"/>
                </w:rPr>
                <w:t>Imagen (fotografía, gráfica o ilustración)</w:t>
              </w:r>
            </w:ins>
          </w:p>
        </w:tc>
      </w:tr>
      <w:tr w:rsidR="00A8620D" w14:paraId="2A7E5399" w14:textId="77777777" w:rsidTr="007B616C">
        <w:trPr>
          <w:ins w:id="65" w:author="Alex" w:date="2015-07-29T10:11:00Z"/>
        </w:trPr>
        <w:tc>
          <w:tcPr>
            <w:tcW w:w="2518" w:type="dxa"/>
          </w:tcPr>
          <w:p w14:paraId="1EC941CC" w14:textId="77777777" w:rsidR="00A8620D" w:rsidRPr="00053744" w:rsidRDefault="00A8620D" w:rsidP="007B616C">
            <w:pPr>
              <w:rPr>
                <w:ins w:id="66" w:author="Alex" w:date="2015-07-29T10:11:00Z"/>
                <w:rFonts w:ascii="Times New Roman" w:hAnsi="Times New Roman" w:cs="Times New Roman"/>
                <w:b/>
                <w:color w:val="000000"/>
                <w:sz w:val="18"/>
                <w:szCs w:val="18"/>
              </w:rPr>
            </w:pPr>
            <w:ins w:id="67" w:author="Alex" w:date="2015-07-29T10:11:00Z">
              <w:r>
                <w:rPr>
                  <w:rFonts w:ascii="Times New Roman" w:hAnsi="Times New Roman" w:cs="Times New Roman"/>
                  <w:b/>
                  <w:color w:val="000000"/>
                  <w:sz w:val="18"/>
                  <w:szCs w:val="18"/>
                </w:rPr>
                <w:t>Código</w:t>
              </w:r>
            </w:ins>
          </w:p>
        </w:tc>
        <w:tc>
          <w:tcPr>
            <w:tcW w:w="6515" w:type="dxa"/>
          </w:tcPr>
          <w:p w14:paraId="29EDFFE2" w14:textId="77777777" w:rsidR="00A8620D" w:rsidRPr="00053744" w:rsidRDefault="00A8620D" w:rsidP="007B616C">
            <w:pPr>
              <w:rPr>
                <w:ins w:id="68" w:author="Alex" w:date="2015-07-29T10:11:00Z"/>
                <w:rFonts w:ascii="Times New Roman" w:hAnsi="Times New Roman" w:cs="Times New Roman"/>
                <w:b/>
                <w:color w:val="000000"/>
                <w:sz w:val="18"/>
                <w:szCs w:val="18"/>
              </w:rPr>
            </w:pPr>
            <w:ins w:id="69" w:author="Alex" w:date="2015-07-29T10:11:00Z">
              <w:r>
                <w:rPr>
                  <w:rFonts w:ascii="Times New Roman" w:hAnsi="Times New Roman" w:cs="Times New Roman"/>
                  <w:color w:val="000000"/>
                </w:rPr>
                <w:t>XX_00_00_IMG00</w:t>
              </w:r>
            </w:ins>
          </w:p>
        </w:tc>
      </w:tr>
      <w:tr w:rsidR="00A8620D" w14:paraId="5F1D966F" w14:textId="77777777" w:rsidTr="007B616C">
        <w:trPr>
          <w:ins w:id="70" w:author="Alex" w:date="2015-07-29T10:11:00Z"/>
        </w:trPr>
        <w:tc>
          <w:tcPr>
            <w:tcW w:w="2518" w:type="dxa"/>
          </w:tcPr>
          <w:p w14:paraId="4B59EDE5" w14:textId="77777777" w:rsidR="00A8620D" w:rsidRDefault="00A8620D" w:rsidP="007B616C">
            <w:pPr>
              <w:rPr>
                <w:ins w:id="71" w:author="Alex" w:date="2015-07-29T10:11:00Z"/>
                <w:rFonts w:ascii="Times New Roman" w:hAnsi="Times New Roman" w:cs="Times New Roman"/>
                <w:color w:val="000000"/>
              </w:rPr>
            </w:pPr>
            <w:ins w:id="72" w:author="Alex" w:date="2015-07-29T10:11:00Z">
              <w:r w:rsidRPr="00053744">
                <w:rPr>
                  <w:rFonts w:ascii="Times New Roman" w:hAnsi="Times New Roman" w:cs="Times New Roman"/>
                  <w:b/>
                  <w:color w:val="000000"/>
                  <w:sz w:val="18"/>
                  <w:szCs w:val="18"/>
                </w:rPr>
                <w:t>Descripción</w:t>
              </w:r>
            </w:ins>
          </w:p>
        </w:tc>
        <w:tc>
          <w:tcPr>
            <w:tcW w:w="6515" w:type="dxa"/>
          </w:tcPr>
          <w:p w14:paraId="540857D0" w14:textId="7F394814" w:rsidR="00A8620D" w:rsidRDefault="00A8620D" w:rsidP="007B616C">
            <w:pPr>
              <w:rPr>
                <w:ins w:id="73" w:author="Alex" w:date="2015-07-29T10:11:00Z"/>
                <w:rFonts w:ascii="Times New Roman" w:hAnsi="Times New Roman" w:cs="Times New Roman"/>
                <w:color w:val="000000"/>
              </w:rPr>
            </w:pPr>
            <w:ins w:id="74" w:author="Alex" w:date="2015-07-29T10:12:00Z">
              <w:r>
                <w:rPr>
                  <w:rFonts w:ascii="Times New Roman" w:hAnsi="Times New Roman" w:cs="Times New Roman"/>
                  <w:color w:val="000000"/>
                </w:rPr>
                <w:t>Dos rectas perpendiculares</w:t>
              </w:r>
            </w:ins>
          </w:p>
        </w:tc>
      </w:tr>
      <w:tr w:rsidR="00A8620D" w14:paraId="29512AA5" w14:textId="77777777" w:rsidTr="007B616C">
        <w:trPr>
          <w:ins w:id="75" w:author="Alex" w:date="2015-07-29T10:11:00Z"/>
        </w:trPr>
        <w:tc>
          <w:tcPr>
            <w:tcW w:w="2518" w:type="dxa"/>
          </w:tcPr>
          <w:p w14:paraId="0D21124B" w14:textId="77777777" w:rsidR="00A8620D" w:rsidRDefault="00A8620D" w:rsidP="007B616C">
            <w:pPr>
              <w:rPr>
                <w:ins w:id="76" w:author="Alex" w:date="2015-07-29T10:11:00Z"/>
                <w:rFonts w:ascii="Times New Roman" w:hAnsi="Times New Roman" w:cs="Times New Roman"/>
                <w:color w:val="000000"/>
              </w:rPr>
            </w:pPr>
            <w:ins w:id="77" w:author="Alex" w:date="2015-07-29T10:11: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48C78549" w14:textId="037D650D" w:rsidR="00A8620D" w:rsidRDefault="00A8620D" w:rsidP="007B616C">
            <w:pPr>
              <w:rPr>
                <w:ins w:id="78" w:author="Alex" w:date="2015-07-29T10:11:00Z"/>
                <w:rFonts w:ascii="Times New Roman" w:hAnsi="Times New Roman" w:cs="Times New Roman"/>
                <w:color w:val="000000"/>
              </w:rPr>
            </w:pPr>
            <w:ins w:id="79" w:author="Alex" w:date="2015-07-29T10:15:00Z">
              <w:r>
                <w:rPr>
                  <w:sz w:val="24"/>
                  <w:szCs w:val="24"/>
                  <w:lang w:val="es-ES_tradnl"/>
                </w:rPr>
                <w:object w:dxaOrig="8580" w:dyaOrig="4890" w14:anchorId="43D8ABE8">
                  <v:shape id="_x0000_i1026" type="#_x0000_t75" style="width:403.45pt;height:229.6pt" o:ole="">
                    <v:imagedata r:id="rId11" o:title=""/>
                  </v:shape>
                  <o:OLEObject Type="Embed" ProgID="PBrush" ShapeID="_x0000_i1026" DrawAspect="Content" ObjectID="_1499851231" r:id="rId12"/>
                </w:object>
              </w:r>
            </w:ins>
          </w:p>
        </w:tc>
      </w:tr>
      <w:tr w:rsidR="00A8620D" w14:paraId="7FC68DC2" w14:textId="77777777" w:rsidTr="007B616C">
        <w:trPr>
          <w:ins w:id="80" w:author="Alex" w:date="2015-07-29T10:11:00Z"/>
        </w:trPr>
        <w:tc>
          <w:tcPr>
            <w:tcW w:w="2518" w:type="dxa"/>
          </w:tcPr>
          <w:p w14:paraId="29DDCFB7" w14:textId="77777777" w:rsidR="00A8620D" w:rsidRDefault="00A8620D" w:rsidP="007B616C">
            <w:pPr>
              <w:rPr>
                <w:ins w:id="81" w:author="Alex" w:date="2015-07-29T10:11:00Z"/>
                <w:rFonts w:ascii="Times New Roman" w:hAnsi="Times New Roman" w:cs="Times New Roman"/>
                <w:color w:val="000000"/>
              </w:rPr>
            </w:pPr>
            <w:ins w:id="82" w:author="Alex" w:date="2015-07-29T10:11:00Z">
              <w:r w:rsidRPr="00053744">
                <w:rPr>
                  <w:rFonts w:ascii="Times New Roman" w:hAnsi="Times New Roman" w:cs="Times New Roman"/>
                  <w:b/>
                  <w:color w:val="000000"/>
                  <w:sz w:val="18"/>
                  <w:szCs w:val="18"/>
                </w:rPr>
                <w:t>Pie de imagen</w:t>
              </w:r>
            </w:ins>
          </w:p>
        </w:tc>
        <w:tc>
          <w:tcPr>
            <w:tcW w:w="6515" w:type="dxa"/>
          </w:tcPr>
          <w:p w14:paraId="3D7655CE" w14:textId="365173B0" w:rsidR="00A8620D" w:rsidRDefault="00A8620D" w:rsidP="007B616C">
            <w:pPr>
              <w:rPr>
                <w:ins w:id="83" w:author="Alex" w:date="2015-07-29T10:11:00Z"/>
                <w:rFonts w:ascii="Times New Roman" w:hAnsi="Times New Roman" w:cs="Times New Roman"/>
                <w:color w:val="000000"/>
              </w:rPr>
            </w:pPr>
            <w:ins w:id="84" w:author="Alex" w:date="2015-07-29T10:12:00Z">
              <w:r>
                <w:rPr>
                  <w:rFonts w:ascii="Times New Roman" w:hAnsi="Times New Roman" w:cs="Times New Roman"/>
                  <w:color w:val="000000"/>
                </w:rPr>
                <w:t>Rectas perpendiculares y sus ángulos rectos</w:t>
              </w:r>
            </w:ins>
          </w:p>
        </w:tc>
      </w:tr>
    </w:tbl>
    <w:p w14:paraId="7BA726A3" w14:textId="77777777" w:rsidR="00A8620D" w:rsidRDefault="00A8620D" w:rsidP="009E0FEB">
      <w:pPr>
        <w:tabs>
          <w:tab w:val="right" w:pos="8498"/>
        </w:tabs>
        <w:spacing w:after="0"/>
        <w:rPr>
          <w:ins w:id="85" w:author="Alex" w:date="2015-07-29T10:11:00Z"/>
          <w:rFonts w:ascii="Times New Roman" w:hAnsi="Times New Roman" w:cs="Times New Roman"/>
        </w:rPr>
      </w:pPr>
    </w:p>
    <w:p w14:paraId="568229BC" w14:textId="77777777" w:rsidR="00A8620D" w:rsidRDefault="00A8620D" w:rsidP="009E0FEB">
      <w:pPr>
        <w:tabs>
          <w:tab w:val="right" w:pos="8498"/>
        </w:tabs>
        <w:spacing w:after="0"/>
        <w:rPr>
          <w:ins w:id="86" w:author="Alex" w:date="2015-07-29T10:11:00Z"/>
          <w:rFonts w:ascii="Times New Roman" w:hAnsi="Times New Roman" w:cs="Times New Roman"/>
        </w:rPr>
      </w:pPr>
    </w:p>
    <w:p w14:paraId="5A87E823" w14:textId="77777777" w:rsidR="00A8620D" w:rsidRDefault="00A8620D" w:rsidP="009E0FEB">
      <w:pPr>
        <w:tabs>
          <w:tab w:val="right" w:pos="8498"/>
        </w:tabs>
        <w:spacing w:after="0"/>
        <w:rPr>
          <w:rFonts w:ascii="Times New Roman" w:hAnsi="Times New Roman" w:cs="Times New Roman"/>
        </w:rPr>
      </w:pPr>
    </w:p>
    <w:p w14:paraId="528BAB02" w14:textId="11FB7ACF" w:rsidR="00A8620D" w:rsidRDefault="009E0FEB" w:rsidP="009E0FEB">
      <w:pPr>
        <w:tabs>
          <w:tab w:val="right" w:pos="8498"/>
        </w:tabs>
        <w:spacing w:after="0"/>
        <w:rPr>
          <w:ins w:id="87" w:author="Alex" w:date="2015-07-29T10:10:00Z"/>
          <w:rFonts w:ascii="Times New Roman" w:hAnsi="Times New Roman" w:cs="Times New Roman"/>
        </w:rPr>
      </w:pPr>
      <w:del w:id="88" w:author="Alex" w:date="2015-07-29T10:11:00Z">
        <w:r w:rsidDel="00A8620D">
          <w:rPr>
            <w:rFonts w:ascii="Times New Roman" w:hAnsi="Times New Roman" w:cs="Times New Roman"/>
          </w:rPr>
          <w:delText xml:space="preserve">La </w:delText>
        </w:r>
      </w:del>
      <w:ins w:id="89" w:author="Alex" w:date="2015-07-29T10:11:00Z">
        <w:r w:rsidR="00A8620D">
          <w:rPr>
            <w:rFonts w:ascii="Times New Roman" w:hAnsi="Times New Roman" w:cs="Times New Roman"/>
          </w:rPr>
          <w:t xml:space="preserve">Una </w:t>
        </w:r>
      </w:ins>
      <w:r>
        <w:rPr>
          <w:rFonts w:ascii="Times New Roman" w:hAnsi="Times New Roman" w:cs="Times New Roman"/>
        </w:rPr>
        <w:t xml:space="preserve">clasificación de los ángulos se hace </w:t>
      </w:r>
      <w:del w:id="90" w:author="Alex" w:date="2015-07-29T10:11:00Z">
        <w:r w:rsidDel="00A8620D">
          <w:rPr>
            <w:rFonts w:ascii="Times New Roman" w:hAnsi="Times New Roman" w:cs="Times New Roman"/>
          </w:rPr>
          <w:delText xml:space="preserve">siempre </w:delText>
        </w:r>
      </w:del>
      <w:r>
        <w:rPr>
          <w:rFonts w:ascii="Times New Roman" w:hAnsi="Times New Roman" w:cs="Times New Roman"/>
        </w:rPr>
        <w:t>en términos comparativos con el ángulo recto</w:t>
      </w:r>
      <w:del w:id="91" w:author="Alex" w:date="2015-07-29T10:10:00Z">
        <w:r w:rsidDel="00A8620D">
          <w:rPr>
            <w:rFonts w:ascii="Times New Roman" w:hAnsi="Times New Roman" w:cs="Times New Roman"/>
          </w:rPr>
          <w:delText>.</w:delText>
        </w:r>
      </w:del>
      <w:ins w:id="92" w:author="Alex" w:date="2015-07-29T10:10:00Z">
        <w:r w:rsidR="00A8620D">
          <w:rPr>
            <w:rFonts w:ascii="Times New Roman" w:hAnsi="Times New Roman" w:cs="Times New Roman"/>
          </w:rPr>
          <w:t>:</w:t>
        </w:r>
      </w:ins>
      <w:r>
        <w:rPr>
          <w:rFonts w:ascii="Times New Roman" w:hAnsi="Times New Roman" w:cs="Times New Roman"/>
        </w:rPr>
        <w:t xml:space="preserve"> </w:t>
      </w:r>
    </w:p>
    <w:p w14:paraId="77A31EAE" w14:textId="77777777" w:rsidR="00A8620D" w:rsidRDefault="00A8620D" w:rsidP="009E0FEB">
      <w:pPr>
        <w:tabs>
          <w:tab w:val="right" w:pos="8498"/>
        </w:tabs>
        <w:spacing w:after="0"/>
        <w:rPr>
          <w:ins w:id="93" w:author="Alex" w:date="2015-07-29T10:11:00Z"/>
          <w:rFonts w:ascii="Times New Roman" w:hAnsi="Times New Roman" w:cs="Times New Roman"/>
        </w:rPr>
      </w:pPr>
    </w:p>
    <w:p w14:paraId="0C98E2A3" w14:textId="77777777" w:rsidR="00A8620D" w:rsidRPr="00A8620D" w:rsidRDefault="009E0FEB">
      <w:pPr>
        <w:pStyle w:val="Prrafodelista"/>
        <w:numPr>
          <w:ilvl w:val="0"/>
          <w:numId w:val="46"/>
        </w:numPr>
        <w:tabs>
          <w:tab w:val="right" w:pos="8498"/>
        </w:tabs>
        <w:spacing w:after="0"/>
        <w:rPr>
          <w:ins w:id="94" w:author="Alex" w:date="2015-07-29T10:10:00Z"/>
          <w:rFonts w:ascii="Times New Roman" w:hAnsi="Times New Roman" w:cs="Times New Roman"/>
          <w:rPrChange w:id="95" w:author="Alex" w:date="2015-07-29T10:11:00Z">
            <w:rPr>
              <w:ins w:id="96" w:author="Alex" w:date="2015-07-29T10:10:00Z"/>
            </w:rPr>
          </w:rPrChange>
        </w:rPr>
        <w:pPrChange w:id="97" w:author="Alex" w:date="2015-07-29T10:11:00Z">
          <w:pPr>
            <w:tabs>
              <w:tab w:val="right" w:pos="8498"/>
            </w:tabs>
            <w:spacing w:after="0"/>
          </w:pPr>
        </w:pPrChange>
      </w:pPr>
      <w:r w:rsidRPr="00A8620D">
        <w:rPr>
          <w:rFonts w:ascii="Times New Roman" w:hAnsi="Times New Roman" w:cs="Times New Roman"/>
          <w:rPrChange w:id="98" w:author="Alex" w:date="2015-07-29T10:11:00Z">
            <w:rPr/>
          </w:rPrChange>
        </w:rPr>
        <w:t xml:space="preserve">Un ángulo será </w:t>
      </w:r>
      <w:r w:rsidRPr="00A8620D">
        <w:rPr>
          <w:rFonts w:ascii="Times New Roman" w:hAnsi="Times New Roman" w:cs="Times New Roman"/>
          <w:i/>
          <w:rPrChange w:id="99" w:author="Alex" w:date="2015-07-29T10:11:00Z">
            <w:rPr>
              <w:i/>
            </w:rPr>
          </w:rPrChange>
        </w:rPr>
        <w:t>agudo</w:t>
      </w:r>
      <w:r w:rsidRPr="00A8620D">
        <w:rPr>
          <w:rFonts w:ascii="Times New Roman" w:hAnsi="Times New Roman" w:cs="Times New Roman"/>
          <w:rPrChange w:id="100" w:author="Alex" w:date="2015-07-29T10:11:00Z">
            <w:rPr/>
          </w:rPrChange>
        </w:rPr>
        <w:t xml:space="preserve"> si es menor a uno recto</w:t>
      </w:r>
      <w:del w:id="101" w:author="Alex" w:date="2015-07-29T10:10:00Z">
        <w:r w:rsidRPr="00A8620D" w:rsidDel="00A8620D">
          <w:rPr>
            <w:rFonts w:ascii="Times New Roman" w:hAnsi="Times New Roman" w:cs="Times New Roman"/>
            <w:rPrChange w:id="102" w:author="Alex" w:date="2015-07-29T10:11:00Z">
              <w:rPr/>
            </w:rPrChange>
          </w:rPr>
          <w:delText>, u</w:delText>
        </w:r>
      </w:del>
    </w:p>
    <w:p w14:paraId="7DEDFB22" w14:textId="77777777" w:rsidR="00A8620D" w:rsidRPr="00A8620D" w:rsidRDefault="00A8620D">
      <w:pPr>
        <w:pStyle w:val="Prrafodelista"/>
        <w:numPr>
          <w:ilvl w:val="0"/>
          <w:numId w:val="46"/>
        </w:numPr>
        <w:tabs>
          <w:tab w:val="right" w:pos="8498"/>
        </w:tabs>
        <w:spacing w:after="0"/>
        <w:rPr>
          <w:ins w:id="103" w:author="Alex" w:date="2015-07-29T10:11:00Z"/>
          <w:rFonts w:ascii="Times New Roman" w:hAnsi="Times New Roman" w:cs="Times New Roman"/>
          <w:rPrChange w:id="104" w:author="Alex" w:date="2015-07-29T10:11:00Z">
            <w:rPr>
              <w:ins w:id="105" w:author="Alex" w:date="2015-07-29T10:11:00Z"/>
            </w:rPr>
          </w:rPrChange>
        </w:rPr>
        <w:pPrChange w:id="106" w:author="Alex" w:date="2015-07-29T10:11:00Z">
          <w:pPr>
            <w:tabs>
              <w:tab w:val="right" w:pos="8498"/>
            </w:tabs>
            <w:spacing w:after="0"/>
          </w:pPr>
        </w:pPrChange>
      </w:pPr>
      <w:ins w:id="107" w:author="Alex" w:date="2015-07-29T10:10:00Z">
        <w:r w:rsidRPr="00A8620D">
          <w:rPr>
            <w:rFonts w:ascii="Times New Roman" w:hAnsi="Times New Roman" w:cs="Times New Roman"/>
            <w:rPrChange w:id="108" w:author="Alex" w:date="2015-07-29T10:11:00Z">
              <w:rPr/>
            </w:rPrChange>
          </w:rPr>
          <w:t>Un ángulo será</w:t>
        </w:r>
      </w:ins>
      <w:r w:rsidR="009E0FEB" w:rsidRPr="00A8620D">
        <w:rPr>
          <w:rFonts w:ascii="Times New Roman" w:hAnsi="Times New Roman" w:cs="Times New Roman"/>
          <w:rPrChange w:id="109" w:author="Alex" w:date="2015-07-29T10:11:00Z">
            <w:rPr/>
          </w:rPrChange>
        </w:rPr>
        <w:t xml:space="preserve"> </w:t>
      </w:r>
      <w:r w:rsidR="009E0FEB" w:rsidRPr="00A8620D">
        <w:rPr>
          <w:rFonts w:ascii="Times New Roman" w:hAnsi="Times New Roman" w:cs="Times New Roman"/>
          <w:i/>
          <w:rPrChange w:id="110" w:author="Alex" w:date="2015-07-29T10:11:00Z">
            <w:rPr>
              <w:i/>
            </w:rPr>
          </w:rPrChange>
        </w:rPr>
        <w:t>obtuso</w:t>
      </w:r>
      <w:del w:id="111" w:author="Alex" w:date="2015-07-29T10:10:00Z">
        <w:r w:rsidR="009E0FEB" w:rsidRPr="00A8620D" w:rsidDel="00A8620D">
          <w:rPr>
            <w:rFonts w:ascii="Times New Roman" w:hAnsi="Times New Roman" w:cs="Times New Roman"/>
            <w:rPrChange w:id="112" w:author="Alex" w:date="2015-07-29T10:11:00Z">
              <w:rPr/>
            </w:rPrChange>
          </w:rPr>
          <w:delText>,</w:delText>
        </w:r>
      </w:del>
      <w:r w:rsidR="009E0FEB" w:rsidRPr="00A8620D">
        <w:rPr>
          <w:rFonts w:ascii="Times New Roman" w:hAnsi="Times New Roman" w:cs="Times New Roman"/>
          <w:rPrChange w:id="113" w:author="Alex" w:date="2015-07-29T10:11:00Z">
            <w:rPr/>
          </w:rPrChange>
        </w:rPr>
        <w:t xml:space="preserve"> si es mayor que un ángulo recto</w:t>
      </w:r>
      <w:del w:id="114" w:author="Alex" w:date="2015-07-29T10:10:00Z">
        <w:r w:rsidR="009E0FEB" w:rsidRPr="00A8620D" w:rsidDel="00A8620D">
          <w:rPr>
            <w:rFonts w:ascii="Times New Roman" w:hAnsi="Times New Roman" w:cs="Times New Roman"/>
            <w:rPrChange w:id="115" w:author="Alex" w:date="2015-07-29T10:11:00Z">
              <w:rPr/>
            </w:rPrChange>
          </w:rPr>
          <w:delText>.</w:delText>
        </w:r>
      </w:del>
      <w:ins w:id="116" w:author="Alex" w:date="2015-07-29T10:11:00Z">
        <w:r w:rsidRPr="00A8620D">
          <w:rPr>
            <w:rFonts w:ascii="Times New Roman" w:hAnsi="Times New Roman" w:cs="Times New Roman"/>
            <w:rPrChange w:id="117" w:author="Alex" w:date="2015-07-29T10:11:00Z">
              <w:rPr/>
            </w:rPrChange>
          </w:rPr>
          <w:t>.</w:t>
        </w:r>
      </w:ins>
    </w:p>
    <w:p w14:paraId="7409CB63" w14:textId="77777777" w:rsidR="00A8620D" w:rsidRDefault="00A8620D" w:rsidP="009E0FEB">
      <w:pPr>
        <w:tabs>
          <w:tab w:val="right" w:pos="8498"/>
        </w:tabs>
        <w:spacing w:after="0"/>
        <w:rPr>
          <w:ins w:id="118" w:author="Alex" w:date="2015-07-29T10:11:00Z"/>
          <w:rFonts w:ascii="Times New Roman" w:hAnsi="Times New Roman" w:cs="Times New Roman"/>
        </w:rPr>
      </w:pPr>
    </w:p>
    <w:p w14:paraId="3D60F627" w14:textId="07666F8B" w:rsidR="00F674E2" w:rsidRDefault="009E0FEB" w:rsidP="009E0FEB">
      <w:pPr>
        <w:tabs>
          <w:tab w:val="right" w:pos="8498"/>
        </w:tabs>
        <w:spacing w:after="0"/>
        <w:rPr>
          <w:rFonts w:ascii="Times New Roman" w:eastAsiaTheme="minorEastAsia" w:hAnsi="Times New Roman" w:cs="Times New Roman"/>
        </w:rPr>
      </w:pPr>
      <w:del w:id="119" w:author="Alex" w:date="2015-07-29T10:11:00Z">
        <w:r w:rsidDel="00A8620D">
          <w:rPr>
            <w:rFonts w:ascii="Times New Roman" w:hAnsi="Times New Roman" w:cs="Times New Roman"/>
          </w:rPr>
          <w:delText xml:space="preserve"> </w:delText>
        </w:r>
      </w:del>
      <w:del w:id="120" w:author="Alex" w:date="2015-07-29T10:16:00Z">
        <w:r w:rsidDel="00A8620D">
          <w:rPr>
            <w:rFonts w:ascii="Times New Roman" w:hAnsi="Times New Roman" w:cs="Times New Roman"/>
          </w:rPr>
          <w:delText xml:space="preserve">Un </w:delText>
        </w:r>
        <w:r w:rsidRPr="00714643" w:rsidDel="00A8620D">
          <w:rPr>
            <w:rFonts w:ascii="Times New Roman" w:hAnsi="Times New Roman" w:cs="Times New Roman"/>
            <w:i/>
          </w:rPr>
          <w:delText>ángulo recto</w:delText>
        </w:r>
        <w:r w:rsidDel="00A8620D">
          <w:rPr>
            <w:rFonts w:ascii="Times New Roman" w:hAnsi="Times New Roman" w:cs="Times New Roman"/>
          </w:rPr>
          <w:delText xml:space="preserve"> es aquel que se obtiene al levantar un rayo sobre una recta, generando ángulos adyacentes iguales.</w:delText>
        </w:r>
        <w:r w:rsidR="007415EF" w:rsidDel="00A8620D">
          <w:rPr>
            <w:rFonts w:ascii="Times New Roman" w:hAnsi="Times New Roman" w:cs="Times New Roman"/>
          </w:rPr>
          <w:delText xml:space="preserve"> </w:delText>
        </w:r>
      </w:del>
      <w:r w:rsidR="007415EF">
        <w:rPr>
          <w:rFonts w:ascii="Times New Roman" w:hAnsi="Times New Roman" w:cs="Times New Roman"/>
        </w:rPr>
        <w:t>En la imagen</w:t>
      </w:r>
      <w:del w:id="121" w:author="Alex" w:date="2015-07-29T10:16:00Z">
        <w:r w:rsidR="007415EF" w:rsidDel="00A8620D">
          <w:rPr>
            <w:rFonts w:ascii="Times New Roman" w:hAnsi="Times New Roman" w:cs="Times New Roman"/>
          </w:rPr>
          <w:delText>,</w:delText>
        </w:r>
      </w:del>
      <w:r w:rsidR="007415EF">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w:r w:rsidR="00A8620D" w:rsidRPr="00A8620D">
        <w:rPr>
          <w:rFonts w:ascii="Times New Roman" w:eastAsiaTheme="minorEastAsia" w:hAnsi="Times New Roman" w:cs="Times New Roman" w:hint="eastAsia"/>
          <w:rPrChange w:id="122" w:author="Alex" w:date="2015-07-29T10:16:00Z">
            <w:rPr>
              <w:rFonts w:ascii="Cambria Math" w:hAnsi="Cambria Math" w:cs="Times New Roman" w:hint="eastAsia"/>
              <w:i/>
            </w:rPr>
          </w:rPrChange>
        </w:rPr>
        <w:t>β</w:t>
      </w:r>
      <w:r w:rsidR="00F674E2" w:rsidRPr="00A8620D">
        <w:rPr>
          <w:rFonts w:ascii="Times New Roman" w:eastAsiaTheme="minorEastAsia" w:hAnsi="Times New Roman" w:cs="Times New Roman"/>
        </w:rPr>
        <w:t xml:space="preserve"> y </w:t>
      </w:r>
      <w:r w:rsidR="00A8620D" w:rsidRPr="00A8620D">
        <w:rPr>
          <w:rFonts w:ascii="Times New Roman" w:eastAsiaTheme="minorEastAsia" w:hAnsi="Times New Roman" w:cs="Times New Roman" w:hint="eastAsia"/>
          <w:rPrChange w:id="123" w:author="Alex" w:date="2015-07-29T10:16:00Z">
            <w:rPr>
              <w:rFonts w:ascii="Cambria Math" w:hAnsi="Cambria Math" w:cs="Times New Roman" w:hint="eastAsia"/>
              <w:i/>
            </w:rPr>
          </w:rPrChange>
        </w:rPr>
        <w:t>γ</w:t>
      </w:r>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606"/>
        <w:gridCol w:w="8222"/>
      </w:tblGrid>
      <w:tr w:rsidR="00F303A3" w:rsidRPr="005D1738" w14:paraId="253B5F95" w14:textId="77777777" w:rsidTr="00F303A3">
        <w:tc>
          <w:tcPr>
            <w:tcW w:w="9033" w:type="dxa"/>
            <w:gridSpan w:val="2"/>
            <w:shd w:val="clear" w:color="auto" w:fill="0D0D0D" w:themeFill="text1" w:themeFillTint="F2"/>
          </w:tcPr>
          <w:p w14:paraId="3F546F37" w14:textId="77777777" w:rsidR="00F303A3" w:rsidRPr="005D1738" w:rsidRDefault="00F303A3" w:rsidP="00F303A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303A3" w14:paraId="7029635C" w14:textId="77777777" w:rsidTr="00F303A3">
        <w:tc>
          <w:tcPr>
            <w:tcW w:w="2518" w:type="dxa"/>
          </w:tcPr>
          <w:p w14:paraId="71CE9F5B" w14:textId="77777777" w:rsidR="00F303A3" w:rsidRPr="00053744" w:rsidRDefault="00F303A3" w:rsidP="00F303A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C46A29" w14:textId="77777777" w:rsidR="00F303A3" w:rsidRPr="004C1962" w:rsidRDefault="00F303A3" w:rsidP="00F303A3">
            <w:pPr>
              <w:pStyle w:val="ListadoImgenes"/>
              <w:numPr>
                <w:ilvl w:val="0"/>
                <w:numId w:val="0"/>
              </w:numPr>
            </w:pPr>
            <w:r>
              <w:t>MA_10_02_CO_IMG02</w:t>
            </w:r>
          </w:p>
        </w:tc>
      </w:tr>
      <w:tr w:rsidR="00F303A3" w14:paraId="51AE8F9A" w14:textId="77777777" w:rsidTr="00F303A3">
        <w:tc>
          <w:tcPr>
            <w:tcW w:w="2518" w:type="dxa"/>
          </w:tcPr>
          <w:p w14:paraId="7ED5B0A9"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6E7477E" w14:textId="77777777" w:rsidR="00F303A3" w:rsidRDefault="00F303A3" w:rsidP="00F303A3">
            <w:pPr>
              <w:rPr>
                <w:rFonts w:ascii="Times New Roman" w:hAnsi="Times New Roman" w:cs="Times New Roman"/>
                <w:color w:val="000000"/>
              </w:rPr>
            </w:pPr>
            <w:r>
              <w:rPr>
                <w:rFonts w:ascii="Times New Roman" w:hAnsi="Times New Roman" w:cs="Times New Roman"/>
                <w:color w:val="000000"/>
              </w:rPr>
              <w:t>Ángulos agudos, rectos y obtusos</w:t>
            </w:r>
          </w:p>
        </w:tc>
      </w:tr>
      <w:tr w:rsidR="00F303A3" w14:paraId="22ED1D00" w14:textId="77777777" w:rsidTr="00F303A3">
        <w:tc>
          <w:tcPr>
            <w:tcW w:w="2518" w:type="dxa"/>
          </w:tcPr>
          <w:p w14:paraId="30C7F730"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73F20C3" w14:textId="60658E73" w:rsidR="00F303A3" w:rsidRDefault="00F303A3" w:rsidP="00F303A3">
            <w:pPr>
              <w:rPr>
                <w:rFonts w:ascii="Times New Roman" w:hAnsi="Times New Roman" w:cs="Times New Roman"/>
                <w:color w:val="000000"/>
              </w:rPr>
            </w:pPr>
            <w:del w:id="124" w:author="Alex" w:date="2015-07-29T10:20:00Z">
              <w:r w:rsidDel="008C2165">
                <w:rPr>
                  <w:rFonts w:ascii="Times New Roman" w:hAnsi="Times New Roman" w:cs="Times New Roman"/>
                  <w:noProof/>
                  <w:color w:val="000000"/>
                  <w:lang w:val="es-CO" w:eastAsia="es-CO"/>
                  <w:rPrChange w:id="125" w:author="Unknown">
                    <w:rPr>
                      <w:noProof/>
                      <w:lang w:val="es-CO" w:eastAsia="es-CO"/>
                    </w:rPr>
                  </w:rPrChange>
                </w:rPr>
                <w:drawing>
                  <wp:inline distT="0" distB="0" distL="0" distR="0" wp14:anchorId="4A189670" wp14:editId="7949E923">
                    <wp:extent cx="13179026" cy="4132052"/>
                    <wp:effectExtent l="0" t="0" r="381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13">
                              <a:extLst>
                                <a:ext uri="{28A0092B-C50C-407E-A947-70E740481C1C}">
                                  <a14:useLocalDpi xmlns:a14="http://schemas.microsoft.com/office/drawing/2010/main" val="0"/>
                                </a:ext>
                              </a:extLst>
                            </a:blip>
                            <a:stretch>
                              <a:fillRect/>
                            </a:stretch>
                          </pic:blipFill>
                          <pic:spPr>
                            <a:xfrm>
                              <a:off x="0" y="0"/>
                              <a:ext cx="13230355" cy="4148145"/>
                            </a:xfrm>
                            <a:prstGeom prst="rect">
                              <a:avLst/>
                            </a:prstGeom>
                          </pic:spPr>
                        </pic:pic>
                      </a:graphicData>
                    </a:graphic>
                  </wp:inline>
                </w:drawing>
              </w:r>
            </w:del>
            <w:ins w:id="126" w:author="Alex" w:date="2015-07-29T10:21:00Z">
              <w:r w:rsidR="008C2165">
                <w:rPr>
                  <w:sz w:val="24"/>
                  <w:szCs w:val="24"/>
                  <w:lang w:val="es-ES_tradnl"/>
                </w:rPr>
                <w:object w:dxaOrig="4320" w:dyaOrig="1520" w14:anchorId="40048839">
                  <v:shape id="_x0000_i1027" type="#_x0000_t75" style="width:385.8pt;height:135.85pt" o:ole="">
                    <v:imagedata r:id="rId14" o:title=""/>
                  </v:shape>
                  <o:OLEObject Type="Embed" ProgID="PBrush" ShapeID="_x0000_i1027" DrawAspect="Content" ObjectID="_1499851232" r:id="rId15"/>
                </w:object>
              </w:r>
            </w:ins>
          </w:p>
          <w:p w14:paraId="0262CA07" w14:textId="77777777" w:rsidR="00F303A3" w:rsidRDefault="00F303A3" w:rsidP="00F303A3">
            <w:pPr>
              <w:rPr>
                <w:rFonts w:ascii="Times New Roman" w:hAnsi="Times New Roman" w:cs="Times New Roman"/>
                <w:color w:val="000000"/>
              </w:rPr>
            </w:pPr>
          </w:p>
        </w:tc>
      </w:tr>
      <w:tr w:rsidR="00F303A3" w14:paraId="33FB487C" w14:textId="77777777" w:rsidTr="00F303A3">
        <w:tc>
          <w:tcPr>
            <w:tcW w:w="2518" w:type="dxa"/>
          </w:tcPr>
          <w:p w14:paraId="7D7E5427"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26F5420" w14:textId="77777777" w:rsidR="00F303A3" w:rsidRDefault="00F303A3" w:rsidP="00F303A3">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7DA85F14" w14:textId="77777777" w:rsidR="00F303A3" w:rsidRDefault="00F303A3" w:rsidP="009E0FEB">
      <w:pPr>
        <w:tabs>
          <w:tab w:val="right" w:pos="8498"/>
        </w:tabs>
        <w:spacing w:after="0"/>
        <w:rPr>
          <w:rFonts w:ascii="Times New Roman" w:eastAsiaTheme="minorEastAsia" w:hAnsi="Times New Roman" w:cs="Times New Roman"/>
        </w:rPr>
      </w:pPr>
    </w:p>
    <w:p w14:paraId="27677899" w14:textId="77777777" w:rsidR="00AA2556" w:rsidRDefault="00AA2556"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5A3A4F84" w14:textId="6ED316A2" w:rsidR="008C2165" w:rsidRDefault="0094283B" w:rsidP="003B619B">
      <w:pPr>
        <w:spacing w:after="0"/>
        <w:rPr>
          <w:ins w:id="127" w:author="Alex" w:date="2015-07-29T10:22:00Z"/>
          <w:rFonts w:ascii="Times" w:hAnsi="Times"/>
        </w:rPr>
      </w:pPr>
      <w:r>
        <w:rPr>
          <w:rFonts w:ascii="Times" w:hAnsi="Times"/>
        </w:rPr>
        <w:t xml:space="preserve">En </w:t>
      </w:r>
      <w:r w:rsidR="00177263">
        <w:rPr>
          <w:rFonts w:ascii="Times" w:hAnsi="Times"/>
        </w:rPr>
        <w:t>un sistema de coordenadas</w:t>
      </w:r>
      <w:r w:rsidR="00D77136">
        <w:rPr>
          <w:rFonts w:ascii="Times" w:hAnsi="Times"/>
        </w:rPr>
        <w:t xml:space="preserve"> podemos identificar </w:t>
      </w:r>
      <w:del w:id="128" w:author="Alex" w:date="2015-07-29T10:21:00Z">
        <w:r w:rsidR="00D77136" w:rsidDel="008C2165">
          <w:rPr>
            <w:rFonts w:ascii="Times" w:hAnsi="Times"/>
          </w:rPr>
          <w:delText>el</w:delText>
        </w:r>
      </w:del>
      <w:ins w:id="129" w:author="Alex" w:date="2015-07-29T10:21:00Z">
        <w:r w:rsidR="008C2165">
          <w:rPr>
            <w:rFonts w:ascii="Times" w:hAnsi="Times"/>
          </w:rPr>
          <w:t>los rayos que forman un ángulo como</w:t>
        </w:r>
      </w:ins>
      <w:r w:rsidR="00177263">
        <w:rPr>
          <w:rFonts w:ascii="Times" w:hAnsi="Times"/>
        </w:rPr>
        <w:t xml:space="preserve"> </w:t>
      </w:r>
      <w:ins w:id="130" w:author="Alex" w:date="2015-07-29T10:27:00Z">
        <w:r w:rsidR="008C2165" w:rsidRPr="008C2165">
          <w:rPr>
            <w:rFonts w:ascii="Times" w:hAnsi="Times"/>
            <w:i/>
            <w:rPrChange w:id="131" w:author="Alex" w:date="2015-07-29T10:27:00Z">
              <w:rPr>
                <w:rFonts w:ascii="Times" w:hAnsi="Times"/>
              </w:rPr>
            </w:rPrChange>
          </w:rPr>
          <w:t xml:space="preserve">lado </w:t>
        </w:r>
      </w:ins>
      <w:r w:rsidR="00177263" w:rsidRPr="008C2165">
        <w:rPr>
          <w:rFonts w:ascii="Times" w:hAnsi="Times"/>
          <w:i/>
        </w:rPr>
        <w:t>inici</w:t>
      </w:r>
      <w:del w:id="132" w:author="Alex" w:date="2015-07-29T10:27:00Z">
        <w:r w:rsidR="00177263" w:rsidRPr="008C2165" w:rsidDel="008C2165">
          <w:rPr>
            <w:rFonts w:ascii="Times" w:hAnsi="Times"/>
            <w:i/>
          </w:rPr>
          <w:delText>o</w:delText>
        </w:r>
      </w:del>
      <w:ins w:id="133" w:author="Alex" w:date="2015-07-29T10:27:00Z">
        <w:r w:rsidR="008C2165" w:rsidRPr="008C2165">
          <w:rPr>
            <w:rFonts w:ascii="Times" w:hAnsi="Times"/>
            <w:i/>
          </w:rPr>
          <w:t>al</w:t>
        </w:r>
      </w:ins>
      <w:r w:rsidR="00177263">
        <w:rPr>
          <w:rFonts w:ascii="Times" w:hAnsi="Times"/>
        </w:rPr>
        <w:t xml:space="preserve"> y </w:t>
      </w:r>
      <w:ins w:id="134" w:author="Alex" w:date="2015-07-29T10:27:00Z">
        <w:r w:rsidR="008C2165" w:rsidRPr="008C2165">
          <w:rPr>
            <w:rFonts w:ascii="Times" w:hAnsi="Times"/>
            <w:i/>
            <w:rPrChange w:id="135" w:author="Alex" w:date="2015-07-29T10:27:00Z">
              <w:rPr>
                <w:rFonts w:ascii="Times" w:hAnsi="Times"/>
              </w:rPr>
            </w:rPrChange>
          </w:rPr>
          <w:t xml:space="preserve">lado </w:t>
        </w:r>
      </w:ins>
      <w:r w:rsidR="00177263" w:rsidRPr="008C2165">
        <w:rPr>
          <w:rFonts w:ascii="Times" w:hAnsi="Times"/>
          <w:i/>
        </w:rPr>
        <w:t>fin</w:t>
      </w:r>
      <w:ins w:id="136" w:author="Alex" w:date="2015-07-29T10:27:00Z">
        <w:r w:rsidR="008C2165" w:rsidRPr="008C2165">
          <w:rPr>
            <w:rFonts w:ascii="Times" w:hAnsi="Times"/>
            <w:i/>
          </w:rPr>
          <w:t>al</w:t>
        </w:r>
      </w:ins>
      <w:del w:id="137" w:author="Alex" w:date="2015-07-29T10:23:00Z">
        <w:r w:rsidR="00177263" w:rsidDel="008C2165">
          <w:rPr>
            <w:rFonts w:ascii="Times" w:hAnsi="Times"/>
          </w:rPr>
          <w:delText xml:space="preserve"> </w:delText>
        </w:r>
      </w:del>
      <w:del w:id="138" w:author="Alex" w:date="2015-07-29T10:21:00Z">
        <w:r w:rsidR="00177263" w:rsidDel="008C2165">
          <w:rPr>
            <w:rFonts w:ascii="Times" w:hAnsi="Times"/>
          </w:rPr>
          <w:delText>de un ángulo</w:delText>
        </w:r>
      </w:del>
      <w:del w:id="139" w:author="Alex" w:date="2015-07-29T10:23:00Z">
        <w:r w:rsidR="006E02D6" w:rsidDel="008C2165">
          <w:rPr>
            <w:rFonts w:ascii="Times" w:hAnsi="Times"/>
          </w:rPr>
          <w:delText>,</w:delText>
        </w:r>
      </w:del>
      <w:ins w:id="140" w:author="Alex" w:date="2015-07-29T10:23:00Z">
        <w:r w:rsidR="008C2165">
          <w:rPr>
            <w:rFonts w:ascii="Times" w:hAnsi="Times"/>
          </w:rPr>
          <w:t>.</w:t>
        </w:r>
      </w:ins>
      <w:r w:rsidR="006E02D6">
        <w:rPr>
          <w:rFonts w:ascii="Times" w:hAnsi="Times"/>
        </w:rPr>
        <w:t xml:space="preserve"> </w:t>
      </w:r>
      <w:del w:id="141" w:author="Alex" w:date="2015-07-29T10:21:00Z">
        <w:r w:rsidR="006E02D6" w:rsidDel="008C2165">
          <w:rPr>
            <w:rFonts w:ascii="Times" w:hAnsi="Times"/>
          </w:rPr>
          <w:delText>además de la consi</w:delText>
        </w:r>
      </w:del>
      <w:del w:id="142" w:author="Alex" w:date="2015-07-29T10:22:00Z">
        <w:r w:rsidR="006E02D6" w:rsidDel="008C2165">
          <w:rPr>
            <w:rFonts w:ascii="Times" w:hAnsi="Times"/>
          </w:rPr>
          <w:delText>deración de su</w:delText>
        </w:r>
      </w:del>
      <w:del w:id="143" w:author="Alex" w:date="2015-07-29T10:23:00Z">
        <w:r w:rsidR="006E02D6" w:rsidDel="008C2165">
          <w:rPr>
            <w:rFonts w:ascii="Times" w:hAnsi="Times"/>
          </w:rPr>
          <w:delText xml:space="preserve"> </w:delText>
        </w:r>
      </w:del>
    </w:p>
    <w:p w14:paraId="5D2FE6D6" w14:textId="67C412F4" w:rsidR="008C2165" w:rsidRDefault="006E02D6" w:rsidP="003B619B">
      <w:pPr>
        <w:spacing w:after="0"/>
        <w:rPr>
          <w:ins w:id="144" w:author="Alex" w:date="2015-07-29T10:22:00Z"/>
          <w:rFonts w:ascii="Times" w:hAnsi="Times"/>
        </w:rPr>
      </w:pPr>
      <w:del w:id="145" w:author="Alex" w:date="2015-07-29T10:23:00Z">
        <w:r w:rsidRPr="006E02D6" w:rsidDel="008C2165">
          <w:rPr>
            <w:rFonts w:ascii="Times" w:hAnsi="Times"/>
            <w:i/>
          </w:rPr>
          <w:delText>dirección</w:delText>
        </w:r>
        <w:r w:rsidR="00E40DBB" w:rsidDel="008C2165">
          <w:rPr>
            <w:rFonts w:ascii="Times" w:hAnsi="Times"/>
          </w:rPr>
          <w:delText>.</w:delText>
        </w:r>
        <w:r w:rsidR="001772DA" w:rsidDel="008C2165">
          <w:rPr>
            <w:rFonts w:ascii="Times" w:hAnsi="Times"/>
          </w:rPr>
          <w:delText xml:space="preserve"> </w:delText>
        </w:r>
      </w:del>
    </w:p>
    <w:p w14:paraId="33FB6BD6" w14:textId="43F70DD8" w:rsidR="00811343" w:rsidRPr="006E02D6" w:rsidRDefault="008C2165" w:rsidP="003B619B">
      <w:pPr>
        <w:spacing w:after="0"/>
        <w:rPr>
          <w:rFonts w:ascii="Times" w:hAnsi="Times"/>
        </w:rPr>
      </w:pPr>
      <w:ins w:id="146" w:author="Alex" w:date="2015-07-29T10:22:00Z">
        <w:r>
          <w:rPr>
            <w:rFonts w:ascii="Times" w:hAnsi="Times"/>
          </w:rPr>
          <w:t xml:space="preserve">Denominamos a los </w:t>
        </w:r>
      </w:ins>
      <w:del w:id="147" w:author="Alex" w:date="2015-07-29T10:23:00Z">
        <w:r w:rsidR="001772DA" w:rsidDel="008C2165">
          <w:rPr>
            <w:rFonts w:ascii="Times" w:hAnsi="Times"/>
          </w:rPr>
          <w:delText>E</w:delText>
        </w:r>
        <w:r w:rsidR="00BC3BA1" w:rsidDel="008C2165">
          <w:rPr>
            <w:rFonts w:ascii="Times" w:hAnsi="Times"/>
          </w:rPr>
          <w:delText xml:space="preserve">l vértice de los </w:delText>
        </w:r>
      </w:del>
      <w:r w:rsidR="00BC3BA1" w:rsidRPr="008C2165">
        <w:rPr>
          <w:rFonts w:ascii="Times" w:hAnsi="Times"/>
          <w:i/>
          <w:rPrChange w:id="148" w:author="Alex" w:date="2015-07-29T10:23:00Z">
            <w:rPr>
              <w:rFonts w:ascii="Times" w:hAnsi="Times"/>
            </w:rPr>
          </w:rPrChange>
        </w:rPr>
        <w:t>ángulos canónicos</w:t>
      </w:r>
      <w:r w:rsidR="00BC3BA1">
        <w:rPr>
          <w:rFonts w:ascii="Times" w:hAnsi="Times"/>
        </w:rPr>
        <w:t xml:space="preserve"> </w:t>
      </w:r>
      <w:ins w:id="149" w:author="Alex" w:date="2015-07-29T10:23:00Z">
        <w:r>
          <w:rPr>
            <w:rFonts w:ascii="Times" w:hAnsi="Times"/>
          </w:rPr>
          <w:t xml:space="preserve">a aquellos cuyo vértice </w:t>
        </w:r>
      </w:ins>
      <w:r w:rsidR="00BC3BA1">
        <w:rPr>
          <w:rFonts w:ascii="Times" w:hAnsi="Times"/>
        </w:rPr>
        <w:t xml:space="preserve">es el origen del sistema de coordenadas, es decir el punto </w:t>
      </w:r>
      <w:del w:id="150" w:author="Alex" w:date="2015-07-29T10:22:00Z">
        <w:r w:rsidR="00621386" w:rsidDel="008C2165">
          <w:rPr>
            <w:rFonts w:ascii="Times" w:hAnsi="Times"/>
          </w:rPr>
          <w:delText xml:space="preserve">0 = </w:delText>
        </w:r>
      </w:del>
      <w:r w:rsidR="00621386">
        <w:rPr>
          <w:rFonts w:ascii="Times" w:hAnsi="Times"/>
        </w:rPr>
        <w:t>(0, 0)</w:t>
      </w:r>
      <w:del w:id="151" w:author="Alex" w:date="2015-07-29T10:23:00Z">
        <w:r w:rsidR="00BC3BA1" w:rsidDel="008C2165">
          <w:rPr>
            <w:rFonts w:ascii="Times" w:eastAsiaTheme="minorEastAsia" w:hAnsi="Times"/>
          </w:rPr>
          <w:delText>,</w:delText>
        </w:r>
      </w:del>
      <w:ins w:id="152" w:author="Alex" w:date="2015-07-29T10:23:00Z">
        <w:r>
          <w:rPr>
            <w:rFonts w:ascii="Times" w:eastAsiaTheme="minorEastAsia" w:hAnsi="Times"/>
          </w:rPr>
          <w:t xml:space="preserve"> y su</w:t>
        </w:r>
      </w:ins>
      <w:del w:id="153" w:author="Alex" w:date="2015-07-29T10:23:00Z">
        <w:r w:rsidR="00BC3BA1" w:rsidDel="008C2165">
          <w:rPr>
            <w:rFonts w:ascii="Times" w:eastAsiaTheme="minorEastAsia" w:hAnsi="Times"/>
          </w:rPr>
          <w:delText xml:space="preserve"> mientras que el</w:delText>
        </w:r>
      </w:del>
      <w:r w:rsidR="00BC3BA1">
        <w:rPr>
          <w:rFonts w:ascii="Times" w:eastAsiaTheme="minorEastAsia" w:hAnsi="Times"/>
        </w:rPr>
        <w:t xml:space="preserve"> lado inicial coincide con el lado positivo del eje </w:t>
      </w:r>
      <w:r w:rsidR="00621386" w:rsidRPr="00621386">
        <w:rPr>
          <w:rFonts w:ascii="Times" w:eastAsiaTheme="minorEastAsia" w:hAnsi="Times"/>
          <w:i/>
        </w:rPr>
        <w:t>X</w:t>
      </w:r>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191A1773" w:rsidR="007E2789" w:rsidRDefault="007E2789" w:rsidP="007E2789">
      <w:pPr>
        <w:spacing w:after="0"/>
        <w:rPr>
          <w:ins w:id="154" w:author="Alex" w:date="2015-07-29T10:35:00Z"/>
          <w:rFonts w:ascii="Times" w:eastAsiaTheme="minorEastAsia" w:hAnsi="Times"/>
        </w:rPr>
      </w:pPr>
      <w:del w:id="155" w:author="Alex" w:date="2015-07-29T10:33:00Z">
        <w:r w:rsidDel="00583783">
          <w:rPr>
            <w:rFonts w:ascii="Times" w:eastAsiaTheme="minorEastAsia" w:hAnsi="Times"/>
          </w:rPr>
          <w:delText>El lado final estará ubicado en la posición que corresponda, según cómo se establezca la forma de medir el ángulo y el sentido del giro. U</w:delText>
        </w:r>
      </w:del>
      <w:ins w:id="156" w:author="Alex" w:date="2015-07-29T10:33:00Z">
        <w:r w:rsidR="00583783">
          <w:rPr>
            <w:rFonts w:ascii="Times" w:eastAsiaTheme="minorEastAsia" w:hAnsi="Times"/>
          </w:rPr>
          <w:t>En un sistema de coordenadas, u</w:t>
        </w:r>
      </w:ins>
      <w:r>
        <w:rPr>
          <w:rFonts w:ascii="Times" w:eastAsiaTheme="minorEastAsia" w:hAnsi="Times"/>
        </w:rPr>
        <w:t>n ángulo será positivo si</w:t>
      </w:r>
      <w:ins w:id="157" w:author="Alex" w:date="2015-07-29T10:34:00Z">
        <w:r w:rsidR="00583783">
          <w:rPr>
            <w:rFonts w:ascii="Times" w:eastAsiaTheme="minorEastAsia" w:hAnsi="Times"/>
          </w:rPr>
          <w:t xml:space="preserve"> para generar el lado final</w:t>
        </w:r>
      </w:ins>
      <w:r>
        <w:rPr>
          <w:rFonts w:ascii="Times" w:eastAsiaTheme="minorEastAsia" w:hAnsi="Times"/>
        </w:rPr>
        <w:t xml:space="preserve"> </w:t>
      </w:r>
      <w:ins w:id="158" w:author="Alex" w:date="2015-07-29T10:34:00Z">
        <w:r w:rsidR="00583783">
          <w:rPr>
            <w:rFonts w:ascii="Times" w:eastAsiaTheme="minorEastAsia" w:hAnsi="Times"/>
          </w:rPr>
          <w:t xml:space="preserve">se considera que </w:t>
        </w:r>
      </w:ins>
      <w:r>
        <w:rPr>
          <w:rFonts w:ascii="Times" w:eastAsiaTheme="minorEastAsia" w:hAnsi="Times"/>
        </w:rPr>
        <w:t>el giro se hace en sentido antihorario o en contra de la rotación de las manecillas de un reloj, mientras que será negativo si el giro se hace en la dirección de giro de las manecillas del reloj.</w:t>
      </w:r>
    </w:p>
    <w:p w14:paraId="190263CE" w14:textId="77777777" w:rsidR="00583783" w:rsidRDefault="00583783" w:rsidP="007E2789">
      <w:pPr>
        <w:spacing w:after="0"/>
        <w:rPr>
          <w:ins w:id="159" w:author="Alex" w:date="2015-07-29T10:35:00Z"/>
          <w:rFonts w:ascii="Times" w:eastAsiaTheme="minorEastAsia" w:hAnsi="Times"/>
        </w:rPr>
      </w:pPr>
    </w:p>
    <w:p w14:paraId="0BBBA530" w14:textId="210C1DC6" w:rsidR="00583783" w:rsidRDefault="00FF3531" w:rsidP="007E2789">
      <w:pPr>
        <w:spacing w:after="0"/>
        <w:rPr>
          <w:ins w:id="160" w:author="Alex" w:date="2015-07-29T10:57:00Z"/>
          <w:rFonts w:ascii="Times" w:eastAsiaTheme="minorEastAsia" w:hAnsi="Times"/>
        </w:rPr>
      </w:pPr>
      <w:ins w:id="161" w:author="Alex" w:date="2015-07-29T10:57:00Z">
        <w:r>
          <w:rPr>
            <w:rFonts w:ascii="Times" w:eastAsiaTheme="minorEastAsia" w:hAnsi="Times"/>
          </w:rPr>
          <w:t>En la siguiente figura, el lado inicial está en rojo, mientras que el lado final está en azul.</w:t>
        </w:r>
      </w:ins>
    </w:p>
    <w:p w14:paraId="0CBBF0A8" w14:textId="77777777" w:rsidR="00FF3531" w:rsidRDefault="00FF3531" w:rsidP="007E2789">
      <w:pPr>
        <w:spacing w:after="0"/>
        <w:rPr>
          <w:ins w:id="162" w:author="Alex" w:date="2015-07-29T10:35:00Z"/>
          <w:rFonts w:ascii="Times" w:eastAsiaTheme="minorEastAsia" w:hAnsi="Times"/>
        </w:rPr>
      </w:pPr>
    </w:p>
    <w:tbl>
      <w:tblPr>
        <w:tblStyle w:val="Tablaconcuadrcula"/>
        <w:tblW w:w="0" w:type="auto"/>
        <w:tblLook w:val="04A0" w:firstRow="1" w:lastRow="0" w:firstColumn="1" w:lastColumn="0" w:noHBand="0" w:noVBand="1"/>
      </w:tblPr>
      <w:tblGrid>
        <w:gridCol w:w="1077"/>
        <w:gridCol w:w="7751"/>
      </w:tblGrid>
      <w:tr w:rsidR="00FF3531" w:rsidRPr="005D1738" w14:paraId="11E8C213" w14:textId="77777777" w:rsidTr="007B616C">
        <w:trPr>
          <w:ins w:id="163" w:author="Alex" w:date="2015-07-29T10:49:00Z"/>
        </w:trPr>
        <w:tc>
          <w:tcPr>
            <w:tcW w:w="9033" w:type="dxa"/>
            <w:gridSpan w:val="2"/>
            <w:shd w:val="clear" w:color="auto" w:fill="0D0D0D" w:themeFill="text1" w:themeFillTint="F2"/>
          </w:tcPr>
          <w:p w14:paraId="6B074B83" w14:textId="77777777" w:rsidR="00FF3531" w:rsidRPr="005D1738" w:rsidRDefault="00FF3531" w:rsidP="007B616C">
            <w:pPr>
              <w:jc w:val="center"/>
              <w:rPr>
                <w:ins w:id="164" w:author="Alex" w:date="2015-07-29T10:49:00Z"/>
                <w:rFonts w:ascii="Times New Roman" w:hAnsi="Times New Roman" w:cs="Times New Roman"/>
                <w:b/>
                <w:color w:val="FFFFFF" w:themeColor="background1"/>
              </w:rPr>
            </w:pPr>
            <w:ins w:id="165" w:author="Alex" w:date="2015-07-29T10:49:00Z">
              <w:r w:rsidRPr="005D1738">
                <w:rPr>
                  <w:rFonts w:ascii="Times New Roman" w:hAnsi="Times New Roman" w:cs="Times New Roman"/>
                  <w:b/>
                  <w:color w:val="FFFFFF" w:themeColor="background1"/>
                </w:rPr>
                <w:t>Imagen (fotografía, gráfica o ilustración)</w:t>
              </w:r>
            </w:ins>
          </w:p>
        </w:tc>
      </w:tr>
      <w:tr w:rsidR="00FF3531" w14:paraId="10B72E53" w14:textId="77777777" w:rsidTr="007B616C">
        <w:trPr>
          <w:ins w:id="166" w:author="Alex" w:date="2015-07-29T10:49:00Z"/>
        </w:trPr>
        <w:tc>
          <w:tcPr>
            <w:tcW w:w="2518" w:type="dxa"/>
          </w:tcPr>
          <w:p w14:paraId="296A1285" w14:textId="77777777" w:rsidR="00FF3531" w:rsidRPr="00053744" w:rsidRDefault="00FF3531" w:rsidP="007B616C">
            <w:pPr>
              <w:rPr>
                <w:ins w:id="167" w:author="Alex" w:date="2015-07-29T10:49:00Z"/>
                <w:rFonts w:ascii="Times New Roman" w:hAnsi="Times New Roman" w:cs="Times New Roman"/>
                <w:b/>
                <w:color w:val="000000"/>
                <w:sz w:val="18"/>
                <w:szCs w:val="18"/>
              </w:rPr>
            </w:pPr>
            <w:ins w:id="168" w:author="Alex" w:date="2015-07-29T10:49:00Z">
              <w:r>
                <w:rPr>
                  <w:rFonts w:ascii="Times New Roman" w:hAnsi="Times New Roman" w:cs="Times New Roman"/>
                  <w:b/>
                  <w:color w:val="000000"/>
                  <w:sz w:val="18"/>
                  <w:szCs w:val="18"/>
                </w:rPr>
                <w:t>Código</w:t>
              </w:r>
            </w:ins>
          </w:p>
        </w:tc>
        <w:tc>
          <w:tcPr>
            <w:tcW w:w="6515" w:type="dxa"/>
          </w:tcPr>
          <w:p w14:paraId="655533F5" w14:textId="77777777" w:rsidR="00FF3531" w:rsidRPr="00053744" w:rsidRDefault="00FF3531" w:rsidP="007B616C">
            <w:pPr>
              <w:rPr>
                <w:ins w:id="169" w:author="Alex" w:date="2015-07-29T10:49:00Z"/>
                <w:rFonts w:ascii="Times New Roman" w:hAnsi="Times New Roman" w:cs="Times New Roman"/>
                <w:b/>
                <w:color w:val="000000"/>
                <w:sz w:val="18"/>
                <w:szCs w:val="18"/>
              </w:rPr>
            </w:pPr>
            <w:ins w:id="170" w:author="Alex" w:date="2015-07-29T10:49:00Z">
              <w:r>
                <w:rPr>
                  <w:rFonts w:ascii="Times New Roman" w:hAnsi="Times New Roman" w:cs="Times New Roman"/>
                  <w:color w:val="000000"/>
                </w:rPr>
                <w:t>XX_00_00_IMG00</w:t>
              </w:r>
            </w:ins>
          </w:p>
        </w:tc>
      </w:tr>
      <w:tr w:rsidR="00FF3531" w14:paraId="58D76FA6" w14:textId="77777777" w:rsidTr="007B616C">
        <w:trPr>
          <w:ins w:id="171" w:author="Alex" w:date="2015-07-29T10:49:00Z"/>
        </w:trPr>
        <w:tc>
          <w:tcPr>
            <w:tcW w:w="2518" w:type="dxa"/>
          </w:tcPr>
          <w:p w14:paraId="5E78E457" w14:textId="77777777" w:rsidR="00FF3531" w:rsidRDefault="00FF3531" w:rsidP="007B616C">
            <w:pPr>
              <w:rPr>
                <w:ins w:id="172" w:author="Alex" w:date="2015-07-29T10:49:00Z"/>
                <w:rFonts w:ascii="Times New Roman" w:hAnsi="Times New Roman" w:cs="Times New Roman"/>
                <w:color w:val="000000"/>
              </w:rPr>
            </w:pPr>
            <w:ins w:id="173" w:author="Alex" w:date="2015-07-29T10:49:00Z">
              <w:r w:rsidRPr="00053744">
                <w:rPr>
                  <w:rFonts w:ascii="Times New Roman" w:hAnsi="Times New Roman" w:cs="Times New Roman"/>
                  <w:b/>
                  <w:color w:val="000000"/>
                  <w:sz w:val="18"/>
                  <w:szCs w:val="18"/>
                </w:rPr>
                <w:t>Descripción</w:t>
              </w:r>
            </w:ins>
          </w:p>
        </w:tc>
        <w:tc>
          <w:tcPr>
            <w:tcW w:w="6515" w:type="dxa"/>
          </w:tcPr>
          <w:p w14:paraId="5EDCD4AA" w14:textId="784D2047" w:rsidR="00FF3531" w:rsidRDefault="00FF3531" w:rsidP="007B616C">
            <w:pPr>
              <w:rPr>
                <w:ins w:id="174" w:author="Alex" w:date="2015-07-29T10:49:00Z"/>
                <w:rFonts w:ascii="Times New Roman" w:hAnsi="Times New Roman" w:cs="Times New Roman"/>
                <w:color w:val="000000"/>
              </w:rPr>
            </w:pPr>
            <w:ins w:id="175" w:author="Alex" w:date="2015-07-29T10:57:00Z">
              <w:r>
                <w:rPr>
                  <w:rFonts w:ascii="Times New Roman" w:hAnsi="Times New Roman" w:cs="Times New Roman"/>
                  <w:color w:val="000000"/>
                </w:rPr>
                <w:t>Gráfico de dos ángulos, uno positivo y uno negativo en un sistema de coordenadas.</w:t>
              </w:r>
            </w:ins>
          </w:p>
        </w:tc>
      </w:tr>
      <w:tr w:rsidR="00FF3531" w14:paraId="509D0AAD" w14:textId="77777777" w:rsidTr="007B616C">
        <w:trPr>
          <w:ins w:id="176" w:author="Alex" w:date="2015-07-29T10:49:00Z"/>
        </w:trPr>
        <w:tc>
          <w:tcPr>
            <w:tcW w:w="2518" w:type="dxa"/>
          </w:tcPr>
          <w:p w14:paraId="5BE310BD" w14:textId="77777777" w:rsidR="00FF3531" w:rsidRDefault="00FF3531" w:rsidP="007B616C">
            <w:pPr>
              <w:rPr>
                <w:ins w:id="177" w:author="Alex" w:date="2015-07-29T10:49:00Z"/>
                <w:rFonts w:ascii="Times New Roman" w:hAnsi="Times New Roman" w:cs="Times New Roman"/>
                <w:color w:val="000000"/>
              </w:rPr>
            </w:pPr>
            <w:ins w:id="178" w:author="Alex" w:date="2015-07-29T10:49:00Z">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31060FE8" w14:textId="5B12275B" w:rsidR="00FF3531" w:rsidRDefault="00FF3531" w:rsidP="007B616C">
            <w:pPr>
              <w:rPr>
                <w:ins w:id="179" w:author="Alex" w:date="2015-07-29T10:49:00Z"/>
                <w:rFonts w:ascii="Times New Roman" w:hAnsi="Times New Roman" w:cs="Times New Roman"/>
                <w:color w:val="000000"/>
              </w:rPr>
            </w:pPr>
            <w:ins w:id="180" w:author="Alex" w:date="2015-07-29T10:56:00Z">
              <w:r>
                <w:rPr>
                  <w:sz w:val="24"/>
                  <w:szCs w:val="24"/>
                  <w:lang w:val="es-ES_tradnl"/>
                </w:rPr>
                <w:object w:dxaOrig="13680" w:dyaOrig="5610" w14:anchorId="22A15756">
                  <v:shape id="_x0000_i1028" type="#_x0000_t75" style="width:442.2pt;height:181.35pt" o:ole="">
                    <v:imagedata r:id="rId16" o:title=""/>
                  </v:shape>
                  <o:OLEObject Type="Embed" ProgID="PBrush" ShapeID="_x0000_i1028" DrawAspect="Content" ObjectID="_1499851233" r:id="rId17"/>
                </w:object>
              </w:r>
            </w:ins>
          </w:p>
        </w:tc>
      </w:tr>
      <w:tr w:rsidR="00FF3531" w14:paraId="1388D7C5" w14:textId="77777777" w:rsidTr="007B616C">
        <w:trPr>
          <w:ins w:id="181" w:author="Alex" w:date="2015-07-29T10:49:00Z"/>
        </w:trPr>
        <w:tc>
          <w:tcPr>
            <w:tcW w:w="2518" w:type="dxa"/>
          </w:tcPr>
          <w:p w14:paraId="33AF6F0F" w14:textId="77777777" w:rsidR="00FF3531" w:rsidRDefault="00FF3531" w:rsidP="007B616C">
            <w:pPr>
              <w:rPr>
                <w:ins w:id="182" w:author="Alex" w:date="2015-07-29T10:49:00Z"/>
                <w:rFonts w:ascii="Times New Roman" w:hAnsi="Times New Roman" w:cs="Times New Roman"/>
                <w:color w:val="000000"/>
              </w:rPr>
            </w:pPr>
            <w:ins w:id="183" w:author="Alex" w:date="2015-07-29T10:49:00Z">
              <w:r w:rsidRPr="00053744">
                <w:rPr>
                  <w:rFonts w:ascii="Times New Roman" w:hAnsi="Times New Roman" w:cs="Times New Roman"/>
                  <w:b/>
                  <w:color w:val="000000"/>
                  <w:sz w:val="18"/>
                  <w:szCs w:val="18"/>
                </w:rPr>
                <w:t>Pie de imagen</w:t>
              </w:r>
            </w:ins>
          </w:p>
        </w:tc>
        <w:tc>
          <w:tcPr>
            <w:tcW w:w="6515" w:type="dxa"/>
          </w:tcPr>
          <w:p w14:paraId="6C444E9D" w14:textId="253ACC8C" w:rsidR="00FF3531" w:rsidRDefault="00FF3531" w:rsidP="007B616C">
            <w:pPr>
              <w:rPr>
                <w:ins w:id="184" w:author="Alex" w:date="2015-07-29T10:49:00Z"/>
                <w:rFonts w:ascii="Times New Roman" w:hAnsi="Times New Roman" w:cs="Times New Roman"/>
                <w:color w:val="000000"/>
              </w:rPr>
            </w:pPr>
            <w:ins w:id="185" w:author="Alex" w:date="2015-07-29T10:56:00Z">
              <w:r>
                <w:rPr>
                  <w:rFonts w:ascii="Times New Roman" w:hAnsi="Times New Roman" w:cs="Times New Roman"/>
                  <w:color w:val="000000"/>
                </w:rPr>
                <w:t>Ángulos positivos y negativos en un sistema de coordenadas.</w:t>
              </w:r>
            </w:ins>
          </w:p>
        </w:tc>
      </w:tr>
    </w:tbl>
    <w:p w14:paraId="38BCE3A0" w14:textId="77777777" w:rsidR="00583783" w:rsidRDefault="00583783" w:rsidP="007E2789">
      <w:pPr>
        <w:spacing w:after="0"/>
        <w:rPr>
          <w:ins w:id="186" w:author="Alex" w:date="2015-07-29T10:35:00Z"/>
          <w:rFonts w:ascii="Times" w:eastAsiaTheme="minorEastAsia" w:hAnsi="Times"/>
        </w:rPr>
      </w:pPr>
    </w:p>
    <w:p w14:paraId="41754C03" w14:textId="77777777" w:rsidR="00583783" w:rsidRDefault="00583783" w:rsidP="007E2789">
      <w:pPr>
        <w:spacing w:after="0"/>
        <w:rPr>
          <w:rFonts w:ascii="Times" w:eastAsiaTheme="minorEastAsia" w:hAnsi="Times"/>
        </w:rPr>
      </w:pPr>
    </w:p>
    <w:p w14:paraId="7EFBCCBC" w14:textId="77777777" w:rsidR="007E2789" w:rsidRDefault="007E2789" w:rsidP="003B619B">
      <w:pPr>
        <w:spacing w:after="0"/>
        <w:rPr>
          <w:rFonts w:ascii="Times" w:eastAsiaTheme="minorEastAsia" w:hAnsi="Times"/>
        </w:rPr>
      </w:pPr>
    </w:p>
    <w:p w14:paraId="46CF199B" w14:textId="561A3560" w:rsidR="009F02B6" w:rsidRDefault="009F02B6" w:rsidP="003B619B">
      <w:pPr>
        <w:spacing w:after="0"/>
        <w:rPr>
          <w:ins w:id="187" w:author="Alex" w:date="2015-07-29T11:02:00Z"/>
          <w:rFonts w:ascii="Times" w:eastAsiaTheme="minorEastAsia" w:hAnsi="Times"/>
        </w:rPr>
      </w:pPr>
      <w:ins w:id="188" w:author="Alex" w:date="2015-07-29T11:01:00Z">
        <w:r>
          <w:rPr>
            <w:rFonts w:ascii="Times" w:eastAsiaTheme="minorEastAsia" w:hAnsi="Times"/>
          </w:rPr>
          <w:t>Con base en la anterior definici</w:t>
        </w:r>
      </w:ins>
      <w:ins w:id="189" w:author="Alex" w:date="2015-07-29T11:02:00Z">
        <w:r>
          <w:rPr>
            <w:rFonts w:ascii="Times" w:eastAsiaTheme="minorEastAsia" w:hAnsi="Times"/>
          </w:rPr>
          <w:t>ón se pueden hacer las siguientes observaciones con relación a</w:t>
        </w:r>
      </w:ins>
      <w:ins w:id="190" w:author="Alex" w:date="2015-07-29T11:03:00Z">
        <w:r>
          <w:rPr>
            <w:rFonts w:ascii="Times" w:eastAsiaTheme="minorEastAsia" w:hAnsi="Times"/>
          </w:rPr>
          <w:t xml:space="preserve"> </w:t>
        </w:r>
      </w:ins>
      <w:ins w:id="191" w:author="Alex" w:date="2015-07-29T11:02:00Z">
        <w:r>
          <w:rPr>
            <w:rFonts w:ascii="Times" w:eastAsiaTheme="minorEastAsia" w:hAnsi="Times"/>
          </w:rPr>
          <w:t>agudos y obtusos:</w:t>
        </w:r>
      </w:ins>
    </w:p>
    <w:p w14:paraId="358ACA51" w14:textId="77777777" w:rsidR="009F02B6" w:rsidRDefault="009F02B6" w:rsidP="003B619B">
      <w:pPr>
        <w:spacing w:after="0"/>
        <w:rPr>
          <w:ins w:id="192" w:author="Alex" w:date="2015-07-29T11:01:00Z"/>
          <w:rFonts w:ascii="Times" w:eastAsiaTheme="minorEastAsia" w:hAnsi="Times"/>
        </w:rPr>
      </w:pPr>
    </w:p>
    <w:p w14:paraId="7D1E878D" w14:textId="0D1F139A" w:rsidR="009F02B6" w:rsidRDefault="00B04376">
      <w:pPr>
        <w:pStyle w:val="Prrafodelista"/>
        <w:numPr>
          <w:ilvl w:val="0"/>
          <w:numId w:val="47"/>
        </w:numPr>
        <w:spacing w:after="0"/>
        <w:rPr>
          <w:ins w:id="193" w:author="Alex" w:date="2015-07-29T11:02:00Z"/>
          <w:rFonts w:ascii="Times" w:eastAsiaTheme="minorEastAsia" w:hAnsi="Times"/>
        </w:rPr>
        <w:pPrChange w:id="194" w:author="Alex" w:date="2015-07-29T11:02:00Z">
          <w:pPr>
            <w:spacing w:after="0"/>
          </w:pPr>
        </w:pPrChange>
      </w:pPr>
      <w:del w:id="195" w:author="Alex" w:date="2015-07-29T11:01:00Z">
        <w:r w:rsidRPr="009F02B6" w:rsidDel="009F02B6">
          <w:rPr>
            <w:rFonts w:ascii="Times" w:eastAsiaTheme="minorEastAsia" w:hAnsi="Times"/>
            <w:rPrChange w:id="196" w:author="Alex" w:date="2015-07-29T11:02:00Z">
              <w:rPr/>
            </w:rPrChange>
          </w:rPr>
          <w:delText xml:space="preserve">En ese sentido, respecto a los ángulos de la imagen, la diferencia es que </w:delText>
        </w:r>
        <w:r w:rsidR="008E0D70" w:rsidRPr="009F02B6" w:rsidDel="009F02B6">
          <w:rPr>
            <w:rFonts w:ascii="Times" w:eastAsiaTheme="minorEastAsia" w:hAnsi="Times"/>
            <w:rPrChange w:id="197" w:author="Alex" w:date="2015-07-29T11:02:00Z">
              <w:rPr/>
            </w:rPrChange>
          </w:rPr>
          <w:delText xml:space="preserve">la recta </w:delText>
        </w:r>
        <w:r w:rsidR="008E0D70" w:rsidRPr="009F02B6" w:rsidDel="009F02B6">
          <w:rPr>
            <w:rFonts w:ascii="Times" w:eastAsiaTheme="minorEastAsia" w:hAnsi="Times"/>
            <w:i/>
            <w:rPrChange w:id="198" w:author="Alex" w:date="2015-07-29T11:02:00Z">
              <w:rPr>
                <w:i/>
              </w:rPr>
            </w:rPrChange>
          </w:rPr>
          <w:delText>AB</w:delText>
        </w:r>
        <w:r w:rsidR="008E0D70" w:rsidRPr="009F02B6" w:rsidDel="009F02B6">
          <w:rPr>
            <w:rFonts w:ascii="Times" w:eastAsiaTheme="minorEastAsia" w:hAnsi="Times"/>
            <w:rPrChange w:id="199" w:author="Alex" w:date="2015-07-29T11:02:00Z">
              <w:rPr/>
            </w:rPrChange>
          </w:rPr>
          <w:delText xml:space="preserve"> sobre la que se marca el lado inicial del </w:delText>
        </w:r>
        <w:r w:rsidR="006E02D6" w:rsidRPr="009F02B6" w:rsidDel="009F02B6">
          <w:rPr>
            <w:rFonts w:ascii="Times" w:eastAsiaTheme="minorEastAsia" w:hAnsi="Times"/>
            <w:rPrChange w:id="200" w:author="Alex" w:date="2015-07-29T11:02:00Z">
              <w:rPr/>
            </w:rPrChange>
          </w:rPr>
          <w:delText>ángulo no es una recta cual</w:delText>
        </w:r>
        <w:r w:rsidR="008E0D70" w:rsidRPr="009F02B6" w:rsidDel="009F02B6">
          <w:rPr>
            <w:rFonts w:ascii="Times" w:eastAsiaTheme="minorEastAsia" w:hAnsi="Times"/>
            <w:rPrChange w:id="201" w:author="Alex" w:date="2015-07-29T11:02:00Z">
              <w:rPr/>
            </w:rPrChange>
          </w:rPr>
          <w:delText>quiera, sino que es una recta horizontal, que corresponde exactamente al eje</w:delText>
        </w:r>
        <w:r w:rsidR="00621386" w:rsidRPr="009F02B6" w:rsidDel="009F02B6">
          <w:rPr>
            <w:rFonts w:ascii="Times" w:eastAsiaTheme="minorEastAsia" w:hAnsi="Times"/>
            <w:rPrChange w:id="202" w:author="Alex" w:date="2015-07-29T11:02:00Z">
              <w:rPr/>
            </w:rPrChange>
          </w:rPr>
          <w:delText xml:space="preserve"> </w:delText>
        </w:r>
        <w:r w:rsidR="00621386" w:rsidRPr="009F02B6" w:rsidDel="009F02B6">
          <w:rPr>
            <w:rFonts w:ascii="Times" w:eastAsiaTheme="minorEastAsia" w:hAnsi="Times"/>
            <w:i/>
            <w:rPrChange w:id="203" w:author="Alex" w:date="2015-07-29T11:02:00Z">
              <w:rPr>
                <w:i/>
              </w:rPr>
            </w:rPrChange>
          </w:rPr>
          <w:delText>X</w:delText>
        </w:r>
        <w:r w:rsidR="008E0D70" w:rsidRPr="009F02B6" w:rsidDel="009F02B6">
          <w:rPr>
            <w:rFonts w:ascii="Times" w:eastAsiaTheme="minorEastAsia" w:hAnsi="Times"/>
            <w:rPrChange w:id="204" w:author="Alex" w:date="2015-07-29T11:02:00Z">
              <w:rPr/>
            </w:rPrChange>
          </w:rPr>
          <w:delText>. Ya que la recta perpendicular al eje</w:delText>
        </w:r>
        <w:r w:rsidR="00621386" w:rsidRPr="009F02B6" w:rsidDel="009F02B6">
          <w:rPr>
            <w:rFonts w:ascii="Times" w:eastAsiaTheme="minorEastAsia" w:hAnsi="Times"/>
            <w:rPrChange w:id="205" w:author="Alex" w:date="2015-07-29T11:02:00Z">
              <w:rPr/>
            </w:rPrChange>
          </w:rPr>
          <w:delText xml:space="preserve"> </w:delText>
        </w:r>
        <w:r w:rsidR="00621386" w:rsidRPr="009F02B6" w:rsidDel="009F02B6">
          <w:rPr>
            <w:rFonts w:ascii="Times" w:eastAsiaTheme="minorEastAsia" w:hAnsi="Times"/>
            <w:i/>
            <w:rPrChange w:id="206" w:author="Alex" w:date="2015-07-29T11:02:00Z">
              <w:rPr>
                <w:i/>
              </w:rPr>
            </w:rPrChange>
          </w:rPr>
          <w:delText>X</w:delText>
        </w:r>
        <w:r w:rsidR="008E0D70" w:rsidRPr="009F02B6" w:rsidDel="009F02B6">
          <w:rPr>
            <w:rFonts w:ascii="Times" w:eastAsiaTheme="minorEastAsia" w:hAnsi="Times"/>
            <w:rPrChange w:id="207" w:author="Alex" w:date="2015-07-29T11:02:00Z">
              <w:rPr/>
            </w:rPrChange>
          </w:rPr>
          <w:delText xml:space="preserve"> por </w:delText>
        </w:r>
        <w:r w:rsidR="008E0D70" w:rsidRPr="009F02B6" w:rsidDel="009F02B6">
          <w:rPr>
            <w:rFonts w:ascii="Times" w:hAnsi="Times"/>
            <w:rPrChange w:id="208" w:author="Alex" w:date="2015-07-29T11:02:00Z">
              <w:rPr/>
            </w:rPrChange>
          </w:rPr>
          <w:delText xml:space="preserve">el punto </w:delText>
        </w:r>
        <w:r w:rsidR="00621386" w:rsidRPr="009F02B6" w:rsidDel="009F02B6">
          <w:rPr>
            <w:rFonts w:ascii="Times" w:eastAsiaTheme="minorEastAsia" w:hAnsi="Times"/>
            <w:rPrChange w:id="209" w:author="Alex" w:date="2015-07-29T11:02:00Z">
              <w:rPr/>
            </w:rPrChange>
          </w:rPr>
          <w:delText>0 = (0, 0)</w:delText>
        </w:r>
        <w:r w:rsidR="008E0D70" w:rsidRPr="009F02B6" w:rsidDel="009F02B6">
          <w:rPr>
            <w:rFonts w:ascii="Times" w:eastAsiaTheme="minorEastAsia" w:hAnsi="Times"/>
            <w:rPrChange w:id="210" w:author="Alex" w:date="2015-07-29T11:02:00Z">
              <w:rPr/>
            </w:rPrChange>
          </w:rPr>
          <w:delText xml:space="preserve"> es el eje </w:delText>
        </w:r>
        <w:r w:rsidR="00621386" w:rsidRPr="009F02B6" w:rsidDel="009F02B6">
          <w:rPr>
            <w:rFonts w:ascii="Times" w:eastAsiaTheme="minorEastAsia" w:hAnsi="Times"/>
            <w:i/>
            <w:rPrChange w:id="211" w:author="Alex" w:date="2015-07-29T11:02:00Z">
              <w:rPr>
                <w:i/>
              </w:rPr>
            </w:rPrChange>
          </w:rPr>
          <w:delText>Y</w:delText>
        </w:r>
        <w:r w:rsidR="008E0D70" w:rsidRPr="009F02B6" w:rsidDel="009F02B6">
          <w:rPr>
            <w:rFonts w:ascii="Times" w:eastAsiaTheme="minorEastAsia" w:hAnsi="Times"/>
            <w:rPrChange w:id="212" w:author="Alex" w:date="2015-07-29T11:02:00Z">
              <w:rPr/>
            </w:rPrChange>
          </w:rPr>
          <w:delText>, entonces</w:delText>
        </w:r>
        <w:r w:rsidR="009309A7" w:rsidRPr="009F02B6" w:rsidDel="009F02B6">
          <w:rPr>
            <w:rFonts w:ascii="Times" w:eastAsiaTheme="minorEastAsia" w:hAnsi="Times"/>
            <w:rPrChange w:id="213" w:author="Alex" w:date="2015-07-29T11:02:00Z">
              <w:rPr/>
            </w:rPrChange>
          </w:rPr>
          <w:delText>,</w:delText>
        </w:r>
        <w:r w:rsidR="008E0D70" w:rsidRPr="009F02B6" w:rsidDel="009F02B6">
          <w:rPr>
            <w:rFonts w:ascii="Times" w:eastAsiaTheme="minorEastAsia" w:hAnsi="Times"/>
            <w:rPrChange w:id="214" w:author="Alex" w:date="2015-07-29T11:02:00Z">
              <w:rPr/>
            </w:rPrChange>
          </w:rPr>
          <w:delText xml:space="preserve"> l</w:delText>
        </w:r>
      </w:del>
      <w:ins w:id="215" w:author="Alex" w:date="2015-07-29T11:01:00Z">
        <w:r w:rsidR="009F02B6" w:rsidRPr="009F02B6">
          <w:rPr>
            <w:rFonts w:ascii="Times" w:eastAsiaTheme="minorEastAsia" w:hAnsi="Times"/>
            <w:rPrChange w:id="216" w:author="Alex" w:date="2015-07-29T11:02:00Z">
              <w:rPr/>
            </w:rPrChange>
          </w:rPr>
          <w:t>L</w:t>
        </w:r>
      </w:ins>
      <w:r w:rsidR="008E0D70" w:rsidRPr="009F02B6">
        <w:rPr>
          <w:rFonts w:ascii="Times" w:eastAsiaTheme="minorEastAsia" w:hAnsi="Times"/>
          <w:rPrChange w:id="217" w:author="Alex" w:date="2015-07-29T11:02:00Z">
            <w:rPr/>
          </w:rPrChange>
        </w:rPr>
        <w:t>os ángulos agudos po</w:t>
      </w:r>
      <w:r w:rsidR="006E02D6" w:rsidRPr="009F02B6">
        <w:rPr>
          <w:rFonts w:ascii="Times" w:eastAsiaTheme="minorEastAsia" w:hAnsi="Times"/>
          <w:rPrChange w:id="218" w:author="Alex" w:date="2015-07-29T11:02:00Z">
            <w:rPr/>
          </w:rPrChange>
        </w:rPr>
        <w:t>sitivos</w:t>
      </w:r>
      <w:r w:rsidR="008E0D70" w:rsidRPr="009F02B6">
        <w:rPr>
          <w:rFonts w:ascii="Times" w:eastAsiaTheme="minorEastAsia" w:hAnsi="Times"/>
          <w:rPrChange w:id="219" w:author="Alex" w:date="2015-07-29T11:02:00Z">
            <w:rPr/>
          </w:rPrChange>
        </w:rPr>
        <w:t xml:space="preserve"> </w:t>
      </w:r>
      <w:del w:id="220" w:author="Alex" w:date="2015-07-29T11:02:00Z">
        <w:r w:rsidR="008E0D70" w:rsidRPr="009F02B6" w:rsidDel="009F02B6">
          <w:rPr>
            <w:rFonts w:ascii="Times" w:eastAsiaTheme="minorEastAsia" w:hAnsi="Times"/>
            <w:rPrChange w:id="221" w:author="Alex" w:date="2015-07-29T11:02:00Z">
              <w:rPr/>
            </w:rPrChange>
          </w:rPr>
          <w:delText xml:space="preserve">son los que </w:delText>
        </w:r>
      </w:del>
      <w:r w:rsidR="008E0D70" w:rsidRPr="009F02B6">
        <w:rPr>
          <w:rFonts w:ascii="Times" w:eastAsiaTheme="minorEastAsia" w:hAnsi="Times"/>
          <w:rPrChange w:id="222" w:author="Alex" w:date="2015-07-29T11:02:00Z">
            <w:rPr/>
          </w:rPrChange>
        </w:rPr>
        <w:t xml:space="preserve">están en el primer </w:t>
      </w:r>
      <w:r w:rsidR="006E02D6" w:rsidRPr="009F02B6">
        <w:rPr>
          <w:rFonts w:ascii="Times" w:eastAsiaTheme="minorEastAsia" w:hAnsi="Times"/>
          <w:rPrChange w:id="223" w:author="Alex" w:date="2015-07-29T11:02:00Z">
            <w:rPr/>
          </w:rPrChange>
        </w:rPr>
        <w:t>cuadrante</w:t>
      </w:r>
      <w:ins w:id="224" w:author="Alex" w:date="2015-07-29T11:03:00Z">
        <w:r w:rsidR="009F02B6">
          <w:rPr>
            <w:rFonts w:ascii="Times" w:eastAsiaTheme="minorEastAsia" w:hAnsi="Times"/>
          </w:rPr>
          <w:t>.</w:t>
        </w:r>
      </w:ins>
      <w:del w:id="225" w:author="Alex" w:date="2015-07-29T11:02:00Z">
        <w:r w:rsidR="006E02D6" w:rsidRPr="009F02B6" w:rsidDel="009F02B6">
          <w:rPr>
            <w:rFonts w:ascii="Times" w:eastAsiaTheme="minorEastAsia" w:hAnsi="Times"/>
            <w:rPrChange w:id="226" w:author="Alex" w:date="2015-07-29T11:02:00Z">
              <w:rPr/>
            </w:rPrChange>
          </w:rPr>
          <w:delText>, l</w:delText>
        </w:r>
      </w:del>
    </w:p>
    <w:p w14:paraId="340D2025" w14:textId="77777777" w:rsidR="009F02B6" w:rsidRDefault="009F02B6">
      <w:pPr>
        <w:pStyle w:val="Prrafodelista"/>
        <w:numPr>
          <w:ilvl w:val="0"/>
          <w:numId w:val="47"/>
        </w:numPr>
        <w:spacing w:after="0"/>
        <w:rPr>
          <w:ins w:id="227" w:author="Alex" w:date="2015-07-29T11:03:00Z"/>
          <w:rFonts w:ascii="Times" w:eastAsiaTheme="minorEastAsia" w:hAnsi="Times"/>
        </w:rPr>
        <w:pPrChange w:id="228" w:author="Alex" w:date="2015-07-29T11:02:00Z">
          <w:pPr>
            <w:spacing w:after="0"/>
          </w:pPr>
        </w:pPrChange>
      </w:pPr>
      <w:ins w:id="229" w:author="Alex" w:date="2015-07-29T11:02:00Z">
        <w:r>
          <w:rPr>
            <w:rFonts w:ascii="Times" w:eastAsiaTheme="minorEastAsia" w:hAnsi="Times"/>
          </w:rPr>
          <w:t>L</w:t>
        </w:r>
      </w:ins>
      <w:r w:rsidR="006E02D6" w:rsidRPr="009F02B6">
        <w:rPr>
          <w:rFonts w:ascii="Times" w:eastAsiaTheme="minorEastAsia" w:hAnsi="Times"/>
          <w:rPrChange w:id="230" w:author="Alex" w:date="2015-07-29T11:02:00Z">
            <w:rPr/>
          </w:rPrChange>
        </w:rPr>
        <w:t>os</w:t>
      </w:r>
      <w:ins w:id="231" w:author="Alex" w:date="2015-07-29T11:02:00Z">
        <w:r>
          <w:rPr>
            <w:rFonts w:ascii="Times" w:eastAsiaTheme="minorEastAsia" w:hAnsi="Times"/>
          </w:rPr>
          <w:t xml:space="preserve"> ángulos</w:t>
        </w:r>
      </w:ins>
      <w:r w:rsidR="006E02D6" w:rsidRPr="009F02B6">
        <w:rPr>
          <w:rFonts w:ascii="Times" w:eastAsiaTheme="minorEastAsia" w:hAnsi="Times"/>
          <w:rPrChange w:id="232" w:author="Alex" w:date="2015-07-29T11:02:00Z">
            <w:rPr/>
          </w:rPrChange>
        </w:rPr>
        <w:t xml:space="preserve"> obtusos positivos </w:t>
      </w:r>
      <w:del w:id="233" w:author="Alex" w:date="2015-07-29T11:02:00Z">
        <w:r w:rsidR="006E02D6" w:rsidRPr="009F02B6" w:rsidDel="009F02B6">
          <w:rPr>
            <w:rFonts w:ascii="Times" w:eastAsiaTheme="minorEastAsia" w:hAnsi="Times"/>
            <w:rPrChange w:id="234" w:author="Alex" w:date="2015-07-29T11:02:00Z">
              <w:rPr/>
            </w:rPrChange>
          </w:rPr>
          <w:delText xml:space="preserve">los que </w:delText>
        </w:r>
      </w:del>
      <w:r w:rsidR="006E02D6" w:rsidRPr="009F02B6">
        <w:rPr>
          <w:rFonts w:ascii="Times" w:eastAsiaTheme="minorEastAsia" w:hAnsi="Times"/>
          <w:rPrChange w:id="235" w:author="Alex" w:date="2015-07-29T11:02:00Z">
            <w:rPr/>
          </w:rPrChange>
        </w:rPr>
        <w:t>están en el segundo cuadrante</w:t>
      </w:r>
      <w:ins w:id="236" w:author="Alex" w:date="2015-07-29T11:03:00Z">
        <w:r>
          <w:rPr>
            <w:rFonts w:ascii="Times" w:eastAsiaTheme="minorEastAsia" w:hAnsi="Times"/>
          </w:rPr>
          <w:t>.</w:t>
        </w:r>
      </w:ins>
    </w:p>
    <w:p w14:paraId="2D7E7D91" w14:textId="77777777" w:rsidR="009F02B6" w:rsidRDefault="006E02D6">
      <w:pPr>
        <w:pStyle w:val="Prrafodelista"/>
        <w:numPr>
          <w:ilvl w:val="0"/>
          <w:numId w:val="47"/>
        </w:numPr>
        <w:spacing w:after="0"/>
        <w:rPr>
          <w:ins w:id="237" w:author="Alex" w:date="2015-07-29T11:03:00Z"/>
          <w:rFonts w:ascii="Times" w:eastAsiaTheme="minorEastAsia" w:hAnsi="Times"/>
        </w:rPr>
        <w:pPrChange w:id="238" w:author="Alex" w:date="2015-07-29T11:02:00Z">
          <w:pPr>
            <w:spacing w:after="0"/>
          </w:pPr>
        </w:pPrChange>
      </w:pPr>
      <w:del w:id="239" w:author="Alex" w:date="2015-07-29T11:03:00Z">
        <w:r w:rsidRPr="009F02B6" w:rsidDel="009F02B6">
          <w:rPr>
            <w:rFonts w:ascii="Times" w:eastAsiaTheme="minorEastAsia" w:hAnsi="Times"/>
            <w:rPrChange w:id="240" w:author="Alex" w:date="2015-07-29T11:02:00Z">
              <w:rPr/>
            </w:rPrChange>
          </w:rPr>
          <w:delText>, l</w:delText>
        </w:r>
      </w:del>
      <w:ins w:id="241" w:author="Alex" w:date="2015-07-29T11:03:00Z">
        <w:r w:rsidR="009F02B6">
          <w:rPr>
            <w:rFonts w:ascii="Times" w:eastAsiaTheme="minorEastAsia" w:hAnsi="Times"/>
          </w:rPr>
          <w:t>L</w:t>
        </w:r>
      </w:ins>
      <w:r w:rsidRPr="009F02B6">
        <w:rPr>
          <w:rFonts w:ascii="Times" w:eastAsiaTheme="minorEastAsia" w:hAnsi="Times"/>
          <w:rPrChange w:id="242" w:author="Alex" w:date="2015-07-29T11:02:00Z">
            <w:rPr/>
          </w:rPrChange>
        </w:rPr>
        <w:t>os</w:t>
      </w:r>
      <w:ins w:id="243" w:author="Alex" w:date="2015-07-29T11:03:00Z">
        <w:r w:rsidR="009F02B6">
          <w:rPr>
            <w:rFonts w:ascii="Times" w:eastAsiaTheme="minorEastAsia" w:hAnsi="Times"/>
          </w:rPr>
          <w:t xml:space="preserve"> ángulos</w:t>
        </w:r>
      </w:ins>
      <w:r w:rsidRPr="009F02B6">
        <w:rPr>
          <w:rFonts w:ascii="Times" w:eastAsiaTheme="minorEastAsia" w:hAnsi="Times"/>
          <w:rPrChange w:id="244" w:author="Alex" w:date="2015-07-29T11:02:00Z">
            <w:rPr/>
          </w:rPrChange>
        </w:rPr>
        <w:t xml:space="preserve"> obtusos negativos</w:t>
      </w:r>
      <w:r w:rsidR="002F37FC" w:rsidRPr="009F02B6">
        <w:rPr>
          <w:rFonts w:ascii="Times" w:eastAsiaTheme="minorEastAsia" w:hAnsi="Times"/>
          <w:rPrChange w:id="245" w:author="Alex" w:date="2015-07-29T11:02:00Z">
            <w:rPr/>
          </w:rPrChange>
        </w:rPr>
        <w:t xml:space="preserve"> </w:t>
      </w:r>
      <w:del w:id="246" w:author="Alex" w:date="2015-07-29T11:03:00Z">
        <w:r w:rsidR="002F37FC" w:rsidRPr="009F02B6" w:rsidDel="009F02B6">
          <w:rPr>
            <w:rFonts w:ascii="Times" w:eastAsiaTheme="minorEastAsia" w:hAnsi="Times"/>
            <w:rPrChange w:id="247" w:author="Alex" w:date="2015-07-29T11:02:00Z">
              <w:rPr/>
            </w:rPrChange>
          </w:rPr>
          <w:delText>son</w:delText>
        </w:r>
        <w:r w:rsidRPr="009F02B6" w:rsidDel="009F02B6">
          <w:rPr>
            <w:rFonts w:ascii="Times" w:eastAsiaTheme="minorEastAsia" w:hAnsi="Times"/>
            <w:rPrChange w:id="248" w:author="Alex" w:date="2015-07-29T11:02:00Z">
              <w:rPr/>
            </w:rPrChange>
          </w:rPr>
          <w:delText xml:space="preserve"> los que </w:delText>
        </w:r>
      </w:del>
      <w:r w:rsidRPr="009F02B6">
        <w:rPr>
          <w:rFonts w:ascii="Times" w:eastAsiaTheme="minorEastAsia" w:hAnsi="Times"/>
          <w:rPrChange w:id="249" w:author="Alex" w:date="2015-07-29T11:02:00Z">
            <w:rPr/>
          </w:rPrChange>
        </w:rPr>
        <w:t>están en el tercer cuadrante</w:t>
      </w:r>
    </w:p>
    <w:p w14:paraId="77BD2423" w14:textId="49A12C3C" w:rsidR="00B04376" w:rsidRPr="009F02B6" w:rsidRDefault="002F37FC">
      <w:pPr>
        <w:pStyle w:val="Prrafodelista"/>
        <w:numPr>
          <w:ilvl w:val="0"/>
          <w:numId w:val="47"/>
        </w:numPr>
        <w:spacing w:after="0"/>
        <w:rPr>
          <w:rFonts w:ascii="Times" w:eastAsiaTheme="minorEastAsia" w:hAnsi="Times"/>
          <w:rPrChange w:id="250" w:author="Alex" w:date="2015-07-29T11:02:00Z">
            <w:rPr/>
          </w:rPrChange>
        </w:rPr>
        <w:pPrChange w:id="251" w:author="Alex" w:date="2015-07-29T11:02:00Z">
          <w:pPr>
            <w:spacing w:after="0"/>
          </w:pPr>
        </w:pPrChange>
      </w:pPr>
      <w:del w:id="252" w:author="Alex" w:date="2015-07-29T11:03:00Z">
        <w:r w:rsidRPr="009F02B6" w:rsidDel="009F02B6">
          <w:rPr>
            <w:rFonts w:ascii="Times" w:eastAsiaTheme="minorEastAsia" w:hAnsi="Times"/>
            <w:rPrChange w:id="253" w:author="Alex" w:date="2015-07-29T11:02:00Z">
              <w:rPr/>
            </w:rPrChange>
          </w:rPr>
          <w:delText xml:space="preserve"> y, finalmente, lo</w:delText>
        </w:r>
      </w:del>
      <w:ins w:id="254" w:author="Alex" w:date="2015-07-29T11:03:00Z">
        <w:r w:rsidR="009F02B6">
          <w:rPr>
            <w:rFonts w:ascii="Times" w:eastAsiaTheme="minorEastAsia" w:hAnsi="Times"/>
          </w:rPr>
          <w:t>Los ángulos</w:t>
        </w:r>
      </w:ins>
      <w:del w:id="255" w:author="Alex" w:date="2015-07-29T11:03:00Z">
        <w:r w:rsidRPr="009F02B6" w:rsidDel="009F02B6">
          <w:rPr>
            <w:rFonts w:ascii="Times" w:eastAsiaTheme="minorEastAsia" w:hAnsi="Times"/>
            <w:rPrChange w:id="256" w:author="Alex" w:date="2015-07-29T11:02:00Z">
              <w:rPr/>
            </w:rPrChange>
          </w:rPr>
          <w:delText>s</w:delText>
        </w:r>
      </w:del>
      <w:r w:rsidRPr="009F02B6">
        <w:rPr>
          <w:rFonts w:ascii="Times" w:eastAsiaTheme="minorEastAsia" w:hAnsi="Times"/>
          <w:rPrChange w:id="257" w:author="Alex" w:date="2015-07-29T11:02:00Z">
            <w:rPr/>
          </w:rPrChange>
        </w:rPr>
        <w:t xml:space="preserve"> agudos negativos </w:t>
      </w:r>
      <w:del w:id="258" w:author="Alex" w:date="2015-07-29T11:03:00Z">
        <w:r w:rsidRPr="009F02B6" w:rsidDel="009F02B6">
          <w:rPr>
            <w:rFonts w:ascii="Times" w:eastAsiaTheme="minorEastAsia" w:hAnsi="Times"/>
            <w:rPrChange w:id="259" w:author="Alex" w:date="2015-07-29T11:02:00Z">
              <w:rPr/>
            </w:rPrChange>
          </w:rPr>
          <w:delText>lo</w:delText>
        </w:r>
        <w:r w:rsidR="007E2789" w:rsidRPr="009F02B6" w:rsidDel="009F02B6">
          <w:rPr>
            <w:rFonts w:ascii="Times" w:eastAsiaTheme="minorEastAsia" w:hAnsi="Times"/>
            <w:rPrChange w:id="260" w:author="Alex" w:date="2015-07-29T11:02:00Z">
              <w:rPr/>
            </w:rPrChange>
          </w:rPr>
          <w:delText>s</w:delText>
        </w:r>
        <w:r w:rsidRPr="009F02B6" w:rsidDel="009F02B6">
          <w:rPr>
            <w:rFonts w:ascii="Times" w:eastAsiaTheme="minorEastAsia" w:hAnsi="Times"/>
            <w:rPrChange w:id="261" w:author="Alex" w:date="2015-07-29T11:02:00Z">
              <w:rPr/>
            </w:rPrChange>
          </w:rPr>
          <w:delText xml:space="preserve"> que </w:delText>
        </w:r>
      </w:del>
      <w:r w:rsidRPr="009F02B6">
        <w:rPr>
          <w:rFonts w:ascii="Times" w:eastAsiaTheme="minorEastAsia" w:hAnsi="Times"/>
          <w:rPrChange w:id="262" w:author="Alex" w:date="2015-07-29T11:02:00Z">
            <w:rPr/>
          </w:rPrChange>
        </w:rPr>
        <w:t>están en el cuarto cuadrant</w:t>
      </w:r>
      <w:r w:rsidR="007E2789" w:rsidRPr="009F02B6">
        <w:rPr>
          <w:rFonts w:ascii="Times" w:eastAsiaTheme="minorEastAsia" w:hAnsi="Times"/>
          <w:rPrChange w:id="263" w:author="Alex" w:date="2015-07-29T11:02:00Z">
            <w:rPr/>
          </w:rPrChange>
        </w:rPr>
        <w:t>e.</w:t>
      </w:r>
    </w:p>
    <w:p w14:paraId="2940B2B2" w14:textId="77777777" w:rsidR="00171DC1" w:rsidRDefault="00171DC1" w:rsidP="003B619B">
      <w:pPr>
        <w:spacing w:after="0"/>
        <w:rPr>
          <w:ins w:id="264" w:author="Alex" w:date="2015-07-29T11:04:00Z"/>
          <w:rFonts w:ascii="Times" w:eastAsiaTheme="minorEastAsia" w:hAnsi="Times"/>
        </w:rPr>
      </w:pPr>
    </w:p>
    <w:p w14:paraId="467E7A44" w14:textId="0D573E8A" w:rsidR="009F02B6" w:rsidRDefault="009F02B6" w:rsidP="003B619B">
      <w:pPr>
        <w:spacing w:after="0"/>
        <w:rPr>
          <w:ins w:id="265" w:author="Alex" w:date="2015-07-29T11:04:00Z"/>
          <w:rFonts w:ascii="Times" w:eastAsiaTheme="minorEastAsia" w:hAnsi="Times"/>
        </w:rPr>
      </w:pPr>
      <w:ins w:id="266" w:author="Alex" w:date="2015-07-29T11:04:00Z">
        <w:r>
          <w:rPr>
            <w:rFonts w:ascii="Times" w:eastAsiaTheme="minorEastAsia" w:hAnsi="Times"/>
          </w:rPr>
          <w:t>Cuando decimos que un ángulo está en cierto cuadrante estamos indicando que su lado final está en ese cuadrante.</w:t>
        </w:r>
      </w:ins>
    </w:p>
    <w:p w14:paraId="2D396151" w14:textId="77777777" w:rsidR="009F02B6" w:rsidRDefault="009F02B6" w:rsidP="003B619B">
      <w:pPr>
        <w:spacing w:after="0"/>
        <w:rPr>
          <w:rFonts w:ascii="Times" w:eastAsiaTheme="minorEastAsia" w:hAnsi="Times"/>
        </w:rPr>
      </w:pPr>
    </w:p>
    <w:p w14:paraId="0E557705" w14:textId="77777777" w:rsidR="00FA2121" w:rsidRDefault="008B4E31" w:rsidP="003B619B">
      <w:pPr>
        <w:spacing w:after="0"/>
        <w:rPr>
          <w:ins w:id="267" w:author="Alex" w:date="2015-07-29T12:48:00Z"/>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w:t>
      </w:r>
      <w:del w:id="268" w:author="Alex" w:date="2015-07-29T12:47:00Z">
        <w:r w:rsidR="00171DC1" w:rsidDel="00FA2121">
          <w:rPr>
            <w:rFonts w:ascii="Times" w:eastAsiaTheme="minorEastAsia" w:hAnsi="Times"/>
          </w:rPr>
          <w:delText xml:space="preserve">inicial y el lado final están en sobre el eje </w:delText>
        </w:r>
        <w:r w:rsidR="00D77136" w:rsidDel="00FA2121">
          <w:rPr>
            <w:rFonts w:ascii="Times" w:eastAsiaTheme="minorEastAsia" w:hAnsi="Times"/>
            <w:i/>
          </w:rPr>
          <w:delText>X</w:delText>
        </w:r>
        <w:r w:rsidR="00D819AB" w:rsidDel="00FA2121">
          <w:rPr>
            <w:rFonts w:ascii="Times" w:eastAsiaTheme="minorEastAsia" w:hAnsi="Times"/>
          </w:rPr>
          <w:delText>;</w:delText>
        </w:r>
        <w:r w:rsidDel="00FA2121">
          <w:rPr>
            <w:rFonts w:ascii="Times" w:eastAsiaTheme="minorEastAsia" w:hAnsi="Times"/>
          </w:rPr>
          <w:delText xml:space="preserve"> </w:delText>
        </w:r>
      </w:del>
      <w:ins w:id="269" w:author="Alex" w:date="2015-07-29T12:47:00Z">
        <w:r w:rsidR="00FA2121">
          <w:rPr>
            <w:rFonts w:ascii="Times" w:eastAsiaTheme="minorEastAsia" w:hAnsi="Times"/>
          </w:rPr>
          <w:t xml:space="preserve">final </w:t>
        </w:r>
      </w:ins>
      <w:ins w:id="270" w:author="Alex" w:date="2015-07-29T12:48:00Z">
        <w:r w:rsidR="00FA2121">
          <w:rPr>
            <w:rFonts w:ascii="Times" w:eastAsiaTheme="minorEastAsia" w:hAnsi="Times"/>
          </w:rPr>
          <w:t>es el eje negativo X.</w:t>
        </w:r>
      </w:ins>
    </w:p>
    <w:p w14:paraId="45FB6168" w14:textId="77777777" w:rsidR="00FA2121" w:rsidRDefault="00FA2121" w:rsidP="003B619B">
      <w:pPr>
        <w:spacing w:after="0"/>
        <w:rPr>
          <w:ins w:id="271" w:author="Alex" w:date="2015-07-29T12:48:00Z"/>
          <w:rFonts w:ascii="Times" w:eastAsiaTheme="minorEastAsia" w:hAnsi="Times"/>
        </w:rPr>
      </w:pPr>
    </w:p>
    <w:p w14:paraId="3214233E" w14:textId="1FB400E0" w:rsidR="00171DC1" w:rsidRDefault="008B4E31" w:rsidP="003B619B">
      <w:pPr>
        <w:spacing w:after="0"/>
        <w:rPr>
          <w:rFonts w:ascii="Times" w:eastAsiaTheme="minorEastAsia" w:hAnsi="Times"/>
        </w:rPr>
      </w:pPr>
      <w:del w:id="272" w:author="Alex" w:date="2015-07-29T12:48:00Z">
        <w:r w:rsidDel="00FA2121">
          <w:rPr>
            <w:rFonts w:ascii="Times" w:eastAsiaTheme="minorEastAsia" w:hAnsi="Times"/>
          </w:rPr>
          <w:delText>u</w:delText>
        </w:r>
      </w:del>
      <w:ins w:id="273" w:author="Alex" w:date="2015-07-29T12:48:00Z">
        <w:r w:rsidR="00FA2121">
          <w:rPr>
            <w:rFonts w:ascii="Times" w:eastAsiaTheme="minorEastAsia" w:hAnsi="Times"/>
          </w:rPr>
          <w:t>U</w:t>
        </w:r>
      </w:ins>
      <w:r>
        <w:rPr>
          <w:rFonts w:ascii="Times" w:eastAsiaTheme="minorEastAsia" w:hAnsi="Times"/>
        </w:rPr>
        <w:t xml:space="preserve">n ángulo </w:t>
      </w:r>
      <w:r w:rsidRPr="00FA2121">
        <w:rPr>
          <w:rFonts w:ascii="Times" w:eastAsiaTheme="minorEastAsia" w:hAnsi="Times"/>
          <w:i/>
          <w:rPrChange w:id="274" w:author="Alex" w:date="2015-07-29T12:48:00Z">
            <w:rPr>
              <w:rFonts w:ascii="Times" w:eastAsiaTheme="minorEastAsia" w:hAnsi="Times"/>
            </w:rPr>
          </w:rPrChange>
        </w:rPr>
        <w:t>convexo</w:t>
      </w:r>
      <w:r>
        <w:rPr>
          <w:rFonts w:ascii="Times" w:eastAsiaTheme="minorEastAsia" w:hAnsi="Times"/>
        </w:rPr>
        <w:t xml:space="preserve"> es aquel menor que uno llano, </w:t>
      </w:r>
      <w:del w:id="275" w:author="Alex" w:date="2015-07-29T13:43:00Z">
        <w:r w:rsidDel="00E914B7">
          <w:rPr>
            <w:rFonts w:ascii="Times" w:eastAsiaTheme="minorEastAsia" w:hAnsi="Times"/>
          </w:rPr>
          <w:delText xml:space="preserve">mientras </w:delText>
        </w:r>
      </w:del>
      <w:ins w:id="276" w:author="Alex" w:date="2015-07-29T13:43:00Z">
        <w:r w:rsidR="00E914B7">
          <w:rPr>
            <w:rFonts w:ascii="Times" w:eastAsiaTheme="minorEastAsia" w:hAnsi="Times"/>
          </w:rPr>
          <w:t>se definirá</w:t>
        </w:r>
      </w:ins>
      <w:del w:id="277" w:author="Alex" w:date="2015-07-29T13:43:00Z">
        <w:r w:rsidDel="00E914B7">
          <w:rPr>
            <w:rFonts w:ascii="Times" w:eastAsiaTheme="minorEastAsia" w:hAnsi="Times"/>
          </w:rPr>
          <w:delText>que</w:delText>
        </w:r>
      </w:del>
      <w:r>
        <w:rPr>
          <w:rFonts w:ascii="Times" w:eastAsiaTheme="minorEastAsia" w:hAnsi="Times"/>
        </w:rPr>
        <w:t xml:space="preserve"> un ángulo </w:t>
      </w:r>
      <w:r w:rsidRPr="00FA2121">
        <w:rPr>
          <w:rFonts w:ascii="Times" w:eastAsiaTheme="minorEastAsia" w:hAnsi="Times"/>
          <w:i/>
          <w:rPrChange w:id="278" w:author="Alex" w:date="2015-07-29T12:48:00Z">
            <w:rPr>
              <w:rFonts w:ascii="Times" w:eastAsiaTheme="minorEastAsia" w:hAnsi="Times"/>
            </w:rPr>
          </w:rPrChange>
        </w:rPr>
        <w:t>cóncavo</w:t>
      </w:r>
      <w:r>
        <w:rPr>
          <w:rFonts w:ascii="Times" w:eastAsiaTheme="minorEastAsia" w:hAnsi="Times"/>
        </w:rPr>
        <w:t xml:space="preserve"> </w:t>
      </w:r>
      <w:ins w:id="279" w:author="Alex" w:date="2015-07-29T13:43:00Z">
        <w:r w:rsidR="00E914B7">
          <w:rPr>
            <w:rFonts w:ascii="Times" w:eastAsiaTheme="minorEastAsia" w:hAnsi="Times"/>
          </w:rPr>
          <w:t xml:space="preserve">como aquel que </w:t>
        </w:r>
      </w:ins>
      <w:r>
        <w:rPr>
          <w:rFonts w:ascii="Times" w:eastAsiaTheme="minorEastAsia" w:hAnsi="Times"/>
        </w:rPr>
        <w:t>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6070CE">
        <w:tc>
          <w:tcPr>
            <w:tcW w:w="8828"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6070CE">
        <w:tc>
          <w:tcPr>
            <w:tcW w:w="2472"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441744F" w14:textId="1C2A991D" w:rsidR="007C2587" w:rsidRPr="00053744" w:rsidRDefault="007C2587" w:rsidP="00171DC1">
            <w:pPr>
              <w:pStyle w:val="Recurso"/>
            </w:pPr>
          </w:p>
        </w:tc>
      </w:tr>
      <w:tr w:rsidR="007C2587" w14:paraId="793DEBC0" w14:textId="77777777" w:rsidTr="006070CE">
        <w:tc>
          <w:tcPr>
            <w:tcW w:w="2472"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36D0AA3" w14:textId="3885DB21"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w:t>
            </w:r>
            <w:r w:rsidR="006070CE">
              <w:rPr>
                <w:rFonts w:ascii="Times New Roman" w:hAnsi="Times New Roman" w:cs="Times New Roman"/>
                <w:color w:val="000000"/>
              </w:rPr>
              <w:t>s ubicados en posición canónica</w:t>
            </w:r>
          </w:p>
        </w:tc>
      </w:tr>
      <w:tr w:rsidR="007C2587" w14:paraId="47C0BFEA" w14:textId="77777777" w:rsidTr="006070CE">
        <w:tc>
          <w:tcPr>
            <w:tcW w:w="2472"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5D8C314" w14:textId="63712326" w:rsidR="007C2587" w:rsidRDefault="005567BD" w:rsidP="006070CE">
            <w:pPr>
              <w:rPr>
                <w:rFonts w:ascii="Times New Roman" w:hAnsi="Times New Roman" w:cs="Times New Roman"/>
                <w:color w:val="000000"/>
              </w:rPr>
            </w:pPr>
            <w:r>
              <w:rPr>
                <w:rFonts w:ascii="Times New Roman" w:hAnsi="Times New Roman" w:cs="Times New Roman"/>
                <w:color w:val="000000"/>
              </w:rPr>
              <w:t>C</w:t>
            </w:r>
            <w:r w:rsidR="00A55959">
              <w:rPr>
                <w:rFonts w:ascii="Times New Roman" w:hAnsi="Times New Roman" w:cs="Times New Roman"/>
                <w:color w:val="000000"/>
              </w:rPr>
              <w:t>orrespondencia entre ángulos en posición canónica y sus características</w:t>
            </w:r>
          </w:p>
        </w:tc>
      </w:tr>
      <w:tr w:rsidR="00AD795C" w14:paraId="481A0719" w14:textId="77777777" w:rsidTr="006070CE">
        <w:tc>
          <w:tcPr>
            <w:tcW w:w="2472"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3E41F5CF" w:rsidR="007E2789" w:rsidRDefault="007E2789" w:rsidP="007E2789">
      <w:pPr>
        <w:spacing w:after="0"/>
        <w:rPr>
          <w:rFonts w:ascii="Times" w:hAnsi="Times"/>
        </w:rPr>
      </w:pPr>
      <w:r>
        <w:rPr>
          <w:rFonts w:ascii="Times" w:hAnsi="Times"/>
        </w:rPr>
        <w:t>La medición de ángulos puede h</w:t>
      </w:r>
      <w:r w:rsidR="006070CE">
        <w:rPr>
          <w:rFonts w:ascii="Times" w:hAnsi="Times"/>
        </w:rPr>
        <w:t>acerse de múltiples maneras, estas</w:t>
      </w:r>
      <w:r>
        <w:rPr>
          <w:rFonts w:ascii="Times" w:hAnsi="Times"/>
        </w:rPr>
        <w:t xml:space="preserve"> dependen de la forma de elegir la unidad de medición que se elija</w:t>
      </w:r>
      <w:del w:id="280" w:author="Alex" w:date="2015-07-29T12:50:00Z">
        <w:r w:rsidDel="00FA2121">
          <w:rPr>
            <w:rFonts w:ascii="Times" w:hAnsi="Times"/>
          </w:rPr>
          <w:delText xml:space="preserve"> para lograrlo</w:delText>
        </w:r>
      </w:del>
      <w:r>
        <w:rPr>
          <w:rFonts w:ascii="Times" w:hAnsi="Times"/>
        </w:rPr>
        <w:t>. Entre las unidades posibles se encuentran el grado</w:t>
      </w:r>
      <w:r w:rsidR="00EE799A">
        <w:rPr>
          <w:rFonts w:ascii="Times" w:hAnsi="Times"/>
        </w:rPr>
        <w:t xml:space="preserve"> </w:t>
      </w:r>
      <w:r w:rsidR="00EE799A">
        <w:rPr>
          <w:rFonts w:ascii="Times" w:hAnsi="Times"/>
        </w:rPr>
        <w:lastRenderedPageBreak/>
        <w:t>sexagesimal</w:t>
      </w:r>
      <w:r>
        <w:rPr>
          <w:rFonts w:ascii="Times" w:hAnsi="Times"/>
        </w:rPr>
        <w:t xml:space="preserve">, el </w:t>
      </w:r>
      <w:r w:rsidR="005429DC">
        <w:rPr>
          <w:rFonts w:ascii="Times" w:hAnsi="Times"/>
        </w:rPr>
        <w:t>grado centesimal</w:t>
      </w:r>
      <w:r>
        <w:rPr>
          <w:rFonts w:ascii="Times" w:hAnsi="Times"/>
        </w:rPr>
        <w:t xml:space="preserve"> y el radian</w:t>
      </w:r>
      <w:del w:id="281" w:author="Alex" w:date="2015-07-29T12:49:00Z">
        <w:r w:rsidDel="00FA2121">
          <w:rPr>
            <w:rFonts w:ascii="Times" w:hAnsi="Times"/>
          </w:rPr>
          <w:delText xml:space="preserve">, aunque </w:delText>
        </w:r>
        <w:r w:rsidR="00EE799A" w:rsidDel="00FA2121">
          <w:rPr>
            <w:rFonts w:ascii="Times" w:hAnsi="Times"/>
          </w:rPr>
          <w:delText xml:space="preserve">se </w:delText>
        </w:r>
        <w:r w:rsidDel="00FA2121">
          <w:rPr>
            <w:rFonts w:ascii="Times" w:hAnsi="Times"/>
          </w:rPr>
          <w:delText>podrían plantear otras formas de medir los ángulos.</w:delText>
        </w:r>
      </w:del>
      <w:ins w:id="282" w:author="Alex" w:date="2015-07-29T12:49:00Z">
        <w:r w:rsidR="00FA2121">
          <w:rPr>
            <w:rFonts w:ascii="Times" w:hAnsi="Times"/>
          </w:rPr>
          <w:t>.</w:t>
        </w:r>
      </w:ins>
      <w:ins w:id="283" w:author="Alex" w:date="2015-07-29T13:44:00Z">
        <w:r w:rsidR="00E914B7">
          <w:rPr>
            <w:rFonts w:ascii="Times" w:hAnsi="Times"/>
          </w:rPr>
          <w:t xml:space="preserve"> El análisis a continuación detalla cada uno de estos sistemas de medición a partir de su unidad de medición.</w:t>
        </w:r>
      </w:ins>
    </w:p>
    <w:p w14:paraId="1E2D8ABA" w14:textId="77777777" w:rsidR="007E2789" w:rsidRDefault="007E2789" w:rsidP="007E2789">
      <w:pPr>
        <w:spacing w:after="0"/>
        <w:rPr>
          <w:rFonts w:ascii="Times" w:hAnsi="Times"/>
        </w:rPr>
      </w:pPr>
    </w:p>
    <w:p w14:paraId="54E1171B" w14:textId="77777777" w:rsidR="00E914B7" w:rsidRDefault="007E2789" w:rsidP="007E2789">
      <w:pPr>
        <w:spacing w:after="0"/>
        <w:rPr>
          <w:ins w:id="284" w:author="Alex" w:date="2015-07-29T13:45:00Z"/>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del w:id="285" w:author="Alex" w:date="2015-07-29T13:44:00Z">
        <w:r w:rsidRPr="007E2789" w:rsidDel="00E914B7">
          <w:rPr>
            <w:rFonts w:ascii="Times" w:hAnsi="Times"/>
          </w:rPr>
          <w:delText>,</w:delText>
        </w:r>
      </w:del>
      <w:r w:rsidRPr="007E2789">
        <w:rPr>
          <w:rFonts w:ascii="Times" w:hAnsi="Times"/>
        </w:rPr>
        <w:t xml:space="preserve"> </w:t>
      </w:r>
      <w:r w:rsidR="00FD2F23">
        <w:rPr>
          <w:rFonts w:ascii="Times" w:hAnsi="Times"/>
        </w:rPr>
        <w:t xml:space="preserve">resulta </w:t>
      </w:r>
      <w:del w:id="286" w:author="Alex" w:date="2015-07-29T13:44:00Z">
        <w:r w:rsidR="00FD2F23" w:rsidDel="00E914B7">
          <w:rPr>
            <w:rFonts w:ascii="Times" w:hAnsi="Times"/>
          </w:rPr>
          <w:delText>por</w:delText>
        </w:r>
      </w:del>
      <w:ins w:id="287" w:author="Alex" w:date="2015-07-29T13:44:00Z">
        <w:r w:rsidR="00E914B7">
          <w:rPr>
            <w:rFonts w:ascii="Times" w:hAnsi="Times"/>
          </w:rPr>
          <w:t>de</w:t>
        </w:r>
      </w:ins>
      <w:r w:rsidR="00FD2F23">
        <w:rPr>
          <w:rFonts w:ascii="Times" w:hAnsi="Times"/>
        </w:rPr>
        <w:t xml:space="preserve"> tomar </w:t>
      </w:r>
      <w:ins w:id="288" w:author="Alex" w:date="2015-07-29T13:45:00Z">
        <w:r w:rsidR="00E914B7">
          <w:rPr>
            <w:rFonts w:ascii="Times" w:hAnsi="Times"/>
          </w:rPr>
          <w:t xml:space="preserve">una </w:t>
        </w:r>
      </w:ins>
      <w:del w:id="289" w:author="Alex" w:date="2015-07-29T13:45:00Z">
        <w:r w:rsidR="00FD2F23" w:rsidDel="00E914B7">
          <w:rPr>
            <w:rFonts w:ascii="Times" w:hAnsi="Times"/>
          </w:rPr>
          <w:delText xml:space="preserve">completa una </w:delText>
        </w:r>
      </w:del>
      <w:r w:rsidR="00FD2F23">
        <w:rPr>
          <w:rFonts w:ascii="Times" w:hAnsi="Times"/>
        </w:rPr>
        <w:t xml:space="preserve">circunferencia </w:t>
      </w:r>
      <w:ins w:id="290" w:author="Alex" w:date="2015-07-29T13:45:00Z">
        <w:r w:rsidR="00E914B7">
          <w:rPr>
            <w:rFonts w:ascii="Times" w:hAnsi="Times"/>
          </w:rPr>
          <w:t xml:space="preserve">completa </w:t>
        </w:r>
      </w:ins>
      <w:r w:rsidR="00FD2F23">
        <w:rPr>
          <w:rFonts w:ascii="Times" w:hAnsi="Times"/>
        </w:rPr>
        <w:t xml:space="preserve">y dividirla en 360 partes iguales. </w:t>
      </w:r>
    </w:p>
    <w:p w14:paraId="6D78B7EC" w14:textId="77777777" w:rsidR="00E914B7" w:rsidRDefault="00E914B7" w:rsidP="007E2789">
      <w:pPr>
        <w:spacing w:after="0"/>
        <w:rPr>
          <w:ins w:id="291" w:author="Alex" w:date="2015-07-29T13:47:00Z"/>
          <w:rFonts w:ascii="Times" w:hAnsi="Times"/>
        </w:rPr>
      </w:pPr>
    </w:p>
    <w:tbl>
      <w:tblPr>
        <w:tblStyle w:val="Tablaconcuadrcula"/>
        <w:tblW w:w="0" w:type="auto"/>
        <w:tblLook w:val="04A0" w:firstRow="1" w:lastRow="0" w:firstColumn="1" w:lastColumn="0" w:noHBand="0" w:noVBand="1"/>
      </w:tblPr>
      <w:tblGrid>
        <w:gridCol w:w="2458"/>
        <w:gridCol w:w="6370"/>
      </w:tblGrid>
      <w:tr w:rsidR="00E914B7" w:rsidRPr="005D1738" w14:paraId="7C2E5CD8" w14:textId="77777777" w:rsidTr="007B616C">
        <w:tc>
          <w:tcPr>
            <w:tcW w:w="9033" w:type="dxa"/>
            <w:gridSpan w:val="2"/>
            <w:shd w:val="clear" w:color="auto" w:fill="0D0D0D" w:themeFill="text1" w:themeFillTint="F2"/>
          </w:tcPr>
          <w:p w14:paraId="2288FBBE" w14:textId="77777777" w:rsidR="00E914B7" w:rsidRPr="005D1738" w:rsidRDefault="00E914B7" w:rsidP="007B616C">
            <w:pPr>
              <w:jc w:val="center"/>
              <w:rPr>
                <w:rFonts w:ascii="Times New Roman" w:hAnsi="Times New Roman" w:cs="Times New Roman"/>
                <w:b/>
                <w:color w:val="FFFFFF" w:themeColor="background1"/>
              </w:rPr>
            </w:pPr>
            <w:moveToRangeStart w:id="292" w:author="Alex" w:date="2015-07-29T13:47:00Z" w:name="move425941004"/>
            <w:moveTo w:id="293" w:author="Alex" w:date="2015-07-29T13:47:00Z">
              <w:r w:rsidRPr="005D1738">
                <w:rPr>
                  <w:rFonts w:ascii="Times New Roman" w:hAnsi="Times New Roman" w:cs="Times New Roman"/>
                  <w:b/>
                  <w:color w:val="FFFFFF" w:themeColor="background1"/>
                </w:rPr>
                <w:t>Imagen (fotografía, gráfica o ilustración)</w:t>
              </w:r>
            </w:moveTo>
          </w:p>
        </w:tc>
      </w:tr>
      <w:tr w:rsidR="00E914B7" w14:paraId="206EA8C1" w14:textId="77777777" w:rsidTr="007B616C">
        <w:tc>
          <w:tcPr>
            <w:tcW w:w="2518" w:type="dxa"/>
          </w:tcPr>
          <w:p w14:paraId="19ACCCD9" w14:textId="77777777" w:rsidR="00E914B7" w:rsidRPr="00053744" w:rsidRDefault="00E914B7" w:rsidP="007B616C">
            <w:pPr>
              <w:rPr>
                <w:rFonts w:ascii="Times New Roman" w:hAnsi="Times New Roman" w:cs="Times New Roman"/>
                <w:b/>
                <w:color w:val="000000"/>
                <w:sz w:val="18"/>
                <w:szCs w:val="18"/>
              </w:rPr>
            </w:pPr>
            <w:moveTo w:id="294" w:author="Alex" w:date="2015-07-29T13:47:00Z">
              <w:r>
                <w:rPr>
                  <w:rFonts w:ascii="Times New Roman" w:hAnsi="Times New Roman" w:cs="Times New Roman"/>
                  <w:b/>
                  <w:color w:val="000000"/>
                  <w:sz w:val="18"/>
                  <w:szCs w:val="18"/>
                </w:rPr>
                <w:t>Código</w:t>
              </w:r>
            </w:moveTo>
          </w:p>
        </w:tc>
        <w:tc>
          <w:tcPr>
            <w:tcW w:w="6515" w:type="dxa"/>
          </w:tcPr>
          <w:p w14:paraId="153B5669" w14:textId="77777777" w:rsidR="00E914B7" w:rsidRPr="00053744" w:rsidRDefault="00E914B7" w:rsidP="007B616C">
            <w:pPr>
              <w:pStyle w:val="ListadoImgenes"/>
              <w:numPr>
                <w:ilvl w:val="0"/>
                <w:numId w:val="0"/>
              </w:numPr>
              <w:ind w:left="720"/>
            </w:pPr>
            <w:moveTo w:id="295" w:author="Alex" w:date="2015-07-29T13:47:00Z">
              <w:r>
                <w:t>MA_10_02_CO_IMG03</w:t>
              </w:r>
            </w:moveTo>
          </w:p>
        </w:tc>
      </w:tr>
      <w:tr w:rsidR="00E914B7" w14:paraId="27A77A87" w14:textId="77777777" w:rsidTr="007B616C">
        <w:tc>
          <w:tcPr>
            <w:tcW w:w="2518" w:type="dxa"/>
          </w:tcPr>
          <w:p w14:paraId="504CA6D7" w14:textId="77777777" w:rsidR="00E914B7" w:rsidRDefault="00E914B7" w:rsidP="007B616C">
            <w:pPr>
              <w:rPr>
                <w:rFonts w:ascii="Times New Roman" w:hAnsi="Times New Roman" w:cs="Times New Roman"/>
                <w:color w:val="000000"/>
              </w:rPr>
            </w:pPr>
            <w:moveTo w:id="296" w:author="Alex" w:date="2015-07-29T13:47:00Z">
              <w:r w:rsidRPr="00053744">
                <w:rPr>
                  <w:rFonts w:ascii="Times New Roman" w:hAnsi="Times New Roman" w:cs="Times New Roman"/>
                  <w:b/>
                  <w:color w:val="000000"/>
                  <w:sz w:val="18"/>
                  <w:szCs w:val="18"/>
                </w:rPr>
                <w:t>Descripción</w:t>
              </w:r>
            </w:moveTo>
          </w:p>
        </w:tc>
        <w:tc>
          <w:tcPr>
            <w:tcW w:w="6515" w:type="dxa"/>
          </w:tcPr>
          <w:p w14:paraId="27A95ED3" w14:textId="77777777" w:rsidR="00E914B7" w:rsidRDefault="00E914B7" w:rsidP="007B616C">
            <w:pPr>
              <w:rPr>
                <w:rFonts w:ascii="Times New Roman" w:hAnsi="Times New Roman" w:cs="Times New Roman"/>
                <w:color w:val="000000"/>
              </w:rPr>
            </w:pPr>
            <w:moveTo w:id="297" w:author="Alex" w:date="2015-07-29T13:47:00Z">
              <w:r>
                <w:rPr>
                  <w:rFonts w:ascii="Times New Roman" w:hAnsi="Times New Roman" w:cs="Times New Roman"/>
                  <w:color w:val="000000"/>
                </w:rPr>
                <w:t>Determinación de un grado sexagesimal: División del círculo en 360 partes iguales.</w:t>
              </w:r>
            </w:moveTo>
          </w:p>
        </w:tc>
      </w:tr>
      <w:tr w:rsidR="00E914B7" w14:paraId="6B0962BB" w14:textId="77777777" w:rsidTr="007B616C">
        <w:tc>
          <w:tcPr>
            <w:tcW w:w="2518" w:type="dxa"/>
          </w:tcPr>
          <w:p w14:paraId="5F145785" w14:textId="77777777" w:rsidR="00E914B7" w:rsidRDefault="00E914B7" w:rsidP="007B616C">
            <w:pPr>
              <w:rPr>
                <w:rFonts w:ascii="Times New Roman" w:hAnsi="Times New Roman" w:cs="Times New Roman"/>
                <w:color w:val="000000"/>
              </w:rPr>
            </w:pPr>
            <w:moveTo w:id="298" w:author="Alex" w:date="2015-07-29T13:47: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moveTo>
          </w:p>
        </w:tc>
        <w:tc>
          <w:tcPr>
            <w:tcW w:w="6515" w:type="dxa"/>
          </w:tcPr>
          <w:p w14:paraId="2A6E7849" w14:textId="77777777" w:rsidR="00E914B7" w:rsidRDefault="00E914B7" w:rsidP="007B616C">
            <w:pPr>
              <w:jc w:val="center"/>
              <w:rPr>
                <w:rFonts w:ascii="Times New Roman" w:hAnsi="Times New Roman" w:cs="Times New Roman"/>
                <w:color w:val="000000"/>
              </w:rPr>
            </w:pPr>
            <w:moveTo w:id="299" w:author="Alex" w:date="2015-07-29T13:47:00Z">
              <w:r>
                <w:rPr>
                  <w:rFonts w:ascii="Times New Roman" w:hAnsi="Times New Roman" w:cs="Times New Roman"/>
                  <w:noProof/>
                  <w:color w:val="000000"/>
                  <w:lang w:val="es-CO" w:eastAsia="es-CO"/>
                  <w:rPrChange w:id="300" w:author="Unknown">
                    <w:rPr>
                      <w:noProof/>
                      <w:lang w:val="es-CO" w:eastAsia="es-CO"/>
                    </w:rPr>
                  </w:rPrChange>
                </w:rPr>
                <w:drawing>
                  <wp:inline distT="0" distB="0" distL="0" distR="0" wp14:anchorId="727B3E8A" wp14:editId="7D1B32E8">
                    <wp:extent cx="2030681" cy="1983119"/>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8">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moveTo>
          </w:p>
        </w:tc>
      </w:tr>
      <w:tr w:rsidR="00E914B7" w14:paraId="34887848" w14:textId="77777777" w:rsidTr="007B616C">
        <w:tc>
          <w:tcPr>
            <w:tcW w:w="2518" w:type="dxa"/>
          </w:tcPr>
          <w:p w14:paraId="621D9472" w14:textId="77777777" w:rsidR="00E914B7" w:rsidRDefault="00E914B7" w:rsidP="007B616C">
            <w:pPr>
              <w:rPr>
                <w:rFonts w:ascii="Times New Roman" w:hAnsi="Times New Roman" w:cs="Times New Roman"/>
                <w:color w:val="000000"/>
              </w:rPr>
            </w:pPr>
            <w:moveTo w:id="301" w:author="Alex" w:date="2015-07-29T13:47:00Z">
              <w:r w:rsidRPr="00053744">
                <w:rPr>
                  <w:rFonts w:ascii="Times New Roman" w:hAnsi="Times New Roman" w:cs="Times New Roman"/>
                  <w:b/>
                  <w:color w:val="000000"/>
                  <w:sz w:val="18"/>
                  <w:szCs w:val="18"/>
                </w:rPr>
                <w:t>Pie de imagen</w:t>
              </w:r>
            </w:moveTo>
          </w:p>
        </w:tc>
        <w:tc>
          <w:tcPr>
            <w:tcW w:w="6515" w:type="dxa"/>
          </w:tcPr>
          <w:p w14:paraId="23D4C4A3" w14:textId="77777777" w:rsidR="00E914B7" w:rsidRDefault="00E914B7" w:rsidP="007B616C">
            <w:pPr>
              <w:rPr>
                <w:rFonts w:ascii="Times New Roman" w:hAnsi="Times New Roman" w:cs="Times New Roman"/>
                <w:color w:val="000000"/>
              </w:rPr>
            </w:pPr>
            <w:moveTo w:id="302" w:author="Alex" w:date="2015-07-29T13:47:00Z">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describe un ángulo de dos grados sexagesimales. </w:t>
              </w:r>
            </w:moveTo>
          </w:p>
        </w:tc>
      </w:tr>
      <w:moveToRangeEnd w:id="292"/>
    </w:tbl>
    <w:p w14:paraId="2034BB5C" w14:textId="77777777" w:rsidR="00E914B7" w:rsidRDefault="00E914B7" w:rsidP="007E2789">
      <w:pPr>
        <w:spacing w:after="0"/>
        <w:rPr>
          <w:ins w:id="303" w:author="Alex" w:date="2015-07-29T13:47:00Z"/>
          <w:rFonts w:ascii="Times" w:hAnsi="Times"/>
        </w:rPr>
      </w:pPr>
    </w:p>
    <w:p w14:paraId="220485AD" w14:textId="77777777" w:rsidR="00E914B7" w:rsidRDefault="00E914B7" w:rsidP="007E2789">
      <w:pPr>
        <w:spacing w:after="0"/>
        <w:rPr>
          <w:ins w:id="304" w:author="Alex" w:date="2015-07-29T13:45:00Z"/>
          <w:rFonts w:ascii="Times" w:hAnsi="Times"/>
        </w:rPr>
      </w:pPr>
    </w:p>
    <w:p w14:paraId="2C8F7D10" w14:textId="5C487978" w:rsidR="005B1136" w:rsidRDefault="00FD2F23" w:rsidP="007E2789">
      <w:pPr>
        <w:spacing w:after="0"/>
        <w:rPr>
          <w:ins w:id="305" w:author="Alex" w:date="2015-07-29T14:00:00Z"/>
          <w:rFonts w:ascii="Times" w:hAnsi="Times"/>
        </w:rPr>
      </w:pPr>
      <w:del w:id="306" w:author="Alex" w:date="2015-07-29T13:45:00Z">
        <w:r w:rsidDel="00E914B7">
          <w:rPr>
            <w:rFonts w:ascii="Times" w:hAnsi="Times"/>
          </w:rPr>
          <w:delText>Por su parte, l</w:delText>
        </w:r>
      </w:del>
      <w:ins w:id="307" w:author="Alex" w:date="2015-07-29T13:45:00Z">
        <w:r w:rsidR="00E914B7">
          <w:rPr>
            <w:rFonts w:ascii="Times" w:hAnsi="Times"/>
          </w:rPr>
          <w:t>L</w:t>
        </w:r>
      </w:ins>
      <w:r>
        <w:rPr>
          <w:rFonts w:ascii="Times" w:hAnsi="Times"/>
        </w:rPr>
        <w:t xml:space="preserve">a unidad </w:t>
      </w:r>
      <w:r w:rsidRPr="007E2789">
        <w:rPr>
          <w:rFonts w:ascii="Times" w:hAnsi="Times"/>
          <w:i/>
        </w:rPr>
        <w:t xml:space="preserve">un </w:t>
      </w:r>
      <w:r w:rsidR="005429DC">
        <w:rPr>
          <w:rFonts w:ascii="Times" w:hAnsi="Times"/>
          <w:i/>
        </w:rPr>
        <w:t>grado centesimal</w:t>
      </w:r>
      <w:ins w:id="308" w:author="Alex" w:date="2015-07-29T14:43:00Z">
        <w:r w:rsidR="00A02B75">
          <w:rPr>
            <w:rFonts w:ascii="Times" w:hAnsi="Times"/>
            <w:i/>
          </w:rPr>
          <w:t xml:space="preserve">, </w:t>
        </w:r>
        <w:r w:rsidR="00A02B75" w:rsidRPr="00A02B75">
          <w:rPr>
            <w:rFonts w:ascii="Times" w:hAnsi="Times"/>
            <w:rPrChange w:id="309" w:author="Alex" w:date="2015-07-29T14:43:00Z">
              <w:rPr>
                <w:rFonts w:ascii="Times" w:hAnsi="Times"/>
                <w:i/>
              </w:rPr>
            </w:rPrChange>
          </w:rPr>
          <w:t>denomina</w:t>
        </w:r>
      </w:ins>
      <w:ins w:id="310" w:author="Alex" w:date="2015-07-30T12:39:00Z">
        <w:r w:rsidR="00F946D6">
          <w:rPr>
            <w:rFonts w:ascii="Times" w:hAnsi="Times"/>
          </w:rPr>
          <w:t>d</w:t>
        </w:r>
      </w:ins>
      <w:ins w:id="311" w:author="Alex" w:date="2015-07-29T14:43:00Z">
        <w:r w:rsidR="00A02B75" w:rsidRPr="00A02B75">
          <w:rPr>
            <w:rFonts w:ascii="Times" w:hAnsi="Times"/>
            <w:rPrChange w:id="312" w:author="Alex" w:date="2015-07-29T14:43:00Z">
              <w:rPr>
                <w:rFonts w:ascii="Times" w:hAnsi="Times"/>
                <w:i/>
              </w:rPr>
            </w:rPrChange>
          </w:rPr>
          <w:t>o también</w:t>
        </w:r>
        <w:r w:rsidR="00A02B75">
          <w:rPr>
            <w:rFonts w:ascii="Times" w:hAnsi="Times"/>
            <w:i/>
          </w:rPr>
          <w:t xml:space="preserve"> gon,</w:t>
        </w:r>
      </w:ins>
      <w:r w:rsidR="005429DC">
        <w:rPr>
          <w:rFonts w:ascii="Times" w:hAnsi="Times"/>
          <w:i/>
        </w:rPr>
        <w:t xml:space="preserve"> </w:t>
      </w:r>
      <w:r>
        <w:rPr>
          <w:rFonts w:ascii="Times" w:hAnsi="Times"/>
        </w:rPr>
        <w:t xml:space="preserve">resulta </w:t>
      </w:r>
      <w:del w:id="313" w:author="Alex" w:date="2015-07-29T13:45:00Z">
        <w:r w:rsidDel="00E914B7">
          <w:rPr>
            <w:rFonts w:ascii="Times" w:hAnsi="Times"/>
          </w:rPr>
          <w:delText>por</w:delText>
        </w:r>
      </w:del>
      <w:ins w:id="314" w:author="Alex" w:date="2015-07-29T13:45:00Z">
        <w:r w:rsidR="00E914B7">
          <w:rPr>
            <w:rFonts w:ascii="Times" w:hAnsi="Times"/>
          </w:rPr>
          <w:t>de</w:t>
        </w:r>
      </w:ins>
      <w:r>
        <w:rPr>
          <w:rFonts w:ascii="Times" w:hAnsi="Times"/>
        </w:rPr>
        <w:t xml:space="preserve"> tomar </w:t>
      </w:r>
      <w:del w:id="315" w:author="Alex" w:date="2015-07-29T13:59:00Z">
        <w:r w:rsidDel="005B1136">
          <w:rPr>
            <w:rFonts w:ascii="Times" w:hAnsi="Times"/>
          </w:rPr>
          <w:delText xml:space="preserve">completa </w:delText>
        </w:r>
      </w:del>
      <w:r>
        <w:rPr>
          <w:rFonts w:ascii="Times" w:hAnsi="Times"/>
        </w:rPr>
        <w:t xml:space="preserve">una circunferencia </w:t>
      </w:r>
      <w:ins w:id="316" w:author="Alex" w:date="2015-07-29T13:48:00Z">
        <w:r w:rsidR="00E914B7">
          <w:rPr>
            <w:rFonts w:ascii="Times" w:hAnsi="Times"/>
          </w:rPr>
          <w:t xml:space="preserve">completa </w:t>
        </w:r>
      </w:ins>
      <w:r>
        <w:rPr>
          <w:rFonts w:ascii="Times" w:hAnsi="Times"/>
        </w:rPr>
        <w:t>y dividirla en 400 partes iguales.</w:t>
      </w:r>
      <w:r w:rsidR="00896CE5" w:rsidRPr="00896CE5">
        <w:rPr>
          <w:rFonts w:ascii="Times" w:hAnsi="Times"/>
        </w:rPr>
        <w:t xml:space="preserve"> </w:t>
      </w:r>
    </w:p>
    <w:p w14:paraId="5FA03B7F" w14:textId="77777777" w:rsidR="005B1136" w:rsidRDefault="005B1136" w:rsidP="007E2789">
      <w:pPr>
        <w:spacing w:after="0"/>
        <w:rPr>
          <w:ins w:id="317" w:author="Alex" w:date="2015-07-29T14:00:00Z"/>
          <w:rFonts w:ascii="Times" w:hAnsi="Times"/>
        </w:rPr>
      </w:pPr>
    </w:p>
    <w:tbl>
      <w:tblPr>
        <w:tblStyle w:val="Tablaconcuadrcula"/>
        <w:tblW w:w="0" w:type="auto"/>
        <w:tblLook w:val="04A0" w:firstRow="1" w:lastRow="0" w:firstColumn="1" w:lastColumn="0" w:noHBand="0" w:noVBand="1"/>
      </w:tblPr>
      <w:tblGrid>
        <w:gridCol w:w="2456"/>
        <w:gridCol w:w="6372"/>
      </w:tblGrid>
      <w:tr w:rsidR="005B1136" w:rsidRPr="005D1738" w14:paraId="48D76008" w14:textId="77777777" w:rsidTr="007B616C">
        <w:tc>
          <w:tcPr>
            <w:tcW w:w="9033" w:type="dxa"/>
            <w:gridSpan w:val="2"/>
            <w:shd w:val="clear" w:color="auto" w:fill="0D0D0D" w:themeFill="text1" w:themeFillTint="F2"/>
          </w:tcPr>
          <w:p w14:paraId="323F7E27" w14:textId="77777777" w:rsidR="005B1136" w:rsidRPr="005D1738" w:rsidRDefault="005B1136" w:rsidP="007B616C">
            <w:pPr>
              <w:jc w:val="center"/>
              <w:rPr>
                <w:rFonts w:ascii="Times New Roman" w:hAnsi="Times New Roman" w:cs="Times New Roman"/>
                <w:b/>
                <w:color w:val="FFFFFF" w:themeColor="background1"/>
              </w:rPr>
            </w:pPr>
            <w:moveToRangeStart w:id="318" w:author="Alex" w:date="2015-07-29T14:00:00Z" w:name="move425941786"/>
            <w:moveTo w:id="319" w:author="Alex" w:date="2015-07-29T14:00:00Z">
              <w:r w:rsidRPr="005D1738">
                <w:rPr>
                  <w:rFonts w:ascii="Times New Roman" w:hAnsi="Times New Roman" w:cs="Times New Roman"/>
                  <w:b/>
                  <w:color w:val="FFFFFF" w:themeColor="background1"/>
                </w:rPr>
                <w:t>Imagen (fotografía, gráfica o ilustración)</w:t>
              </w:r>
            </w:moveTo>
          </w:p>
        </w:tc>
      </w:tr>
      <w:tr w:rsidR="005B1136" w14:paraId="7A65E2C0" w14:textId="77777777" w:rsidTr="007B616C">
        <w:tc>
          <w:tcPr>
            <w:tcW w:w="2518" w:type="dxa"/>
          </w:tcPr>
          <w:p w14:paraId="098BDFC9" w14:textId="77777777" w:rsidR="005B1136" w:rsidRPr="00053744" w:rsidRDefault="005B1136" w:rsidP="007B616C">
            <w:pPr>
              <w:rPr>
                <w:rFonts w:ascii="Times New Roman" w:hAnsi="Times New Roman" w:cs="Times New Roman"/>
                <w:b/>
                <w:color w:val="000000"/>
                <w:sz w:val="18"/>
                <w:szCs w:val="18"/>
              </w:rPr>
            </w:pPr>
            <w:moveTo w:id="320" w:author="Alex" w:date="2015-07-29T14:00:00Z">
              <w:r>
                <w:rPr>
                  <w:rFonts w:ascii="Times New Roman" w:hAnsi="Times New Roman" w:cs="Times New Roman"/>
                  <w:b/>
                  <w:color w:val="000000"/>
                  <w:sz w:val="18"/>
                  <w:szCs w:val="18"/>
                </w:rPr>
                <w:t>Código</w:t>
              </w:r>
            </w:moveTo>
          </w:p>
        </w:tc>
        <w:tc>
          <w:tcPr>
            <w:tcW w:w="6515" w:type="dxa"/>
          </w:tcPr>
          <w:p w14:paraId="5614E36E" w14:textId="77777777" w:rsidR="005B1136" w:rsidRPr="005A0C6D" w:rsidRDefault="005B1136" w:rsidP="007B616C">
            <w:pPr>
              <w:pStyle w:val="ListadoImgenes"/>
              <w:numPr>
                <w:ilvl w:val="0"/>
                <w:numId w:val="0"/>
              </w:numPr>
              <w:ind w:left="720" w:hanging="360"/>
            </w:pPr>
            <w:moveTo w:id="321" w:author="Alex" w:date="2015-07-29T14:00:00Z">
              <w:r>
                <w:t>MA_10_02_CO_IMG04</w:t>
              </w:r>
            </w:moveTo>
          </w:p>
        </w:tc>
      </w:tr>
      <w:tr w:rsidR="005B1136" w14:paraId="717C0EE2" w14:textId="77777777" w:rsidTr="007B616C">
        <w:tc>
          <w:tcPr>
            <w:tcW w:w="2518" w:type="dxa"/>
          </w:tcPr>
          <w:p w14:paraId="31B8E041" w14:textId="77777777" w:rsidR="005B1136" w:rsidRDefault="005B1136" w:rsidP="007B616C">
            <w:pPr>
              <w:rPr>
                <w:rFonts w:ascii="Times New Roman" w:hAnsi="Times New Roman" w:cs="Times New Roman"/>
                <w:color w:val="000000"/>
              </w:rPr>
            </w:pPr>
            <w:moveTo w:id="322" w:author="Alex" w:date="2015-07-29T14:00:00Z">
              <w:r w:rsidRPr="00053744">
                <w:rPr>
                  <w:rFonts w:ascii="Times New Roman" w:hAnsi="Times New Roman" w:cs="Times New Roman"/>
                  <w:b/>
                  <w:color w:val="000000"/>
                  <w:sz w:val="18"/>
                  <w:szCs w:val="18"/>
                </w:rPr>
                <w:t>Descripción</w:t>
              </w:r>
            </w:moveTo>
          </w:p>
        </w:tc>
        <w:tc>
          <w:tcPr>
            <w:tcW w:w="6515" w:type="dxa"/>
          </w:tcPr>
          <w:p w14:paraId="1C7FE4DF" w14:textId="77777777" w:rsidR="005B1136" w:rsidRDefault="005B1136" w:rsidP="007B616C">
            <w:pPr>
              <w:rPr>
                <w:rFonts w:ascii="Times New Roman" w:hAnsi="Times New Roman" w:cs="Times New Roman"/>
                <w:color w:val="000000"/>
              </w:rPr>
            </w:pPr>
            <w:moveTo w:id="323" w:author="Alex" w:date="2015-07-29T14:00:00Z">
              <w:r>
                <w:rPr>
                  <w:rFonts w:ascii="Times New Roman" w:hAnsi="Times New Roman" w:cs="Times New Roman"/>
                  <w:color w:val="000000"/>
                </w:rPr>
                <w:t>Determinación de un grado centesimal: División del círculo en 400 partes iguales</w:t>
              </w:r>
            </w:moveTo>
          </w:p>
        </w:tc>
      </w:tr>
      <w:tr w:rsidR="005B1136" w14:paraId="7E0F3CC2" w14:textId="77777777" w:rsidTr="007B616C">
        <w:tc>
          <w:tcPr>
            <w:tcW w:w="2518" w:type="dxa"/>
          </w:tcPr>
          <w:p w14:paraId="3F53E611" w14:textId="77777777" w:rsidR="005B1136" w:rsidRDefault="005B1136" w:rsidP="007B616C">
            <w:pPr>
              <w:rPr>
                <w:rFonts w:ascii="Times New Roman" w:hAnsi="Times New Roman" w:cs="Times New Roman"/>
                <w:color w:val="000000"/>
              </w:rPr>
            </w:pPr>
            <w:moveTo w:id="324" w:author="Alex" w:date="2015-07-29T14:00: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moveTo>
          </w:p>
        </w:tc>
        <w:tc>
          <w:tcPr>
            <w:tcW w:w="6515" w:type="dxa"/>
          </w:tcPr>
          <w:p w14:paraId="10ADFEA8" w14:textId="77777777" w:rsidR="005B1136" w:rsidRDefault="005B1136" w:rsidP="007B616C">
            <w:pPr>
              <w:jc w:val="center"/>
              <w:rPr>
                <w:rFonts w:ascii="Times New Roman" w:hAnsi="Times New Roman" w:cs="Times New Roman"/>
                <w:color w:val="000000"/>
              </w:rPr>
            </w:pPr>
            <w:moveTo w:id="325" w:author="Alex" w:date="2015-07-29T14:00:00Z">
              <w:r>
                <w:rPr>
                  <w:rFonts w:ascii="Times New Roman" w:hAnsi="Times New Roman" w:cs="Times New Roman"/>
                  <w:noProof/>
                  <w:color w:val="000000"/>
                  <w:lang w:val="es-CO" w:eastAsia="es-CO"/>
                  <w:rPrChange w:id="326" w:author="Unknown">
                    <w:rPr>
                      <w:noProof/>
                      <w:lang w:val="es-CO" w:eastAsia="es-CO"/>
                    </w:rPr>
                  </w:rPrChange>
                </w:rPr>
                <w:drawing>
                  <wp:inline distT="0" distB="0" distL="0" distR="0" wp14:anchorId="03515351" wp14:editId="61F602C5">
                    <wp:extent cx="2096176" cy="2054431"/>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9">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moveTo>
          </w:p>
        </w:tc>
      </w:tr>
      <w:tr w:rsidR="005B1136" w14:paraId="4B40783B" w14:textId="77777777" w:rsidTr="007B616C">
        <w:tc>
          <w:tcPr>
            <w:tcW w:w="2518" w:type="dxa"/>
          </w:tcPr>
          <w:p w14:paraId="299AD47E" w14:textId="77777777" w:rsidR="005B1136" w:rsidRDefault="005B1136" w:rsidP="007B616C">
            <w:pPr>
              <w:rPr>
                <w:rFonts w:ascii="Times New Roman" w:hAnsi="Times New Roman" w:cs="Times New Roman"/>
                <w:color w:val="000000"/>
              </w:rPr>
            </w:pPr>
            <w:moveTo w:id="327" w:author="Alex" w:date="2015-07-29T14:00:00Z">
              <w:r w:rsidRPr="00053744">
                <w:rPr>
                  <w:rFonts w:ascii="Times New Roman" w:hAnsi="Times New Roman" w:cs="Times New Roman"/>
                  <w:b/>
                  <w:color w:val="000000"/>
                  <w:sz w:val="18"/>
                  <w:szCs w:val="18"/>
                </w:rPr>
                <w:t>Pie de imagen</w:t>
              </w:r>
            </w:moveTo>
          </w:p>
        </w:tc>
        <w:tc>
          <w:tcPr>
            <w:tcW w:w="6515" w:type="dxa"/>
          </w:tcPr>
          <w:p w14:paraId="33D69C8C" w14:textId="77777777" w:rsidR="005B1136" w:rsidRDefault="005B1136" w:rsidP="007B616C">
            <w:pPr>
              <w:rPr>
                <w:rFonts w:ascii="Times New Roman" w:hAnsi="Times New Roman" w:cs="Times New Roman"/>
                <w:color w:val="000000"/>
              </w:rPr>
            </w:pPr>
            <w:moveTo w:id="328" w:author="Alex" w:date="2015-07-29T14:00:00Z">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Pr>
                  <w:rFonts w:ascii="Times New Roman" w:hAnsi="Times New Roman" w:cs="Times New Roman"/>
                  <w:i/>
                  <w:color w:val="000000"/>
                </w:rPr>
                <w:t xml:space="preserve"> centesimal</w:t>
              </w:r>
              <w:r>
                <w:rPr>
                  <w:rFonts w:ascii="Times New Roman" w:hAnsi="Times New Roman" w:cs="Times New Roman"/>
                  <w:color w:val="000000"/>
                </w:rPr>
                <w:t xml:space="preserve">: Cada pareja de radios consecutivos describe un ángulo de dos grados centesimales. </w:t>
              </w:r>
            </w:moveTo>
          </w:p>
        </w:tc>
      </w:tr>
      <w:moveToRangeEnd w:id="318"/>
    </w:tbl>
    <w:p w14:paraId="211765F5" w14:textId="77777777" w:rsidR="005B1136" w:rsidRDefault="005B1136" w:rsidP="007E2789">
      <w:pPr>
        <w:spacing w:after="0"/>
        <w:rPr>
          <w:ins w:id="329" w:author="Alex" w:date="2015-07-29T14:00:00Z"/>
          <w:rFonts w:ascii="Times" w:hAnsi="Times"/>
        </w:rPr>
      </w:pPr>
    </w:p>
    <w:p w14:paraId="19AF3449" w14:textId="77777777" w:rsidR="005B1136" w:rsidRDefault="005B1136" w:rsidP="007E2789">
      <w:pPr>
        <w:spacing w:after="0"/>
        <w:rPr>
          <w:ins w:id="330" w:author="Alex" w:date="2015-07-29T14:00:00Z"/>
          <w:rFonts w:ascii="Times" w:hAnsi="Times"/>
        </w:rPr>
      </w:pPr>
    </w:p>
    <w:p w14:paraId="44F0E2A7" w14:textId="0C8A8DE5" w:rsidR="007E2789" w:rsidRDefault="00896CE5" w:rsidP="007E2789">
      <w:pPr>
        <w:spacing w:after="0"/>
        <w:rPr>
          <w:rFonts w:ascii="Times" w:hAnsi="Times"/>
        </w:rPr>
      </w:pPr>
      <w:r>
        <w:rPr>
          <w:rFonts w:ascii="Times" w:hAnsi="Times"/>
        </w:rPr>
        <w:t>Es usual denotar los grados sexagesimales con un superíndice circular</w:t>
      </w:r>
      <w:ins w:id="331" w:author="Alex" w:date="2015-07-29T14:00:00Z">
        <w:r w:rsidR="005B1136">
          <w:rPr>
            <w:rFonts w:ascii="Times" w:hAnsi="Times"/>
          </w:rPr>
          <w:t>, por ejemplo</w:t>
        </w:r>
      </w:ins>
      <w:ins w:id="332" w:author="Alex" w:date="2015-07-29T14:44:00Z">
        <w:r w:rsidR="00A02B75">
          <w:rPr>
            <w:rFonts w:ascii="Times" w:hAnsi="Times"/>
          </w:rPr>
          <w:t>,</w:t>
        </w:r>
      </w:ins>
      <w:ins w:id="333" w:author="Alex" w:date="2015-07-29T14:00:00Z">
        <w:r w:rsidR="005B1136">
          <w:rPr>
            <w:rFonts w:ascii="Times" w:hAnsi="Times"/>
          </w:rPr>
          <w:t xml:space="preserve"> para indicar trece grados sexagesimales </w:t>
        </w:r>
      </w:ins>
      <w:ins w:id="334" w:author="Alex" w:date="2015-07-29T14:44:00Z">
        <w:r w:rsidR="00A02B75">
          <w:rPr>
            <w:rFonts w:ascii="Times" w:hAnsi="Times"/>
          </w:rPr>
          <w:t>se escr</w:t>
        </w:r>
      </w:ins>
      <w:r w:rsidR="00A02B75">
        <w:rPr>
          <w:rFonts w:ascii="Times" w:hAnsi="Times"/>
        </w:rPr>
        <w:t xml:space="preserve">ibe </w:t>
      </w:r>
      <w:del w:id="335" w:author="Alex" w:date="2015-07-29T14:00:00Z">
        <w:r w:rsidR="00B33A9C" w:rsidDel="005B1136">
          <w:rPr>
            <w:rFonts w:ascii="Times" w:hAnsi="Times"/>
          </w:rPr>
          <w:delText xml:space="preserve"> “°”</w:delText>
        </w:r>
      </w:del>
      <w:ins w:id="336" w:author="Alex" w:date="2015-07-29T14:00:00Z">
        <w:r w:rsidR="005B1136">
          <w:rPr>
            <w:rFonts w:ascii="Times" w:hAnsi="Times"/>
          </w:rPr>
          <w:t>13°</w:t>
        </w:r>
      </w:ins>
      <w:ins w:id="337" w:author="Alex" w:date="2015-07-29T14:01:00Z">
        <w:r w:rsidR="005B1136">
          <w:rPr>
            <w:rFonts w:ascii="Times" w:hAnsi="Times"/>
          </w:rPr>
          <w:t xml:space="preserve">. </w:t>
        </w:r>
      </w:ins>
      <w:del w:id="338" w:author="Alex" w:date="2015-07-29T14:01:00Z">
        <w:r w:rsidDel="005B1136">
          <w:rPr>
            <w:rFonts w:ascii="Times" w:hAnsi="Times"/>
          </w:rPr>
          <w:delText>, mientras que se puede</w:delText>
        </w:r>
      </w:del>
      <w:ins w:id="339" w:author="Alex" w:date="2015-07-29T14:01:00Z">
        <w:r w:rsidR="005B1136">
          <w:rPr>
            <w:rFonts w:ascii="Times" w:hAnsi="Times"/>
          </w:rPr>
          <w:t>Para</w:t>
        </w:r>
      </w:ins>
      <w:r>
        <w:rPr>
          <w:rFonts w:ascii="Times" w:hAnsi="Times"/>
        </w:rPr>
        <w:t xml:space="preserve"> denotar a los grados centesimales con una letra “</w:t>
      </w:r>
      <w:del w:id="340" w:author="Alex" w:date="2015-07-29T14:43:00Z">
        <w:r w:rsidDel="00A02B75">
          <w:rPr>
            <w:rFonts w:ascii="Times" w:hAnsi="Times"/>
          </w:rPr>
          <w:delText>C</w:delText>
        </w:r>
      </w:del>
      <w:ins w:id="341" w:author="Alex" w:date="2015-07-29T14:43:00Z">
        <w:r w:rsidR="00A02B75">
          <w:rPr>
            <w:rFonts w:ascii="Times" w:hAnsi="Times"/>
          </w:rPr>
          <w:t>g</w:t>
        </w:r>
      </w:ins>
      <w:r>
        <w:rPr>
          <w:rFonts w:ascii="Times" w:hAnsi="Times"/>
        </w:rPr>
        <w:t>” como superíndice del ángulo correspondiente</w:t>
      </w:r>
      <w:ins w:id="342" w:author="Alex" w:date="2015-07-29T14:44:00Z">
        <w:r w:rsidR="00A02B75">
          <w:rPr>
            <w:rFonts w:ascii="Times" w:hAnsi="Times"/>
          </w:rPr>
          <w:t xml:space="preserve">, por ejemplo, para indicar treinta grados centesimales se escribe </w:t>
        </w:r>
      </w:ins>
      <w:r w:rsidR="00A02B75">
        <w:rPr>
          <w:rFonts w:ascii="Times" w:hAnsi="Times"/>
        </w:rPr>
        <w:t>30</w:t>
      </w:r>
      <w:r w:rsidR="00A02B75" w:rsidRPr="00A02B75">
        <w:rPr>
          <w:rFonts w:ascii="Times" w:hAnsi="Times"/>
          <w:vertAlign w:val="superscript"/>
        </w:rPr>
        <w:t>g</w:t>
      </w:r>
      <w:r w:rsidR="00A02B75">
        <w:rPr>
          <w:rFonts w:ascii="Times" w:hAnsi="Times"/>
        </w:rPr>
        <w:t>.</w:t>
      </w:r>
      <w:del w:id="343" w:author="Alex" w:date="2015-07-29T14:44:00Z">
        <w:r w:rsidDel="00A02B75">
          <w:rPr>
            <w:rFonts w:ascii="Times" w:hAnsi="Times"/>
          </w:rPr>
          <w:delText>.</w:delText>
        </w:r>
      </w:del>
    </w:p>
    <w:p w14:paraId="3BBEC670" w14:textId="5BA9C9E4" w:rsidR="00FD2F23" w:rsidDel="001B47E1" w:rsidRDefault="00FD2F23" w:rsidP="007E2789">
      <w:pPr>
        <w:spacing w:after="0"/>
        <w:rPr>
          <w:del w:id="344" w:author="Alex" w:date="2015-07-29T15:01:00Z"/>
          <w:rFonts w:ascii="Times" w:hAnsi="Times"/>
        </w:rPr>
      </w:pPr>
    </w:p>
    <w:tbl>
      <w:tblPr>
        <w:tblStyle w:val="Tablaconcuadrcula"/>
        <w:tblW w:w="0" w:type="auto"/>
        <w:tblLook w:val="04A0" w:firstRow="1" w:lastRow="0" w:firstColumn="1" w:lastColumn="0" w:noHBand="0" w:noVBand="1"/>
        <w:tblPrChange w:id="345" w:author="Alex" w:date="2015-07-29T15:01:00Z">
          <w:tblPr>
            <w:tblStyle w:val="Tablaconcuadrcula"/>
            <w:tblW w:w="0" w:type="auto"/>
            <w:tblLook w:val="04A0" w:firstRow="1" w:lastRow="0" w:firstColumn="1" w:lastColumn="0" w:noHBand="0" w:noVBand="1"/>
          </w:tblPr>
        </w:tblPrChange>
      </w:tblPr>
      <w:tblGrid>
        <w:gridCol w:w="2458"/>
        <w:gridCol w:w="6370"/>
        <w:tblGridChange w:id="346">
          <w:tblGrid>
            <w:gridCol w:w="2458"/>
            <w:gridCol w:w="6370"/>
          </w:tblGrid>
        </w:tblGridChange>
      </w:tblGrid>
      <w:tr w:rsidR="004E1B1D" w:rsidRPr="005D1738" w:rsidDel="00E914B7" w14:paraId="5E40BF79" w14:textId="56C9125B" w:rsidTr="001B47E1">
        <w:tc>
          <w:tcPr>
            <w:tcW w:w="8828" w:type="dxa"/>
            <w:gridSpan w:val="2"/>
            <w:shd w:val="clear" w:color="auto" w:fill="0D0D0D" w:themeFill="text1" w:themeFillTint="F2"/>
            <w:tcPrChange w:id="347" w:author="Alex" w:date="2015-07-29T15:01:00Z">
              <w:tcPr>
                <w:tcW w:w="9033" w:type="dxa"/>
                <w:gridSpan w:val="2"/>
                <w:shd w:val="clear" w:color="auto" w:fill="0D0D0D" w:themeFill="text1" w:themeFillTint="F2"/>
              </w:tcPr>
            </w:tcPrChange>
          </w:tcPr>
          <w:p w14:paraId="6EB2D921" w14:textId="44178EAB" w:rsidR="004E1B1D" w:rsidRPr="005D1738" w:rsidDel="00E914B7" w:rsidRDefault="004E1B1D" w:rsidP="007235ED">
            <w:pPr>
              <w:jc w:val="center"/>
              <w:rPr>
                <w:rFonts w:ascii="Times New Roman" w:hAnsi="Times New Roman" w:cs="Times New Roman"/>
                <w:b/>
                <w:color w:val="FFFFFF" w:themeColor="background1"/>
              </w:rPr>
            </w:pPr>
            <w:moveFromRangeStart w:id="348" w:author="Alex" w:date="2015-07-29T13:47:00Z" w:name="move425941004"/>
            <w:moveFrom w:id="349" w:author="Alex" w:date="2015-07-29T13:47:00Z">
              <w:r w:rsidRPr="005D1738" w:rsidDel="00E914B7">
                <w:rPr>
                  <w:rFonts w:ascii="Times New Roman" w:hAnsi="Times New Roman" w:cs="Times New Roman"/>
                  <w:b/>
                  <w:color w:val="FFFFFF" w:themeColor="background1"/>
                </w:rPr>
                <w:t>Imagen (fotografía, gráfica o ilustración)</w:t>
              </w:r>
            </w:moveFrom>
          </w:p>
        </w:tc>
      </w:tr>
      <w:tr w:rsidR="004E1B1D" w:rsidDel="00E914B7" w14:paraId="6EBE22D2" w14:textId="277B2AA5" w:rsidTr="001B47E1">
        <w:tc>
          <w:tcPr>
            <w:tcW w:w="2458" w:type="dxa"/>
            <w:tcPrChange w:id="350" w:author="Alex" w:date="2015-07-29T15:01:00Z">
              <w:tcPr>
                <w:tcW w:w="2518" w:type="dxa"/>
              </w:tcPr>
            </w:tcPrChange>
          </w:tcPr>
          <w:p w14:paraId="74FE61CA" w14:textId="69D1EF85" w:rsidR="004E1B1D" w:rsidRPr="00053744" w:rsidDel="00E914B7" w:rsidRDefault="004E1B1D" w:rsidP="007235ED">
            <w:pPr>
              <w:rPr>
                <w:rFonts w:ascii="Times New Roman" w:hAnsi="Times New Roman" w:cs="Times New Roman"/>
                <w:b/>
                <w:color w:val="000000"/>
                <w:sz w:val="18"/>
                <w:szCs w:val="18"/>
              </w:rPr>
            </w:pPr>
            <w:moveFrom w:id="351" w:author="Alex" w:date="2015-07-29T13:47:00Z">
              <w:r w:rsidDel="00E914B7">
                <w:rPr>
                  <w:rFonts w:ascii="Times New Roman" w:hAnsi="Times New Roman" w:cs="Times New Roman"/>
                  <w:b/>
                  <w:color w:val="000000"/>
                  <w:sz w:val="18"/>
                  <w:szCs w:val="18"/>
                </w:rPr>
                <w:t>Código</w:t>
              </w:r>
            </w:moveFrom>
          </w:p>
        </w:tc>
        <w:tc>
          <w:tcPr>
            <w:tcW w:w="6370" w:type="dxa"/>
            <w:tcPrChange w:id="352" w:author="Alex" w:date="2015-07-29T15:01:00Z">
              <w:tcPr>
                <w:tcW w:w="6515" w:type="dxa"/>
              </w:tcPr>
            </w:tcPrChange>
          </w:tcPr>
          <w:p w14:paraId="5DFA849B" w14:textId="3DC41C36" w:rsidR="004E1B1D" w:rsidRPr="00053744" w:rsidDel="00E914B7" w:rsidRDefault="00C82D30" w:rsidP="002953CB">
            <w:pPr>
              <w:pStyle w:val="ListadoImgenes"/>
              <w:numPr>
                <w:ilvl w:val="0"/>
                <w:numId w:val="0"/>
              </w:numPr>
              <w:ind w:left="720"/>
            </w:pPr>
            <w:moveFrom w:id="353" w:author="Alex" w:date="2015-07-29T13:47:00Z">
              <w:r w:rsidDel="00E914B7">
                <w:t>MA_10_02_CO_IMG03</w:t>
              </w:r>
            </w:moveFrom>
          </w:p>
        </w:tc>
      </w:tr>
      <w:tr w:rsidR="004E1B1D" w:rsidDel="00E914B7" w14:paraId="0BB85C46" w14:textId="174C5C1A" w:rsidTr="001B47E1">
        <w:tc>
          <w:tcPr>
            <w:tcW w:w="2458" w:type="dxa"/>
            <w:tcPrChange w:id="354" w:author="Alex" w:date="2015-07-29T15:01:00Z">
              <w:tcPr>
                <w:tcW w:w="2518" w:type="dxa"/>
              </w:tcPr>
            </w:tcPrChange>
          </w:tcPr>
          <w:p w14:paraId="0F4ABD71" w14:textId="4DF1DB7E" w:rsidR="004E1B1D" w:rsidDel="00E914B7" w:rsidRDefault="004E1B1D" w:rsidP="007235ED">
            <w:pPr>
              <w:rPr>
                <w:rFonts w:ascii="Times New Roman" w:hAnsi="Times New Roman" w:cs="Times New Roman"/>
                <w:color w:val="000000"/>
              </w:rPr>
            </w:pPr>
            <w:moveFrom w:id="355" w:author="Alex" w:date="2015-07-29T13:47:00Z">
              <w:r w:rsidRPr="00053744" w:rsidDel="00E914B7">
                <w:rPr>
                  <w:rFonts w:ascii="Times New Roman" w:hAnsi="Times New Roman" w:cs="Times New Roman"/>
                  <w:b/>
                  <w:color w:val="000000"/>
                  <w:sz w:val="18"/>
                  <w:szCs w:val="18"/>
                </w:rPr>
                <w:t>Descripción</w:t>
              </w:r>
            </w:moveFrom>
          </w:p>
        </w:tc>
        <w:tc>
          <w:tcPr>
            <w:tcW w:w="6370" w:type="dxa"/>
            <w:tcPrChange w:id="356" w:author="Alex" w:date="2015-07-29T15:01:00Z">
              <w:tcPr>
                <w:tcW w:w="6515" w:type="dxa"/>
              </w:tcPr>
            </w:tcPrChange>
          </w:tcPr>
          <w:p w14:paraId="415241F0" w14:textId="7EDD9FE7" w:rsidR="004E1B1D" w:rsidDel="00E914B7" w:rsidRDefault="004E1B1D" w:rsidP="005A0C6D">
            <w:pPr>
              <w:rPr>
                <w:rFonts w:ascii="Times New Roman" w:hAnsi="Times New Roman" w:cs="Times New Roman"/>
                <w:color w:val="000000"/>
              </w:rPr>
            </w:pPr>
            <w:moveFrom w:id="357" w:author="Alex" w:date="2015-07-29T13:47:00Z">
              <w:r w:rsidDel="00E914B7">
                <w:rPr>
                  <w:rFonts w:ascii="Times New Roman" w:hAnsi="Times New Roman" w:cs="Times New Roman"/>
                  <w:color w:val="000000"/>
                </w:rPr>
                <w:t>Determinación de un grado</w:t>
              </w:r>
              <w:r w:rsidR="00EE799A" w:rsidDel="00E914B7">
                <w:rPr>
                  <w:rFonts w:ascii="Times New Roman" w:hAnsi="Times New Roman" w:cs="Times New Roman"/>
                  <w:color w:val="000000"/>
                </w:rPr>
                <w:t xml:space="preserve"> sexagesimal</w:t>
              </w:r>
              <w:r w:rsidDel="00E914B7">
                <w:rPr>
                  <w:rFonts w:ascii="Times New Roman" w:hAnsi="Times New Roman" w:cs="Times New Roman"/>
                  <w:color w:val="000000"/>
                </w:rPr>
                <w:t xml:space="preserve">: División del círculo en </w:t>
              </w:r>
              <w:r w:rsidR="005A0C6D" w:rsidDel="00E914B7">
                <w:rPr>
                  <w:rFonts w:ascii="Times New Roman" w:hAnsi="Times New Roman" w:cs="Times New Roman"/>
                  <w:color w:val="000000"/>
                </w:rPr>
                <w:t>360</w:t>
              </w:r>
              <w:r w:rsidDel="00E914B7">
                <w:rPr>
                  <w:rFonts w:ascii="Times New Roman" w:hAnsi="Times New Roman" w:cs="Times New Roman"/>
                  <w:color w:val="000000"/>
                </w:rPr>
                <w:t xml:space="preserve"> partes iguales</w:t>
              </w:r>
              <w:r w:rsidR="006070CE" w:rsidDel="00E914B7">
                <w:rPr>
                  <w:rFonts w:ascii="Times New Roman" w:hAnsi="Times New Roman" w:cs="Times New Roman"/>
                  <w:color w:val="000000"/>
                </w:rPr>
                <w:t>.</w:t>
              </w:r>
            </w:moveFrom>
          </w:p>
        </w:tc>
      </w:tr>
      <w:tr w:rsidR="004E1B1D" w:rsidDel="00E914B7" w14:paraId="1CDB99AF" w14:textId="66C73083" w:rsidTr="001B47E1">
        <w:tc>
          <w:tcPr>
            <w:tcW w:w="2458" w:type="dxa"/>
            <w:tcPrChange w:id="358" w:author="Alex" w:date="2015-07-29T15:01:00Z">
              <w:tcPr>
                <w:tcW w:w="2518" w:type="dxa"/>
              </w:tcPr>
            </w:tcPrChange>
          </w:tcPr>
          <w:p w14:paraId="3AB892DE" w14:textId="400AB449" w:rsidR="004E1B1D" w:rsidDel="00E914B7" w:rsidRDefault="004E1B1D" w:rsidP="007235ED">
            <w:pPr>
              <w:rPr>
                <w:rFonts w:ascii="Times New Roman" w:hAnsi="Times New Roman" w:cs="Times New Roman"/>
                <w:color w:val="000000"/>
              </w:rPr>
            </w:pPr>
            <w:moveFrom w:id="359" w:author="Alex" w:date="2015-07-29T13:47:00Z">
              <w:r w:rsidRPr="00053744" w:rsidDel="00E914B7">
                <w:rPr>
                  <w:rFonts w:ascii="Times New Roman" w:hAnsi="Times New Roman" w:cs="Times New Roman"/>
                  <w:b/>
                  <w:color w:val="000000"/>
                  <w:sz w:val="18"/>
                  <w:szCs w:val="18"/>
                </w:rPr>
                <w:t>Código Shutterstock (o URL</w:t>
              </w:r>
              <w:r w:rsidDel="00E914B7">
                <w:rPr>
                  <w:rFonts w:ascii="Times New Roman" w:hAnsi="Times New Roman" w:cs="Times New Roman"/>
                  <w:b/>
                  <w:color w:val="000000"/>
                  <w:sz w:val="18"/>
                  <w:szCs w:val="18"/>
                </w:rPr>
                <w:t xml:space="preserve"> o la ruta en AulaPlaneta</w:t>
              </w:r>
              <w:r w:rsidRPr="00053744" w:rsidDel="00E914B7">
                <w:rPr>
                  <w:rFonts w:ascii="Times New Roman" w:hAnsi="Times New Roman" w:cs="Times New Roman"/>
                  <w:b/>
                  <w:color w:val="000000"/>
                  <w:sz w:val="18"/>
                  <w:szCs w:val="18"/>
                </w:rPr>
                <w:t>)</w:t>
              </w:r>
            </w:moveFrom>
          </w:p>
        </w:tc>
        <w:tc>
          <w:tcPr>
            <w:tcW w:w="6370" w:type="dxa"/>
            <w:tcPrChange w:id="360" w:author="Alex" w:date="2015-07-29T15:01:00Z">
              <w:tcPr>
                <w:tcW w:w="6515" w:type="dxa"/>
              </w:tcPr>
            </w:tcPrChange>
          </w:tcPr>
          <w:p w14:paraId="55E71348" w14:textId="73DE69EC" w:rsidR="004E1B1D" w:rsidDel="00E914B7" w:rsidRDefault="005A0C6D" w:rsidP="00F20E22">
            <w:pPr>
              <w:jc w:val="center"/>
              <w:rPr>
                <w:rFonts w:ascii="Times New Roman" w:hAnsi="Times New Roman" w:cs="Times New Roman"/>
                <w:color w:val="000000"/>
              </w:rPr>
            </w:pPr>
            <w:moveFrom w:id="361" w:author="Alex" w:date="2015-07-29T13:47:00Z">
              <w:r w:rsidDel="00E914B7">
                <w:rPr>
                  <w:rFonts w:ascii="Times New Roman" w:hAnsi="Times New Roman" w:cs="Times New Roman"/>
                  <w:noProof/>
                  <w:color w:val="000000"/>
                  <w:lang w:val="es-CO" w:eastAsia="es-CO"/>
                  <w:rPrChange w:id="362" w:author="Unknown">
                    <w:rPr>
                      <w:noProof/>
                      <w:lang w:val="es-CO" w:eastAsia="es-CO"/>
                    </w:rPr>
                  </w:rPrChange>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8">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moveFrom>
          </w:p>
        </w:tc>
      </w:tr>
      <w:tr w:rsidR="004E1B1D" w:rsidDel="00E914B7" w14:paraId="75A89252" w14:textId="73EB2D46" w:rsidTr="001B47E1">
        <w:tc>
          <w:tcPr>
            <w:tcW w:w="2458" w:type="dxa"/>
            <w:tcPrChange w:id="363" w:author="Alex" w:date="2015-07-29T15:01:00Z">
              <w:tcPr>
                <w:tcW w:w="2518" w:type="dxa"/>
              </w:tcPr>
            </w:tcPrChange>
          </w:tcPr>
          <w:p w14:paraId="2FA390F6" w14:textId="5DB7F650" w:rsidR="004E1B1D" w:rsidDel="00E914B7" w:rsidRDefault="004E1B1D" w:rsidP="007235ED">
            <w:pPr>
              <w:rPr>
                <w:rFonts w:ascii="Times New Roman" w:hAnsi="Times New Roman" w:cs="Times New Roman"/>
                <w:color w:val="000000"/>
              </w:rPr>
            </w:pPr>
            <w:moveFrom w:id="364" w:author="Alex" w:date="2015-07-29T13:47:00Z">
              <w:r w:rsidRPr="00053744" w:rsidDel="00E914B7">
                <w:rPr>
                  <w:rFonts w:ascii="Times New Roman" w:hAnsi="Times New Roman" w:cs="Times New Roman"/>
                  <w:b/>
                  <w:color w:val="000000"/>
                  <w:sz w:val="18"/>
                  <w:szCs w:val="18"/>
                </w:rPr>
                <w:t>Pie de imagen</w:t>
              </w:r>
            </w:moveFrom>
          </w:p>
        </w:tc>
        <w:tc>
          <w:tcPr>
            <w:tcW w:w="6370" w:type="dxa"/>
            <w:tcPrChange w:id="365" w:author="Alex" w:date="2015-07-29T15:01:00Z">
              <w:tcPr>
                <w:tcW w:w="6515" w:type="dxa"/>
              </w:tcPr>
            </w:tcPrChange>
          </w:tcPr>
          <w:p w14:paraId="30FD04A9" w14:textId="764C9B35" w:rsidR="004E1B1D" w:rsidDel="00E914B7" w:rsidRDefault="005A0C6D" w:rsidP="006070CE">
            <w:pPr>
              <w:rPr>
                <w:rFonts w:ascii="Times New Roman" w:hAnsi="Times New Roman" w:cs="Times New Roman"/>
                <w:color w:val="000000"/>
              </w:rPr>
            </w:pPr>
            <w:moveFrom w:id="366" w:author="Alex" w:date="2015-07-29T13:47:00Z">
              <w:r w:rsidDel="00E914B7">
                <w:rPr>
                  <w:rFonts w:ascii="Times New Roman" w:hAnsi="Times New Roman" w:cs="Times New Roman"/>
                  <w:color w:val="000000"/>
                </w:rPr>
                <w:t xml:space="preserve">Determinación de la unidad </w:t>
              </w:r>
              <w:r w:rsidRPr="005A0C6D" w:rsidDel="00E914B7">
                <w:rPr>
                  <w:rFonts w:ascii="Times New Roman" w:hAnsi="Times New Roman" w:cs="Times New Roman"/>
                  <w:i/>
                  <w:color w:val="000000"/>
                </w:rPr>
                <w:t>grado</w:t>
              </w:r>
              <w:r w:rsidR="00EE799A" w:rsidDel="00E914B7">
                <w:rPr>
                  <w:rFonts w:ascii="Times New Roman" w:hAnsi="Times New Roman" w:cs="Times New Roman"/>
                  <w:i/>
                  <w:color w:val="000000"/>
                </w:rPr>
                <w:t xml:space="preserve"> sexagesimal</w:t>
              </w:r>
              <w:r w:rsidDel="00E914B7">
                <w:rPr>
                  <w:rFonts w:ascii="Times New Roman" w:hAnsi="Times New Roman" w:cs="Times New Roman"/>
                  <w:color w:val="000000"/>
                </w:rPr>
                <w:t xml:space="preserve">: Cada pareja de radios consecutivos </w:t>
              </w:r>
              <w:r w:rsidR="00EE799A" w:rsidDel="00E914B7">
                <w:rPr>
                  <w:rFonts w:ascii="Times New Roman" w:hAnsi="Times New Roman" w:cs="Times New Roman"/>
                  <w:color w:val="000000"/>
                </w:rPr>
                <w:t>describe un ángulo de dos grados sexagesimales</w:t>
              </w:r>
              <w:r w:rsidDel="00E914B7">
                <w:rPr>
                  <w:rFonts w:ascii="Times New Roman" w:hAnsi="Times New Roman" w:cs="Times New Roman"/>
                  <w:color w:val="000000"/>
                </w:rPr>
                <w:t xml:space="preserve">. </w:t>
              </w:r>
            </w:moveFrom>
          </w:p>
        </w:tc>
      </w:tr>
      <w:moveFromRangeEnd w:id="348"/>
    </w:tbl>
    <w:p w14:paraId="532AFC45" w14:textId="1BB31176" w:rsidR="00FD2F23" w:rsidDel="001B47E1" w:rsidRDefault="00FD2F23" w:rsidP="007E2789">
      <w:pPr>
        <w:spacing w:after="0"/>
        <w:rPr>
          <w:del w:id="367" w:author="Alex" w:date="2015-07-29T15:01:00Z"/>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rsidDel="005B1136" w14:paraId="4A274EB1" w14:textId="13D1092C" w:rsidTr="007235ED">
        <w:tc>
          <w:tcPr>
            <w:tcW w:w="9033" w:type="dxa"/>
            <w:gridSpan w:val="2"/>
            <w:shd w:val="clear" w:color="auto" w:fill="0D0D0D" w:themeFill="text1" w:themeFillTint="F2"/>
          </w:tcPr>
          <w:p w14:paraId="482EE581" w14:textId="2D64EC7B" w:rsidR="005A0C6D" w:rsidRPr="005D1738" w:rsidDel="005B1136" w:rsidRDefault="005A0C6D" w:rsidP="007235ED">
            <w:pPr>
              <w:jc w:val="center"/>
              <w:rPr>
                <w:rFonts w:ascii="Times New Roman" w:hAnsi="Times New Roman" w:cs="Times New Roman"/>
                <w:b/>
                <w:color w:val="FFFFFF" w:themeColor="background1"/>
              </w:rPr>
            </w:pPr>
            <w:moveFromRangeStart w:id="368" w:author="Alex" w:date="2015-07-29T14:00:00Z" w:name="move425941786"/>
            <w:moveFrom w:id="369" w:author="Alex" w:date="2015-07-29T14:00:00Z">
              <w:r w:rsidRPr="005D1738" w:rsidDel="005B1136">
                <w:rPr>
                  <w:rFonts w:ascii="Times New Roman" w:hAnsi="Times New Roman" w:cs="Times New Roman"/>
                  <w:b/>
                  <w:color w:val="FFFFFF" w:themeColor="background1"/>
                </w:rPr>
                <w:t>Imagen (fotografía, gráfica o ilustración)</w:t>
              </w:r>
            </w:moveFrom>
          </w:p>
        </w:tc>
      </w:tr>
      <w:tr w:rsidR="00062955" w:rsidDel="005B1136" w14:paraId="70679C16" w14:textId="5707C142" w:rsidTr="007235ED">
        <w:tc>
          <w:tcPr>
            <w:tcW w:w="2518" w:type="dxa"/>
          </w:tcPr>
          <w:p w14:paraId="6102CB6B" w14:textId="684FAD4E" w:rsidR="005A0C6D" w:rsidRPr="00053744" w:rsidDel="005B1136" w:rsidRDefault="005A0C6D" w:rsidP="007235ED">
            <w:pPr>
              <w:rPr>
                <w:rFonts w:ascii="Times New Roman" w:hAnsi="Times New Roman" w:cs="Times New Roman"/>
                <w:b/>
                <w:color w:val="000000"/>
                <w:sz w:val="18"/>
                <w:szCs w:val="18"/>
              </w:rPr>
            </w:pPr>
            <w:moveFrom w:id="370" w:author="Alex" w:date="2015-07-29T14:00:00Z">
              <w:r w:rsidDel="005B1136">
                <w:rPr>
                  <w:rFonts w:ascii="Times New Roman" w:hAnsi="Times New Roman" w:cs="Times New Roman"/>
                  <w:b/>
                  <w:color w:val="000000"/>
                  <w:sz w:val="18"/>
                  <w:szCs w:val="18"/>
                </w:rPr>
                <w:t>Código</w:t>
              </w:r>
            </w:moveFrom>
          </w:p>
        </w:tc>
        <w:tc>
          <w:tcPr>
            <w:tcW w:w="6515" w:type="dxa"/>
          </w:tcPr>
          <w:p w14:paraId="4342B006" w14:textId="657F12F9" w:rsidR="005A0C6D" w:rsidRPr="005A0C6D" w:rsidDel="005B1136" w:rsidRDefault="00C82D30" w:rsidP="002953CB">
            <w:pPr>
              <w:pStyle w:val="ListadoImgenes"/>
              <w:numPr>
                <w:ilvl w:val="0"/>
                <w:numId w:val="0"/>
              </w:numPr>
              <w:ind w:left="720" w:hanging="360"/>
            </w:pPr>
            <w:moveFrom w:id="371" w:author="Alex" w:date="2015-07-29T14:00:00Z">
              <w:r w:rsidDel="005B1136">
                <w:t>MA_10_02_CO_IMG04</w:t>
              </w:r>
            </w:moveFrom>
          </w:p>
        </w:tc>
      </w:tr>
      <w:tr w:rsidR="00062955" w:rsidDel="005B1136" w14:paraId="6C8B3DC2" w14:textId="03369340" w:rsidTr="007235ED">
        <w:tc>
          <w:tcPr>
            <w:tcW w:w="2518" w:type="dxa"/>
          </w:tcPr>
          <w:p w14:paraId="51DBE3E3" w14:textId="6146C7A1" w:rsidR="005A0C6D" w:rsidDel="005B1136" w:rsidRDefault="005A0C6D" w:rsidP="007235ED">
            <w:pPr>
              <w:rPr>
                <w:rFonts w:ascii="Times New Roman" w:hAnsi="Times New Roman" w:cs="Times New Roman"/>
                <w:color w:val="000000"/>
              </w:rPr>
            </w:pPr>
            <w:moveFrom w:id="372" w:author="Alex" w:date="2015-07-29T14:00:00Z">
              <w:r w:rsidRPr="00053744" w:rsidDel="005B1136">
                <w:rPr>
                  <w:rFonts w:ascii="Times New Roman" w:hAnsi="Times New Roman" w:cs="Times New Roman"/>
                  <w:b/>
                  <w:color w:val="000000"/>
                  <w:sz w:val="18"/>
                  <w:szCs w:val="18"/>
                </w:rPr>
                <w:t>Descripción</w:t>
              </w:r>
            </w:moveFrom>
          </w:p>
        </w:tc>
        <w:tc>
          <w:tcPr>
            <w:tcW w:w="6515" w:type="dxa"/>
          </w:tcPr>
          <w:p w14:paraId="7BC26AE1" w14:textId="69CD4756" w:rsidR="005A0C6D" w:rsidDel="005B1136" w:rsidRDefault="005A0C6D" w:rsidP="00EE799A">
            <w:pPr>
              <w:rPr>
                <w:rFonts w:ascii="Times New Roman" w:hAnsi="Times New Roman" w:cs="Times New Roman"/>
                <w:color w:val="000000"/>
              </w:rPr>
            </w:pPr>
            <w:moveFrom w:id="373" w:author="Alex" w:date="2015-07-29T14:00:00Z">
              <w:r w:rsidDel="005B1136">
                <w:rPr>
                  <w:rFonts w:ascii="Times New Roman" w:hAnsi="Times New Roman" w:cs="Times New Roman"/>
                  <w:color w:val="000000"/>
                </w:rPr>
                <w:t xml:space="preserve">Determinación de un </w:t>
              </w:r>
              <w:r w:rsidR="005429DC" w:rsidDel="005B1136">
                <w:rPr>
                  <w:rFonts w:ascii="Times New Roman" w:hAnsi="Times New Roman" w:cs="Times New Roman"/>
                  <w:color w:val="000000"/>
                </w:rPr>
                <w:t>grado centesimal</w:t>
              </w:r>
              <w:r w:rsidDel="005B1136">
                <w:rPr>
                  <w:rFonts w:ascii="Times New Roman" w:hAnsi="Times New Roman" w:cs="Times New Roman"/>
                  <w:color w:val="000000"/>
                </w:rPr>
                <w:t xml:space="preserve">: División del círculo en </w:t>
              </w:r>
              <w:r w:rsidR="00062955" w:rsidDel="005B1136">
                <w:rPr>
                  <w:rFonts w:ascii="Times New Roman" w:hAnsi="Times New Roman" w:cs="Times New Roman"/>
                  <w:color w:val="000000"/>
                </w:rPr>
                <w:t>40</w:t>
              </w:r>
              <w:r w:rsidDel="005B1136">
                <w:rPr>
                  <w:rFonts w:ascii="Times New Roman" w:hAnsi="Times New Roman" w:cs="Times New Roman"/>
                  <w:color w:val="000000"/>
                </w:rPr>
                <w:t>0 partes iguales</w:t>
              </w:r>
            </w:moveFrom>
          </w:p>
        </w:tc>
      </w:tr>
      <w:tr w:rsidR="00062955" w:rsidDel="005B1136" w14:paraId="4C90534D" w14:textId="49324F7C" w:rsidTr="007235ED">
        <w:tc>
          <w:tcPr>
            <w:tcW w:w="2518" w:type="dxa"/>
          </w:tcPr>
          <w:p w14:paraId="34CD3DC7" w14:textId="14C9AD1F" w:rsidR="005A0C6D" w:rsidDel="005B1136" w:rsidRDefault="005A0C6D" w:rsidP="007235ED">
            <w:pPr>
              <w:rPr>
                <w:rFonts w:ascii="Times New Roman" w:hAnsi="Times New Roman" w:cs="Times New Roman"/>
                <w:color w:val="000000"/>
              </w:rPr>
            </w:pPr>
            <w:moveFrom w:id="374" w:author="Alex" w:date="2015-07-29T14:00:00Z">
              <w:r w:rsidRPr="00053744" w:rsidDel="005B1136">
                <w:rPr>
                  <w:rFonts w:ascii="Times New Roman" w:hAnsi="Times New Roman" w:cs="Times New Roman"/>
                  <w:b/>
                  <w:color w:val="000000"/>
                  <w:sz w:val="18"/>
                  <w:szCs w:val="18"/>
                </w:rPr>
                <w:t>Código Shutterstock (o URL</w:t>
              </w:r>
              <w:r w:rsidDel="005B1136">
                <w:rPr>
                  <w:rFonts w:ascii="Times New Roman" w:hAnsi="Times New Roman" w:cs="Times New Roman"/>
                  <w:b/>
                  <w:color w:val="000000"/>
                  <w:sz w:val="18"/>
                  <w:szCs w:val="18"/>
                </w:rPr>
                <w:t xml:space="preserve"> o la ruta en AulaPlaneta</w:t>
              </w:r>
              <w:r w:rsidRPr="00053744" w:rsidDel="005B1136">
                <w:rPr>
                  <w:rFonts w:ascii="Times New Roman" w:hAnsi="Times New Roman" w:cs="Times New Roman"/>
                  <w:b/>
                  <w:color w:val="000000"/>
                  <w:sz w:val="18"/>
                  <w:szCs w:val="18"/>
                </w:rPr>
                <w:t>)</w:t>
              </w:r>
            </w:moveFrom>
          </w:p>
        </w:tc>
        <w:tc>
          <w:tcPr>
            <w:tcW w:w="6515" w:type="dxa"/>
          </w:tcPr>
          <w:p w14:paraId="40C7D056" w14:textId="5138678F" w:rsidR="005A0C6D" w:rsidDel="005B1136" w:rsidRDefault="00062955" w:rsidP="00F20E22">
            <w:pPr>
              <w:jc w:val="center"/>
              <w:rPr>
                <w:rFonts w:ascii="Times New Roman" w:hAnsi="Times New Roman" w:cs="Times New Roman"/>
                <w:color w:val="000000"/>
              </w:rPr>
            </w:pPr>
            <w:moveFrom w:id="375" w:author="Alex" w:date="2015-07-29T14:00:00Z">
              <w:r w:rsidDel="005B1136">
                <w:rPr>
                  <w:rFonts w:ascii="Times New Roman" w:hAnsi="Times New Roman" w:cs="Times New Roman"/>
                  <w:noProof/>
                  <w:color w:val="000000"/>
                  <w:lang w:val="es-CO" w:eastAsia="es-CO"/>
                  <w:rPrChange w:id="376" w:author="Unknown">
                    <w:rPr>
                      <w:noProof/>
                      <w:lang w:val="es-CO" w:eastAsia="es-CO"/>
                    </w:rPr>
                  </w:rPrChange>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9">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moveFrom>
          </w:p>
        </w:tc>
      </w:tr>
      <w:tr w:rsidR="00062955" w:rsidDel="005B1136" w14:paraId="274425D7" w14:textId="4A0EBB97" w:rsidTr="007235ED">
        <w:tc>
          <w:tcPr>
            <w:tcW w:w="2518" w:type="dxa"/>
          </w:tcPr>
          <w:p w14:paraId="57D88591" w14:textId="2B904C5B" w:rsidR="005A0C6D" w:rsidDel="005B1136" w:rsidRDefault="005A0C6D" w:rsidP="007235ED">
            <w:pPr>
              <w:rPr>
                <w:rFonts w:ascii="Times New Roman" w:hAnsi="Times New Roman" w:cs="Times New Roman"/>
                <w:color w:val="000000"/>
              </w:rPr>
            </w:pPr>
            <w:moveFrom w:id="377" w:author="Alex" w:date="2015-07-29T14:00:00Z">
              <w:r w:rsidRPr="00053744" w:rsidDel="005B1136">
                <w:rPr>
                  <w:rFonts w:ascii="Times New Roman" w:hAnsi="Times New Roman" w:cs="Times New Roman"/>
                  <w:b/>
                  <w:color w:val="000000"/>
                  <w:sz w:val="18"/>
                  <w:szCs w:val="18"/>
                </w:rPr>
                <w:t>Pie de imagen</w:t>
              </w:r>
            </w:moveFrom>
          </w:p>
        </w:tc>
        <w:tc>
          <w:tcPr>
            <w:tcW w:w="6515" w:type="dxa"/>
          </w:tcPr>
          <w:p w14:paraId="2888E84A" w14:textId="3F05515A" w:rsidR="005A0C6D" w:rsidDel="005B1136" w:rsidRDefault="005A0C6D" w:rsidP="007F7841">
            <w:pPr>
              <w:rPr>
                <w:rFonts w:ascii="Times New Roman" w:hAnsi="Times New Roman" w:cs="Times New Roman"/>
                <w:color w:val="000000"/>
              </w:rPr>
            </w:pPr>
            <w:moveFrom w:id="378" w:author="Alex" w:date="2015-07-29T14:00:00Z">
              <w:r w:rsidDel="005B1136">
                <w:rPr>
                  <w:rFonts w:ascii="Times New Roman" w:hAnsi="Times New Roman" w:cs="Times New Roman"/>
                  <w:color w:val="000000"/>
                </w:rPr>
                <w:t xml:space="preserve">Determinación de la unidad </w:t>
              </w:r>
              <w:r w:rsidRPr="00062955" w:rsidDel="005B1136">
                <w:rPr>
                  <w:rFonts w:ascii="Times New Roman" w:hAnsi="Times New Roman" w:cs="Times New Roman"/>
                  <w:i/>
                  <w:color w:val="000000"/>
                </w:rPr>
                <w:t>grado</w:t>
              </w:r>
              <w:r w:rsidR="00EE799A" w:rsidDel="005B1136">
                <w:rPr>
                  <w:rFonts w:ascii="Times New Roman" w:hAnsi="Times New Roman" w:cs="Times New Roman"/>
                  <w:i/>
                  <w:color w:val="000000"/>
                </w:rPr>
                <w:t xml:space="preserve"> centesimal</w:t>
              </w:r>
              <w:r w:rsidDel="005B1136">
                <w:rPr>
                  <w:rFonts w:ascii="Times New Roman" w:hAnsi="Times New Roman" w:cs="Times New Roman"/>
                  <w:color w:val="000000"/>
                </w:rPr>
                <w:t>: Cada pareja de radios con</w:t>
              </w:r>
              <w:r w:rsidR="00EE799A" w:rsidDel="005B1136">
                <w:rPr>
                  <w:rFonts w:ascii="Times New Roman" w:hAnsi="Times New Roman" w:cs="Times New Roman"/>
                  <w:color w:val="000000"/>
                </w:rPr>
                <w:t>secutivos describe un ángulo de dos grados centesimales</w:t>
              </w:r>
              <w:r w:rsidDel="005B1136">
                <w:rPr>
                  <w:rFonts w:ascii="Times New Roman" w:hAnsi="Times New Roman" w:cs="Times New Roman"/>
                  <w:color w:val="000000"/>
                </w:rPr>
                <w:t xml:space="preserve">. </w:t>
              </w:r>
            </w:moveFrom>
          </w:p>
        </w:tc>
      </w:tr>
      <w:moveFromRangeEnd w:id="368"/>
    </w:tbl>
    <w:p w14:paraId="61CBDDBD" w14:textId="77777777" w:rsidR="00FD2F23" w:rsidRDefault="00FD2F23" w:rsidP="007E2789">
      <w:pPr>
        <w:spacing w:after="0"/>
        <w:rPr>
          <w:rFonts w:ascii="Times" w:hAnsi="Times"/>
        </w:rPr>
      </w:pPr>
    </w:p>
    <w:p w14:paraId="7FB6F524" w14:textId="5DACADB0" w:rsidR="005A0C6D" w:rsidRDefault="00846C0D">
      <w:pPr>
        <w:spacing w:after="0"/>
        <w:rPr>
          <w:rFonts w:ascii="Times" w:hAnsi="Times"/>
        </w:rPr>
      </w:pPr>
      <w:r>
        <w:rPr>
          <w:rFonts w:ascii="Times" w:hAnsi="Times"/>
        </w:rPr>
        <w:t>Por lo anterio</w:t>
      </w:r>
      <w:r w:rsidR="00A02B75">
        <w:rPr>
          <w:rFonts w:ascii="Times" w:hAnsi="Times"/>
        </w:rPr>
        <w:t>r, resulta ser que un ángulo recto</w:t>
      </w:r>
      <w:ins w:id="379" w:author="Alex" w:date="2015-07-29T14:58:00Z">
        <w:r w:rsidR="00EF704D">
          <w:rPr>
            <w:rFonts w:ascii="Times" w:hAnsi="Times"/>
          </w:rPr>
          <w:t xml:space="preserve"> equivale a 90° y a</w:t>
        </w:r>
      </w:ins>
      <w:del w:id="380" w:author="Alex" w:date="2015-07-29T14:58:00Z">
        <w:r w:rsidR="00A02B75" w:rsidDel="00EF704D">
          <w:rPr>
            <w:rFonts w:ascii="Times" w:hAnsi="Times"/>
          </w:rPr>
          <w:delText xml:space="preserve"> </w:delText>
        </w:r>
        <w:r w:rsidR="00896CE5" w:rsidDel="00EF704D">
          <w:rPr>
            <w:rFonts w:ascii="Times" w:hAnsi="Times"/>
          </w:rPr>
          <w:delText>e</w:delText>
        </w:r>
      </w:del>
      <w:r w:rsidR="005429DC">
        <w:rPr>
          <w:rFonts w:ascii="Times" w:hAnsi="Times"/>
        </w:rPr>
        <w:t xml:space="preserve"> 100</w:t>
      </w:r>
      <w:r w:rsidR="00A02B75" w:rsidRPr="00A02B75">
        <w:rPr>
          <w:rFonts w:ascii="Times" w:hAnsi="Times"/>
          <w:vertAlign w:val="superscript"/>
        </w:rPr>
        <w:t>g</w:t>
      </w:r>
      <w:ins w:id="381" w:author="Alex" w:date="2015-07-29T14:58:00Z">
        <w:r w:rsidR="00EF704D">
          <w:rPr>
            <w:rFonts w:ascii="Times" w:hAnsi="Times"/>
          </w:rPr>
          <w:t xml:space="preserve"> por lo tanto</w:t>
        </w:r>
      </w:ins>
      <w:del w:id="382" w:author="Alex" w:date="2015-07-29T14:58:00Z">
        <w:r w:rsidDel="00EF704D">
          <w:rPr>
            <w:rFonts w:ascii="Times" w:hAnsi="Times"/>
          </w:rPr>
          <w:delText>. Entonces</w:delText>
        </w:r>
      </w:del>
      <w:r w:rsidR="006730FC">
        <w:rPr>
          <w:rFonts w:ascii="Times" w:hAnsi="Times"/>
        </w:rPr>
        <w:t xml:space="preserve"> 90° = 100</w:t>
      </w:r>
      <w:ins w:id="383" w:author="Alex" w:date="2015-07-29T14:59:00Z">
        <w:r w:rsidR="00EF704D">
          <w:rPr>
            <w:rFonts w:ascii="Times" w:hAnsi="Times"/>
            <w:i/>
            <w:vertAlign w:val="superscript"/>
          </w:rPr>
          <w:t>g</w:t>
        </w:r>
      </w:ins>
      <w:del w:id="384" w:author="Alex" w:date="2015-07-29T14:59:00Z">
        <w:r w:rsidR="006730FC" w:rsidRPr="006730FC" w:rsidDel="00EF704D">
          <w:rPr>
            <w:rFonts w:ascii="Times" w:hAnsi="Times"/>
            <w:i/>
            <w:vertAlign w:val="superscript"/>
          </w:rPr>
          <w:delText>C</w:delText>
        </w:r>
      </w:del>
      <w:r w:rsidR="00677BD2">
        <w:rPr>
          <w:rFonts w:ascii="Times" w:eastAsiaTheme="minorEastAsia" w:hAnsi="Times"/>
        </w:rPr>
        <w:t xml:space="preserve">. </w:t>
      </w:r>
      <w:ins w:id="385" w:author="Alex" w:date="2015-07-29T14:59:00Z">
        <w:r w:rsidR="00EF704D">
          <w:rPr>
            <w:rFonts w:ascii="Times" w:eastAsiaTheme="minorEastAsia" w:hAnsi="Times"/>
          </w:rPr>
          <w:t xml:space="preserve">De la misma forma podemos decir que </w:t>
        </w:r>
      </w:ins>
      <w:del w:id="386" w:author="Alex" w:date="2015-07-29T14:59:00Z">
        <w:r w:rsidR="00677BD2" w:rsidDel="00EF704D">
          <w:rPr>
            <w:rFonts w:ascii="Times" w:eastAsiaTheme="minorEastAsia" w:hAnsi="Times"/>
          </w:rPr>
          <w:delText>La circunferencia total tiene 400 grados</w:delText>
        </w:r>
        <w:r w:rsidR="00896CE5" w:rsidDel="00EF704D">
          <w:rPr>
            <w:rFonts w:ascii="Times" w:eastAsiaTheme="minorEastAsia" w:hAnsi="Times"/>
          </w:rPr>
          <w:delText xml:space="preserve"> centesimales</w:delText>
        </w:r>
        <w:r w:rsidR="00677BD2" w:rsidDel="00EF704D">
          <w:rPr>
            <w:rFonts w:ascii="Times" w:eastAsiaTheme="minorEastAsia" w:hAnsi="Times"/>
          </w:rPr>
          <w:delText>, es decir que</w:delText>
        </w:r>
        <w:r w:rsidR="006730FC" w:rsidDel="00EF704D">
          <w:rPr>
            <w:rFonts w:ascii="Times" w:eastAsiaTheme="minorEastAsia" w:hAnsi="Times"/>
          </w:rPr>
          <w:delText xml:space="preserve"> </w:delText>
        </w:r>
      </w:del>
      <w:r w:rsidR="006730FC">
        <w:rPr>
          <w:rFonts w:ascii="Times" w:eastAsiaTheme="minorEastAsia" w:hAnsi="Times"/>
        </w:rPr>
        <w:t>360° = 400</w:t>
      </w:r>
      <w:ins w:id="387" w:author="Alex" w:date="2015-07-29T14:59:00Z">
        <w:r w:rsidR="00EF704D">
          <w:rPr>
            <w:rFonts w:ascii="Times" w:hAnsi="Times"/>
            <w:i/>
            <w:vertAlign w:val="superscript"/>
          </w:rPr>
          <w:t>g</w:t>
        </w:r>
      </w:ins>
      <w:del w:id="388" w:author="Alex" w:date="2015-07-29T14:59:00Z">
        <w:r w:rsidR="006730FC" w:rsidRPr="006730FC" w:rsidDel="00EF704D">
          <w:rPr>
            <w:rFonts w:ascii="Times" w:hAnsi="Times"/>
            <w:i/>
            <w:vertAlign w:val="superscript"/>
          </w:rPr>
          <w:delText>C</w:delText>
        </w:r>
      </w:del>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20628A97" w:rsidR="00846C0D" w:rsidRDefault="00846C0D" w:rsidP="007E2789">
      <w:pPr>
        <w:spacing w:after="0"/>
        <w:rPr>
          <w:ins w:id="389" w:author="Alex" w:date="2015-07-29T15:01:00Z"/>
          <w:rFonts w:ascii="Times" w:hAnsi="Times"/>
        </w:rPr>
      </w:pPr>
      <w:r>
        <w:rPr>
          <w:rFonts w:ascii="Times" w:hAnsi="Times"/>
        </w:rPr>
        <w:t xml:space="preserve">La tercera forma de medir los ángulos, es tomando como unidad </w:t>
      </w:r>
      <w:r w:rsidRPr="001B47E1">
        <w:rPr>
          <w:rFonts w:ascii="Times" w:hAnsi="Times"/>
          <w:i/>
          <w:rPrChange w:id="390" w:author="Alex" w:date="2015-07-29T14:59:00Z">
            <w:rPr>
              <w:rFonts w:ascii="Times" w:hAnsi="Times"/>
            </w:rPr>
          </w:rPrChange>
        </w:rPr>
        <w:t>un radián</w:t>
      </w:r>
      <w:del w:id="391" w:author="Alex" w:date="2015-07-29T14:59:00Z">
        <w:r w:rsidDel="001B47E1">
          <w:rPr>
            <w:rFonts w:ascii="Times" w:hAnsi="Times"/>
          </w:rPr>
          <w:delText>,</w:delText>
        </w:r>
      </w:del>
      <w:ins w:id="392" w:author="Alex" w:date="2015-07-29T14:59:00Z">
        <w:r w:rsidR="001B47E1">
          <w:rPr>
            <w:rFonts w:ascii="Times" w:hAnsi="Times"/>
          </w:rPr>
          <w:t xml:space="preserve">. Un radián es el </w:t>
        </w:r>
      </w:ins>
      <w:ins w:id="393" w:author="Alex" w:date="2015-07-29T15:00:00Z">
        <w:r w:rsidR="001B47E1">
          <w:rPr>
            <w:rFonts w:ascii="Times" w:hAnsi="Times"/>
          </w:rPr>
          <w:t>ángulo que</w:t>
        </w:r>
      </w:ins>
      <w:ins w:id="394" w:author="Alex" w:date="2015-07-29T14:59:00Z">
        <w:r w:rsidR="001B47E1">
          <w:rPr>
            <w:rFonts w:ascii="Times" w:hAnsi="Times"/>
          </w:rPr>
          <w:t xml:space="preserve"> </w:t>
        </w:r>
      </w:ins>
      <w:ins w:id="395" w:author="Alex" w:date="2015-07-29T15:00:00Z">
        <w:r w:rsidR="001B47E1">
          <w:rPr>
            <w:rFonts w:ascii="Times" w:hAnsi="Times"/>
          </w:rPr>
          <w:t xml:space="preserve">subtiende un arco de longitud igual </w:t>
        </w:r>
      </w:ins>
      <w:ins w:id="396" w:author="Alex" w:date="2015-07-29T15:01:00Z">
        <w:r w:rsidR="001B47E1">
          <w:rPr>
            <w:rFonts w:ascii="Times" w:hAnsi="Times"/>
          </w:rPr>
          <w:t>un</w:t>
        </w:r>
      </w:ins>
      <w:ins w:id="397" w:author="Alex" w:date="2015-07-29T15:00:00Z">
        <w:r w:rsidR="001B47E1">
          <w:rPr>
            <w:rFonts w:ascii="Times" w:hAnsi="Times"/>
          </w:rPr>
          <w:t xml:space="preserve"> radio</w:t>
        </w:r>
      </w:ins>
      <w:ins w:id="398" w:author="Alex" w:date="2015-07-29T15:01:00Z">
        <w:r w:rsidR="001B47E1">
          <w:rPr>
            <w:rFonts w:ascii="Times" w:hAnsi="Times"/>
          </w:rPr>
          <w:t xml:space="preserve"> del círculo que lo forma.</w:t>
        </w:r>
      </w:ins>
      <w:del w:id="399" w:author="Alex" w:date="2015-07-29T15:01:00Z">
        <w:r w:rsidDel="001B47E1">
          <w:rPr>
            <w:rFonts w:ascii="Times" w:hAnsi="Times"/>
          </w:rPr>
          <w:delText xml:space="preserve"> es decir, un segmento de la misma longitud del radio, pero puesto sobre la circunferencia</w:delText>
        </w:r>
        <w:r w:rsidR="0022071D" w:rsidDel="001B47E1">
          <w:rPr>
            <w:rFonts w:ascii="Times" w:hAnsi="Times"/>
          </w:rPr>
          <w:delText>. En la imagen</w:delText>
        </w:r>
        <w:r w:rsidR="00092B6E" w:rsidDel="001B47E1">
          <w:rPr>
            <w:rFonts w:ascii="Times" w:hAnsi="Times"/>
          </w:rPr>
          <w:delText xml:space="preserve"> aparece tanto un radio como</w:delText>
        </w:r>
        <w:r w:rsidR="0022071D" w:rsidDel="001B47E1">
          <w:rPr>
            <w:rFonts w:ascii="Times" w:hAnsi="Times"/>
          </w:rPr>
          <w:delText xml:space="preserve">, </w:delText>
        </w:r>
        <w:r w:rsidR="0022071D" w:rsidRPr="0022071D" w:rsidDel="001B47E1">
          <w:rPr>
            <w:rFonts w:ascii="Times" w:hAnsi="Times"/>
            <w:i/>
          </w:rPr>
          <w:delText>un radián</w:delText>
        </w:r>
        <w:r w:rsidR="00092B6E" w:rsidDel="001B47E1">
          <w:rPr>
            <w:rFonts w:ascii="Times" w:hAnsi="Times"/>
          </w:rPr>
          <w:delText>, de color rojo, para denotar que son iguales.</w:delText>
        </w:r>
      </w:del>
    </w:p>
    <w:p w14:paraId="7F6B8A69" w14:textId="77777777" w:rsidR="001B47E1" w:rsidRDefault="001B47E1" w:rsidP="007E2789">
      <w:pPr>
        <w:spacing w:after="0"/>
        <w:rPr>
          <w:rFonts w:ascii="Times" w:hAnsi="Times"/>
        </w:rPr>
      </w:pP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0B7CD0D3" w:rsidR="00092B6E" w:rsidRPr="00092B6E" w:rsidRDefault="00C82D30" w:rsidP="002953CB">
            <w:pPr>
              <w:pStyle w:val="ListadoImgenes"/>
              <w:numPr>
                <w:ilvl w:val="0"/>
                <w:numId w:val="0"/>
              </w:numPr>
              <w:ind w:left="720" w:hanging="360"/>
            </w:pPr>
            <w:r>
              <w:t>MA_10_02_CO_IMG05</w:t>
            </w: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20">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5DDDBFC1" w14:textId="2C4051FC" w:rsidR="00202379" w:rsidRDefault="00202379" w:rsidP="0034469B">
      <w:pPr>
        <w:spacing w:after="0"/>
        <w:rPr>
          <w:ins w:id="400" w:author="Alex" w:date="2015-07-29T15:05:00Z"/>
          <w:rFonts w:ascii="Times" w:hAnsi="Times"/>
        </w:rPr>
      </w:pPr>
      <w:ins w:id="401" w:author="Alex" w:date="2015-07-29T15:03:00Z">
        <w:r>
          <w:rPr>
            <w:rFonts w:ascii="Times" w:hAnsi="Times"/>
          </w:rPr>
          <w:t>A diferencia de los grados sexagesimales y los grados centesimales</w:t>
        </w:r>
      </w:ins>
      <w:ins w:id="402" w:author="Alex" w:date="2015-07-29T15:04:00Z">
        <w:r>
          <w:rPr>
            <w:rFonts w:ascii="Times" w:hAnsi="Times"/>
          </w:rPr>
          <w:t xml:space="preserve"> que </w:t>
        </w:r>
      </w:ins>
      <w:ins w:id="403" w:author="Alex" w:date="2015-07-29T15:05:00Z">
        <w:r>
          <w:rPr>
            <w:rFonts w:ascii="Times" w:hAnsi="Times"/>
          </w:rPr>
          <w:t>están un número entero de veces en una circunferencia (</w:t>
        </w:r>
      </w:ins>
      <w:ins w:id="404" w:author="Alex" w:date="2015-07-29T15:06:00Z">
        <w:r>
          <w:rPr>
            <w:rFonts w:ascii="Times" w:hAnsi="Times"/>
          </w:rPr>
          <w:t>360 y 400 respectivamente</w:t>
        </w:r>
      </w:ins>
      <w:ins w:id="405" w:author="Alex" w:date="2015-07-29T15:05:00Z">
        <w:r>
          <w:rPr>
            <w:rFonts w:ascii="Times" w:hAnsi="Times"/>
          </w:rPr>
          <w:t>)</w:t>
        </w:r>
      </w:ins>
      <w:ins w:id="406" w:author="Alex" w:date="2015-07-29T15:06:00Z">
        <w:r>
          <w:rPr>
            <w:rFonts w:ascii="Times" w:hAnsi="Times"/>
          </w:rPr>
          <w:t>, los radianes están un número no natural, como puedes observar en la figura.</w:t>
        </w:r>
      </w:ins>
    </w:p>
    <w:p w14:paraId="1F1239AA" w14:textId="77777777" w:rsidR="00202379" w:rsidRDefault="00202379" w:rsidP="0034469B">
      <w:pPr>
        <w:spacing w:after="0"/>
        <w:rPr>
          <w:ins w:id="407" w:author="Alex" w:date="2015-07-29T15:05:00Z"/>
          <w:rFonts w:ascii="Times" w:hAnsi="Times"/>
        </w:rPr>
      </w:pPr>
    </w:p>
    <w:p w14:paraId="32E426AC" w14:textId="756AD20A" w:rsidR="0034469B" w:rsidDel="00202379" w:rsidRDefault="009973BF" w:rsidP="0034469B">
      <w:pPr>
        <w:spacing w:after="0"/>
        <w:rPr>
          <w:rFonts w:ascii="Times" w:eastAsiaTheme="minorEastAsia" w:hAnsi="Times"/>
        </w:rPr>
      </w:pPr>
      <w:moveFromRangeStart w:id="408" w:author="Alex" w:date="2015-07-29T15:06:00Z" w:name="move425945735"/>
      <w:moveFrom w:id="409" w:author="Alex" w:date="2015-07-29T15:06:00Z">
        <w:r w:rsidDel="00202379">
          <w:rPr>
            <w:rFonts w:ascii="Times" w:hAnsi="Times"/>
          </w:rPr>
          <w:t xml:space="preserve">La cantidad de “veces” que cabe un radián en la circunferencia no es exacta. </w:t>
        </w:r>
        <w:r w:rsidR="0034469B" w:rsidDel="00202379">
          <w:rPr>
            <w:rFonts w:ascii="Times" w:hAnsi="Times"/>
          </w:rPr>
          <w:t>En la</w:t>
        </w:r>
        <w:r w:rsidR="007F7841" w:rsidDel="00202379">
          <w:rPr>
            <w:rFonts w:ascii="Times" w:hAnsi="Times"/>
          </w:rPr>
          <w:t xml:space="preserve"> siguiente</w:t>
        </w:r>
        <w:r w:rsidR="0034469B" w:rsidDel="00202379">
          <w:rPr>
            <w:rFonts w:ascii="Times" w:hAnsi="Times"/>
          </w:rPr>
          <w:t xml:space="preserve"> imagen se hace visible que hay “un poco más de 6” radianes para completar la circunferencia</w:t>
        </w:r>
        <w:r w:rsidR="007F7841" w:rsidDel="00202379">
          <w:rPr>
            <w:rFonts w:ascii="Times" w:hAnsi="Times"/>
          </w:rPr>
          <w:t>,</w:t>
        </w:r>
        <w:r w:rsidR="0034469B" w:rsidDel="00202379">
          <w:rPr>
            <w:rFonts w:ascii="Times" w:hAnsi="Times"/>
          </w:rPr>
          <w:t xml:space="preserve"> </w:t>
        </w:r>
        <w:r w:rsidR="007F7841" w:rsidDel="00202379">
          <w:rPr>
            <w:rFonts w:ascii="Times" w:hAnsi="Times"/>
          </w:rPr>
          <w:t>i</w:t>
        </w:r>
        <w:r w:rsidR="0034469B" w:rsidDel="00202379">
          <w:rPr>
            <w:rFonts w:ascii="Times" w:hAnsi="Times"/>
          </w:rPr>
          <w:t xml:space="preserve">dentificar </w:t>
        </w:r>
        <w:r w:rsidR="007F7841" w:rsidDel="00202379">
          <w:rPr>
            <w:rFonts w:ascii="Times" w:hAnsi="Times"/>
          </w:rPr>
          <w:t>“</w:t>
        </w:r>
        <w:r w:rsidR="0034469B" w:rsidDel="00202379">
          <w:rPr>
            <w:rFonts w:ascii="Times" w:hAnsi="Times"/>
          </w:rPr>
          <w:t>cuánto más</w:t>
        </w:r>
        <w:r w:rsidR="007F7841" w:rsidDel="00202379">
          <w:rPr>
            <w:rFonts w:ascii="Times" w:hAnsi="Times"/>
          </w:rPr>
          <w:t>”</w:t>
        </w:r>
        <w:r w:rsidR="0034469B" w:rsidDel="00202379">
          <w:rPr>
            <w:rFonts w:ascii="Times" w:hAnsi="Times"/>
          </w:rPr>
          <w:t xml:space="preserve"> fue un problema matemátic</w:t>
        </w:r>
        <w:r w:rsidR="007F7841" w:rsidDel="00202379">
          <w:rPr>
            <w:rFonts w:ascii="Times" w:hAnsi="Times"/>
          </w:rPr>
          <w:t xml:space="preserve">o que resultó en </w:t>
        </w:r>
        <w:r w:rsidR="0034469B" w:rsidDel="00202379">
          <w:rPr>
            <w:rFonts w:ascii="Times" w:hAnsi="Times"/>
          </w:rPr>
          <w:t xml:space="preserve">el número </w:t>
        </w:r>
        <m:oMath>
          <m:r>
            <w:rPr>
              <w:rFonts w:ascii="Cambria Math" w:hAnsi="Cambria Math"/>
            </w:rPr>
            <m:t>π</m:t>
          </m:r>
        </m:oMath>
        <w:r w:rsidR="0034469B" w:rsidDel="00202379">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sidDel="00202379">
          <w:rPr>
            <w:rFonts w:ascii="Times" w:eastAsiaTheme="minorEastAsia" w:hAnsi="Times"/>
          </w:rPr>
          <w:t xml:space="preserve"> radianes en la circunferencia, por lo cual trataremos los ángulos según la medición por grados</w:t>
        </w:r>
        <w:r w:rsidR="00896CE5" w:rsidDel="00202379">
          <w:rPr>
            <w:rFonts w:ascii="Times" w:eastAsiaTheme="minorEastAsia" w:hAnsi="Times"/>
          </w:rPr>
          <w:t xml:space="preserve"> sexagesimales</w:t>
        </w:r>
        <w:r w:rsidR="0034469B" w:rsidDel="00202379">
          <w:rPr>
            <w:rFonts w:ascii="Times" w:eastAsiaTheme="minorEastAsia" w:hAnsi="Times"/>
          </w:rPr>
          <w:t>, que suele llamarse “medi</w:t>
        </w:r>
        <w:r w:rsidDel="00202379">
          <w:rPr>
            <w:rFonts w:ascii="Times" w:eastAsiaTheme="minorEastAsia" w:hAnsi="Times"/>
          </w:rPr>
          <w:t>ción en el sistema sexagesimal”.</w:t>
        </w:r>
      </w:moveFrom>
    </w:p>
    <w:moveFromRangeEnd w:id="408"/>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69261AD0" w:rsidR="00991F28" w:rsidRPr="00092B6E" w:rsidRDefault="00C82D30" w:rsidP="002953CB">
            <w:pPr>
              <w:pStyle w:val="ListadoImgenes"/>
              <w:numPr>
                <w:ilvl w:val="0"/>
                <w:numId w:val="0"/>
              </w:numPr>
              <w:ind w:left="720" w:hanging="360"/>
            </w:pPr>
            <w:r>
              <w:t>MA_10_02_CO_IMG06</w:t>
            </w: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21">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F3D686F" w14:textId="77777777" w:rsidR="00202379" w:rsidRDefault="00202379" w:rsidP="00202379">
      <w:pPr>
        <w:spacing w:after="0"/>
        <w:rPr>
          <w:ins w:id="410" w:author="Alex" w:date="2015-07-29T15:07:00Z"/>
          <w:rFonts w:ascii="Times" w:eastAsiaTheme="minorEastAsia" w:hAnsi="Times"/>
        </w:rPr>
      </w:pPr>
      <w:moveToRangeStart w:id="411" w:author="Alex" w:date="2015-07-29T15:06:00Z" w:name="move425945735"/>
      <w:moveTo w:id="412" w:author="Alex" w:date="2015-07-29T15:06:00Z">
        <w:del w:id="413" w:author="Alex" w:date="2015-07-29T15:06:00Z">
          <w:r w:rsidDel="00202379">
            <w:rPr>
              <w:rFonts w:ascii="Times" w:hAnsi="Times"/>
            </w:rPr>
            <w:delText>La cantidad de “veces” que cabe un radián en la circunferencia no es exacta. En la siguiente imagen se hace visible que hay</w:delText>
          </w:r>
        </w:del>
      </w:moveTo>
      <w:ins w:id="414" w:author="Alex" w:date="2015-07-29T15:06:00Z">
        <w:r>
          <w:rPr>
            <w:rFonts w:ascii="Times" w:hAnsi="Times"/>
          </w:rPr>
          <w:t>Puedes observar que en una circunferencia hay</w:t>
        </w:r>
      </w:ins>
      <w:moveTo w:id="415" w:author="Alex" w:date="2015-07-29T15:06:00Z">
        <w:r>
          <w:rPr>
            <w:rFonts w:ascii="Times" w:hAnsi="Times"/>
          </w:rPr>
          <w:t xml:space="preserve"> “un poco</w:t>
        </w:r>
      </w:moveTo>
      <w:ins w:id="416" w:author="Alex" w:date="2015-07-29T15:07:00Z">
        <w:r>
          <w:rPr>
            <w:rFonts w:ascii="Times" w:hAnsi="Times"/>
          </w:rPr>
          <w:t>”</w:t>
        </w:r>
      </w:ins>
      <w:moveTo w:id="417" w:author="Alex" w:date="2015-07-29T15:06:00Z">
        <w:r>
          <w:rPr>
            <w:rFonts w:ascii="Times" w:hAnsi="Times"/>
          </w:rPr>
          <w:t xml:space="preserve"> más de 6</w:t>
        </w:r>
        <w:del w:id="418" w:author="Alex" w:date="2015-07-29T15:07:00Z">
          <w:r w:rsidDel="00202379">
            <w:rPr>
              <w:rFonts w:ascii="Times" w:hAnsi="Times"/>
            </w:rPr>
            <w:delText>”</w:delText>
          </w:r>
        </w:del>
        <w:r>
          <w:rPr>
            <w:rFonts w:ascii="Times" w:hAnsi="Times"/>
          </w:rPr>
          <w:t xml:space="preserve"> radianes</w:t>
        </w:r>
        <w:del w:id="419" w:author="Alex" w:date="2015-07-29T15:07:00Z">
          <w:r w:rsidDel="00202379">
            <w:rPr>
              <w:rFonts w:ascii="Times" w:hAnsi="Times"/>
            </w:rPr>
            <w:delText xml:space="preserve"> para completar la circunferencia</w:delText>
          </w:r>
        </w:del>
        <w:r>
          <w:rPr>
            <w:rFonts w:ascii="Times" w:hAnsi="Times"/>
          </w:rPr>
          <w:t>,</w:t>
        </w:r>
      </w:moveTo>
      <w:ins w:id="420" w:author="Alex" w:date="2015-07-29T15:07:00Z">
        <w:r>
          <w:rPr>
            <w:rFonts w:ascii="Times" w:hAnsi="Times"/>
          </w:rPr>
          <w:t xml:space="preserve"> </w:t>
        </w:r>
      </w:ins>
      <w:moveTo w:id="421" w:author="Alex" w:date="2015-07-29T15:06:00Z">
        <w:del w:id="422" w:author="Alex" w:date="2015-07-29T15:07:00Z">
          <w:r w:rsidDel="00202379">
            <w:rPr>
              <w:rFonts w:ascii="Times" w:hAnsi="Times"/>
            </w:rPr>
            <w:delText xml:space="preserve"> </w:delText>
          </w:r>
        </w:del>
        <w:r>
          <w:rPr>
            <w:rFonts w:ascii="Times" w:hAnsi="Times"/>
          </w:rPr>
          <w:t xml:space="preserve">identificar “cuánto más” fue un problema matemático que resultó en </w:t>
        </w:r>
        <w:del w:id="423" w:author="Alex" w:date="2015-07-29T15:07:00Z">
          <w:r w:rsidDel="00202379">
            <w:rPr>
              <w:rFonts w:ascii="Times" w:hAnsi="Times"/>
            </w:rPr>
            <w:delText>el</w:delText>
          </w:r>
        </w:del>
      </w:moveTo>
      <w:ins w:id="424" w:author="Alex" w:date="2015-07-29T15:07:00Z">
        <w:r>
          <w:rPr>
            <w:rFonts w:ascii="Times" w:hAnsi="Times"/>
          </w:rPr>
          <w:t>el descubrimiento del</w:t>
        </w:r>
      </w:ins>
      <w:moveTo w:id="425" w:author="Alex" w:date="2015-07-29T15:06:00Z">
        <w:r>
          <w:rPr>
            <w:rFonts w:ascii="Times" w:hAnsi="Times"/>
          </w:rPr>
          <w:t xml:space="preserve"> número </w:t>
        </w:r>
        <w:r w:rsidRPr="00202379">
          <w:rPr>
            <w:rFonts w:ascii="Times" w:eastAsiaTheme="minorEastAsia" w:hAnsi="Times" w:hint="eastAsia"/>
            <w:rPrChange w:id="426" w:author="Alex" w:date="2015-07-29T15:07:00Z">
              <w:rPr>
                <w:rFonts w:ascii="Cambria Math" w:hAnsi="Cambria Math" w:hint="eastAsia"/>
                <w:i/>
              </w:rPr>
            </w:rPrChange>
          </w:rPr>
          <w:t>π</w:t>
        </w:r>
        <w:r>
          <w:rPr>
            <w:rFonts w:ascii="Times" w:eastAsiaTheme="minorEastAsia" w:hAnsi="Times"/>
          </w:rPr>
          <w:t>.</w:t>
        </w:r>
      </w:moveTo>
    </w:p>
    <w:p w14:paraId="1D464D84" w14:textId="77777777" w:rsidR="00202379" w:rsidRDefault="00202379" w:rsidP="00202379">
      <w:pPr>
        <w:spacing w:after="0"/>
        <w:rPr>
          <w:ins w:id="427" w:author="Alex" w:date="2015-07-29T15:07:00Z"/>
          <w:rFonts w:ascii="Times" w:eastAsiaTheme="minorEastAsia" w:hAnsi="Times"/>
        </w:rPr>
      </w:pPr>
    </w:p>
    <w:tbl>
      <w:tblPr>
        <w:tblStyle w:val="Tablaconcuadrcula"/>
        <w:tblW w:w="0" w:type="auto"/>
        <w:tblLook w:val="04A0" w:firstRow="1" w:lastRow="0" w:firstColumn="1" w:lastColumn="0" w:noHBand="0" w:noVBand="1"/>
      </w:tblPr>
      <w:tblGrid>
        <w:gridCol w:w="2482"/>
        <w:gridCol w:w="6346"/>
      </w:tblGrid>
      <w:tr w:rsidR="00B63D79" w:rsidRPr="005D1738" w14:paraId="03A4C848" w14:textId="77777777" w:rsidTr="007B616C">
        <w:trPr>
          <w:ins w:id="428" w:author="Alex" w:date="2015-07-29T15:14:00Z"/>
        </w:trPr>
        <w:tc>
          <w:tcPr>
            <w:tcW w:w="8978" w:type="dxa"/>
            <w:gridSpan w:val="2"/>
            <w:shd w:val="clear" w:color="auto" w:fill="000000" w:themeFill="text1"/>
          </w:tcPr>
          <w:p w14:paraId="741FD113" w14:textId="77777777" w:rsidR="00B63D79" w:rsidRPr="005D1738" w:rsidRDefault="00B63D79" w:rsidP="007B616C">
            <w:pPr>
              <w:jc w:val="center"/>
              <w:rPr>
                <w:ins w:id="429" w:author="Alex" w:date="2015-07-29T15:14:00Z"/>
                <w:rFonts w:ascii="Times New Roman" w:hAnsi="Times New Roman" w:cs="Times New Roman"/>
                <w:b/>
                <w:color w:val="FFFFFF" w:themeColor="background1"/>
              </w:rPr>
            </w:pPr>
            <w:ins w:id="430" w:author="Alex" w:date="2015-07-29T15:14:00Z">
              <w:r w:rsidRPr="005D1738">
                <w:rPr>
                  <w:rFonts w:ascii="Times New Roman" w:hAnsi="Times New Roman" w:cs="Times New Roman"/>
                  <w:b/>
                  <w:color w:val="FFFFFF" w:themeColor="background1"/>
                </w:rPr>
                <w:t>Destacado</w:t>
              </w:r>
            </w:ins>
          </w:p>
        </w:tc>
      </w:tr>
      <w:tr w:rsidR="00B63D79" w:rsidRPr="00726376" w14:paraId="0F104803" w14:textId="77777777" w:rsidTr="007B616C">
        <w:trPr>
          <w:ins w:id="431" w:author="Alex" w:date="2015-07-29T15:14:00Z"/>
        </w:trPr>
        <w:tc>
          <w:tcPr>
            <w:tcW w:w="2518" w:type="dxa"/>
          </w:tcPr>
          <w:p w14:paraId="63A427BA" w14:textId="77777777" w:rsidR="00B63D79" w:rsidRPr="00726376" w:rsidRDefault="00B63D79" w:rsidP="007B616C">
            <w:pPr>
              <w:rPr>
                <w:ins w:id="432" w:author="Alex" w:date="2015-07-29T15:14:00Z"/>
                <w:rFonts w:ascii="Times" w:hAnsi="Times"/>
                <w:b/>
                <w:sz w:val="18"/>
                <w:szCs w:val="18"/>
              </w:rPr>
            </w:pPr>
            <w:ins w:id="433" w:author="Alex" w:date="2015-07-29T15:14:00Z">
              <w:r w:rsidRPr="00726376">
                <w:rPr>
                  <w:rFonts w:ascii="Times" w:hAnsi="Times"/>
                  <w:b/>
                  <w:sz w:val="18"/>
                  <w:szCs w:val="18"/>
                </w:rPr>
                <w:t>Título</w:t>
              </w:r>
            </w:ins>
          </w:p>
        </w:tc>
        <w:tc>
          <w:tcPr>
            <w:tcW w:w="6460" w:type="dxa"/>
          </w:tcPr>
          <w:p w14:paraId="2B9505E7" w14:textId="2B0A69AA" w:rsidR="00B63D79" w:rsidRPr="00726376" w:rsidRDefault="00B63D79" w:rsidP="007B616C">
            <w:pPr>
              <w:jc w:val="center"/>
              <w:rPr>
                <w:ins w:id="434" w:author="Alex" w:date="2015-07-29T15:14:00Z"/>
                <w:rFonts w:ascii="Times" w:hAnsi="Times"/>
                <w:b/>
                <w:sz w:val="18"/>
                <w:szCs w:val="18"/>
              </w:rPr>
            </w:pPr>
            <w:ins w:id="435" w:author="Alex" w:date="2015-07-29T15:14:00Z">
              <w:r>
                <w:rPr>
                  <w:rFonts w:ascii="Times" w:hAnsi="Times"/>
                  <w:b/>
                  <w:sz w:val="18"/>
                  <w:szCs w:val="18"/>
                </w:rPr>
                <w:t xml:space="preserve">El número </w:t>
              </w:r>
              <w:r w:rsidRPr="00944D7C">
                <w:rPr>
                  <w:rFonts w:ascii="Times" w:eastAsiaTheme="minorEastAsia" w:hAnsi="Times"/>
                </w:rPr>
                <w:t>π</w:t>
              </w:r>
            </w:ins>
          </w:p>
        </w:tc>
      </w:tr>
      <w:tr w:rsidR="00B63D79" w14:paraId="49411570" w14:textId="77777777" w:rsidTr="007B616C">
        <w:trPr>
          <w:ins w:id="436" w:author="Alex" w:date="2015-07-29T15:14:00Z"/>
        </w:trPr>
        <w:tc>
          <w:tcPr>
            <w:tcW w:w="2518" w:type="dxa"/>
          </w:tcPr>
          <w:p w14:paraId="7EA74D70" w14:textId="77777777" w:rsidR="00B63D79" w:rsidRDefault="00B63D79" w:rsidP="007B616C">
            <w:pPr>
              <w:rPr>
                <w:ins w:id="437" w:author="Alex" w:date="2015-07-29T15:14:00Z"/>
                <w:rFonts w:ascii="Times" w:hAnsi="Times"/>
              </w:rPr>
            </w:pPr>
            <w:ins w:id="438" w:author="Alex" w:date="2015-07-29T15:14:00Z">
              <w:r w:rsidRPr="00726376">
                <w:rPr>
                  <w:rFonts w:ascii="Times" w:hAnsi="Times"/>
                  <w:b/>
                  <w:sz w:val="18"/>
                  <w:szCs w:val="18"/>
                </w:rPr>
                <w:t>Contenido</w:t>
              </w:r>
            </w:ins>
          </w:p>
        </w:tc>
        <w:tc>
          <w:tcPr>
            <w:tcW w:w="6460" w:type="dxa"/>
          </w:tcPr>
          <w:p w14:paraId="7352C449" w14:textId="1C0718DB" w:rsidR="00B63D79" w:rsidRDefault="00B63D79">
            <w:pPr>
              <w:jc w:val="center"/>
              <w:rPr>
                <w:ins w:id="439" w:author="Alex" w:date="2015-07-29T15:14:00Z"/>
                <w:rFonts w:ascii="Times" w:hAnsi="Times"/>
              </w:rPr>
              <w:pPrChange w:id="440" w:author="Alex" w:date="2015-07-29T15:15:00Z">
                <w:pPr/>
              </w:pPrChange>
            </w:pPr>
            <w:ins w:id="441" w:author="Alex" w:date="2015-07-29T15:14:00Z">
              <w:r>
                <w:rPr>
                  <w:rFonts w:ascii="Times" w:hAnsi="Times"/>
                </w:rPr>
                <w:t xml:space="preserve">El número </w:t>
              </w:r>
              <w:r w:rsidRPr="00944D7C">
                <w:rPr>
                  <w:rFonts w:ascii="Times" w:eastAsiaTheme="minorEastAsia" w:hAnsi="Times"/>
                </w:rPr>
                <w:t>π</w:t>
              </w:r>
              <w:r>
                <w:rPr>
                  <w:rFonts w:ascii="Times" w:eastAsiaTheme="minorEastAsia" w:hAnsi="Times"/>
                </w:rPr>
                <w:t xml:space="preserve"> es equivalente a aproximadamente 3,1416. Una circunferencia tiene 2</w:t>
              </w:r>
              <w:r w:rsidRPr="00944D7C">
                <w:rPr>
                  <w:rFonts w:ascii="Times" w:eastAsiaTheme="minorEastAsia" w:hAnsi="Times"/>
                </w:rPr>
                <w:t>π</w:t>
              </w:r>
            </w:ins>
            <w:ins w:id="442" w:author="Alex" w:date="2015-07-29T15:15:00Z">
              <w:r>
                <w:rPr>
                  <w:rFonts w:ascii="Times" w:eastAsiaTheme="minorEastAsia" w:hAnsi="Times"/>
                </w:rPr>
                <w:t xml:space="preserve"> radianes.</w:t>
              </w:r>
            </w:ins>
          </w:p>
        </w:tc>
      </w:tr>
    </w:tbl>
    <w:p w14:paraId="2D189387" w14:textId="77777777" w:rsidR="00202379" w:rsidRDefault="00202379" w:rsidP="00202379">
      <w:pPr>
        <w:spacing w:after="0"/>
        <w:rPr>
          <w:ins w:id="443" w:author="Alex" w:date="2015-07-29T15:08:00Z"/>
          <w:rFonts w:ascii="Times" w:eastAsiaTheme="minorEastAsia" w:hAnsi="Times"/>
        </w:rPr>
      </w:pPr>
    </w:p>
    <w:p w14:paraId="1E08C7F7" w14:textId="4EB20C4F" w:rsidR="00202379" w:rsidDel="00B63D79" w:rsidRDefault="00202379" w:rsidP="00202379">
      <w:pPr>
        <w:spacing w:after="0"/>
        <w:rPr>
          <w:del w:id="444" w:author="Alex" w:date="2015-07-29T15:15:00Z"/>
          <w:rFonts w:ascii="Times" w:eastAsiaTheme="minorEastAsia" w:hAnsi="Times"/>
        </w:rPr>
      </w:pPr>
      <w:moveTo w:id="445" w:author="Alex" w:date="2015-07-29T15:06:00Z">
        <w:r>
          <w:rPr>
            <w:rFonts w:ascii="Times" w:eastAsiaTheme="minorEastAsia" w:hAnsi="Times"/>
          </w:rPr>
          <w:t xml:space="preserve"> </w:t>
        </w:r>
        <w:del w:id="446" w:author="Alex" w:date="2015-07-29T15:15:00Z">
          <w:r w:rsidDel="00B63D79">
            <w:rPr>
              <w:rFonts w:ascii="Times" w:eastAsiaTheme="minorEastAsia" w:hAnsi="Times"/>
            </w:rPr>
            <w:delText xml:space="preserve">No es un proceso sencillo identificar cómo se concluyó que hay </w:delText>
          </w:r>
          <m:oMath>
            <m:r>
              <w:rPr>
                <w:rFonts w:ascii="Cambria Math" w:eastAsiaTheme="minorEastAsia" w:hAnsi="Cambria Math"/>
              </w:rPr>
              <m:t>2</m:t>
            </m:r>
            <m:r>
              <w:rPr>
                <w:rFonts w:ascii="Cambria Math" w:hAnsi="Cambria Math"/>
              </w:rPr>
              <m:t>π</m:t>
            </m:r>
          </m:oMath>
          <w:r w:rsidDel="00B63D79">
            <w:rPr>
              <w:rFonts w:ascii="Times" w:eastAsiaTheme="minorEastAsia" w:hAnsi="Times"/>
            </w:rPr>
            <w:delText xml:space="preserve"> radianes en la circunferencia, por lo cual trataremos los ángulos según la medición por grados sexagesimales, que suele llamarse “medición en el sistema sexagesimal”.</w:delText>
          </w:r>
        </w:del>
      </w:moveTo>
    </w:p>
    <w:moveToRangeEnd w:id="411"/>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22217A7F"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79651CAC" w:rsidR="009335E4" w:rsidRPr="000F16CD" w:rsidRDefault="005B5B05" w:rsidP="005567BD">
            <w:pPr>
              <w:rPr>
                <w:rFonts w:ascii="Times New Roman" w:hAnsi="Times New Roman" w:cs="Times New Roman"/>
                <w:color w:val="000000"/>
              </w:rPr>
            </w:pPr>
            <w:r w:rsidRPr="000F16CD">
              <w:rPr>
                <w:rFonts w:ascii="Times New Roman" w:hAnsi="Times New Roman" w:cs="Times New Roman"/>
                <w:color w:val="000000"/>
              </w:rPr>
              <w:t xml:space="preserve">Conjuntos de preguntas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28D56CF1" w:rsidR="00145FA6" w:rsidRDefault="00B63D79" w:rsidP="003B619B">
      <w:pPr>
        <w:spacing w:after="0"/>
        <w:rPr>
          <w:ins w:id="447" w:author="Alex" w:date="2015-07-29T15:28:00Z"/>
          <w:rFonts w:ascii="Times" w:hAnsi="Times"/>
        </w:rPr>
      </w:pPr>
      <w:ins w:id="448" w:author="Alex" w:date="2015-07-29T15:19:00Z">
        <w:r>
          <w:rPr>
            <w:rFonts w:ascii="Times" w:hAnsi="Times"/>
          </w:rPr>
          <w:t xml:space="preserve">Como se mencionó anteriormente, los ángulos aparecen en diferentes disciplinas del conocimiento y en aun más diversas aplicaciones, puedes ver </w:t>
        </w:r>
      </w:ins>
      <w:ins w:id="449" w:author="Alex" w:date="2015-07-29T15:22:00Z">
        <w:r>
          <w:rPr>
            <w:rFonts w:ascii="Times" w:hAnsi="Times"/>
          </w:rPr>
          <w:t xml:space="preserve">ángulos en el arte, en los </w:t>
        </w:r>
      </w:ins>
      <w:ins w:id="450" w:author="Alex" w:date="2015-07-29T15:32:00Z">
        <w:r w:rsidR="00C16CA6">
          <w:rPr>
            <w:rFonts w:ascii="Times" w:hAnsi="Times"/>
          </w:rPr>
          <w:t>movimientos de tu cuerpo.</w:t>
        </w:r>
      </w:ins>
      <w:del w:id="451" w:author="Alex" w:date="2015-07-29T15:22:00Z">
        <w:r w:rsidR="00145FA6" w:rsidDel="00B63D79">
          <w:rPr>
            <w:rFonts w:ascii="Times" w:hAnsi="Times"/>
          </w:rPr>
          <w:delText>Entre las vivencias diarias hay varias en las que, aun sin que lo reconozcamos, aparecen de manera natural los ángulos, las medidas angulares o algunos movimientos entre dos recta</w:delText>
        </w:r>
        <w:r w:rsidR="00AB1FE5" w:rsidDel="00B63D79">
          <w:rPr>
            <w:rFonts w:ascii="Times" w:hAnsi="Times"/>
          </w:rPr>
          <w:delText>s a partir de un vértice común</w:delText>
        </w:r>
      </w:del>
      <w:del w:id="452" w:author="Alex" w:date="2015-07-29T15:32:00Z">
        <w:r w:rsidR="00AB1FE5" w:rsidDel="00C16CA6">
          <w:rPr>
            <w:rFonts w:ascii="Times" w:hAnsi="Times"/>
          </w:rPr>
          <w:delText>.</w:delText>
        </w:r>
      </w:del>
    </w:p>
    <w:p w14:paraId="3225D1AB" w14:textId="77777777" w:rsidR="00C16CA6" w:rsidRDefault="00C16CA6" w:rsidP="003B619B">
      <w:pPr>
        <w:spacing w:after="0"/>
        <w:rPr>
          <w:ins w:id="453" w:author="Alex" w:date="2015-07-29T15:28:00Z"/>
          <w:rFonts w:ascii="Times" w:hAnsi="Times"/>
        </w:rPr>
      </w:pPr>
    </w:p>
    <w:tbl>
      <w:tblPr>
        <w:tblStyle w:val="Tablaconcuadrcula"/>
        <w:tblW w:w="0" w:type="auto"/>
        <w:tblLook w:val="04A0" w:firstRow="1" w:lastRow="0" w:firstColumn="1" w:lastColumn="0" w:noHBand="0" w:noVBand="1"/>
      </w:tblPr>
      <w:tblGrid>
        <w:gridCol w:w="2432"/>
        <w:gridCol w:w="6396"/>
      </w:tblGrid>
      <w:tr w:rsidR="00C16CA6" w:rsidRPr="005D1738" w14:paraId="4BE4F65E" w14:textId="77777777" w:rsidTr="007B616C">
        <w:trPr>
          <w:ins w:id="454" w:author="Alex" w:date="2015-07-29T15:28:00Z"/>
        </w:trPr>
        <w:tc>
          <w:tcPr>
            <w:tcW w:w="9033" w:type="dxa"/>
            <w:gridSpan w:val="2"/>
            <w:shd w:val="clear" w:color="auto" w:fill="0D0D0D" w:themeFill="text1" w:themeFillTint="F2"/>
          </w:tcPr>
          <w:p w14:paraId="68E8F3FC" w14:textId="77777777" w:rsidR="00C16CA6" w:rsidRPr="005D1738" w:rsidRDefault="00C16CA6" w:rsidP="007B616C">
            <w:pPr>
              <w:jc w:val="center"/>
              <w:rPr>
                <w:ins w:id="455" w:author="Alex" w:date="2015-07-29T15:28:00Z"/>
                <w:rFonts w:ascii="Times New Roman" w:hAnsi="Times New Roman" w:cs="Times New Roman"/>
                <w:b/>
                <w:color w:val="FFFFFF" w:themeColor="background1"/>
              </w:rPr>
            </w:pPr>
            <w:ins w:id="456" w:author="Alex" w:date="2015-07-29T15:28:00Z">
              <w:r w:rsidRPr="005D1738">
                <w:rPr>
                  <w:rFonts w:ascii="Times New Roman" w:hAnsi="Times New Roman" w:cs="Times New Roman"/>
                  <w:b/>
                  <w:color w:val="FFFFFF" w:themeColor="background1"/>
                </w:rPr>
                <w:t>Imagen (fotografía, gráfica o ilustración)</w:t>
              </w:r>
            </w:ins>
          </w:p>
        </w:tc>
      </w:tr>
      <w:tr w:rsidR="00C16CA6" w14:paraId="1D373A33" w14:textId="77777777" w:rsidTr="007B616C">
        <w:trPr>
          <w:ins w:id="457" w:author="Alex" w:date="2015-07-29T15:28:00Z"/>
        </w:trPr>
        <w:tc>
          <w:tcPr>
            <w:tcW w:w="2518" w:type="dxa"/>
          </w:tcPr>
          <w:p w14:paraId="29CC5C9A" w14:textId="77777777" w:rsidR="00C16CA6" w:rsidRPr="00053744" w:rsidRDefault="00C16CA6" w:rsidP="007B616C">
            <w:pPr>
              <w:rPr>
                <w:ins w:id="458" w:author="Alex" w:date="2015-07-29T15:28:00Z"/>
                <w:rFonts w:ascii="Times New Roman" w:hAnsi="Times New Roman" w:cs="Times New Roman"/>
                <w:b/>
                <w:color w:val="000000"/>
                <w:sz w:val="18"/>
                <w:szCs w:val="18"/>
              </w:rPr>
            </w:pPr>
            <w:ins w:id="459" w:author="Alex" w:date="2015-07-29T15:28:00Z">
              <w:r>
                <w:rPr>
                  <w:rFonts w:ascii="Times New Roman" w:hAnsi="Times New Roman" w:cs="Times New Roman"/>
                  <w:b/>
                  <w:color w:val="000000"/>
                  <w:sz w:val="18"/>
                  <w:szCs w:val="18"/>
                </w:rPr>
                <w:t>Código</w:t>
              </w:r>
            </w:ins>
          </w:p>
        </w:tc>
        <w:tc>
          <w:tcPr>
            <w:tcW w:w="6515" w:type="dxa"/>
          </w:tcPr>
          <w:p w14:paraId="20093B5E" w14:textId="77777777" w:rsidR="00C16CA6" w:rsidRPr="00053744" w:rsidRDefault="00C16CA6" w:rsidP="007B616C">
            <w:pPr>
              <w:rPr>
                <w:ins w:id="460" w:author="Alex" w:date="2015-07-29T15:28:00Z"/>
                <w:rFonts w:ascii="Times New Roman" w:hAnsi="Times New Roman" w:cs="Times New Roman"/>
                <w:b/>
                <w:color w:val="000000"/>
                <w:sz w:val="18"/>
                <w:szCs w:val="18"/>
              </w:rPr>
            </w:pPr>
            <w:ins w:id="461" w:author="Alex" w:date="2015-07-29T15:28:00Z">
              <w:r>
                <w:rPr>
                  <w:rFonts w:ascii="Times New Roman" w:hAnsi="Times New Roman" w:cs="Times New Roman"/>
                  <w:color w:val="000000"/>
                </w:rPr>
                <w:t>XX_00_00_IMG00</w:t>
              </w:r>
            </w:ins>
          </w:p>
        </w:tc>
      </w:tr>
      <w:tr w:rsidR="00C16CA6" w14:paraId="7DA0EAFB" w14:textId="77777777" w:rsidTr="007B616C">
        <w:trPr>
          <w:ins w:id="462" w:author="Alex" w:date="2015-07-29T15:28:00Z"/>
        </w:trPr>
        <w:tc>
          <w:tcPr>
            <w:tcW w:w="2518" w:type="dxa"/>
          </w:tcPr>
          <w:p w14:paraId="6AC08114" w14:textId="77777777" w:rsidR="00C16CA6" w:rsidRDefault="00C16CA6" w:rsidP="007B616C">
            <w:pPr>
              <w:rPr>
                <w:ins w:id="463" w:author="Alex" w:date="2015-07-29T15:28:00Z"/>
                <w:rFonts w:ascii="Times New Roman" w:hAnsi="Times New Roman" w:cs="Times New Roman"/>
                <w:color w:val="000000"/>
              </w:rPr>
            </w:pPr>
            <w:ins w:id="464" w:author="Alex" w:date="2015-07-29T15:28:00Z">
              <w:r w:rsidRPr="00053744">
                <w:rPr>
                  <w:rFonts w:ascii="Times New Roman" w:hAnsi="Times New Roman" w:cs="Times New Roman"/>
                  <w:b/>
                  <w:color w:val="000000"/>
                  <w:sz w:val="18"/>
                  <w:szCs w:val="18"/>
                </w:rPr>
                <w:t>Descripción</w:t>
              </w:r>
            </w:ins>
          </w:p>
        </w:tc>
        <w:tc>
          <w:tcPr>
            <w:tcW w:w="6515" w:type="dxa"/>
          </w:tcPr>
          <w:p w14:paraId="7624D233" w14:textId="2F4EDCED" w:rsidR="00C16CA6" w:rsidRDefault="00C16CA6">
            <w:pPr>
              <w:rPr>
                <w:ins w:id="465" w:author="Alex" w:date="2015-07-29T15:28:00Z"/>
                <w:rFonts w:ascii="Times New Roman" w:hAnsi="Times New Roman" w:cs="Times New Roman"/>
                <w:color w:val="000000"/>
              </w:rPr>
            </w:pPr>
            <w:ins w:id="466" w:author="Alex" w:date="2015-07-29T15:29:00Z">
              <w:r>
                <w:rPr>
                  <w:rFonts w:ascii="Times New Roman" w:hAnsi="Times New Roman" w:cs="Times New Roman"/>
                  <w:color w:val="000000"/>
                </w:rPr>
                <w:t>Hombre de Vitruvio</w:t>
              </w:r>
            </w:ins>
          </w:p>
        </w:tc>
      </w:tr>
      <w:tr w:rsidR="00C16CA6" w14:paraId="56569CE0" w14:textId="77777777" w:rsidTr="007B616C">
        <w:trPr>
          <w:ins w:id="467" w:author="Alex" w:date="2015-07-29T15:28:00Z"/>
        </w:trPr>
        <w:tc>
          <w:tcPr>
            <w:tcW w:w="2518" w:type="dxa"/>
          </w:tcPr>
          <w:p w14:paraId="21639426" w14:textId="77777777" w:rsidR="00C16CA6" w:rsidRDefault="00C16CA6" w:rsidP="007B616C">
            <w:pPr>
              <w:rPr>
                <w:ins w:id="468" w:author="Alex" w:date="2015-07-29T15:28:00Z"/>
                <w:rFonts w:ascii="Times New Roman" w:hAnsi="Times New Roman" w:cs="Times New Roman"/>
                <w:color w:val="000000"/>
              </w:rPr>
            </w:pPr>
            <w:ins w:id="469" w:author="Alex" w:date="2015-07-29T15:28: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2B946CC9" w14:textId="4504C5D3" w:rsidR="00C16CA6" w:rsidRDefault="00C16CA6" w:rsidP="007B616C">
            <w:pPr>
              <w:rPr>
                <w:ins w:id="470" w:author="Alex" w:date="2015-07-29T15:28:00Z"/>
                <w:rFonts w:ascii="Times New Roman" w:hAnsi="Times New Roman" w:cs="Times New Roman"/>
                <w:color w:val="000000"/>
              </w:rPr>
            </w:pPr>
            <w:ins w:id="471" w:author="Alex" w:date="2015-07-29T15:29:00Z">
              <w:r>
                <w:t xml:space="preserve">Shutterstock: </w:t>
              </w:r>
              <w:r>
                <w:fldChar w:fldCharType="begin"/>
              </w:r>
              <w:r>
                <w:instrText xml:space="preserve"> HYPERLINK "http://www.shutterstock.com/pic-39157972/stock-photo-da-vinci-s-vitruvian-man.html?src=Bm9MGoTxOfljvZD0jprMzQ-1-6" </w:instrText>
              </w:r>
              <w:r>
                <w:fldChar w:fldCharType="separate"/>
              </w:r>
              <w:r>
                <w:rPr>
                  <w:rStyle w:val="Hipervnculo"/>
                </w:rPr>
                <w:t>39157972</w:t>
              </w:r>
              <w:r>
                <w:fldChar w:fldCharType="end"/>
              </w:r>
            </w:ins>
          </w:p>
          <w:p w14:paraId="6382CA36" w14:textId="77777777" w:rsidR="00C16CA6" w:rsidRDefault="00C16CA6" w:rsidP="007B616C">
            <w:pPr>
              <w:rPr>
                <w:ins w:id="472" w:author="Alex" w:date="2015-07-29T15:28:00Z"/>
                <w:rFonts w:ascii="Times New Roman" w:hAnsi="Times New Roman" w:cs="Times New Roman"/>
                <w:color w:val="000000"/>
              </w:rPr>
            </w:pPr>
            <w:ins w:id="473" w:author="Alex" w:date="2015-07-29T15:28:00Z">
              <w:r>
                <w:rPr>
                  <w:noProof/>
                  <w:lang w:val="es-CO" w:eastAsia="es-CO"/>
                </w:rPr>
                <w:drawing>
                  <wp:inline distT="0" distB="0" distL="0" distR="0" wp14:anchorId="0BF624E3" wp14:editId="7CF1CE43">
                    <wp:extent cx="2855595" cy="4477385"/>
                    <wp:effectExtent l="0" t="0" r="1905" b="0"/>
                    <wp:docPr id="17" name="Imagen 17" descr="http://thumb9.shutterstock.com/display_pic_with_logo/249574/249574,1255952462,2/stock-photo-da-vinci-s-vitruvian-man-39157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249574/249574,1255952462,2/stock-photo-da-vinci-s-vitruvian-man-3915797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5595" cy="4477385"/>
                            </a:xfrm>
                            <a:prstGeom prst="rect">
                              <a:avLst/>
                            </a:prstGeom>
                            <a:noFill/>
                            <a:ln>
                              <a:noFill/>
                            </a:ln>
                          </pic:spPr>
                        </pic:pic>
                      </a:graphicData>
                    </a:graphic>
                  </wp:inline>
                </w:drawing>
              </w:r>
            </w:ins>
          </w:p>
          <w:p w14:paraId="04373E1D" w14:textId="35A81338" w:rsidR="00C16CA6" w:rsidRDefault="00C16CA6" w:rsidP="007B616C">
            <w:pPr>
              <w:rPr>
                <w:ins w:id="474" w:author="Alex" w:date="2015-07-29T15:28:00Z"/>
                <w:rFonts w:ascii="Times New Roman" w:hAnsi="Times New Roman" w:cs="Times New Roman"/>
                <w:color w:val="000000"/>
              </w:rPr>
            </w:pPr>
          </w:p>
        </w:tc>
      </w:tr>
      <w:tr w:rsidR="00C16CA6" w14:paraId="02A2DB10" w14:textId="77777777" w:rsidTr="007B616C">
        <w:trPr>
          <w:ins w:id="475" w:author="Alex" w:date="2015-07-29T15:28:00Z"/>
        </w:trPr>
        <w:tc>
          <w:tcPr>
            <w:tcW w:w="2518" w:type="dxa"/>
          </w:tcPr>
          <w:p w14:paraId="53CD1C02" w14:textId="77777777" w:rsidR="00C16CA6" w:rsidRDefault="00C16CA6" w:rsidP="007B616C">
            <w:pPr>
              <w:rPr>
                <w:ins w:id="476" w:author="Alex" w:date="2015-07-29T15:28:00Z"/>
                <w:rFonts w:ascii="Times New Roman" w:hAnsi="Times New Roman" w:cs="Times New Roman"/>
                <w:color w:val="000000"/>
              </w:rPr>
            </w:pPr>
            <w:ins w:id="477" w:author="Alex" w:date="2015-07-29T15:28:00Z">
              <w:r w:rsidRPr="00053744">
                <w:rPr>
                  <w:rFonts w:ascii="Times New Roman" w:hAnsi="Times New Roman" w:cs="Times New Roman"/>
                  <w:b/>
                  <w:color w:val="000000"/>
                  <w:sz w:val="18"/>
                  <w:szCs w:val="18"/>
                </w:rPr>
                <w:t>Pie de imagen</w:t>
              </w:r>
            </w:ins>
          </w:p>
        </w:tc>
        <w:tc>
          <w:tcPr>
            <w:tcW w:w="6515" w:type="dxa"/>
          </w:tcPr>
          <w:p w14:paraId="7EB8625F" w14:textId="7F7E4FB4" w:rsidR="00C16CA6" w:rsidRDefault="00C16CA6" w:rsidP="007B616C">
            <w:pPr>
              <w:rPr>
                <w:ins w:id="478" w:author="Alex" w:date="2015-07-29T15:28:00Z"/>
                <w:rFonts w:ascii="Times New Roman" w:hAnsi="Times New Roman" w:cs="Times New Roman"/>
                <w:color w:val="000000"/>
              </w:rPr>
            </w:pPr>
            <w:ins w:id="479" w:author="Alex" w:date="2015-07-29T15:30:00Z">
              <w:r>
                <w:rPr>
                  <w:rFonts w:ascii="Times New Roman" w:hAnsi="Times New Roman" w:cs="Times New Roman"/>
                  <w:color w:val="000000"/>
                </w:rPr>
                <w:t>Ángulos en nuestros movimientos y en el arte.</w:t>
              </w:r>
            </w:ins>
          </w:p>
        </w:tc>
      </w:tr>
    </w:tbl>
    <w:p w14:paraId="6FE96C34" w14:textId="77777777" w:rsidR="00C16CA6" w:rsidRDefault="00C16CA6" w:rsidP="003B619B">
      <w:pPr>
        <w:spacing w:after="0"/>
        <w:rPr>
          <w:rFonts w:ascii="Times" w:hAnsi="Times"/>
        </w:rPr>
      </w:pPr>
    </w:p>
    <w:p w14:paraId="27BC785D" w14:textId="46A05B57" w:rsidR="00145FA6" w:rsidRDefault="00145FA6" w:rsidP="003B619B">
      <w:pPr>
        <w:spacing w:after="0"/>
        <w:rPr>
          <w:rFonts w:ascii="Times" w:hAnsi="Times"/>
        </w:rPr>
      </w:pPr>
    </w:p>
    <w:p w14:paraId="05CACE95" w14:textId="1A2FE380" w:rsidR="00946D9F" w:rsidDel="00980177" w:rsidRDefault="00946D9F" w:rsidP="003B619B">
      <w:pPr>
        <w:spacing w:after="0"/>
        <w:rPr>
          <w:del w:id="480" w:author="Alex" w:date="2015-07-29T15:38:00Z"/>
          <w:rFonts w:ascii="Times" w:hAnsi="Times"/>
        </w:rPr>
      </w:pPr>
      <w:del w:id="481" w:author="Alex" w:date="2015-07-29T15:32:00Z">
        <w:r w:rsidDel="00C16CA6">
          <w:rPr>
            <w:rFonts w:ascii="Times" w:hAnsi="Times"/>
          </w:rPr>
          <w:delText>N</w:delText>
        </w:r>
        <w:r w:rsidR="00145FA6" w:rsidDel="00C16CA6">
          <w:rPr>
            <w:rFonts w:ascii="Times" w:hAnsi="Times"/>
          </w:rPr>
          <w:delText>uestra posición y l</w:delText>
        </w:r>
      </w:del>
      <w:del w:id="482" w:author="Alex" w:date="2015-07-29T15:38:00Z">
        <w:r w:rsidR="00145FA6" w:rsidDel="00980177">
          <w:rPr>
            <w:rFonts w:ascii="Times" w:hAnsi="Times"/>
          </w:rPr>
          <w:delText>a dirección de nuestros movimientos oculares genera</w:delText>
        </w:r>
        <w:r w:rsidR="00400AF3" w:rsidDel="00980177">
          <w:rPr>
            <w:rFonts w:ascii="Times" w:hAnsi="Times"/>
          </w:rPr>
          <w:delText>n</w:delText>
        </w:r>
        <w:r w:rsidR="00145FA6" w:rsidDel="00980177">
          <w:rPr>
            <w:rFonts w:ascii="Times" w:hAnsi="Times"/>
          </w:rPr>
          <w:delText xml:space="preserve"> un campo visual, que marca un ángulo específico. Del mismo modo, nuestra posición y movimientos </w:delText>
        </w:r>
        <w:r w:rsidR="00400AF3" w:rsidDel="00980177">
          <w:rPr>
            <w:rFonts w:ascii="Times" w:hAnsi="Times"/>
          </w:rPr>
          <w:delText>p</w:delText>
        </w:r>
        <w:r w:rsidR="00145FA6" w:rsidDel="00980177">
          <w:rPr>
            <w:rFonts w:ascii="Times" w:hAnsi="Times"/>
          </w:rPr>
          <w:delText xml:space="preserve">articulares </w:delText>
        </w:r>
        <w:r w:rsidDel="00980177">
          <w:rPr>
            <w:rFonts w:ascii="Times" w:hAnsi="Times"/>
          </w:rPr>
          <w:delText>tienen rangos de cierre y</w:delText>
        </w:r>
        <w:r w:rsidR="000A5E77" w:rsidDel="00980177">
          <w:rPr>
            <w:rFonts w:ascii="Times" w:hAnsi="Times"/>
          </w:rPr>
          <w:delText xml:space="preserve"> apertura, medibles en ángulos.</w:delText>
        </w:r>
      </w:del>
    </w:p>
    <w:p w14:paraId="3F1FCCDE" w14:textId="3A3769E9" w:rsidR="000A5E77" w:rsidDel="00980177" w:rsidRDefault="000A5E77" w:rsidP="003B619B">
      <w:pPr>
        <w:spacing w:after="0"/>
        <w:rPr>
          <w:del w:id="483" w:author="Alex" w:date="2015-07-29T15:38:00Z"/>
          <w:rFonts w:ascii="Times" w:hAnsi="Times"/>
        </w:rPr>
      </w:pPr>
    </w:p>
    <w:p w14:paraId="04794348" w14:textId="77777777" w:rsidR="00980177" w:rsidRDefault="00946D9F" w:rsidP="003B619B">
      <w:pPr>
        <w:spacing w:after="0"/>
        <w:rPr>
          <w:ins w:id="484" w:author="Alex" w:date="2015-07-29T15:40:00Z"/>
          <w:rFonts w:ascii="Times" w:hAnsi="Times"/>
        </w:rPr>
      </w:pPr>
      <w:del w:id="485" w:author="Alex" w:date="2015-07-29T15:38:00Z">
        <w:r w:rsidDel="00980177">
          <w:rPr>
            <w:rFonts w:ascii="Times" w:hAnsi="Times"/>
          </w:rPr>
          <w:delText>Por ejemplo</w:delText>
        </w:r>
        <w:r w:rsidR="000A5E77" w:rsidDel="00980177">
          <w:rPr>
            <w:rFonts w:ascii="Times" w:hAnsi="Times"/>
          </w:rPr>
          <w:delText>,</w:delText>
        </w:r>
        <w:r w:rsidDel="00980177">
          <w:rPr>
            <w:rFonts w:ascii="Times" w:hAnsi="Times"/>
          </w:rPr>
          <w:delText xml:space="preserve"> sentados</w:delText>
        </w:r>
      </w:del>
      <w:ins w:id="486" w:author="Alex" w:date="2015-07-29T15:38:00Z">
        <w:r w:rsidR="00980177">
          <w:rPr>
            <w:rFonts w:ascii="Times" w:hAnsi="Times"/>
          </w:rPr>
          <w:t>La línea de visión desde nuestros ojos a</w:t>
        </w:r>
      </w:ins>
      <w:ins w:id="487" w:author="Alex" w:date="2015-07-29T15:39:00Z">
        <w:r w:rsidR="00980177">
          <w:rPr>
            <w:rFonts w:ascii="Times" w:hAnsi="Times"/>
          </w:rPr>
          <w:t xml:space="preserve"> </w:t>
        </w:r>
      </w:ins>
      <w:ins w:id="488" w:author="Alex" w:date="2015-07-29T15:38:00Z">
        <w:r w:rsidR="00980177">
          <w:rPr>
            <w:rFonts w:ascii="Times" w:hAnsi="Times"/>
          </w:rPr>
          <w:t>un objeto con la horizontal forman ángulos de depresi</w:t>
        </w:r>
      </w:ins>
      <w:ins w:id="489" w:author="Alex" w:date="2015-07-29T15:39:00Z">
        <w:r w:rsidR="00980177">
          <w:rPr>
            <w:rFonts w:ascii="Times" w:hAnsi="Times"/>
          </w:rPr>
          <w:t>ón o ángulos de elevación, como por ejemplo la línea de visión nuestra frente a un</w:t>
        </w:r>
      </w:ins>
      <w:del w:id="490" w:author="Alex" w:date="2015-07-29T15:39:00Z">
        <w:r w:rsidDel="00980177">
          <w:rPr>
            <w:rFonts w:ascii="Times" w:hAnsi="Times"/>
          </w:rPr>
          <w:delText xml:space="preserve"> ante el</w:delText>
        </w:r>
      </w:del>
      <w:r>
        <w:rPr>
          <w:rFonts w:ascii="Times" w:hAnsi="Times"/>
        </w:rPr>
        <w:t xml:space="preserve"> computador</w:t>
      </w:r>
      <w:del w:id="491" w:author="Alex" w:date="2015-07-29T15:40:00Z">
        <w:r w:rsidDel="00980177">
          <w:rPr>
            <w:rFonts w:ascii="Times" w:hAnsi="Times"/>
          </w:rPr>
          <w:delText xml:space="preserve"> hay una línea horizontal de visión frente a nuestros ojos que determina el lado inicial de los ángulos de elevación y de depresión de nuestra visual</w:delText>
        </w:r>
      </w:del>
      <w:r>
        <w:rPr>
          <w:rFonts w:ascii="Times" w:hAnsi="Times"/>
        </w:rPr>
        <w:t xml:space="preserve">. Para evitar la fatiga ocular, la pantalla debería estar en un ángulo de depresión y no en uno de elevación. </w:t>
      </w:r>
    </w:p>
    <w:p w14:paraId="753BA448" w14:textId="77777777" w:rsidR="00980177" w:rsidRDefault="00980177" w:rsidP="003B619B">
      <w:pPr>
        <w:spacing w:after="0"/>
        <w:rPr>
          <w:ins w:id="492" w:author="Alex" w:date="2015-07-29T15:40:00Z"/>
          <w:rFonts w:ascii="Times" w:hAnsi="Times"/>
        </w:rPr>
      </w:pPr>
    </w:p>
    <w:p w14:paraId="4B931C74" w14:textId="1EC58133" w:rsidR="00145FA6" w:rsidRPr="00145FA6" w:rsidRDefault="00946D9F" w:rsidP="003B619B">
      <w:pPr>
        <w:spacing w:after="0"/>
        <w:rPr>
          <w:rFonts w:ascii="Times" w:hAnsi="Times"/>
        </w:rPr>
      </w:pPr>
      <w:r>
        <w:rPr>
          <w:rFonts w:ascii="Times" w:hAnsi="Times"/>
        </w:rPr>
        <w:t xml:space="preserve">En </w:t>
      </w:r>
      <w:del w:id="493" w:author="Alex" w:date="2015-07-29T15:40:00Z">
        <w:r w:rsidDel="00980177">
          <w:rPr>
            <w:rFonts w:ascii="Times" w:hAnsi="Times"/>
          </w:rPr>
          <w:delText xml:space="preserve">el mismo sentido, </w:delText>
        </w:r>
      </w:del>
      <w:ins w:id="494" w:author="Alex" w:date="2015-07-29T15:40:00Z">
        <w:r w:rsidR="00980177">
          <w:rPr>
            <w:rFonts w:ascii="Times" w:hAnsi="Times"/>
          </w:rPr>
          <w:t xml:space="preserve">medicina y fisioterapia se usan ángulos para describir movimientos y posiciones apropiadas para una persona, por ejemplo </w:t>
        </w:r>
      </w:ins>
      <w:r>
        <w:rPr>
          <w:rFonts w:ascii="Times" w:hAnsi="Times"/>
        </w:rPr>
        <w:t xml:space="preserve">entre la columna vertebral y las piernas </w:t>
      </w:r>
      <w:ins w:id="495" w:author="Alex" w:date="2015-07-29T15:52:00Z">
        <w:r w:rsidR="001B26C5">
          <w:rPr>
            <w:rFonts w:ascii="Times" w:hAnsi="Times"/>
          </w:rPr>
          <w:t xml:space="preserve">(vista de perfil) </w:t>
        </w:r>
      </w:ins>
      <w:del w:id="496" w:author="Alex" w:date="2015-07-29T15:41:00Z">
        <w:r w:rsidDel="00980177">
          <w:rPr>
            <w:rFonts w:ascii="Times" w:hAnsi="Times"/>
          </w:rPr>
          <w:delText>se marca un r</w:delText>
        </w:r>
        <w:r w:rsidR="00267AB4" w:rsidDel="00980177">
          <w:rPr>
            <w:rFonts w:ascii="Times" w:hAnsi="Times"/>
          </w:rPr>
          <w:delText>ango de movimiento amplio</w:delText>
        </w:r>
      </w:del>
      <w:ins w:id="497" w:author="Alex" w:date="2015-07-29T15:41:00Z">
        <w:r w:rsidR="00980177">
          <w:rPr>
            <w:rFonts w:ascii="Times" w:hAnsi="Times"/>
          </w:rPr>
          <w:t>se puede observar un ángulo</w:t>
        </w:r>
      </w:ins>
      <w:del w:id="498" w:author="Alex" w:date="2015-07-29T15:41:00Z">
        <w:r w:rsidR="00267AB4" w:rsidDel="00980177">
          <w:rPr>
            <w:rFonts w:ascii="Times" w:hAnsi="Times"/>
          </w:rPr>
          <w:delText>,</w:delText>
        </w:r>
      </w:del>
      <w:r w:rsidR="00267AB4">
        <w:rPr>
          <w:rFonts w:ascii="Times" w:hAnsi="Times"/>
        </w:rPr>
        <w:t xml:space="preserve"> que cuando nos encontramos</w:t>
      </w:r>
      <w:r>
        <w:rPr>
          <w:rFonts w:ascii="Times" w:hAnsi="Times"/>
        </w:rPr>
        <w:t xml:space="preserve">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69AABD0B" w:rsidR="0074698B" w:rsidRDefault="0074698B" w:rsidP="0074698B">
      <w:pPr>
        <w:spacing w:after="0"/>
        <w:rPr>
          <w:rFonts w:ascii="Times" w:hAnsi="Times"/>
        </w:rPr>
      </w:pPr>
      <w:r>
        <w:rPr>
          <w:rFonts w:ascii="Times" w:hAnsi="Times"/>
        </w:rPr>
        <w:t xml:space="preserve">En </w:t>
      </w:r>
      <w:del w:id="499" w:author="Alex" w:date="2015-07-29T15:47:00Z">
        <w:r w:rsidDel="001B26C5">
          <w:rPr>
            <w:rFonts w:ascii="Times" w:hAnsi="Times"/>
          </w:rPr>
          <w:delText>el marco del</w:delText>
        </w:r>
      </w:del>
      <w:ins w:id="500" w:author="Alex" w:date="2015-07-29T15:47:00Z">
        <w:r w:rsidR="001B26C5">
          <w:rPr>
            <w:rFonts w:ascii="Times" w:hAnsi="Times"/>
          </w:rPr>
          <w:t>el</w:t>
        </w:r>
      </w:ins>
      <w:r>
        <w:rPr>
          <w:rFonts w:ascii="Times" w:hAnsi="Times"/>
        </w:rPr>
        <w:t xml:space="preserve"> campo de visión de un observador</w:t>
      </w:r>
      <w:del w:id="501" w:author="Alex" w:date="2015-07-29T15:47:00Z">
        <w:r w:rsidDel="001B26C5">
          <w:rPr>
            <w:rFonts w:ascii="Times" w:hAnsi="Times"/>
          </w:rPr>
          <w:delText>,</w:delText>
        </w:r>
      </w:del>
      <w:r>
        <w:rPr>
          <w:rFonts w:ascii="Times" w:hAnsi="Times"/>
        </w:rPr>
        <w:t xml:space="preserve"> los ángulos de elevación y de depresión están determinados </w:t>
      </w:r>
      <w:r w:rsidRPr="00946D9F">
        <w:rPr>
          <w:rFonts w:ascii="Times" w:hAnsi="Times"/>
        </w:rPr>
        <w:t xml:space="preserve">por dos </w:t>
      </w:r>
      <w:del w:id="502" w:author="Alex" w:date="2015-07-29T15:47:00Z">
        <w:r w:rsidDel="001B26C5">
          <w:rPr>
            <w:rFonts w:ascii="Times" w:hAnsi="Times"/>
          </w:rPr>
          <w:delText>líneas rectas</w:delText>
        </w:r>
      </w:del>
      <w:ins w:id="503" w:author="Alex" w:date="2015-07-29T15:47:00Z">
        <w:r w:rsidR="001B26C5">
          <w:rPr>
            <w:rFonts w:ascii="Times" w:hAnsi="Times"/>
          </w:rPr>
          <w:t>rayos</w:t>
        </w:r>
      </w:ins>
      <w:r w:rsidRPr="00946D9F">
        <w:rPr>
          <w:rFonts w:ascii="Times" w:hAnsi="Times"/>
        </w:rPr>
        <w:t xml:space="preserve"> imaginari</w:t>
      </w:r>
      <w:del w:id="504" w:author="Alex" w:date="2015-07-29T15:47:00Z">
        <w:r w:rsidRPr="00946D9F" w:rsidDel="001B26C5">
          <w:rPr>
            <w:rFonts w:ascii="Times" w:hAnsi="Times"/>
          </w:rPr>
          <w:delText>as</w:delText>
        </w:r>
      </w:del>
      <w:ins w:id="505" w:author="Alex" w:date="2015-07-29T15:47:00Z">
        <w:r w:rsidR="001B26C5">
          <w:rPr>
            <w:rFonts w:ascii="Times" w:hAnsi="Times"/>
          </w:rPr>
          <w:t>os</w:t>
        </w:r>
      </w:ins>
      <w:r>
        <w:rPr>
          <w:rFonts w:ascii="Times" w:hAnsi="Times"/>
        </w:rPr>
        <w:t xml:space="preserve"> que tienen vértice en el ojo del observador y cuyos lados son </w:t>
      </w:r>
      <w:del w:id="506" w:author="Alex" w:date="2015-07-29T15:50:00Z">
        <w:r w:rsidDel="001B26C5">
          <w:rPr>
            <w:rFonts w:ascii="Times" w:hAnsi="Times"/>
          </w:rPr>
          <w:delText>la</w:delText>
        </w:r>
      </w:del>
      <w:del w:id="507" w:author="Alex" w:date="2015-07-29T15:49:00Z">
        <w:r w:rsidDel="001B26C5">
          <w:rPr>
            <w:rFonts w:ascii="Times" w:hAnsi="Times"/>
          </w:rPr>
          <w:delText xml:space="preserve"> </w:delText>
        </w:r>
      </w:del>
      <w:del w:id="508" w:author="Alex" w:date="2015-07-29T15:50:00Z">
        <w:r w:rsidDel="001B26C5">
          <w:rPr>
            <w:rFonts w:ascii="Times" w:hAnsi="Times"/>
          </w:rPr>
          <w:delText>recta</w:delText>
        </w:r>
      </w:del>
      <w:ins w:id="509" w:author="Alex" w:date="2015-07-29T15:50:00Z">
        <w:r w:rsidR="001B26C5">
          <w:rPr>
            <w:rFonts w:ascii="Times" w:hAnsi="Times"/>
          </w:rPr>
          <w:t>el rayo</w:t>
        </w:r>
      </w:ins>
      <w:ins w:id="510" w:author="Alex" w:date="2015-07-29T15:49:00Z">
        <w:r w:rsidR="001B26C5">
          <w:rPr>
            <w:rFonts w:ascii="Times" w:hAnsi="Times"/>
          </w:rPr>
          <w:t xml:space="preserve"> </w:t>
        </w:r>
      </w:ins>
      <w:del w:id="511" w:author="Alex" w:date="2015-07-29T15:49:00Z">
        <w:r w:rsidRPr="00946D9F" w:rsidDel="001B26C5">
          <w:rPr>
            <w:rFonts w:ascii="Times" w:hAnsi="Times"/>
          </w:rPr>
          <w:delText xml:space="preserve"> </w:delText>
        </w:r>
      </w:del>
      <w:r w:rsidRPr="00946D9F">
        <w:rPr>
          <w:rFonts w:ascii="Times" w:hAnsi="Times"/>
        </w:rPr>
        <w:t>horizontal</w:t>
      </w:r>
      <w:r>
        <w:rPr>
          <w:rFonts w:ascii="Times" w:hAnsi="Times"/>
        </w:rPr>
        <w:t xml:space="preserve"> y </w:t>
      </w:r>
      <w:del w:id="512" w:author="Alex" w:date="2015-07-29T15:50:00Z">
        <w:r w:rsidDel="001B26C5">
          <w:rPr>
            <w:rFonts w:ascii="Times" w:hAnsi="Times"/>
          </w:rPr>
          <w:delText>la recta</w:delText>
        </w:r>
      </w:del>
      <w:ins w:id="513" w:author="Alex" w:date="2015-07-29T15:50:00Z">
        <w:r w:rsidR="001B26C5">
          <w:rPr>
            <w:rFonts w:ascii="Times" w:hAnsi="Times"/>
          </w:rPr>
          <w:t>el rayo que va al objeto observado</w:t>
        </w:r>
      </w:ins>
      <w:del w:id="514" w:author="Alex" w:date="2015-07-29T15:50:00Z">
        <w:r w:rsidDel="001B26C5">
          <w:rPr>
            <w:rFonts w:ascii="Times" w:hAnsi="Times"/>
          </w:rPr>
          <w:delText xml:space="preserve"> de la visual</w:delText>
        </w:r>
      </w:del>
      <w:r>
        <w:rPr>
          <w:rFonts w:ascii="Times" w:hAnsi="Times"/>
        </w:rPr>
        <w:t xml:space="preserve">.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1C8C52B5" w:rsidR="00771548" w:rsidRPr="00AB511A" w:rsidRDefault="00C82D30" w:rsidP="002953CB">
            <w:pPr>
              <w:pStyle w:val="ListadoImgenes"/>
              <w:numPr>
                <w:ilvl w:val="0"/>
                <w:numId w:val="0"/>
              </w:numPr>
              <w:ind w:left="720" w:hanging="360"/>
            </w:pPr>
            <w:r>
              <w:t>MA_10_02_CO_IMG07</w:t>
            </w: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F737E82" w14:textId="1139F853"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w:t>
            </w:r>
            <w:r w:rsidR="00267AB4">
              <w:rPr>
                <w:rFonts w:ascii="Times New Roman" w:hAnsi="Times New Roman" w:cs="Times New Roman"/>
                <w:color w:val="000000"/>
              </w:rPr>
              <w:t>que se anexa como ejemplo,</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 id="_x0000_i1029" type="#_x0000_t75" style="width:182.05pt;height:199pt" o:ole="">
                  <v:imagedata r:id="rId23" o:title=""/>
                </v:shape>
                <o:OLEObject Type="Embed" ProgID="PBrush" ShapeID="_x0000_i1029" DrawAspect="Content" ObjectID="_1499851234" r:id="rId24"/>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85FF2D" w14:textId="77F8539A"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r w:rsidR="00267AB4">
              <w:rPr>
                <w:rFonts w:ascii="Times New Roman" w:hAnsi="Times New Roman" w:cs="Times New Roman"/>
                <w:color w:val="000000"/>
              </w:rPr>
              <w:t>.</w:t>
            </w:r>
          </w:p>
        </w:tc>
      </w:tr>
    </w:tbl>
    <w:p w14:paraId="2447ED70" w14:textId="03192E8C" w:rsidR="00946D9F" w:rsidRPr="00946D9F" w:rsidRDefault="00946D9F" w:rsidP="00771548">
      <w:pPr>
        <w:tabs>
          <w:tab w:val="left" w:pos="520"/>
        </w:tabs>
        <w:spacing w:after="0"/>
        <w:rPr>
          <w:rFonts w:ascii="Times" w:hAnsi="Times"/>
        </w:rPr>
      </w:pPr>
    </w:p>
    <w:p w14:paraId="2E9605E5" w14:textId="65ACED09" w:rsidR="00145FA6" w:rsidRDefault="00123EFF" w:rsidP="003B619B">
      <w:pPr>
        <w:spacing w:after="0"/>
        <w:rPr>
          <w:rFonts w:ascii="Times" w:hAnsi="Times"/>
        </w:rPr>
      </w:pPr>
      <w:r>
        <w:rPr>
          <w:rFonts w:ascii="Times" w:hAnsi="Times"/>
        </w:rPr>
        <w:t>La altura a la que están los</w:t>
      </w:r>
      <w:r w:rsidR="00267AB4">
        <w:rPr>
          <w:rFonts w:ascii="Times" w:hAnsi="Times"/>
        </w:rPr>
        <w:t xml:space="preserve"> ojos del observador</w:t>
      </w:r>
      <w:ins w:id="515" w:author="Alex" w:date="2015-07-29T15:54:00Z">
        <w:r w:rsidR="001B26C5">
          <w:rPr>
            <w:rFonts w:ascii="Times" w:hAnsi="Times"/>
          </w:rPr>
          <w:t>, como se ve en la ilustración,</w:t>
        </w:r>
      </w:ins>
      <w:r w:rsidR="00267AB4">
        <w:rPr>
          <w:rFonts w:ascii="Times" w:hAnsi="Times"/>
        </w:rPr>
        <w:t xml:space="preserve"> determina</w:t>
      </w:r>
      <w:r>
        <w:rPr>
          <w:rFonts w:ascii="Times" w:hAnsi="Times"/>
        </w:rPr>
        <w:t xml:space="preserve">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w:t>
      </w:r>
      <w:del w:id="516" w:author="Alex" w:date="2015-07-29T15:54:00Z">
        <w:r w:rsidDel="001B26C5">
          <w:rPr>
            <w:rFonts w:ascii="Times" w:hAnsi="Times"/>
          </w:rPr>
          <w:delText>,</w:delText>
        </w:r>
      </w:del>
      <w:r>
        <w:rPr>
          <w:rFonts w:ascii="Times" w:hAnsi="Times"/>
        </w:rPr>
        <w:t xml:space="preserve"> </w:t>
      </w:r>
      <w:del w:id="517" w:author="Alex" w:date="2015-07-29T15:54:00Z">
        <w:r w:rsidDel="001B26C5">
          <w:rPr>
            <w:rFonts w:ascii="Times" w:hAnsi="Times"/>
          </w:rPr>
          <w:delText xml:space="preserve">bien sea </w:delText>
        </w:r>
      </w:del>
      <w:r>
        <w:rPr>
          <w:rFonts w:ascii="Times" w:hAnsi="Times"/>
        </w:rPr>
        <w:t xml:space="preserve">por encima </w:t>
      </w:r>
      <w:del w:id="518" w:author="Alex" w:date="2015-07-29T15:56:00Z">
        <w:r w:rsidDel="001B26C5">
          <w:rPr>
            <w:rFonts w:ascii="Times" w:hAnsi="Times"/>
          </w:rPr>
          <w:delText>o bien</w:delText>
        </w:r>
      </w:del>
      <w:ins w:id="519" w:author="Alex" w:date="2015-07-29T15:56:00Z">
        <w:r w:rsidR="001B26C5">
          <w:rPr>
            <w:rFonts w:ascii="Times" w:hAnsi="Times"/>
          </w:rPr>
          <w:t>o</w:t>
        </w:r>
      </w:ins>
      <w:r>
        <w:rPr>
          <w:rFonts w:ascii="Times" w:hAnsi="Times"/>
        </w:rPr>
        <w:t xml:space="preserve"> por</w:t>
      </w:r>
      <w:r w:rsidR="00946D9F" w:rsidRPr="00946D9F">
        <w:rPr>
          <w:rFonts w:ascii="Times" w:hAnsi="Times"/>
        </w:rPr>
        <w:t xml:space="preserve"> debajo de</w:t>
      </w:r>
      <w:r>
        <w:rPr>
          <w:rFonts w:ascii="Times" w:hAnsi="Times"/>
        </w:rPr>
        <w:t xml:space="preserve"> esa línea de visión, lo que dete</w:t>
      </w:r>
      <w:r w:rsidR="00267AB4">
        <w:rPr>
          <w:rFonts w:ascii="Times" w:hAnsi="Times"/>
        </w:rPr>
        <w:t>rmina</w:t>
      </w:r>
      <w:r>
        <w:rPr>
          <w:rFonts w:ascii="Times" w:hAnsi="Times"/>
        </w:rPr>
        <w:t xml:space="preserve"> si se trat</w:t>
      </w:r>
      <w:r w:rsidR="00267AB4">
        <w:rPr>
          <w:rFonts w:ascii="Times" w:hAnsi="Times"/>
        </w:rPr>
        <w:t>a de un ángulo de elevación o</w:t>
      </w:r>
      <w:r>
        <w:rPr>
          <w:rFonts w:ascii="Times" w:hAnsi="Times"/>
        </w:rPr>
        <w:t xml:space="preserve"> uno de depresión</w:t>
      </w:r>
      <w:r w:rsidR="00946D9F" w:rsidRPr="00946D9F">
        <w:rPr>
          <w:rFonts w:ascii="Times" w:hAnsi="Times"/>
        </w:rPr>
        <w:t>.</w:t>
      </w:r>
    </w:p>
    <w:p w14:paraId="432C4E93" w14:textId="77777777" w:rsidR="0074698B" w:rsidRDefault="0074698B" w:rsidP="003B619B">
      <w:pPr>
        <w:spacing w:after="0"/>
        <w:rPr>
          <w:ins w:id="520" w:author="Alex" w:date="2015-07-29T16:09:00Z"/>
          <w:rFonts w:ascii="Times" w:hAnsi="Times"/>
        </w:rPr>
      </w:pPr>
    </w:p>
    <w:tbl>
      <w:tblPr>
        <w:tblStyle w:val="Tablaconcuadrcula"/>
        <w:tblW w:w="0" w:type="auto"/>
        <w:tblLook w:val="04A0" w:firstRow="1" w:lastRow="0" w:firstColumn="1" w:lastColumn="0" w:noHBand="0" w:noVBand="1"/>
      </w:tblPr>
      <w:tblGrid>
        <w:gridCol w:w="2484"/>
        <w:gridCol w:w="6344"/>
      </w:tblGrid>
      <w:tr w:rsidR="00087B76" w:rsidRPr="005D1738" w14:paraId="6DC2DC9F" w14:textId="77777777" w:rsidTr="007B616C">
        <w:trPr>
          <w:ins w:id="521" w:author="Alex" w:date="2015-07-29T16:09:00Z"/>
        </w:trPr>
        <w:tc>
          <w:tcPr>
            <w:tcW w:w="8978" w:type="dxa"/>
            <w:gridSpan w:val="2"/>
            <w:shd w:val="clear" w:color="auto" w:fill="000000" w:themeFill="text1"/>
          </w:tcPr>
          <w:p w14:paraId="48C94E04" w14:textId="77777777" w:rsidR="00087B76" w:rsidRPr="005D1738" w:rsidRDefault="00087B76" w:rsidP="007B616C">
            <w:pPr>
              <w:jc w:val="center"/>
              <w:rPr>
                <w:ins w:id="522" w:author="Alex" w:date="2015-07-29T16:09:00Z"/>
                <w:rFonts w:ascii="Times New Roman" w:hAnsi="Times New Roman" w:cs="Times New Roman"/>
                <w:b/>
                <w:color w:val="FFFFFF" w:themeColor="background1"/>
              </w:rPr>
            </w:pPr>
            <w:ins w:id="523" w:author="Alex" w:date="2015-07-29T16:09:00Z">
              <w:r w:rsidRPr="005D1738">
                <w:rPr>
                  <w:rFonts w:ascii="Times New Roman" w:hAnsi="Times New Roman" w:cs="Times New Roman"/>
                  <w:b/>
                  <w:color w:val="FFFFFF" w:themeColor="background1"/>
                </w:rPr>
                <w:t>Destacado</w:t>
              </w:r>
            </w:ins>
          </w:p>
        </w:tc>
      </w:tr>
      <w:tr w:rsidR="00087B76" w:rsidRPr="00726376" w14:paraId="67F79660" w14:textId="77777777" w:rsidTr="007B616C">
        <w:trPr>
          <w:ins w:id="524" w:author="Alex" w:date="2015-07-29T16:09:00Z"/>
        </w:trPr>
        <w:tc>
          <w:tcPr>
            <w:tcW w:w="2518" w:type="dxa"/>
          </w:tcPr>
          <w:p w14:paraId="6796B28D" w14:textId="77777777" w:rsidR="00087B76" w:rsidRPr="00726376" w:rsidRDefault="00087B76" w:rsidP="007B616C">
            <w:pPr>
              <w:rPr>
                <w:ins w:id="525" w:author="Alex" w:date="2015-07-29T16:09:00Z"/>
                <w:rFonts w:ascii="Times" w:hAnsi="Times"/>
                <w:b/>
                <w:sz w:val="18"/>
                <w:szCs w:val="18"/>
              </w:rPr>
            </w:pPr>
            <w:ins w:id="526" w:author="Alex" w:date="2015-07-29T16:09:00Z">
              <w:r w:rsidRPr="00726376">
                <w:rPr>
                  <w:rFonts w:ascii="Times" w:hAnsi="Times"/>
                  <w:b/>
                  <w:sz w:val="18"/>
                  <w:szCs w:val="18"/>
                </w:rPr>
                <w:lastRenderedPageBreak/>
                <w:t>Título</w:t>
              </w:r>
            </w:ins>
          </w:p>
        </w:tc>
        <w:tc>
          <w:tcPr>
            <w:tcW w:w="6460" w:type="dxa"/>
          </w:tcPr>
          <w:p w14:paraId="1B4CAF8E" w14:textId="5FECA18C" w:rsidR="00087B76" w:rsidRPr="00726376" w:rsidRDefault="00087B76" w:rsidP="007B616C">
            <w:pPr>
              <w:jc w:val="center"/>
              <w:rPr>
                <w:ins w:id="527" w:author="Alex" w:date="2015-07-29T16:09:00Z"/>
                <w:rFonts w:ascii="Times" w:hAnsi="Times"/>
                <w:b/>
                <w:sz w:val="18"/>
                <w:szCs w:val="18"/>
              </w:rPr>
            </w:pPr>
            <w:ins w:id="528" w:author="Alex" w:date="2015-07-29T16:10:00Z">
              <w:r>
                <w:rPr>
                  <w:rFonts w:ascii="Times" w:hAnsi="Times"/>
                  <w:b/>
                  <w:sz w:val="18"/>
                  <w:szCs w:val="18"/>
                </w:rPr>
                <w:t>Componentes de los ángulos de elevación</w:t>
              </w:r>
            </w:ins>
          </w:p>
        </w:tc>
      </w:tr>
      <w:tr w:rsidR="00087B76" w14:paraId="0A46486C" w14:textId="77777777" w:rsidTr="007B616C">
        <w:trPr>
          <w:ins w:id="529" w:author="Alex" w:date="2015-07-29T16:09:00Z"/>
        </w:trPr>
        <w:tc>
          <w:tcPr>
            <w:tcW w:w="2518" w:type="dxa"/>
          </w:tcPr>
          <w:p w14:paraId="2050DF22" w14:textId="77777777" w:rsidR="00087B76" w:rsidRDefault="00087B76" w:rsidP="007B616C">
            <w:pPr>
              <w:rPr>
                <w:ins w:id="530" w:author="Alex" w:date="2015-07-29T16:09:00Z"/>
                <w:rFonts w:ascii="Times" w:hAnsi="Times"/>
              </w:rPr>
            </w:pPr>
            <w:ins w:id="531" w:author="Alex" w:date="2015-07-29T16:09:00Z">
              <w:r w:rsidRPr="00726376">
                <w:rPr>
                  <w:rFonts w:ascii="Times" w:hAnsi="Times"/>
                  <w:b/>
                  <w:sz w:val="18"/>
                  <w:szCs w:val="18"/>
                </w:rPr>
                <w:t>Contenido</w:t>
              </w:r>
            </w:ins>
          </w:p>
        </w:tc>
        <w:tc>
          <w:tcPr>
            <w:tcW w:w="6460" w:type="dxa"/>
          </w:tcPr>
          <w:p w14:paraId="426B0144" w14:textId="77777777" w:rsidR="00087B76" w:rsidRDefault="00087B76" w:rsidP="00087B76">
            <w:pPr>
              <w:rPr>
                <w:ins w:id="532" w:author="Alex" w:date="2015-07-29T16:10:00Z"/>
                <w:rFonts w:ascii="Times" w:hAnsi="Times"/>
              </w:rPr>
            </w:pPr>
            <w:ins w:id="533" w:author="Alex" w:date="2015-07-29T16:10:00Z">
              <w:r>
                <w:rPr>
                  <w:rFonts w:ascii="Times" w:hAnsi="Times"/>
                </w:rPr>
                <w:t xml:space="preserve">Los ángulos de elevación están determinados </w:t>
              </w:r>
              <w:r w:rsidRPr="00946D9F">
                <w:rPr>
                  <w:rFonts w:ascii="Times" w:hAnsi="Times"/>
                </w:rPr>
                <w:t xml:space="preserve">por dos </w:t>
              </w:r>
              <w:r>
                <w:rPr>
                  <w:rFonts w:ascii="Times" w:hAnsi="Times"/>
                </w:rPr>
                <w:t>rayos imaginarios que tienen vértice en el ojo del observador y cuyos lados son el rayo</w:t>
              </w:r>
              <w:r w:rsidRPr="00946D9F">
                <w:rPr>
                  <w:rFonts w:ascii="Times" w:hAnsi="Times"/>
                </w:rPr>
                <w:t xml:space="preserve"> horizontal</w:t>
              </w:r>
              <w:r>
                <w:rPr>
                  <w:rFonts w:ascii="Times" w:hAnsi="Times"/>
                </w:rPr>
                <w:t xml:space="preserve"> a la altura del ojo y el rayo generado por la línea de visión que une el ojo con el objeto a observar, que debe encontrarse por encima de la horizontal al ojo del observador.</w:t>
              </w:r>
            </w:ins>
          </w:p>
          <w:p w14:paraId="598CD14C" w14:textId="77777777" w:rsidR="00087B76" w:rsidRDefault="00087B76" w:rsidP="007B616C">
            <w:pPr>
              <w:rPr>
                <w:ins w:id="534" w:author="Alex" w:date="2015-07-29T16:09:00Z"/>
                <w:rFonts w:ascii="Times" w:hAnsi="Times"/>
              </w:rPr>
            </w:pPr>
          </w:p>
        </w:tc>
      </w:tr>
    </w:tbl>
    <w:p w14:paraId="60FA22A2" w14:textId="77777777" w:rsidR="00087B76" w:rsidRDefault="00087B76" w:rsidP="003B619B">
      <w:pPr>
        <w:spacing w:after="0"/>
        <w:rPr>
          <w:rFonts w:ascii="Times" w:hAnsi="Times"/>
        </w:rPr>
      </w:pPr>
    </w:p>
    <w:p w14:paraId="47A43863" w14:textId="5F0E4B48" w:rsidR="0074698B" w:rsidDel="00087B76" w:rsidRDefault="0074698B" w:rsidP="0074698B">
      <w:pPr>
        <w:spacing w:after="0"/>
        <w:rPr>
          <w:del w:id="535" w:author="Alex" w:date="2015-07-29T16:10:00Z"/>
          <w:rFonts w:ascii="Times" w:hAnsi="Times"/>
        </w:rPr>
      </w:pPr>
      <w:del w:id="536" w:author="Alex" w:date="2015-07-29T16:10:00Z">
        <w:r w:rsidDel="00087B76">
          <w:rPr>
            <w:rFonts w:ascii="Times" w:hAnsi="Times"/>
          </w:rPr>
          <w:delText xml:space="preserve">Los ángulos de elevación están determinados </w:delText>
        </w:r>
        <w:r w:rsidRPr="00946D9F" w:rsidDel="00087B76">
          <w:rPr>
            <w:rFonts w:ascii="Times" w:hAnsi="Times"/>
          </w:rPr>
          <w:delText xml:space="preserve">por dos </w:delText>
        </w:r>
      </w:del>
      <w:del w:id="537" w:author="Alex" w:date="2015-07-29T15:58:00Z">
        <w:r w:rsidDel="000A2A6B">
          <w:rPr>
            <w:rFonts w:ascii="Times" w:hAnsi="Times"/>
          </w:rPr>
          <w:delText>líneas rectas</w:delText>
        </w:r>
        <w:r w:rsidRPr="00946D9F" w:rsidDel="000A2A6B">
          <w:rPr>
            <w:rFonts w:ascii="Times" w:hAnsi="Times"/>
          </w:rPr>
          <w:delText xml:space="preserve"> imaginarias</w:delText>
        </w:r>
      </w:del>
      <w:del w:id="538" w:author="Alex" w:date="2015-07-29T16:10:00Z">
        <w:r w:rsidDel="00087B76">
          <w:rPr>
            <w:rFonts w:ascii="Times" w:hAnsi="Times"/>
          </w:rPr>
          <w:delText xml:space="preserve"> que tienen vértice en el ojo del observador y cuyos lados son </w:delText>
        </w:r>
      </w:del>
      <w:del w:id="539" w:author="Alex" w:date="2015-07-29T16:09:00Z">
        <w:r w:rsidDel="00087B76">
          <w:rPr>
            <w:rFonts w:ascii="Times" w:hAnsi="Times"/>
          </w:rPr>
          <w:delText xml:space="preserve">la </w:delText>
        </w:r>
      </w:del>
      <w:del w:id="540" w:author="Alex" w:date="2015-07-29T16:08:00Z">
        <w:r w:rsidDel="00087B76">
          <w:rPr>
            <w:rFonts w:ascii="Times" w:hAnsi="Times"/>
          </w:rPr>
          <w:delText>recta</w:delText>
        </w:r>
      </w:del>
      <w:del w:id="541" w:author="Alex" w:date="2015-07-29T16:10:00Z">
        <w:r w:rsidRPr="00946D9F" w:rsidDel="00087B76">
          <w:rPr>
            <w:rFonts w:ascii="Times" w:hAnsi="Times"/>
          </w:rPr>
          <w:delText xml:space="preserve"> horizontal</w:delText>
        </w:r>
        <w:r w:rsidDel="00087B76">
          <w:rPr>
            <w:rFonts w:ascii="Times" w:hAnsi="Times"/>
          </w:rPr>
          <w:delText xml:space="preserve"> a la altura del ojo y </w:delText>
        </w:r>
      </w:del>
      <w:del w:id="542" w:author="Alex" w:date="2015-07-29T16:09:00Z">
        <w:r w:rsidDel="00087B76">
          <w:rPr>
            <w:rFonts w:ascii="Times" w:hAnsi="Times"/>
          </w:rPr>
          <w:delText>la recta de la visual</w:delText>
        </w:r>
      </w:del>
      <w:del w:id="543" w:author="Alex" w:date="2015-07-29T16:10:00Z">
        <w:r w:rsidDel="00087B76">
          <w:rPr>
            <w:rFonts w:ascii="Times" w:hAnsi="Times"/>
          </w:rPr>
          <w:delText xml:space="preserve"> que une el ojo con el objeto a observar, que debe encontrarse por encima de la horizontal al ojo del observador.</w:delText>
        </w:r>
      </w:del>
    </w:p>
    <w:p w14:paraId="5A405BB8" w14:textId="77777777" w:rsidR="00123EFF" w:rsidRDefault="00123EFF" w:rsidP="003B619B">
      <w:pPr>
        <w:spacing w:after="0"/>
        <w:rPr>
          <w:rFonts w:ascii="Times" w:hAnsi="Times"/>
        </w:rPr>
      </w:pPr>
    </w:p>
    <w:p w14:paraId="6BFDCF59" w14:textId="1AD02C63"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w:t>
      </w:r>
      <w:del w:id="544" w:author="Alex" w:date="2015-07-29T16:10:00Z">
        <w:r w:rsidDel="00087B76">
          <w:rPr>
            <w:rFonts w:ascii="Times" w:eastAsiaTheme="minorEastAsia" w:hAnsi="Times"/>
          </w:rPr>
          <w:delText xml:space="preserve">pues </w:delText>
        </w:r>
      </w:del>
      <w:r>
        <w:rPr>
          <w:rFonts w:ascii="Times" w:eastAsiaTheme="minorEastAsia" w:hAnsi="Times"/>
        </w:rPr>
        <w:t xml:space="preserve">aunque parezca que la línea de visión puede ser el eje </w:t>
      </w:r>
      <w:r w:rsidR="00267AB4" w:rsidRPr="00267AB4">
        <w:rPr>
          <w:rFonts w:ascii="Times" w:eastAsiaTheme="minorEastAsia" w:hAnsi="Times"/>
          <w:i/>
        </w:rPr>
        <w:t>X</w:t>
      </w:r>
      <w:del w:id="545" w:author="Alex" w:date="2015-07-29T16:10:00Z">
        <w:r w:rsidR="00123EFF" w:rsidDel="00087B76">
          <w:rPr>
            <w:rFonts w:ascii="Times" w:eastAsiaTheme="minorEastAsia" w:hAnsi="Times"/>
          </w:rPr>
          <w:delText>,</w:delText>
        </w:r>
      </w:del>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w:t>
      </w:r>
      <w:del w:id="546" w:author="Alex" w:date="2015-07-29T16:10:00Z">
        <w:r w:rsidR="00123EFF" w:rsidDel="00087B76">
          <w:rPr>
            <w:rFonts w:ascii="Times" w:eastAsiaTheme="minorEastAsia" w:hAnsi="Times"/>
          </w:rPr>
          <w:delText>al ángulo que antes llamamos “positivo”</w:delText>
        </w:r>
      </w:del>
      <w:ins w:id="547" w:author="Alex" w:date="2015-07-29T16:10:00Z">
        <w:r w:rsidR="00087B76">
          <w:rPr>
            <w:rFonts w:ascii="Times" w:eastAsiaTheme="minorEastAsia" w:hAnsi="Times"/>
          </w:rPr>
          <w:t>un ángulo positivo en un sistema de coordenadas</w:t>
        </w:r>
      </w:ins>
      <w:r w:rsidR="00123EFF">
        <w:rPr>
          <w:rFonts w:ascii="Times" w:eastAsiaTheme="minorEastAsia" w:hAnsi="Times"/>
        </w:rPr>
        <w:t xml:space="preserve">, </w:t>
      </w:r>
      <w:ins w:id="548" w:author="Alex" w:date="2015-07-29T16:11:00Z">
        <w:r w:rsidR="00087B76">
          <w:rPr>
            <w:rFonts w:ascii="Times" w:eastAsiaTheme="minorEastAsia" w:hAnsi="Times"/>
          </w:rPr>
          <w:t xml:space="preserve">dado que la posición del lado inicial </w:t>
        </w:r>
      </w:ins>
      <w:del w:id="549" w:author="Alex" w:date="2015-07-29T16:11:00Z">
        <w:r w:rsidDel="00087B76">
          <w:rPr>
            <w:rFonts w:ascii="Times" w:eastAsiaTheme="minorEastAsia" w:hAnsi="Times"/>
          </w:rPr>
          <w:delText xml:space="preserve">eso </w:delText>
        </w:r>
      </w:del>
      <w:r>
        <w:rPr>
          <w:rFonts w:ascii="Times" w:eastAsiaTheme="minorEastAsia" w:hAnsi="Times"/>
        </w:rPr>
        <w:t>depende de la ubicaci</w:t>
      </w:r>
      <w:r w:rsidR="00FA150C">
        <w:rPr>
          <w:rFonts w:ascii="Times" w:eastAsiaTheme="minorEastAsia" w:hAnsi="Times"/>
        </w:rPr>
        <w:t>ón del observado</w:t>
      </w:r>
      <w:r w:rsidR="0074698B">
        <w:rPr>
          <w:rFonts w:ascii="Times" w:eastAsiaTheme="minorEastAsia" w:hAnsi="Times"/>
        </w:rPr>
        <w:t>r</w:t>
      </w:r>
      <w:ins w:id="550" w:author="Alex" w:date="2015-07-29T16:11:00Z">
        <w:r w:rsidR="00087B76">
          <w:rPr>
            <w:rFonts w:ascii="Times" w:eastAsiaTheme="minorEastAsia" w:hAnsi="Times"/>
          </w:rPr>
          <w:t xml:space="preserve"> en el sistema de coordenadas</w:t>
        </w:r>
      </w:ins>
      <w:r w:rsidR="0074698B">
        <w:rPr>
          <w:rFonts w:ascii="Times" w:eastAsiaTheme="minorEastAsia" w:hAnsi="Times"/>
        </w:rPr>
        <w:t>.</w:t>
      </w:r>
    </w:p>
    <w:p w14:paraId="56A9B3CF" w14:textId="77777777" w:rsidR="0074698B" w:rsidRDefault="0074698B" w:rsidP="003B619B">
      <w:pPr>
        <w:spacing w:after="0"/>
        <w:rPr>
          <w:rFonts w:ascii="Times" w:eastAsiaTheme="minorEastAsia" w:hAnsi="Times"/>
        </w:rPr>
      </w:pPr>
    </w:p>
    <w:p w14:paraId="3F4389DD" w14:textId="77777777" w:rsidR="00087B76" w:rsidRDefault="00087B76" w:rsidP="0074698B">
      <w:pPr>
        <w:spacing w:after="0"/>
        <w:rPr>
          <w:ins w:id="551" w:author="Alex" w:date="2015-07-29T16:14:00Z"/>
          <w:rFonts w:ascii="Times" w:eastAsiaTheme="minorEastAsia" w:hAnsi="Times"/>
        </w:rPr>
      </w:pPr>
    </w:p>
    <w:p w14:paraId="73DC126D" w14:textId="40A06F6D" w:rsidR="0074698B" w:rsidDel="00645B9F" w:rsidRDefault="0074698B" w:rsidP="0074698B">
      <w:pPr>
        <w:spacing w:after="0"/>
        <w:rPr>
          <w:del w:id="552" w:author="Alex" w:date="2015-07-29T16:26:00Z"/>
          <w:rFonts w:ascii="Times" w:eastAsiaTheme="minorEastAsia" w:hAnsi="Times"/>
        </w:rPr>
      </w:pPr>
      <w:del w:id="553" w:author="Alex" w:date="2015-07-29T16:26:00Z">
        <w:r w:rsidDel="00645B9F">
          <w:rPr>
            <w:rFonts w:ascii="Times" w:eastAsiaTheme="minorEastAsia" w:hAnsi="Times"/>
          </w:rPr>
          <w:delText xml:space="preserve">La medición el ángulo de elevación está más asociado al </w:delText>
        </w:r>
        <w:r w:rsidRPr="0074698B" w:rsidDel="00645B9F">
          <w:rPr>
            <w:rFonts w:ascii="Times" w:eastAsiaTheme="minorEastAsia" w:hAnsi="Times"/>
            <w:i/>
          </w:rPr>
          <w:delText>sistema cuadrantal</w:delText>
        </w:r>
        <w:r w:rsidDel="00645B9F">
          <w:rPr>
            <w:rFonts w:ascii="Times" w:eastAsiaTheme="minorEastAsia" w:hAnsi="Times"/>
          </w:rPr>
          <w:delText xml:space="preserve"> de medición de ángulos, en el que la medición de ángulos se llama medición de </w:delText>
        </w:r>
        <w:r w:rsidRPr="0074698B" w:rsidDel="00645B9F">
          <w:rPr>
            <w:rFonts w:ascii="Times" w:eastAsiaTheme="minorEastAsia" w:hAnsi="Times"/>
            <w:i/>
          </w:rPr>
          <w:delText>rumbos</w:delText>
        </w:r>
        <w:r w:rsidDel="00645B9F">
          <w:rPr>
            <w:rFonts w:ascii="Times" w:eastAsiaTheme="minorEastAsia" w:hAnsi="Times"/>
          </w:rPr>
          <w:delText xml:space="preserve">, para lo que se usa una medición en grados de entre </w:delText>
        </w:r>
        <w:r w:rsidR="00267AB4" w:rsidDel="00645B9F">
          <w:rPr>
            <w:rFonts w:ascii="Times" w:eastAsiaTheme="minorEastAsia" w:hAnsi="Times"/>
          </w:rPr>
          <w:delText>0°</w:delText>
        </w:r>
        <w:r w:rsidDel="00645B9F">
          <w:rPr>
            <w:rFonts w:ascii="Times" w:eastAsiaTheme="minorEastAsia" w:hAnsi="Times"/>
          </w:rPr>
          <w:delText xml:space="preserve"> y hasta</w:delText>
        </w:r>
        <w:r w:rsidR="00267AB4" w:rsidDel="00645B9F">
          <w:rPr>
            <w:rFonts w:ascii="Times" w:eastAsiaTheme="minorEastAsia" w:hAnsi="Times"/>
          </w:rPr>
          <w:delText xml:space="preserve"> 90°</w:delText>
        </w:r>
        <w:r w:rsidDel="00645B9F">
          <w:rPr>
            <w:rFonts w:ascii="Times" w:eastAsiaTheme="minorEastAsia" w:hAnsi="Times"/>
          </w:rPr>
          <w:delText>, y el sistema cardinal Norte-Sur, Oriente-Occidente</w:delText>
        </w:r>
        <w:r w:rsidR="00723031" w:rsidDel="00645B9F">
          <w:rPr>
            <w:rFonts w:ascii="Times" w:eastAsiaTheme="minorEastAsia" w:hAnsi="Times"/>
          </w:rPr>
          <w:delText xml:space="preserve">. </w:delText>
        </w:r>
      </w:del>
    </w:p>
    <w:p w14:paraId="5A5037B6" w14:textId="65DF855B" w:rsidR="00153166" w:rsidDel="00645B9F" w:rsidRDefault="00153166" w:rsidP="0074698B">
      <w:pPr>
        <w:spacing w:after="0"/>
        <w:rPr>
          <w:del w:id="554" w:author="Alex" w:date="2015-07-29T16:26:00Z"/>
          <w:rFonts w:ascii="Times" w:eastAsiaTheme="minorEastAsia" w:hAnsi="Times"/>
        </w:rPr>
      </w:pPr>
    </w:p>
    <w:p w14:paraId="024681DE" w14:textId="21D5DBF7" w:rsidR="00723031" w:rsidRDefault="00645B9F" w:rsidP="00723031">
      <w:pPr>
        <w:spacing w:after="0"/>
        <w:rPr>
          <w:rFonts w:ascii="Times" w:eastAsiaTheme="minorEastAsia" w:hAnsi="Times"/>
        </w:rPr>
      </w:pPr>
      <w:ins w:id="555" w:author="Alex" w:date="2015-07-29T16:26:00Z">
        <w:r>
          <w:rPr>
            <w:rFonts w:ascii="Times" w:eastAsiaTheme="minorEastAsia" w:hAnsi="Times"/>
          </w:rPr>
          <w:t xml:space="preserve">Puedes contrastar </w:t>
        </w:r>
      </w:ins>
      <w:ins w:id="556" w:author="Alex" w:date="2015-07-29T16:27:00Z">
        <w:r>
          <w:rPr>
            <w:rFonts w:ascii="Times" w:eastAsiaTheme="minorEastAsia" w:hAnsi="Times"/>
          </w:rPr>
          <w:t>la</w:t>
        </w:r>
      </w:ins>
      <w:ins w:id="557" w:author="Alex" w:date="2015-07-29T16:29:00Z">
        <w:r>
          <w:rPr>
            <w:rFonts w:ascii="Times" w:eastAsiaTheme="minorEastAsia" w:hAnsi="Times"/>
          </w:rPr>
          <w:t xml:space="preserve">s diferencias entre la </w:t>
        </w:r>
      </w:ins>
      <w:ins w:id="558" w:author="Alex" w:date="2015-07-29T16:27:00Z">
        <w:r>
          <w:rPr>
            <w:rFonts w:ascii="Times" w:eastAsiaTheme="minorEastAsia" w:hAnsi="Times"/>
          </w:rPr>
          <w:t xml:space="preserve">forma de medir ángulos de elevación con la forma de medir ángulos en </w:t>
        </w:r>
      </w:ins>
      <w:del w:id="559" w:author="Alex" w:date="2015-07-29T16:27:00Z">
        <w:r w:rsidR="00236582" w:rsidDel="00645B9F">
          <w:rPr>
            <w:rFonts w:ascii="Times" w:eastAsiaTheme="minorEastAsia" w:hAnsi="Times"/>
          </w:rPr>
          <w:delText xml:space="preserve">Para medir los ángulos en </w:delText>
        </w:r>
      </w:del>
      <w:r w:rsidR="00723031">
        <w:rPr>
          <w:rFonts w:ascii="Times" w:eastAsiaTheme="minorEastAsia" w:hAnsi="Times"/>
        </w:rPr>
        <w:t xml:space="preserve">el </w:t>
      </w:r>
      <w:r w:rsidR="00723031" w:rsidRPr="0074698B">
        <w:rPr>
          <w:rFonts w:ascii="Times" w:eastAsiaTheme="minorEastAsia" w:hAnsi="Times"/>
          <w:i/>
        </w:rPr>
        <w:t>sistema cuadrantal</w:t>
      </w:r>
      <w:r w:rsidR="00236582">
        <w:rPr>
          <w:rFonts w:ascii="Times" w:eastAsiaTheme="minorEastAsia" w:hAnsi="Times"/>
        </w:rPr>
        <w:t xml:space="preserve">, </w:t>
      </w:r>
      <w:ins w:id="560" w:author="Alex" w:date="2015-07-29T16:27:00Z">
        <w:r>
          <w:rPr>
            <w:rFonts w:ascii="Times" w:eastAsiaTheme="minorEastAsia" w:hAnsi="Times"/>
          </w:rPr>
          <w:t xml:space="preserve">donde </w:t>
        </w:r>
      </w:ins>
      <w:r w:rsidR="00236582">
        <w:rPr>
          <w:rFonts w:ascii="Times" w:eastAsiaTheme="minorEastAsia" w:hAnsi="Times"/>
        </w:rPr>
        <w:t>primer</w:t>
      </w:r>
      <w:r w:rsidR="00267AB4">
        <w:rPr>
          <w:rFonts w:ascii="Times" w:eastAsiaTheme="minorEastAsia" w:hAnsi="Times"/>
        </w:rPr>
        <w:t>o</w:t>
      </w:r>
      <w:r w:rsidR="00236582">
        <w:rPr>
          <w:rFonts w:ascii="Times" w:eastAsiaTheme="minorEastAsia" w:hAnsi="Times"/>
        </w:rPr>
        <w:t xml:space="preserve"> se especifica el punto cardinal vertical en el que se encuentra el </w:t>
      </w:r>
      <w:r w:rsidR="00236582">
        <w:rPr>
          <w:rFonts w:ascii="Times" w:eastAsiaTheme="minorEastAsia" w:hAnsi="Times"/>
          <w:lang w:val="es-CO"/>
        </w:rPr>
        <w:t>ángulo a medir, es decir Norte o Sur</w:t>
      </w:r>
      <w:ins w:id="561" w:author="Alex" w:date="2015-07-29T16:28:00Z">
        <w:r>
          <w:rPr>
            <w:rFonts w:ascii="Times" w:eastAsiaTheme="minorEastAsia" w:hAnsi="Times"/>
            <w:lang w:val="es-CO"/>
          </w:rPr>
          <w:t xml:space="preserve">, </w:t>
        </w:r>
      </w:ins>
      <w:del w:id="562" w:author="Alex" w:date="2015-07-29T16:28:00Z">
        <w:r w:rsidR="00236582" w:rsidDel="00645B9F">
          <w:rPr>
            <w:rFonts w:ascii="Times" w:eastAsiaTheme="minorEastAsia" w:hAnsi="Times"/>
            <w:lang w:val="es-CO"/>
          </w:rPr>
          <w:delText>. L</w:delText>
        </w:r>
      </w:del>
      <w:ins w:id="563" w:author="Alex" w:date="2015-07-29T16:28:00Z">
        <w:r>
          <w:rPr>
            <w:rFonts w:ascii="Times" w:eastAsiaTheme="minorEastAsia" w:hAnsi="Times"/>
            <w:lang w:val="es-CO"/>
          </w:rPr>
          <w:t>l</w:t>
        </w:r>
      </w:ins>
      <w:r w:rsidR="00236582">
        <w:rPr>
          <w:rFonts w:ascii="Times" w:eastAsiaTheme="minorEastAsia" w:hAnsi="Times"/>
          <w:lang w:val="es-CO"/>
        </w:rPr>
        <w:t>uego</w:t>
      </w:r>
      <w:del w:id="564" w:author="Alex" w:date="2015-07-29T16:28:00Z">
        <w:r w:rsidR="00236582" w:rsidDel="00645B9F">
          <w:rPr>
            <w:rFonts w:ascii="Times" w:eastAsiaTheme="minorEastAsia" w:hAnsi="Times"/>
            <w:lang w:val="es-CO"/>
          </w:rPr>
          <w:delText>,</w:delText>
        </w:r>
      </w:del>
      <w:r w:rsidR="00236582">
        <w:rPr>
          <w:rFonts w:ascii="Times" w:eastAsiaTheme="minorEastAsia" w:hAnsi="Times"/>
          <w:lang w:val="es-CO"/>
        </w:rPr>
        <w:t xml:space="preserve"> se mide el ángulo en grados cuyo lado inicial está sobre el eje Norte-Sur</w:t>
      </w:r>
      <w:del w:id="565" w:author="Alex" w:date="2015-07-29T16:28:00Z">
        <w:r w:rsidR="00236582" w:rsidDel="00645B9F">
          <w:rPr>
            <w:rFonts w:ascii="Times" w:eastAsiaTheme="minorEastAsia" w:hAnsi="Times"/>
            <w:lang w:val="es-CO"/>
          </w:rPr>
          <w:delText>.</w:delText>
        </w:r>
      </w:del>
      <w:ins w:id="566" w:author="Alex" w:date="2015-07-29T16:28:00Z">
        <w:r>
          <w:rPr>
            <w:rFonts w:ascii="Times" w:eastAsiaTheme="minorEastAsia" w:hAnsi="Times"/>
            <w:lang w:val="es-CO"/>
          </w:rPr>
          <w:t xml:space="preserve"> y </w:t>
        </w:r>
      </w:ins>
      <w:del w:id="567" w:author="Alex" w:date="2015-07-29T16:28:00Z">
        <w:r w:rsidR="00236582" w:rsidDel="00645B9F">
          <w:rPr>
            <w:rFonts w:ascii="Times" w:eastAsiaTheme="minorEastAsia" w:hAnsi="Times"/>
            <w:lang w:val="es-CO"/>
          </w:rPr>
          <w:delText xml:space="preserve"> P</w:delText>
        </w:r>
      </w:del>
      <w:ins w:id="568" w:author="Alex" w:date="2015-07-29T16:28:00Z">
        <w:r>
          <w:rPr>
            <w:rFonts w:ascii="Times" w:eastAsiaTheme="minorEastAsia" w:hAnsi="Times"/>
            <w:lang w:val="es-CO"/>
          </w:rPr>
          <w:t>p</w:t>
        </w:r>
      </w:ins>
      <w:r w:rsidR="00236582">
        <w:rPr>
          <w:rFonts w:ascii="Times" w:eastAsiaTheme="minorEastAsia" w:hAnsi="Times"/>
          <w:lang w:val="es-CO"/>
        </w:rPr>
        <w:t xml:space="preserve">or último se indica </w:t>
      </w:r>
      <w:r w:rsidR="00236582">
        <w:rPr>
          <w:rFonts w:ascii="Times" w:eastAsiaTheme="minorEastAsia" w:hAnsi="Times"/>
        </w:rPr>
        <w:t xml:space="preserve">el punto cardinal horizontal en el que se encuentra el </w:t>
      </w:r>
      <w:r w:rsidR="00236582">
        <w:rPr>
          <w:rFonts w:ascii="Times" w:eastAsiaTheme="minorEastAsia" w:hAnsi="Times"/>
          <w:lang w:val="es-CO"/>
        </w:rPr>
        <w:t xml:space="preserve">ángulo a </w:t>
      </w:r>
      <w:r w:rsidR="00984E3F">
        <w:rPr>
          <w:rFonts w:ascii="Times" w:eastAsiaTheme="minorEastAsia" w:hAnsi="Times"/>
          <w:lang w:val="es-CO"/>
        </w:rPr>
        <w:t>medir, es decir Este-Oeste (</w:t>
      </w:r>
      <w:r w:rsidR="00236582">
        <w:rPr>
          <w:rFonts w:ascii="Times" w:eastAsiaTheme="minorEastAsia" w:hAnsi="Times"/>
          <w:lang w:val="es-CO"/>
        </w:rPr>
        <w:t>en Colombia es más común llamarlos Oriente-Occidente</w:t>
      </w:r>
      <w:r w:rsidR="00984E3F">
        <w:rPr>
          <w:rFonts w:ascii="Times" w:eastAsiaTheme="minorEastAsia" w:hAnsi="Times"/>
          <w:lang w:val="es-CO"/>
        </w:rPr>
        <w:t>)</w:t>
      </w:r>
      <w:r w:rsidR="00723031">
        <w:rPr>
          <w:rFonts w:ascii="Times" w:eastAsiaTheme="minorEastAsia" w:hAnsi="Times"/>
        </w:rPr>
        <w:t>. Algunos ejemplos de rumbos se muestran en la</w:t>
      </w:r>
      <w:r w:rsidR="00267AB4">
        <w:rPr>
          <w:rFonts w:ascii="Times" w:eastAsiaTheme="minorEastAsia" w:hAnsi="Times"/>
        </w:rPr>
        <w:t xml:space="preserve"> siguiente</w:t>
      </w:r>
      <w:r w:rsidR="00723031">
        <w:rPr>
          <w:rFonts w:ascii="Times" w:eastAsiaTheme="minorEastAsia" w:hAnsi="Times"/>
        </w:rPr>
        <w:t xml:space="preserve">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1622093E" w:rsidR="00723031" w:rsidRPr="00053744" w:rsidRDefault="00C82D30" w:rsidP="002953CB">
            <w:pPr>
              <w:pStyle w:val="ListadoImgenes"/>
              <w:numPr>
                <w:ilvl w:val="0"/>
                <w:numId w:val="0"/>
              </w:numPr>
              <w:ind w:left="720" w:hanging="360"/>
            </w:pPr>
            <w:r>
              <w:t>MA_10_02_CO_IMG08</w:t>
            </w: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es-CO"/>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5CFC6F2D"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r w:rsidR="00984E3F">
              <w:rPr>
                <w:rFonts w:ascii="Times New Roman" w:hAnsi="Times New Roman" w:cs="Times New Roman"/>
                <w:color w:val="000000"/>
              </w:rPr>
              <w:t>.</w:t>
            </w:r>
          </w:p>
        </w:tc>
      </w:tr>
    </w:tbl>
    <w:p w14:paraId="7139DC48" w14:textId="46059C46" w:rsidR="00236582" w:rsidRDefault="00236582" w:rsidP="00153166">
      <w:pPr>
        <w:spacing w:after="0"/>
        <w:rPr>
          <w:rFonts w:ascii="Times" w:eastAsiaTheme="minorEastAsia" w:hAnsi="Times"/>
        </w:rPr>
      </w:pPr>
    </w:p>
    <w:p w14:paraId="6F8846F9" w14:textId="668CA6D6" w:rsidR="00153166" w:rsidDel="00645B9F" w:rsidRDefault="00153166" w:rsidP="00723031">
      <w:pPr>
        <w:spacing w:after="0"/>
        <w:rPr>
          <w:del w:id="569" w:author="Alex" w:date="2015-07-29T16:29:00Z"/>
          <w:rFonts w:ascii="Times" w:eastAsiaTheme="minorEastAsia" w:hAnsi="Times"/>
        </w:rPr>
      </w:pPr>
      <w:del w:id="570" w:author="Alex" w:date="2015-07-29T16:29:00Z">
        <w:r w:rsidRPr="00153166" w:rsidDel="00645B9F">
          <w:rPr>
            <w:rFonts w:ascii="Times" w:eastAsiaTheme="minorEastAsia" w:hAnsi="Times"/>
          </w:rPr>
          <w:delText xml:space="preserve">Como </w:delText>
        </w:r>
        <w:r w:rsidR="00723031" w:rsidDel="00645B9F">
          <w:rPr>
            <w:rFonts w:ascii="Times" w:eastAsiaTheme="minorEastAsia" w:hAnsi="Times"/>
          </w:rPr>
          <w:delText>se observa, cada rumbo</w:delText>
        </w:r>
        <w:r w:rsidRPr="00153166" w:rsidDel="00645B9F">
          <w:rPr>
            <w:rFonts w:ascii="Times" w:eastAsiaTheme="minorEastAsia" w:hAnsi="Times"/>
          </w:rPr>
          <w:delText xml:space="preserve"> es menor </w:delText>
        </w:r>
        <w:r w:rsidR="00723031" w:rsidDel="00645B9F">
          <w:rPr>
            <w:rFonts w:ascii="Times" w:eastAsiaTheme="minorEastAsia" w:hAnsi="Times"/>
          </w:rPr>
          <w:delText>a</w:delText>
        </w:r>
        <w:r w:rsidRPr="00153166" w:rsidDel="00645B9F">
          <w:rPr>
            <w:rFonts w:ascii="Times" w:eastAsiaTheme="minorEastAsia" w:hAnsi="Times"/>
          </w:rPr>
          <w:delText xml:space="preserve"> 90°</w:delText>
        </w:r>
        <w:r w:rsidR="00723031" w:rsidDel="00645B9F">
          <w:rPr>
            <w:rFonts w:ascii="Times" w:eastAsiaTheme="minorEastAsia" w:hAnsi="Times"/>
          </w:rPr>
          <w:delText xml:space="preserve">, primero va la componente </w:delText>
        </w:r>
        <w:r w:rsidR="00723031" w:rsidRPr="00153166" w:rsidDel="00645B9F">
          <w:rPr>
            <w:rFonts w:ascii="Times" w:eastAsiaTheme="minorEastAsia" w:hAnsi="Times"/>
          </w:rPr>
          <w:delText xml:space="preserve">N </w:delText>
        </w:r>
        <w:r w:rsidR="00984E3F" w:rsidDel="00645B9F">
          <w:rPr>
            <w:rFonts w:ascii="Times" w:eastAsiaTheme="minorEastAsia" w:hAnsi="Times"/>
          </w:rPr>
          <w:delText>o</w:delText>
        </w:r>
        <w:r w:rsidR="00E640D9" w:rsidDel="00645B9F">
          <w:rPr>
            <w:rFonts w:ascii="Times" w:eastAsiaTheme="minorEastAsia" w:hAnsi="Times"/>
          </w:rPr>
          <w:delText xml:space="preserve"> S del cuadrante</w:delText>
        </w:r>
        <w:r w:rsidR="00723031" w:rsidRPr="00153166" w:rsidDel="00645B9F">
          <w:rPr>
            <w:rFonts w:ascii="Times" w:eastAsiaTheme="minorEastAsia" w:hAnsi="Times"/>
          </w:rPr>
          <w:delText xml:space="preserve"> seguida de la amplitud del ángulo y </w:delText>
        </w:r>
        <w:r w:rsidR="00E640D9" w:rsidDel="00645B9F">
          <w:rPr>
            <w:rFonts w:ascii="Times" w:eastAsiaTheme="minorEastAsia" w:hAnsi="Times"/>
          </w:rPr>
          <w:delText>del</w:delText>
        </w:r>
        <w:r w:rsidR="00723031" w:rsidRPr="00153166" w:rsidDel="00645B9F">
          <w:rPr>
            <w:rFonts w:ascii="Times" w:eastAsiaTheme="minorEastAsia" w:hAnsi="Times"/>
          </w:rPr>
          <w:delText xml:space="preserve"> componente </w:delText>
        </w:r>
        <w:r w:rsidR="00E640D9" w:rsidDel="00645B9F">
          <w:rPr>
            <w:rFonts w:ascii="Times" w:eastAsiaTheme="minorEastAsia" w:hAnsi="Times"/>
          </w:rPr>
          <w:delText>E</w:delText>
        </w:r>
        <w:r w:rsidR="00723031" w:rsidRPr="00153166" w:rsidDel="00645B9F">
          <w:rPr>
            <w:rFonts w:ascii="Times" w:eastAsiaTheme="minorEastAsia" w:hAnsi="Times"/>
          </w:rPr>
          <w:delText xml:space="preserve"> </w:delText>
        </w:r>
        <w:r w:rsidR="00E640D9" w:rsidDel="00645B9F">
          <w:rPr>
            <w:rFonts w:ascii="Times" w:eastAsiaTheme="minorEastAsia" w:hAnsi="Times"/>
          </w:rPr>
          <w:delText>u</w:delText>
        </w:r>
        <w:r w:rsidR="00723031" w:rsidRPr="00153166" w:rsidDel="00645B9F">
          <w:rPr>
            <w:rFonts w:ascii="Times" w:eastAsiaTheme="minorEastAsia" w:hAnsi="Times"/>
          </w:rPr>
          <w:delText xml:space="preserve"> </w:delText>
        </w:r>
        <w:r w:rsidR="00E640D9" w:rsidDel="00645B9F">
          <w:rPr>
            <w:rFonts w:ascii="Times" w:eastAsiaTheme="minorEastAsia" w:hAnsi="Times"/>
          </w:rPr>
          <w:delText>O. E</w:delText>
        </w:r>
        <w:r w:rsidR="00723031" w:rsidDel="00645B9F">
          <w:rPr>
            <w:rFonts w:ascii="Times" w:eastAsiaTheme="minorEastAsia" w:hAnsi="Times"/>
          </w:rPr>
          <w:delText>l cuadrante al que corresponde cada rumbo es:</w:delText>
        </w:r>
      </w:del>
    </w:p>
    <w:p w14:paraId="5503849C" w14:textId="3CE9589A" w:rsidR="00723031" w:rsidDel="00645B9F" w:rsidRDefault="00723031" w:rsidP="00984E3F">
      <w:pPr>
        <w:spacing w:after="0"/>
        <w:ind w:left="708"/>
        <w:rPr>
          <w:del w:id="571" w:author="Alex" w:date="2015-07-29T16:29:00Z"/>
          <w:rFonts w:ascii="Times" w:eastAsiaTheme="minorEastAsia" w:hAnsi="Times"/>
        </w:rPr>
      </w:pPr>
      <w:del w:id="572" w:author="Alex" w:date="2015-07-29T16:29:00Z">
        <w:r w:rsidDel="00645B9F">
          <w:rPr>
            <w:rFonts w:ascii="Times" w:eastAsiaTheme="minorEastAsia" w:hAnsi="Times"/>
          </w:rPr>
          <w:delText>Cuadrante I =: Rumbo NE</w:delText>
        </w:r>
      </w:del>
    </w:p>
    <w:p w14:paraId="5DACB7FD" w14:textId="5EF8E542" w:rsidR="00723031" w:rsidDel="00645B9F" w:rsidRDefault="00723031" w:rsidP="00984E3F">
      <w:pPr>
        <w:spacing w:after="0"/>
        <w:ind w:left="708"/>
        <w:rPr>
          <w:del w:id="573" w:author="Alex" w:date="2015-07-29T16:29:00Z"/>
          <w:rFonts w:ascii="Times" w:eastAsiaTheme="minorEastAsia" w:hAnsi="Times"/>
        </w:rPr>
      </w:pPr>
      <w:del w:id="574" w:author="Alex" w:date="2015-07-29T16:29:00Z">
        <w:r w:rsidDel="00645B9F">
          <w:rPr>
            <w:rFonts w:ascii="Times" w:eastAsiaTheme="minorEastAsia" w:hAnsi="Times"/>
          </w:rPr>
          <w:delText>Cuadrante II =: Rumbo NO</w:delText>
        </w:r>
      </w:del>
    </w:p>
    <w:p w14:paraId="33D3C155" w14:textId="0D80029A" w:rsidR="00723031" w:rsidDel="00645B9F" w:rsidRDefault="00723031" w:rsidP="00984E3F">
      <w:pPr>
        <w:spacing w:after="0"/>
        <w:ind w:left="708"/>
        <w:rPr>
          <w:del w:id="575" w:author="Alex" w:date="2015-07-29T16:29:00Z"/>
          <w:rFonts w:ascii="Times" w:eastAsiaTheme="minorEastAsia" w:hAnsi="Times"/>
        </w:rPr>
      </w:pPr>
      <w:del w:id="576" w:author="Alex" w:date="2015-07-29T16:29:00Z">
        <w:r w:rsidDel="00645B9F">
          <w:rPr>
            <w:rFonts w:ascii="Times" w:eastAsiaTheme="minorEastAsia" w:hAnsi="Times"/>
          </w:rPr>
          <w:delText>Cuadrante III =: Rumbo SO</w:delText>
        </w:r>
      </w:del>
    </w:p>
    <w:p w14:paraId="791B0B8E" w14:textId="1535E338" w:rsidR="005B2A19" w:rsidDel="00645B9F" w:rsidRDefault="00723031" w:rsidP="00984E3F">
      <w:pPr>
        <w:spacing w:after="0"/>
        <w:ind w:left="708"/>
        <w:rPr>
          <w:del w:id="577" w:author="Alex" w:date="2015-07-29T16:29:00Z"/>
          <w:rFonts w:ascii="Times" w:eastAsiaTheme="minorEastAsia" w:hAnsi="Times"/>
        </w:rPr>
      </w:pPr>
      <w:del w:id="578" w:author="Alex" w:date="2015-07-29T16:29:00Z">
        <w:r w:rsidDel="00645B9F">
          <w:rPr>
            <w:rFonts w:ascii="Times" w:eastAsiaTheme="minorEastAsia" w:hAnsi="Times"/>
          </w:rPr>
          <w:delText>Cuadrante IV =: Rumbo S</w:delText>
        </w:r>
        <w:r w:rsidR="00E640D9" w:rsidDel="00645B9F">
          <w:rPr>
            <w:rFonts w:ascii="Times" w:eastAsiaTheme="minorEastAsia" w:hAnsi="Times"/>
          </w:rPr>
          <w:delText>E</w:delText>
        </w:r>
      </w:del>
    </w:p>
    <w:p w14:paraId="02669840" w14:textId="4F5A8EBE" w:rsidR="006368B7" w:rsidDel="00645B9F" w:rsidRDefault="006368B7" w:rsidP="0074698B">
      <w:pPr>
        <w:spacing w:after="0"/>
        <w:rPr>
          <w:del w:id="579" w:author="Alex" w:date="2015-07-29T16:29:00Z"/>
          <w:rFonts w:ascii="Times" w:eastAsiaTheme="minorEastAsia" w:hAnsi="Times"/>
        </w:rPr>
      </w:pPr>
    </w:p>
    <w:p w14:paraId="34EB85CC" w14:textId="716A2282" w:rsidR="006368B7" w:rsidDel="00645B9F" w:rsidRDefault="006368B7" w:rsidP="0074698B">
      <w:pPr>
        <w:spacing w:after="0"/>
        <w:rPr>
          <w:del w:id="580" w:author="Alex" w:date="2015-07-29T16:29:00Z"/>
          <w:rFonts w:ascii="Times" w:eastAsiaTheme="minorEastAsia" w:hAnsi="Times"/>
        </w:rPr>
      </w:pPr>
      <w:del w:id="581" w:author="Alex" w:date="2015-07-29T16:29:00Z">
        <w:r w:rsidDel="00645B9F">
          <w:rPr>
            <w:rFonts w:ascii="Times" w:eastAsiaTheme="minorEastAsia" w:hAnsi="Times"/>
          </w:rPr>
          <w:delText xml:space="preserve">Así, los </w:delText>
        </w:r>
        <w:r w:rsidRPr="00723031" w:rsidDel="00645B9F">
          <w:rPr>
            <w:rFonts w:ascii="Times" w:eastAsiaTheme="minorEastAsia" w:hAnsi="Times"/>
          </w:rPr>
          <w:delText>ángulos</w:delText>
        </w:r>
        <w:r w:rsidDel="00645B9F">
          <w:rPr>
            <w:rFonts w:ascii="Times" w:eastAsiaTheme="minorEastAsia" w:hAnsi="Times"/>
          </w:rPr>
          <w:delText xml:space="preserve"> de elevación son los </w:delText>
        </w:r>
        <w:r w:rsidRPr="00723031" w:rsidDel="00645B9F">
          <w:rPr>
            <w:rFonts w:ascii="Times" w:eastAsiaTheme="minorEastAsia" w:hAnsi="Times"/>
          </w:rPr>
          <w:delText>complementarios a los rumbos</w:delText>
        </w:r>
        <w:r w:rsidDel="00645B9F">
          <w:rPr>
            <w:rFonts w:ascii="Times" w:eastAsiaTheme="minorEastAsia" w:hAnsi="Times"/>
          </w:rPr>
          <w:delText xml:space="preserve"> que tengan componente Norte.</w:delText>
        </w:r>
      </w:del>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1A04C18B" w:rsidR="00403BA3" w:rsidRPr="00605F13" w:rsidRDefault="00984E3F" w:rsidP="00CD7DD8">
            <w:pPr>
              <w:rPr>
                <w:rFonts w:ascii="Arial" w:hAnsi="Arial" w:cs="Arial"/>
                <w:sz w:val="18"/>
                <w:szCs w:val="18"/>
                <w:lang w:val="es-ES_tradnl"/>
              </w:rPr>
            </w:pPr>
            <w:r>
              <w:rPr>
                <w:rFonts w:ascii="Times New Roman" w:hAnsi="Times New Roman" w:cs="Times New Roman"/>
                <w:color w:val="000000"/>
              </w:rPr>
              <w:t>I</w:t>
            </w:r>
            <w:r w:rsidR="00171C67">
              <w:rPr>
                <w:rFonts w:ascii="Times New Roman" w:hAnsi="Times New Roman" w:cs="Times New Roman"/>
                <w:color w:val="000000"/>
              </w:rPr>
              <w:t>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5ED3EE3D"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del w:id="582" w:author="Alex" w:date="2015-07-29T16:30:00Z">
        <w:r w:rsidDel="00E51314">
          <w:rPr>
            <w:rFonts w:ascii="Times" w:hAnsi="Times"/>
          </w:rPr>
          <w:delText>líneas rectas</w:delText>
        </w:r>
      </w:del>
      <w:ins w:id="583" w:author="Alex" w:date="2015-07-29T16:30:00Z">
        <w:r w:rsidR="00E51314">
          <w:rPr>
            <w:rFonts w:ascii="Times" w:hAnsi="Times"/>
          </w:rPr>
          <w:t>rayos</w:t>
        </w:r>
      </w:ins>
      <w:r w:rsidRPr="00946D9F">
        <w:rPr>
          <w:rFonts w:ascii="Times" w:hAnsi="Times"/>
        </w:rPr>
        <w:t xml:space="preserve"> imaginari</w:t>
      </w:r>
      <w:del w:id="584" w:author="Alex" w:date="2015-07-29T16:30:00Z">
        <w:r w:rsidRPr="00946D9F" w:rsidDel="00E51314">
          <w:rPr>
            <w:rFonts w:ascii="Times" w:hAnsi="Times"/>
          </w:rPr>
          <w:delText>as</w:delText>
        </w:r>
      </w:del>
      <w:ins w:id="585" w:author="Alex" w:date="2015-07-29T16:30:00Z">
        <w:r w:rsidR="00E51314">
          <w:rPr>
            <w:rFonts w:ascii="Times" w:hAnsi="Times"/>
          </w:rPr>
          <w:t>os</w:t>
        </w:r>
      </w:ins>
      <w:r>
        <w:rPr>
          <w:rFonts w:ascii="Times" w:hAnsi="Times"/>
        </w:rPr>
        <w:t xml:space="preserve"> que tienen vértice en el ojo del observador y cuyos lados son </w:t>
      </w:r>
      <w:del w:id="586" w:author="Alex" w:date="2015-07-29T16:30:00Z">
        <w:r w:rsidDel="00E51314">
          <w:rPr>
            <w:rFonts w:ascii="Times" w:hAnsi="Times"/>
          </w:rPr>
          <w:delText>la recta</w:delText>
        </w:r>
        <w:r w:rsidRPr="00946D9F" w:rsidDel="00E51314">
          <w:rPr>
            <w:rFonts w:ascii="Times" w:hAnsi="Times"/>
          </w:rPr>
          <w:delText xml:space="preserve"> horizontal</w:delText>
        </w:r>
        <w:r w:rsidDel="00E51314">
          <w:rPr>
            <w:rFonts w:ascii="Times" w:hAnsi="Times"/>
          </w:rPr>
          <w:delText xml:space="preserve"> </w:delText>
        </w:r>
      </w:del>
      <w:ins w:id="587" w:author="Alex" w:date="2015-07-29T16:30:00Z">
        <w:r w:rsidR="00E51314">
          <w:rPr>
            <w:rFonts w:ascii="Times" w:hAnsi="Times"/>
          </w:rPr>
          <w:t xml:space="preserve">el rayo horizontal </w:t>
        </w:r>
      </w:ins>
      <w:r>
        <w:rPr>
          <w:rFonts w:ascii="Times" w:hAnsi="Times"/>
        </w:rPr>
        <w:t xml:space="preserve">a la altura del ojo y </w:t>
      </w:r>
      <w:del w:id="588" w:author="Alex" w:date="2015-07-29T16:30:00Z">
        <w:r w:rsidDel="00E51314">
          <w:rPr>
            <w:rFonts w:ascii="Times" w:hAnsi="Times"/>
          </w:rPr>
          <w:delText xml:space="preserve">la recta de la visual que une el </w:delText>
        </w:r>
      </w:del>
      <w:ins w:id="589" w:author="Alex" w:date="2015-07-29T16:30:00Z">
        <w:r w:rsidR="00E51314">
          <w:rPr>
            <w:rFonts w:ascii="Times" w:hAnsi="Times"/>
          </w:rPr>
          <w:t xml:space="preserve">el rayo que va hacia el </w:t>
        </w:r>
      </w:ins>
      <w:del w:id="590" w:author="Alex" w:date="2015-07-29T16:30:00Z">
        <w:r w:rsidDel="00E51314">
          <w:rPr>
            <w:rFonts w:ascii="Times" w:hAnsi="Times"/>
          </w:rPr>
          <w:delText xml:space="preserve">ojo con el </w:delText>
        </w:r>
      </w:del>
      <w:r>
        <w:rPr>
          <w:rFonts w:ascii="Times" w:hAnsi="Times"/>
        </w:rPr>
        <w:t xml:space="preserve">objeto </w:t>
      </w:r>
      <w:del w:id="591" w:author="Alex" w:date="2015-07-29T16:30:00Z">
        <w:r w:rsidDel="00E51314">
          <w:rPr>
            <w:rFonts w:ascii="Times" w:hAnsi="Times"/>
          </w:rPr>
          <w:delText xml:space="preserve">a </w:delText>
        </w:r>
      </w:del>
      <w:r>
        <w:rPr>
          <w:rFonts w:ascii="Times" w:hAnsi="Times"/>
        </w:rPr>
        <w:t>observa</w:t>
      </w:r>
      <w:del w:id="592" w:author="Alex" w:date="2015-07-29T16:30:00Z">
        <w:r w:rsidDel="00E51314">
          <w:rPr>
            <w:rFonts w:ascii="Times" w:hAnsi="Times"/>
          </w:rPr>
          <w:delText>r</w:delText>
        </w:r>
      </w:del>
      <w:ins w:id="593" w:author="Alex" w:date="2015-07-29T16:30:00Z">
        <w:r w:rsidR="00E51314">
          <w:rPr>
            <w:rFonts w:ascii="Times" w:hAnsi="Times"/>
          </w:rPr>
          <w:t>do</w:t>
        </w:r>
      </w:ins>
      <w:del w:id="594" w:author="Alex" w:date="2015-07-29T16:31:00Z">
        <w:r w:rsidDel="00E51314">
          <w:rPr>
            <w:rFonts w:ascii="Times" w:hAnsi="Times"/>
          </w:rPr>
          <w:delText>,</w:delText>
        </w:r>
      </w:del>
      <w:ins w:id="595" w:author="Alex" w:date="2015-07-29T16:31:00Z">
        <w:r w:rsidR="00E51314">
          <w:rPr>
            <w:rFonts w:ascii="Times" w:hAnsi="Times"/>
          </w:rPr>
          <w:t>,</w:t>
        </w:r>
      </w:ins>
      <w:r>
        <w:rPr>
          <w:rFonts w:ascii="Times" w:hAnsi="Times"/>
        </w:rPr>
        <w:t xml:space="preserve"> que debe encontrarse por debajo de la horizontal</w:t>
      </w:r>
      <w:del w:id="596" w:author="Alex" w:date="2015-07-29T16:31:00Z">
        <w:r w:rsidDel="00E51314">
          <w:rPr>
            <w:rFonts w:ascii="Times" w:hAnsi="Times"/>
          </w:rPr>
          <w:delText xml:space="preserve"> al ojo del observador</w:delText>
        </w:r>
      </w:del>
      <w:r>
        <w:rPr>
          <w:rFonts w:ascii="Times" w:hAnsi="Times"/>
        </w:rPr>
        <w:t>.</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6E5B65D3" w:rsidR="005B2A19" w:rsidRPr="00053744" w:rsidRDefault="00C82D30" w:rsidP="002953CB">
            <w:pPr>
              <w:pStyle w:val="ListadoImgenes"/>
              <w:numPr>
                <w:ilvl w:val="0"/>
                <w:numId w:val="0"/>
              </w:numPr>
              <w:ind w:left="720" w:hanging="360"/>
            </w:pPr>
            <w:r>
              <w:t>MA_10_02_CO_IMG09</w:t>
            </w: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48895CCA"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w:t>
            </w:r>
            <w:r w:rsidR="00984E3F">
              <w:rPr>
                <w:rFonts w:ascii="Times New Roman" w:hAnsi="Times New Roman" w:cs="Times New Roman"/>
                <w:color w:val="000000"/>
              </w:rPr>
              <w:t>similar a la siguiente:</w:t>
            </w:r>
            <w:r>
              <w:rPr>
                <w:rFonts w:ascii="Times New Roman" w:hAnsi="Times New Roman" w:cs="Times New Roman"/>
                <w:color w:val="000000"/>
              </w:rPr>
              <w:t xml:space="preserve"> </w:t>
            </w:r>
          </w:p>
          <w:p w14:paraId="6CAEDA90" w14:textId="77777777" w:rsidR="005B2A19" w:rsidRDefault="005B2A19" w:rsidP="007235ED">
            <w:pPr>
              <w:jc w:val="center"/>
              <w:rPr>
                <w:rFonts w:ascii="Times New Roman" w:hAnsi="Times New Roman" w:cs="Times New Roman"/>
                <w:color w:val="000000"/>
              </w:rPr>
            </w:pPr>
            <w:r>
              <w:rPr>
                <w:noProof/>
                <w:lang w:val="es-CO" w:eastAsia="es-CO"/>
              </w:rPr>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13C190E" w14:textId="77777777" w:rsidR="005B2A19" w:rsidRDefault="00217405" w:rsidP="007235ED">
            <w:pPr>
              <w:rPr>
                <w:rFonts w:ascii="Times New Roman" w:hAnsi="Times New Roman" w:cs="Times New Roman"/>
                <w:color w:val="000000"/>
              </w:rPr>
            </w:pPr>
            <w:hyperlink r:id="rId27" w:history="1">
              <w:r w:rsidR="005B2A19" w:rsidRPr="0072772F">
                <w:rPr>
                  <w:rStyle w:val="Hipervnculo"/>
                  <w:rFonts w:ascii="Times New Roman" w:hAnsi="Times New Roman" w:cs="Times New Roman"/>
                </w:rPr>
                <w:t>AQUÍ</w:t>
              </w:r>
            </w:hyperlink>
            <w:hyperlink r:id="rId28"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4381AA5E"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r w:rsidR="00984E3F">
              <w:rPr>
                <w:rFonts w:ascii="Times New Roman" w:hAnsi="Times New Roman" w:cs="Times New Roman"/>
                <w:color w:val="000000"/>
              </w:rPr>
              <w:t>.</w:t>
            </w:r>
          </w:p>
        </w:tc>
      </w:tr>
    </w:tbl>
    <w:p w14:paraId="26D23172" w14:textId="77777777" w:rsidR="0074698B" w:rsidRDefault="0074698B" w:rsidP="003B619B">
      <w:pPr>
        <w:spacing w:after="0"/>
        <w:rPr>
          <w:rFonts w:ascii="Times" w:hAnsi="Times"/>
          <w:b/>
        </w:rPr>
      </w:pPr>
    </w:p>
    <w:p w14:paraId="05E8AC35" w14:textId="0216E735" w:rsidR="00723031" w:rsidRDefault="00E640D9" w:rsidP="003B619B">
      <w:pPr>
        <w:spacing w:after="0"/>
        <w:rPr>
          <w:rFonts w:ascii="Times" w:eastAsiaTheme="minorEastAsia" w:hAnsi="Times"/>
        </w:rPr>
      </w:pPr>
      <w:r>
        <w:rPr>
          <w:rFonts w:ascii="Times" w:eastAsiaTheme="minorEastAsia" w:hAnsi="Times"/>
        </w:rPr>
        <w:t>En el sistema cuadrantal</w:t>
      </w:r>
      <w:ins w:id="597" w:author="Alex" w:date="2015-07-29T16:35:00Z">
        <w:r w:rsidR="00DC5426">
          <w:rPr>
            <w:rFonts w:ascii="Times" w:eastAsiaTheme="minorEastAsia" w:hAnsi="Times"/>
          </w:rPr>
          <w:t xml:space="preserve"> puedes observar que </w:t>
        </w:r>
      </w:ins>
      <w:del w:id="598" w:author="Alex" w:date="2015-07-29T16:35:00Z">
        <w:r w:rsidDel="00DC5426">
          <w:rPr>
            <w:rFonts w:ascii="Times" w:eastAsiaTheme="minorEastAsia" w:hAnsi="Times"/>
          </w:rPr>
          <w:delText xml:space="preserve">, </w:delText>
        </w:r>
      </w:del>
      <w:r>
        <w:rPr>
          <w:rFonts w:ascii="Times" w:eastAsiaTheme="minorEastAsia" w:hAnsi="Times"/>
        </w:rPr>
        <w:t>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del w:id="599" w:author="Alex" w:date="2015-07-29T16:36:00Z">
        <w:r w:rsidR="00723031" w:rsidDel="00DC5426">
          <w:rPr>
            <w:rFonts w:ascii="Times" w:eastAsiaTheme="minorEastAsia" w:hAnsi="Times"/>
          </w:rPr>
          <w:delText>,</w:delText>
        </w:r>
      </w:del>
      <w:r w:rsidR="00723031">
        <w:rPr>
          <w:rFonts w:ascii="Times" w:eastAsiaTheme="minorEastAsia" w:hAnsi="Times"/>
        </w:rPr>
        <w:t xml:space="preserve"> serán los ángulos de depresión</w:t>
      </w:r>
      <w:ins w:id="600" w:author="Alex" w:date="2015-07-29T16:35:00Z">
        <w:r w:rsidR="00DC5426">
          <w:rPr>
            <w:rFonts w:ascii="Times" w:eastAsiaTheme="minorEastAsia" w:hAnsi="Times"/>
          </w:rPr>
          <w:t xml:space="preserve"> para un observador que está en el origen del sistema de coordenadas</w:t>
        </w:r>
      </w:ins>
      <w:r w:rsidR="00723031">
        <w:rPr>
          <w:rFonts w:ascii="Times" w:eastAsiaTheme="minorEastAsia" w:hAnsi="Times"/>
        </w:rPr>
        <w:t>.</w:t>
      </w:r>
    </w:p>
    <w:p w14:paraId="4A231B69" w14:textId="77777777" w:rsidR="00723031" w:rsidRDefault="00723031" w:rsidP="003B619B">
      <w:pPr>
        <w:spacing w:after="0"/>
        <w:rPr>
          <w:ins w:id="601" w:author="Alex" w:date="2015-07-29T16:38:00Z"/>
          <w:rFonts w:ascii="Times" w:eastAsiaTheme="minorEastAsia" w:hAnsi="Times"/>
        </w:rPr>
      </w:pPr>
    </w:p>
    <w:tbl>
      <w:tblPr>
        <w:tblStyle w:val="Tablaconcuadrcula"/>
        <w:tblW w:w="0" w:type="auto"/>
        <w:tblLook w:val="04A0" w:firstRow="1" w:lastRow="0" w:firstColumn="1" w:lastColumn="0" w:noHBand="0" w:noVBand="1"/>
      </w:tblPr>
      <w:tblGrid>
        <w:gridCol w:w="1860"/>
        <w:gridCol w:w="6968"/>
      </w:tblGrid>
      <w:tr w:rsidR="00DC5426" w:rsidRPr="005D1738" w14:paraId="30CE300F" w14:textId="77777777" w:rsidTr="007B616C">
        <w:trPr>
          <w:ins w:id="602" w:author="Alex" w:date="2015-07-29T16:38:00Z"/>
        </w:trPr>
        <w:tc>
          <w:tcPr>
            <w:tcW w:w="9033" w:type="dxa"/>
            <w:gridSpan w:val="2"/>
            <w:shd w:val="clear" w:color="auto" w:fill="0D0D0D" w:themeFill="text1" w:themeFillTint="F2"/>
          </w:tcPr>
          <w:p w14:paraId="43B5CEE0" w14:textId="77777777" w:rsidR="00DC5426" w:rsidRPr="005D1738" w:rsidRDefault="00DC5426" w:rsidP="007B616C">
            <w:pPr>
              <w:jc w:val="center"/>
              <w:rPr>
                <w:ins w:id="603" w:author="Alex" w:date="2015-07-29T16:38:00Z"/>
                <w:rFonts w:ascii="Times New Roman" w:hAnsi="Times New Roman" w:cs="Times New Roman"/>
                <w:b/>
                <w:color w:val="FFFFFF" w:themeColor="background1"/>
              </w:rPr>
            </w:pPr>
            <w:ins w:id="604" w:author="Alex" w:date="2015-07-29T16:38:00Z">
              <w:r w:rsidRPr="005D1738">
                <w:rPr>
                  <w:rFonts w:ascii="Times New Roman" w:hAnsi="Times New Roman" w:cs="Times New Roman"/>
                  <w:b/>
                  <w:color w:val="FFFFFF" w:themeColor="background1"/>
                </w:rPr>
                <w:t>Imagen (fotografía, gráfica o ilustración)</w:t>
              </w:r>
            </w:ins>
          </w:p>
        </w:tc>
      </w:tr>
      <w:tr w:rsidR="00DC5426" w14:paraId="4E38BB3E" w14:textId="77777777" w:rsidTr="007B616C">
        <w:trPr>
          <w:ins w:id="605" w:author="Alex" w:date="2015-07-29T16:38:00Z"/>
        </w:trPr>
        <w:tc>
          <w:tcPr>
            <w:tcW w:w="2518" w:type="dxa"/>
          </w:tcPr>
          <w:p w14:paraId="71166A44" w14:textId="77777777" w:rsidR="00DC5426" w:rsidRPr="00053744" w:rsidRDefault="00DC5426" w:rsidP="007B616C">
            <w:pPr>
              <w:rPr>
                <w:ins w:id="606" w:author="Alex" w:date="2015-07-29T16:38:00Z"/>
                <w:rFonts w:ascii="Times New Roman" w:hAnsi="Times New Roman" w:cs="Times New Roman"/>
                <w:b/>
                <w:color w:val="000000"/>
                <w:sz w:val="18"/>
                <w:szCs w:val="18"/>
              </w:rPr>
            </w:pPr>
            <w:ins w:id="607" w:author="Alex" w:date="2015-07-29T16:38:00Z">
              <w:r>
                <w:rPr>
                  <w:rFonts w:ascii="Times New Roman" w:hAnsi="Times New Roman" w:cs="Times New Roman"/>
                  <w:b/>
                  <w:color w:val="000000"/>
                  <w:sz w:val="18"/>
                  <w:szCs w:val="18"/>
                </w:rPr>
                <w:t>Código</w:t>
              </w:r>
            </w:ins>
          </w:p>
        </w:tc>
        <w:tc>
          <w:tcPr>
            <w:tcW w:w="6515" w:type="dxa"/>
          </w:tcPr>
          <w:p w14:paraId="03F7A319" w14:textId="77777777" w:rsidR="00DC5426" w:rsidRPr="00053744" w:rsidRDefault="00DC5426" w:rsidP="007B616C">
            <w:pPr>
              <w:rPr>
                <w:ins w:id="608" w:author="Alex" w:date="2015-07-29T16:38:00Z"/>
                <w:rFonts w:ascii="Times New Roman" w:hAnsi="Times New Roman" w:cs="Times New Roman"/>
                <w:b/>
                <w:color w:val="000000"/>
                <w:sz w:val="18"/>
                <w:szCs w:val="18"/>
              </w:rPr>
            </w:pPr>
            <w:ins w:id="609" w:author="Alex" w:date="2015-07-29T16:38:00Z">
              <w:r>
                <w:rPr>
                  <w:rFonts w:ascii="Times New Roman" w:hAnsi="Times New Roman" w:cs="Times New Roman"/>
                  <w:color w:val="000000"/>
                </w:rPr>
                <w:t>XX_00_00_IMG00</w:t>
              </w:r>
            </w:ins>
          </w:p>
        </w:tc>
      </w:tr>
      <w:tr w:rsidR="00DC5426" w14:paraId="20F73353" w14:textId="77777777" w:rsidTr="007B616C">
        <w:trPr>
          <w:ins w:id="610" w:author="Alex" w:date="2015-07-29T16:38:00Z"/>
        </w:trPr>
        <w:tc>
          <w:tcPr>
            <w:tcW w:w="2518" w:type="dxa"/>
          </w:tcPr>
          <w:p w14:paraId="71740619" w14:textId="77777777" w:rsidR="00DC5426" w:rsidRDefault="00DC5426" w:rsidP="007B616C">
            <w:pPr>
              <w:rPr>
                <w:ins w:id="611" w:author="Alex" w:date="2015-07-29T16:38:00Z"/>
                <w:rFonts w:ascii="Times New Roman" w:hAnsi="Times New Roman" w:cs="Times New Roman"/>
                <w:color w:val="000000"/>
              </w:rPr>
            </w:pPr>
            <w:ins w:id="612" w:author="Alex" w:date="2015-07-29T16:38:00Z">
              <w:r w:rsidRPr="00053744">
                <w:rPr>
                  <w:rFonts w:ascii="Times New Roman" w:hAnsi="Times New Roman" w:cs="Times New Roman"/>
                  <w:b/>
                  <w:color w:val="000000"/>
                  <w:sz w:val="18"/>
                  <w:szCs w:val="18"/>
                </w:rPr>
                <w:t>Descripción</w:t>
              </w:r>
            </w:ins>
          </w:p>
        </w:tc>
        <w:tc>
          <w:tcPr>
            <w:tcW w:w="6515" w:type="dxa"/>
          </w:tcPr>
          <w:p w14:paraId="0B1ADF5A" w14:textId="77777777" w:rsidR="00DC5426" w:rsidRDefault="00DC5426" w:rsidP="007B616C">
            <w:pPr>
              <w:rPr>
                <w:ins w:id="613" w:author="Alex" w:date="2015-07-29T16:38:00Z"/>
                <w:rFonts w:ascii="Times New Roman" w:hAnsi="Times New Roman" w:cs="Times New Roman"/>
                <w:color w:val="000000"/>
              </w:rPr>
            </w:pPr>
          </w:p>
        </w:tc>
      </w:tr>
      <w:tr w:rsidR="00DC5426" w14:paraId="5ED83BDD" w14:textId="77777777" w:rsidTr="007B616C">
        <w:trPr>
          <w:ins w:id="614" w:author="Alex" w:date="2015-07-29T16:38:00Z"/>
        </w:trPr>
        <w:tc>
          <w:tcPr>
            <w:tcW w:w="2518" w:type="dxa"/>
          </w:tcPr>
          <w:p w14:paraId="4678B066" w14:textId="77777777" w:rsidR="00DC5426" w:rsidRDefault="00DC5426" w:rsidP="007B616C">
            <w:pPr>
              <w:rPr>
                <w:ins w:id="615" w:author="Alex" w:date="2015-07-29T16:38:00Z"/>
                <w:rFonts w:ascii="Times New Roman" w:hAnsi="Times New Roman" w:cs="Times New Roman"/>
                <w:color w:val="000000"/>
              </w:rPr>
            </w:pPr>
            <w:ins w:id="616" w:author="Alex" w:date="2015-07-29T16:38: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617E75F0" w14:textId="079EF01D" w:rsidR="00DC5426" w:rsidRDefault="00DC5426" w:rsidP="007B616C">
            <w:pPr>
              <w:rPr>
                <w:ins w:id="617" w:author="Alex" w:date="2015-07-29T16:38:00Z"/>
                <w:rFonts w:ascii="Times New Roman" w:hAnsi="Times New Roman" w:cs="Times New Roman"/>
                <w:color w:val="000000"/>
              </w:rPr>
            </w:pPr>
            <w:ins w:id="618" w:author="Alex" w:date="2015-07-29T16:38:00Z">
              <w:r>
                <w:rPr>
                  <w:rFonts w:ascii="Times New Roman" w:hAnsi="Times New Roman" w:cs="Times New Roman"/>
                  <w:color w:val="000000"/>
                </w:rPr>
                <w:t xml:space="preserve">Shutterstock: </w:t>
              </w:r>
              <w:r>
                <w:fldChar w:fldCharType="begin"/>
              </w:r>
              <w:r>
                <w:instrText xml:space="preserve"> HYPERLINK "http://www.shutterstock.com/pic-103682462/stock-photo-navigator-measuring-the-sun-s-altitude-on-sea.html?src=El8P4EXvG9--N5KUnFsDlw-1-55" </w:instrText>
              </w:r>
              <w:r>
                <w:fldChar w:fldCharType="separate"/>
              </w:r>
              <w:r>
                <w:rPr>
                  <w:rStyle w:val="Hipervnculo"/>
                </w:rPr>
                <w:t>103682462</w:t>
              </w:r>
              <w:r>
                <w:fldChar w:fldCharType="end"/>
              </w:r>
            </w:ins>
          </w:p>
          <w:p w14:paraId="1F140A34" w14:textId="5BAB035A" w:rsidR="00DC5426" w:rsidRDefault="00DC5426" w:rsidP="007B616C">
            <w:pPr>
              <w:rPr>
                <w:ins w:id="619" w:author="Alex" w:date="2015-07-29T16:38:00Z"/>
                <w:rFonts w:ascii="Times New Roman" w:hAnsi="Times New Roman" w:cs="Times New Roman"/>
                <w:color w:val="000000"/>
              </w:rPr>
            </w:pPr>
            <w:ins w:id="620" w:author="Alex" w:date="2015-07-29T16:38:00Z">
              <w:r>
                <w:rPr>
                  <w:noProof/>
                  <w:lang w:val="es-CO" w:eastAsia="es-CO"/>
                </w:rPr>
                <w:lastRenderedPageBreak/>
                <w:drawing>
                  <wp:inline distT="0" distB="0" distL="0" distR="0" wp14:anchorId="4AAC6B23" wp14:editId="5396F694">
                    <wp:extent cx="4287520" cy="3044825"/>
                    <wp:effectExtent l="0" t="0" r="0" b="3175"/>
                    <wp:docPr id="21" name="Imagen 21" descr="http://thumb9.shutterstock.com/display_pic_with_logo/98053/103682462/stock-photo-navigator-measuring-the-sun-s-altitude-on-sea-1036824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98053/103682462/stock-photo-navigator-measuring-the-sun-s-altitude-on-sea-10368246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7520" cy="3044825"/>
                            </a:xfrm>
                            <a:prstGeom prst="rect">
                              <a:avLst/>
                            </a:prstGeom>
                            <a:noFill/>
                            <a:ln>
                              <a:noFill/>
                            </a:ln>
                          </pic:spPr>
                        </pic:pic>
                      </a:graphicData>
                    </a:graphic>
                  </wp:inline>
                </w:drawing>
              </w:r>
            </w:ins>
          </w:p>
        </w:tc>
      </w:tr>
      <w:tr w:rsidR="00DC5426" w14:paraId="599047DA" w14:textId="77777777" w:rsidTr="007B616C">
        <w:trPr>
          <w:ins w:id="621" w:author="Alex" w:date="2015-07-29T16:38:00Z"/>
        </w:trPr>
        <w:tc>
          <w:tcPr>
            <w:tcW w:w="2518" w:type="dxa"/>
          </w:tcPr>
          <w:p w14:paraId="287D785C" w14:textId="77777777" w:rsidR="00DC5426" w:rsidRDefault="00DC5426" w:rsidP="007B616C">
            <w:pPr>
              <w:rPr>
                <w:ins w:id="622" w:author="Alex" w:date="2015-07-29T16:38:00Z"/>
                <w:rFonts w:ascii="Times New Roman" w:hAnsi="Times New Roman" w:cs="Times New Roman"/>
                <w:color w:val="000000"/>
              </w:rPr>
            </w:pPr>
            <w:ins w:id="623" w:author="Alex" w:date="2015-07-29T16:38:00Z">
              <w:r w:rsidRPr="00053744">
                <w:rPr>
                  <w:rFonts w:ascii="Times New Roman" w:hAnsi="Times New Roman" w:cs="Times New Roman"/>
                  <w:b/>
                  <w:color w:val="000000"/>
                  <w:sz w:val="18"/>
                  <w:szCs w:val="18"/>
                </w:rPr>
                <w:lastRenderedPageBreak/>
                <w:t>Pie de imagen</w:t>
              </w:r>
            </w:ins>
          </w:p>
        </w:tc>
        <w:tc>
          <w:tcPr>
            <w:tcW w:w="6515" w:type="dxa"/>
          </w:tcPr>
          <w:p w14:paraId="707F2A8D" w14:textId="259052B5" w:rsidR="00DC5426" w:rsidRDefault="00DC5426" w:rsidP="007B616C">
            <w:pPr>
              <w:rPr>
                <w:ins w:id="624" w:author="Alex" w:date="2015-07-29T16:38:00Z"/>
                <w:rFonts w:ascii="Times New Roman" w:hAnsi="Times New Roman" w:cs="Times New Roman"/>
                <w:color w:val="000000"/>
              </w:rPr>
            </w:pPr>
            <w:ins w:id="625" w:author="Alex" w:date="2015-07-29T16:39:00Z">
              <w:r>
                <w:rPr>
                  <w:rFonts w:ascii="Times New Roman" w:hAnsi="Times New Roman" w:cs="Times New Roman"/>
                  <w:color w:val="000000"/>
                </w:rPr>
                <w:t>El uso del sextante para medir ángulos permite determinar la latitud a la que se encuentra una embarcaci</w:t>
              </w:r>
            </w:ins>
            <w:ins w:id="626" w:author="Alex" w:date="2015-07-29T16:40:00Z">
              <w:r>
                <w:rPr>
                  <w:rFonts w:ascii="Times New Roman" w:hAnsi="Times New Roman" w:cs="Times New Roman"/>
                  <w:color w:val="000000"/>
                </w:rPr>
                <w:t>ón.</w:t>
              </w:r>
            </w:ins>
          </w:p>
        </w:tc>
      </w:tr>
    </w:tbl>
    <w:p w14:paraId="3F894DD2" w14:textId="77777777" w:rsidR="00DC5426" w:rsidRDefault="00DC5426" w:rsidP="003B619B">
      <w:pPr>
        <w:spacing w:after="0"/>
        <w:rPr>
          <w:ins w:id="627" w:author="Alex" w:date="2015-07-29T16:38:00Z"/>
          <w:rFonts w:ascii="Times" w:eastAsiaTheme="minorEastAsia" w:hAnsi="Times"/>
        </w:rPr>
      </w:pPr>
    </w:p>
    <w:p w14:paraId="117B5698" w14:textId="77777777" w:rsidR="00DC5426" w:rsidRDefault="00DC5426" w:rsidP="003B619B">
      <w:pPr>
        <w:spacing w:after="0"/>
        <w:rPr>
          <w:ins w:id="628" w:author="Alex" w:date="2015-07-29T16:38:00Z"/>
          <w:rFonts w:ascii="Times" w:eastAsiaTheme="minorEastAsia" w:hAnsi="Times"/>
        </w:rPr>
      </w:pPr>
    </w:p>
    <w:p w14:paraId="759BB779" w14:textId="6883E8B9" w:rsidR="00DC5426" w:rsidRDefault="00DC5426" w:rsidP="003B619B">
      <w:pPr>
        <w:spacing w:after="0"/>
        <w:rPr>
          <w:ins w:id="629" w:author="Alex" w:date="2015-07-29T16:38:00Z"/>
          <w:rFonts w:ascii="Times" w:eastAsiaTheme="minorEastAsia" w:hAnsi="Times"/>
        </w:rPr>
      </w:pPr>
    </w:p>
    <w:p w14:paraId="71DA9211" w14:textId="77777777" w:rsidR="00DC5426" w:rsidRDefault="00DC5426" w:rsidP="003B619B">
      <w:pPr>
        <w:spacing w:after="0"/>
        <w:rPr>
          <w:rFonts w:ascii="Times" w:eastAsiaTheme="minorEastAsia" w:hAnsi="Times"/>
        </w:rPr>
      </w:pPr>
    </w:p>
    <w:p w14:paraId="557372EF" w14:textId="1AB9C275"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w:t>
      </w:r>
      <w:r w:rsidR="00984E3F">
        <w:rPr>
          <w:rFonts w:ascii="Times" w:eastAsiaTheme="minorEastAsia" w:hAnsi="Times"/>
        </w:rPr>
        <w:t>edido a lo largo de la historia</w:t>
      </w:r>
      <w:r w:rsidR="00153166">
        <w:rPr>
          <w:rFonts w:ascii="Times" w:eastAsiaTheme="minorEastAsia" w:hAnsi="Times"/>
        </w:rPr>
        <w:t xml:space="preserve">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w:t>
      </w:r>
      <w:del w:id="630" w:author="Alex" w:date="2015-07-29T16:36:00Z">
        <w:r w:rsidR="00153166" w:rsidDel="00DC5426">
          <w:rPr>
            <w:rFonts w:ascii="Times" w:eastAsiaTheme="minorEastAsia" w:hAnsi="Times"/>
          </w:rPr>
          <w:delText xml:space="preserve">La </w:delText>
        </w:r>
        <w:r w:rsidR="00A719B4" w:rsidDel="00DC5426">
          <w:rPr>
            <w:rFonts w:ascii="Times" w:eastAsiaTheme="minorEastAsia" w:hAnsi="Times"/>
          </w:rPr>
          <w:delText>medición de ángulos de elevación y depresión pueden</w:delText>
        </w:r>
        <w:r w:rsidR="00984E3F" w:rsidDel="00DC5426">
          <w:rPr>
            <w:rFonts w:ascii="Times" w:eastAsiaTheme="minorEastAsia" w:hAnsi="Times"/>
          </w:rPr>
          <w:delText xml:space="preserve"> realizarse</w:delText>
        </w:r>
        <w:r w:rsidR="00A719B4" w:rsidDel="00DC5426">
          <w:rPr>
            <w:rFonts w:ascii="Times" w:eastAsiaTheme="minorEastAsia" w:hAnsi="Times"/>
          </w:rPr>
          <w:delText xml:space="preserve"> </w:delText>
        </w:r>
        <w:r w:rsidR="00153166" w:rsidDel="00DC5426">
          <w:rPr>
            <w:rFonts w:ascii="Times" w:eastAsiaTheme="minorEastAsia" w:hAnsi="Times"/>
          </w:rPr>
          <w:delText>también de acuerdo al</w:delText>
        </w:r>
        <w:r w:rsidR="00A719B4" w:rsidDel="00DC5426">
          <w:rPr>
            <w:rFonts w:ascii="Times" w:eastAsiaTheme="minorEastAsia" w:hAnsi="Times"/>
          </w:rPr>
          <w:delText xml:space="preserve"> </w:delText>
        </w:r>
        <w:r w:rsidR="00A719B4" w:rsidRPr="00A719B4" w:rsidDel="00DC5426">
          <w:rPr>
            <w:rFonts w:ascii="Times" w:eastAsiaTheme="minorEastAsia" w:hAnsi="Times"/>
            <w:i/>
          </w:rPr>
          <w:delText>Sistema circular</w:delText>
        </w:r>
        <w:r w:rsidR="00E640D9" w:rsidDel="00DC5426">
          <w:rPr>
            <w:rFonts w:ascii="Times" w:eastAsiaTheme="minorEastAsia" w:hAnsi="Times"/>
          </w:rPr>
          <w:delText>.</w:delText>
        </w:r>
      </w:del>
    </w:p>
    <w:p w14:paraId="69155520" w14:textId="77777777" w:rsidR="000144A8" w:rsidRDefault="000144A8" w:rsidP="003B619B">
      <w:pPr>
        <w:spacing w:after="0"/>
        <w:rPr>
          <w:ins w:id="631" w:author="Alex" w:date="2015-07-29T16:38:00Z"/>
          <w:rFonts w:ascii="Times" w:eastAsiaTheme="minorEastAsia" w:hAnsi="Times"/>
        </w:rPr>
      </w:pPr>
    </w:p>
    <w:p w14:paraId="6365D5BF" w14:textId="77777777" w:rsidR="00DC5426" w:rsidRDefault="00DC5426" w:rsidP="003B619B">
      <w:pPr>
        <w:spacing w:after="0"/>
        <w:rPr>
          <w:ins w:id="632" w:author="Alex" w:date="2015-07-29T16:38:00Z"/>
          <w:rFonts w:ascii="Times" w:eastAsiaTheme="minorEastAsia" w:hAnsi="Times"/>
        </w:rPr>
      </w:pPr>
    </w:p>
    <w:p w14:paraId="54C5F905" w14:textId="77777777" w:rsidR="00DC5426" w:rsidRDefault="00DC5426" w:rsidP="003B619B">
      <w:pPr>
        <w:spacing w:after="0"/>
        <w:rPr>
          <w:ins w:id="633" w:author="Alex" w:date="2015-07-29T16:38:00Z"/>
          <w:rFonts w:ascii="Times" w:eastAsiaTheme="minorEastAsia" w:hAnsi="Times"/>
        </w:rPr>
      </w:pPr>
    </w:p>
    <w:p w14:paraId="49EF1F97" w14:textId="77777777" w:rsidR="00DC5426" w:rsidRDefault="00DC5426"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3B6345D" w:rsidR="0000039F" w:rsidRDefault="00B54113" w:rsidP="00E418A9">
            <w:pPr>
              <w:rPr>
                <w:rFonts w:ascii="Times New Roman" w:hAnsi="Times New Roman" w:cs="Times New Roman"/>
                <w:color w:val="000000"/>
              </w:rPr>
            </w:pPr>
            <w:r>
              <w:rPr>
                <w:rFonts w:ascii="Times New Roman" w:hAnsi="Times New Roman" w:cs="Times New Roman"/>
                <w:color w:val="000000"/>
              </w:rPr>
              <w:t>Á</w:t>
            </w:r>
            <w:r w:rsidR="00171C67">
              <w:rPr>
                <w:rFonts w:ascii="Times New Roman" w:hAnsi="Times New Roman" w:cs="Times New Roman"/>
                <w:color w:val="000000"/>
              </w:rPr>
              <w:t>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6552A6B1" w:rsidR="0000039F" w:rsidRDefault="00B54113" w:rsidP="00414E1A">
            <w:pPr>
              <w:rPr>
                <w:rFonts w:ascii="Times New Roman" w:hAnsi="Times New Roman" w:cs="Times New Roman"/>
                <w:color w:val="000000"/>
              </w:rPr>
            </w:pPr>
            <w:r>
              <w:rPr>
                <w:rFonts w:ascii="Times New Roman" w:hAnsi="Times New Roman" w:cs="Times New Roman"/>
                <w:color w:val="000000"/>
              </w:rPr>
              <w:t>A</w:t>
            </w:r>
            <w:r w:rsidR="001D50F7">
              <w:rPr>
                <w:rFonts w:ascii="Times New Roman" w:hAnsi="Times New Roman" w:cs="Times New Roman"/>
                <w:color w:val="000000"/>
              </w:rPr>
              <w:t xml:space="preserve">sociar los nombres de </w:t>
            </w:r>
            <w:r w:rsidR="00414E1A">
              <w:rPr>
                <w:rFonts w:ascii="Times New Roman" w:hAnsi="Times New Roman" w:cs="Times New Roman"/>
                <w:color w:val="000000"/>
              </w:rPr>
              <w:t>los elementos de</w:t>
            </w:r>
            <w:r w:rsidR="001D50F7">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E418A9">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307D41CF" w14:textId="25AAEFF5" w:rsidR="007B616C" w:rsidRDefault="007235ED" w:rsidP="003B619B">
      <w:pPr>
        <w:spacing w:after="0"/>
        <w:rPr>
          <w:ins w:id="634" w:author="Alex" w:date="2015-07-29T16:40:00Z"/>
          <w:rFonts w:ascii="Times" w:hAnsi="Times"/>
        </w:rPr>
      </w:pPr>
      <w:r>
        <w:rPr>
          <w:rFonts w:ascii="Times" w:hAnsi="Times"/>
        </w:rPr>
        <w:t xml:space="preserve">La relación de complementariedad está dada </w:t>
      </w:r>
      <w:del w:id="635" w:author="Alex" w:date="2015-07-29T16:40:00Z">
        <w:r w:rsidDel="007B616C">
          <w:rPr>
            <w:rFonts w:ascii="Times" w:hAnsi="Times"/>
          </w:rPr>
          <w:delText xml:space="preserve">siempre </w:delText>
        </w:r>
      </w:del>
      <w:r>
        <w:rPr>
          <w:rFonts w:ascii="Times" w:hAnsi="Times"/>
        </w:rPr>
        <w:t xml:space="preserve">entre dos ángulos. Dos ángulos se dicen </w:t>
      </w:r>
      <w:r w:rsidRPr="007235ED">
        <w:rPr>
          <w:rFonts w:ascii="Times" w:hAnsi="Times"/>
          <w:i/>
        </w:rPr>
        <w:t>complementarios</w:t>
      </w:r>
      <w:del w:id="636" w:author="Alex" w:date="2015-07-29T16:43:00Z">
        <w:r w:rsidDel="007B616C">
          <w:rPr>
            <w:rFonts w:ascii="Times" w:hAnsi="Times"/>
          </w:rPr>
          <w:delText>,</w:delText>
        </w:r>
      </w:del>
      <w:r>
        <w:rPr>
          <w:rFonts w:ascii="Times" w:hAnsi="Times"/>
        </w:rPr>
        <w:t xml:space="preserve"> si </w:t>
      </w:r>
      <w:del w:id="637" w:author="Alex" w:date="2015-07-29T16:43:00Z">
        <w:r w:rsidDel="007B616C">
          <w:rPr>
            <w:rFonts w:ascii="Times" w:hAnsi="Times"/>
          </w:rPr>
          <w:delText>tomados juntos son</w:delText>
        </w:r>
      </w:del>
      <w:ins w:id="638" w:author="Alex" w:date="2015-07-29T16:43:00Z">
        <w:r w:rsidR="007B616C">
          <w:rPr>
            <w:rFonts w:ascii="Times" w:hAnsi="Times"/>
          </w:rPr>
          <w:t>al sumarlos son</w:t>
        </w:r>
      </w:ins>
      <w:r>
        <w:rPr>
          <w:rFonts w:ascii="Times" w:hAnsi="Times"/>
        </w:rPr>
        <w:t xml:space="preserve"> iguales a </w:t>
      </w:r>
      <w:r w:rsidR="00AD54B0">
        <w:rPr>
          <w:rFonts w:ascii="Times" w:hAnsi="Times"/>
        </w:rPr>
        <w:t>un ángulo recto</w:t>
      </w:r>
      <w:r>
        <w:rPr>
          <w:rFonts w:ascii="Times" w:hAnsi="Times"/>
        </w:rPr>
        <w:t xml:space="preserve">. </w:t>
      </w:r>
    </w:p>
    <w:p w14:paraId="030F2F9E" w14:textId="77777777" w:rsidR="007B616C" w:rsidRDefault="007B616C" w:rsidP="003B619B">
      <w:pPr>
        <w:spacing w:after="0"/>
        <w:rPr>
          <w:ins w:id="639" w:author="Alex" w:date="2015-07-29T16:40:00Z"/>
          <w:rFonts w:ascii="Times" w:hAnsi="Times"/>
        </w:rPr>
      </w:pPr>
    </w:p>
    <w:p w14:paraId="6B4C36D1" w14:textId="61C9E03D" w:rsidR="007B616C" w:rsidRDefault="007235ED" w:rsidP="003B619B">
      <w:pPr>
        <w:spacing w:after="0"/>
        <w:rPr>
          <w:ins w:id="640" w:author="Alex" w:date="2015-07-29T16:44:00Z"/>
          <w:rFonts w:ascii="Times" w:eastAsiaTheme="minorEastAsia" w:hAnsi="Times"/>
        </w:rPr>
      </w:pPr>
      <w:r>
        <w:rPr>
          <w:rFonts w:ascii="Times" w:hAnsi="Times"/>
        </w:rPr>
        <w:t>En el sistema de medición por grados</w:t>
      </w:r>
      <w:r w:rsidR="00896CE5">
        <w:rPr>
          <w:rFonts w:ascii="Times" w:hAnsi="Times"/>
        </w:rPr>
        <w:t xml:space="preserve"> sexagesimales</w:t>
      </w:r>
      <w:del w:id="641" w:author="Alex" w:date="2015-07-29T16:44:00Z">
        <w:r w:rsidDel="007B616C">
          <w:rPr>
            <w:rFonts w:ascii="Times" w:hAnsi="Times"/>
          </w:rPr>
          <w:delText>,</w:delText>
        </w:r>
      </w:del>
      <w:r>
        <w:rPr>
          <w:rFonts w:ascii="Times" w:hAnsi="Times"/>
        </w:rPr>
        <w:t xml:space="preserve"> </w:t>
      </w:r>
      <w:ins w:id="642" w:author="Alex" w:date="2015-07-29T16:44:00Z">
        <w:r w:rsidR="007B616C">
          <w:rPr>
            <w:rFonts w:ascii="Times" w:hAnsi="Times"/>
          </w:rPr>
          <w:t>dos ángulos son complementarios si</w:t>
        </w:r>
      </w:ins>
      <w:del w:id="643" w:author="Alex" w:date="2015-07-29T16:44:00Z">
        <w:r w:rsidDel="007B616C">
          <w:rPr>
            <w:rFonts w:ascii="Times" w:hAnsi="Times"/>
          </w:rPr>
          <w:delText>eso significa que,</w:delText>
        </w:r>
      </w:del>
      <w:r>
        <w:rPr>
          <w:rFonts w:ascii="Times" w:hAnsi="Times"/>
        </w:rPr>
        <w:t xml:space="preserve"> sumados</w:t>
      </w:r>
      <w:del w:id="644" w:author="Alex" w:date="2015-07-29T16:44:00Z">
        <w:r w:rsidDel="007B616C">
          <w:rPr>
            <w:rFonts w:ascii="Times" w:hAnsi="Times"/>
          </w:rPr>
          <w:delText>,</w:delText>
        </w:r>
      </w:del>
      <w:r>
        <w:rPr>
          <w:rFonts w:ascii="Times" w:hAnsi="Times"/>
        </w:rPr>
        <w:t xml:space="preserve"> son iguales a </w:t>
      </w:r>
      <w:r w:rsidR="007B616C" w:rsidRPr="007B616C">
        <w:rPr>
          <w:rFonts w:ascii="Times" w:eastAsiaTheme="minorEastAsia" w:hAnsi="Times" w:hint="eastAsia"/>
          <w:rPrChange w:id="645" w:author="Alex" w:date="2015-07-29T16:45:00Z">
            <w:rPr>
              <w:rFonts w:ascii="Cambria Math" w:eastAsiaTheme="minorEastAsia" w:hAnsi="Cambria Math" w:hint="eastAsia"/>
              <w:i/>
            </w:rPr>
          </w:rPrChange>
        </w:rPr>
        <w:t>90</w:t>
      </w:r>
      <w:del w:id="646" w:author="Alex" w:date="2015-07-29T16:45:00Z">
        <w:r w:rsidR="007B616C" w:rsidRPr="007B616C" w:rsidDel="007B616C">
          <w:rPr>
            <w:rFonts w:ascii="Times" w:eastAsiaTheme="minorEastAsia" w:hAnsi="Times" w:hint="eastAsia"/>
            <w:rPrChange w:id="647" w:author="Alex" w:date="2015-07-29T16:45:00Z">
              <w:rPr>
                <w:rFonts w:ascii="Cambria Math" w:eastAsiaTheme="minorEastAsia" w:hAnsi="Cambria Math" w:hint="eastAsia"/>
                <w:i/>
              </w:rPr>
            </w:rPrChange>
          </w:rPr>
          <w:delText>^o</w:delText>
        </w:r>
      </w:del>
      <w:ins w:id="648" w:author="Alex" w:date="2015-07-29T16:45:00Z">
        <w:r w:rsidR="007B616C">
          <w:rPr>
            <w:rFonts w:ascii="Times" w:eastAsiaTheme="minorEastAsia" w:hAnsi="Times"/>
          </w:rPr>
          <w:t>°</w:t>
        </w:r>
      </w:ins>
      <w:r>
        <w:rPr>
          <w:rFonts w:ascii="Times" w:eastAsiaTheme="minorEastAsia" w:hAnsi="Times"/>
        </w:rPr>
        <w:t xml:space="preserve">. </w:t>
      </w:r>
    </w:p>
    <w:p w14:paraId="57547E77" w14:textId="77777777" w:rsidR="007B616C" w:rsidRDefault="007B616C" w:rsidP="003B619B">
      <w:pPr>
        <w:spacing w:after="0"/>
        <w:rPr>
          <w:ins w:id="649" w:author="Alex" w:date="2015-07-29T16:44:00Z"/>
          <w:rFonts w:ascii="Times" w:eastAsiaTheme="minorEastAsia" w:hAnsi="Times"/>
        </w:rPr>
      </w:pPr>
    </w:p>
    <w:p w14:paraId="60D377F2" w14:textId="41E2B803" w:rsidR="007235ED" w:rsidRDefault="00A95123" w:rsidP="003B619B">
      <w:pPr>
        <w:spacing w:after="0"/>
        <w:rPr>
          <w:rFonts w:ascii="Times" w:eastAsiaTheme="minorEastAsia" w:hAnsi="Times"/>
        </w:rPr>
      </w:pPr>
      <w:r>
        <w:rPr>
          <w:rFonts w:ascii="Times" w:eastAsiaTheme="minorEastAsia" w:hAnsi="Times"/>
        </w:rPr>
        <w:t>E</w:t>
      </w:r>
      <w:r w:rsidR="007235ED">
        <w:rPr>
          <w:rFonts w:ascii="Times" w:eastAsiaTheme="minorEastAsia" w:hAnsi="Times"/>
        </w:rPr>
        <w:t xml:space="preserve">n el sistema de medición por </w:t>
      </w:r>
      <w:r w:rsidR="005429DC">
        <w:rPr>
          <w:rFonts w:ascii="Times" w:eastAsiaTheme="minorEastAsia" w:hAnsi="Times"/>
        </w:rPr>
        <w:t>grados centesimales</w:t>
      </w:r>
      <w:del w:id="650" w:author="Alex" w:date="2015-07-29T16:44:00Z">
        <w:r w:rsidR="007235ED" w:rsidDel="007B616C">
          <w:rPr>
            <w:rFonts w:ascii="Times" w:eastAsiaTheme="minorEastAsia" w:hAnsi="Times"/>
          </w:rPr>
          <w:delText>,</w:delText>
        </w:r>
      </w:del>
      <w:ins w:id="651" w:author="Alex" w:date="2015-07-29T16:44:00Z">
        <w:r w:rsidR="007B616C">
          <w:rPr>
            <w:rFonts w:ascii="Times" w:eastAsiaTheme="minorEastAsia" w:hAnsi="Times"/>
          </w:rPr>
          <w:t xml:space="preserve"> </w:t>
        </w:r>
      </w:ins>
      <w:del w:id="652" w:author="Alex" w:date="2015-07-29T16:44:00Z">
        <w:r w:rsidR="007235ED" w:rsidDel="007B616C">
          <w:rPr>
            <w:rFonts w:ascii="Times" w:eastAsiaTheme="minorEastAsia" w:hAnsi="Times"/>
          </w:rPr>
          <w:delText xml:space="preserve"> </w:delText>
        </w:r>
      </w:del>
      <w:r w:rsidR="007235ED">
        <w:rPr>
          <w:rFonts w:ascii="Times" w:eastAsiaTheme="minorEastAsia" w:hAnsi="Times"/>
        </w:rPr>
        <w:t xml:space="preserve">la suma </w:t>
      </w:r>
      <w:del w:id="653" w:author="Alex" w:date="2015-07-29T16:44:00Z">
        <w:r w:rsidR="007235ED" w:rsidDel="007B616C">
          <w:rPr>
            <w:rFonts w:ascii="Times" w:eastAsiaTheme="minorEastAsia" w:hAnsi="Times"/>
          </w:rPr>
          <w:delText>debería</w:delText>
        </w:r>
      </w:del>
      <w:ins w:id="654" w:author="Alex" w:date="2015-07-29T16:44:00Z">
        <w:r w:rsidR="007B616C">
          <w:rPr>
            <w:rFonts w:ascii="Times" w:eastAsiaTheme="minorEastAsia" w:hAnsi="Times"/>
          </w:rPr>
          <w:t>de dos ángulos complementarios es</w:t>
        </w:r>
      </w:ins>
      <w:del w:id="655" w:author="Alex" w:date="2015-07-29T16:44:00Z">
        <w:r w:rsidR="007235ED" w:rsidDel="007B616C">
          <w:rPr>
            <w:rFonts w:ascii="Times" w:eastAsiaTheme="minorEastAsia" w:hAnsi="Times"/>
          </w:rPr>
          <w:delText xml:space="preserve"> ser</w:delText>
        </w:r>
      </w:del>
      <w:r w:rsidR="007235ED">
        <w:rPr>
          <w:rFonts w:ascii="Times" w:eastAsiaTheme="minorEastAsia" w:hAnsi="Times"/>
        </w:rPr>
        <w:t xml:space="preserve"> igual a </w:t>
      </w:r>
      <w:r w:rsidR="007B616C" w:rsidRPr="007B616C">
        <w:rPr>
          <w:rFonts w:ascii="Times" w:eastAsiaTheme="minorEastAsia" w:hAnsi="Times" w:hint="eastAsia"/>
          <w:rPrChange w:id="656" w:author="Alex" w:date="2015-07-29T16:45:00Z">
            <w:rPr>
              <w:rFonts w:ascii="Cambria Math" w:eastAsiaTheme="minorEastAsia" w:hAnsi="Cambria Math" w:hint="eastAsia"/>
              <w:i/>
            </w:rPr>
          </w:rPrChange>
        </w:rPr>
        <w:t>100</w:t>
      </w:r>
      <w:ins w:id="657" w:author="Alex" w:date="2015-07-29T16:45:00Z">
        <w:r w:rsidR="007B616C" w:rsidRPr="007B616C">
          <w:rPr>
            <w:rFonts w:ascii="Times" w:eastAsiaTheme="minorEastAsia" w:hAnsi="Times"/>
            <w:vertAlign w:val="superscript"/>
            <w:rPrChange w:id="658" w:author="Alex" w:date="2015-07-29T16:45:00Z">
              <w:rPr>
                <w:rFonts w:ascii="Times" w:eastAsiaTheme="minorEastAsia" w:hAnsi="Times"/>
              </w:rPr>
            </w:rPrChange>
          </w:rPr>
          <w:t>g</w:t>
        </w:r>
      </w:ins>
      <w:del w:id="659" w:author="Alex" w:date="2015-07-29T16:45:00Z">
        <w:r w:rsidR="007B616C" w:rsidRPr="007B616C" w:rsidDel="007B616C">
          <w:rPr>
            <w:rFonts w:ascii="Times" w:eastAsiaTheme="minorEastAsia" w:hAnsi="Times" w:hint="eastAsia"/>
            <w:rPrChange w:id="660" w:author="Alex" w:date="2015-07-29T16:45:00Z">
              <w:rPr>
                <w:rFonts w:ascii="Cambria Math" w:eastAsiaTheme="minorEastAsia" w:hAnsi="Cambria Math" w:hint="eastAsia"/>
                <w:i/>
              </w:rPr>
            </w:rPrChange>
          </w:rPr>
          <w:delText>^</w:delText>
        </w:r>
      </w:del>
      <w:del w:id="661" w:author="Alex" w:date="2015-07-29T16:44:00Z">
        <w:r w:rsidR="007B616C" w:rsidRPr="007B616C" w:rsidDel="007B616C">
          <w:rPr>
            <w:rFonts w:ascii="Times" w:eastAsiaTheme="minorEastAsia" w:hAnsi="Times" w:hint="eastAsia"/>
            <w:rPrChange w:id="662" w:author="Alex" w:date="2015-07-29T16:45:00Z">
              <w:rPr>
                <w:rFonts w:ascii="Cambria Math" w:eastAsiaTheme="minorEastAsia" w:hAnsi="Cambria Math" w:hint="eastAsia"/>
                <w:i/>
              </w:rPr>
            </w:rPrChange>
          </w:rPr>
          <w:delText>C</w:delText>
        </w:r>
      </w:del>
      <w:r w:rsidR="007235ED">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586AA308" w:rsidR="007235ED" w:rsidRDefault="007235ED" w:rsidP="003B619B">
      <w:pPr>
        <w:spacing w:after="0"/>
        <w:rPr>
          <w:rFonts w:ascii="Times" w:eastAsiaTheme="minorEastAsia" w:hAnsi="Times"/>
        </w:rPr>
      </w:pPr>
      <w:del w:id="663" w:author="Alex" w:date="2015-07-29T16:49:00Z">
        <w:r w:rsidDel="00B94D91">
          <w:rPr>
            <w:rFonts w:ascii="Times" w:eastAsiaTheme="minorEastAsia" w:hAnsi="Times"/>
          </w:rPr>
          <w:delText xml:space="preserve">Ejemplo </w:delText>
        </w:r>
      </w:del>
      <w:ins w:id="664" w:author="Alex" w:date="2015-07-29T16:55:00Z">
        <w:r w:rsidR="00B94D91">
          <w:rPr>
            <w:rFonts w:ascii="Times" w:eastAsiaTheme="minorEastAsia" w:hAnsi="Times"/>
          </w:rPr>
          <w:t>Piensa en</w:t>
        </w:r>
      </w:ins>
      <w:ins w:id="665" w:author="Alex" w:date="2015-07-29T16:49:00Z">
        <w:r w:rsidR="00B94D91">
          <w:rPr>
            <w:rFonts w:ascii="Times" w:eastAsiaTheme="minorEastAsia" w:hAnsi="Times"/>
          </w:rPr>
          <w:t xml:space="preserve"> un observador está en el origen de un sistema cuadrantal mirando hacia la </w:t>
        </w:r>
      </w:ins>
      <w:ins w:id="666" w:author="Alex" w:date="2015-07-29T16:54:00Z">
        <w:r w:rsidR="00B94D91">
          <w:rPr>
            <w:rFonts w:ascii="Times" w:eastAsiaTheme="minorEastAsia" w:hAnsi="Times"/>
          </w:rPr>
          <w:t>el Oriente</w:t>
        </w:r>
      </w:ins>
      <w:ins w:id="667" w:author="Alex" w:date="2015-07-29T16:50:00Z">
        <w:r w:rsidR="00B94D91">
          <w:rPr>
            <w:rFonts w:ascii="Times" w:eastAsiaTheme="minorEastAsia" w:hAnsi="Times"/>
          </w:rPr>
          <w:t xml:space="preserve"> y asumimos que sobre el observador se ubica el Norte</w:t>
        </w:r>
      </w:ins>
      <w:ins w:id="668" w:author="Alex" w:date="2015-07-29T16:53:00Z">
        <w:r w:rsidR="00B94D91">
          <w:rPr>
            <w:rFonts w:ascii="Times" w:eastAsiaTheme="minorEastAsia" w:hAnsi="Times"/>
          </w:rPr>
          <w:t xml:space="preserve"> y a sus pies el </w:t>
        </w:r>
      </w:ins>
      <w:ins w:id="669" w:author="Alex" w:date="2015-07-29T16:54:00Z">
        <w:r w:rsidR="00B94D91">
          <w:rPr>
            <w:rFonts w:ascii="Times" w:eastAsiaTheme="minorEastAsia" w:hAnsi="Times"/>
          </w:rPr>
          <w:t>S</w:t>
        </w:r>
      </w:ins>
      <w:ins w:id="670" w:author="Alex" w:date="2015-07-29T16:53:00Z">
        <w:r w:rsidR="00B94D91">
          <w:rPr>
            <w:rFonts w:ascii="Times" w:eastAsiaTheme="minorEastAsia" w:hAnsi="Times"/>
          </w:rPr>
          <w:t>ur (piensa en que está recostado en el piso)</w:t>
        </w:r>
      </w:ins>
      <w:ins w:id="671" w:author="Alex" w:date="2015-07-29T16:49:00Z">
        <w:r w:rsidR="00B94D91">
          <w:rPr>
            <w:rFonts w:ascii="Times" w:eastAsiaTheme="minorEastAsia" w:hAnsi="Times"/>
          </w:rPr>
          <w:t xml:space="preserve">  </w:t>
        </w:r>
      </w:ins>
      <w:del w:id="672" w:author="Alex" w:date="2015-07-29T16:54:00Z">
        <w:r w:rsidDel="00B94D91">
          <w:rPr>
            <w:rFonts w:ascii="Times" w:eastAsiaTheme="minorEastAsia" w:hAnsi="Times"/>
          </w:rPr>
          <w:delText>de ángulos</w:delText>
        </w:r>
      </w:del>
      <w:ins w:id="673" w:author="Alex" w:date="2015-07-29T16:54:00Z">
        <w:r w:rsidR="00B94D91">
          <w:rPr>
            <w:rFonts w:ascii="Times" w:eastAsiaTheme="minorEastAsia" w:hAnsi="Times"/>
          </w:rPr>
          <w:t>podrás</w:t>
        </w:r>
      </w:ins>
      <w:r>
        <w:rPr>
          <w:rFonts w:ascii="Times" w:eastAsiaTheme="minorEastAsia" w:hAnsi="Times"/>
        </w:rPr>
        <w:t xml:space="preserve"> </w:t>
      </w:r>
      <w:ins w:id="674" w:author="Alex" w:date="2015-07-29T16:55:00Z">
        <w:r w:rsidR="00B94D91">
          <w:rPr>
            <w:rFonts w:ascii="Times" w:eastAsiaTheme="minorEastAsia" w:hAnsi="Times"/>
          </w:rPr>
          <w:t xml:space="preserve">observar que hay ángulos </w:t>
        </w:r>
      </w:ins>
      <w:r>
        <w:rPr>
          <w:rFonts w:ascii="Times" w:eastAsiaTheme="minorEastAsia" w:hAnsi="Times"/>
        </w:rPr>
        <w:t xml:space="preserve">complementarios </w:t>
      </w:r>
      <w:del w:id="675" w:author="Alex" w:date="2015-07-29T16:55:00Z">
        <w:r w:rsidDel="00B94D91">
          <w:rPr>
            <w:rFonts w:ascii="Times" w:eastAsiaTheme="minorEastAsia" w:hAnsi="Times"/>
          </w:rPr>
          <w:delText xml:space="preserve">se encuentra </w:delText>
        </w:r>
      </w:del>
      <w:r>
        <w:rPr>
          <w:rFonts w:ascii="Times" w:eastAsiaTheme="minorEastAsia" w:hAnsi="Times"/>
        </w:rPr>
        <w:t xml:space="preserve">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38"/>
        <w:gridCol w:w="6490"/>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12026F24" w:rsidR="007235ED" w:rsidRPr="00053744" w:rsidRDefault="00C82D30" w:rsidP="002953CB">
            <w:pPr>
              <w:pStyle w:val="ListadoImgenes"/>
              <w:numPr>
                <w:ilvl w:val="0"/>
                <w:numId w:val="0"/>
              </w:numPr>
              <w:ind w:left="720" w:hanging="360"/>
            </w:pPr>
            <w:r>
              <w:t>MA_10_02_CO_IMG10</w:t>
            </w: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es-CO"/>
              </w:rPr>
              <w:drawing>
                <wp:inline distT="0" distB="0" distL="0" distR="0" wp14:anchorId="4E3FB872" wp14:editId="7620E4D5">
                  <wp:extent cx="3881887" cy="3569159"/>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30">
                            <a:extLst>
                              <a:ext uri="{28A0092B-C50C-407E-A947-70E740481C1C}">
                                <a14:useLocalDpi xmlns:a14="http://schemas.microsoft.com/office/drawing/2010/main" val="0"/>
                              </a:ext>
                            </a:extLst>
                          </a:blip>
                          <a:stretch>
                            <a:fillRect/>
                          </a:stretch>
                        </pic:blipFill>
                        <pic:spPr>
                          <a:xfrm>
                            <a:off x="0" y="0"/>
                            <a:ext cx="3912919" cy="3597691"/>
                          </a:xfrm>
                          <a:prstGeom prst="rect">
                            <a:avLst/>
                          </a:prstGeom>
                        </pic:spPr>
                      </pic:pic>
                    </a:graphicData>
                  </a:graphic>
                </wp:inline>
              </w:drawing>
            </w:r>
            <w:hyperlink r:id="rId31"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7F9B746D" w:rsidR="007235ED" w:rsidRDefault="007235ED" w:rsidP="003B619B">
      <w:pPr>
        <w:spacing w:after="0"/>
        <w:rPr>
          <w:ins w:id="676" w:author="Alex" w:date="2015-07-29T17:04:00Z"/>
          <w:rFonts w:ascii="Times" w:eastAsiaTheme="minorEastAsia" w:hAnsi="Times"/>
        </w:rPr>
      </w:pPr>
      <w:del w:id="677" w:author="Alex" w:date="2015-07-29T16:56:00Z">
        <w:r w:rsidDel="00A763E9">
          <w:rPr>
            <w:rFonts w:ascii="Times" w:hAnsi="Times"/>
          </w:rPr>
          <w:delText>Así, los ángulos del mismo color son complementarios entre sí.</w:delText>
        </w:r>
        <w:r w:rsidR="00807993" w:rsidDel="00A763E9">
          <w:rPr>
            <w:rFonts w:ascii="Times" w:hAnsi="Times"/>
          </w:rPr>
          <w:delText xml:space="preserve"> En el caso particular, </w:delText>
        </w:r>
      </w:del>
      <w:ins w:id="678" w:author="Alex" w:date="2015-07-29T16:56:00Z">
        <w:r w:rsidR="00A763E9">
          <w:rPr>
            <w:rFonts w:ascii="Times" w:hAnsi="Times"/>
          </w:rPr>
          <w:t xml:space="preserve">Observa en la ilustración que </w:t>
        </w:r>
      </w:ins>
      <w:r w:rsidR="00807993">
        <w:rPr>
          <w:rFonts w:ascii="Times" w:hAnsi="Times"/>
        </w:rPr>
        <w:t xml:space="preserve">el ángulo de elevación </w:t>
      </w:r>
      <w:r w:rsidR="00A763E9" w:rsidRPr="00A763E9">
        <w:rPr>
          <w:rFonts w:ascii="Times" w:eastAsiaTheme="minorEastAsia" w:hAnsi="Times" w:hint="eastAsia"/>
          <w:rPrChange w:id="679" w:author="Alex" w:date="2015-07-29T16:56:00Z">
            <w:rPr>
              <w:rFonts w:ascii="Cambria Math" w:hAnsi="Cambria Math" w:hint="eastAsia"/>
              <w:i/>
            </w:rPr>
          </w:rPrChange>
        </w:rPr>
        <w:t>α</w:t>
      </w:r>
      <w:r w:rsidR="00A763E9" w:rsidRPr="00A763E9">
        <w:rPr>
          <w:rFonts w:ascii="Times" w:eastAsiaTheme="minorEastAsia" w:hAnsi="Times"/>
          <w:rPrChange w:id="680" w:author="Alex" w:date="2015-07-29T16:56:00Z">
            <w:rPr>
              <w:rFonts w:ascii="Cambria Math" w:hAnsi="Cambria Math"/>
              <w:i/>
            </w:rPr>
          </w:rPrChange>
        </w:rPr>
        <w:t>=</w:t>
      </w:r>
      <w:del w:id="681" w:author="Alex" w:date="2015-07-29T16:56:00Z">
        <w:r w:rsidR="00A763E9" w:rsidRPr="00A763E9" w:rsidDel="00A763E9">
          <w:rPr>
            <w:rFonts w:ascii="Times" w:eastAsiaTheme="minorEastAsia" w:hAnsi="Times" w:hint="eastAsia"/>
            <w:rPrChange w:id="682" w:author="Alex" w:date="2015-07-29T16:56:00Z">
              <w:rPr>
                <w:rFonts w:ascii="Cambria Math" w:hAnsi="Cambria Math" w:hint="eastAsia"/>
                <w:i/>
              </w:rPr>
            </w:rPrChange>
          </w:rPr>
          <w:delText>〖</w:delText>
        </w:r>
        <w:r w:rsidR="00A763E9" w:rsidRPr="00A763E9" w:rsidDel="00A763E9">
          <w:rPr>
            <w:rFonts w:ascii="Times" w:eastAsiaTheme="minorEastAsia" w:hAnsi="Times"/>
            <w:rPrChange w:id="683" w:author="Alex" w:date="2015-07-29T16:56:00Z">
              <w:rPr>
                <w:rFonts w:ascii="Cambria Math" w:hAnsi="Cambria Math"/>
                <w:i/>
              </w:rPr>
            </w:rPrChange>
          </w:rPr>
          <w:delText>45</w:delText>
        </w:r>
        <w:r w:rsidR="00A763E9" w:rsidRPr="00A763E9" w:rsidDel="00A763E9">
          <w:rPr>
            <w:rFonts w:ascii="Times" w:eastAsiaTheme="minorEastAsia" w:hAnsi="Times" w:hint="eastAsia"/>
            <w:rPrChange w:id="684" w:author="Alex" w:date="2015-07-29T16:56:00Z">
              <w:rPr>
                <w:rFonts w:ascii="Cambria Math" w:hAnsi="Cambria Math" w:hint="eastAsia"/>
                <w:i/>
              </w:rPr>
            </w:rPrChange>
          </w:rPr>
          <w:delText>〗</w:delText>
        </w:r>
        <w:r w:rsidR="00A763E9" w:rsidRPr="00A763E9" w:rsidDel="00A763E9">
          <w:rPr>
            <w:rFonts w:ascii="Times" w:eastAsiaTheme="minorEastAsia" w:hAnsi="Times"/>
            <w:rPrChange w:id="685" w:author="Alex" w:date="2015-07-29T16:56:00Z">
              <w:rPr>
                <w:rFonts w:ascii="Cambria Math" w:hAnsi="Cambria Math"/>
                <w:i/>
              </w:rPr>
            </w:rPrChange>
          </w:rPr>
          <w:delText>^o</w:delText>
        </w:r>
      </w:del>
      <w:ins w:id="686" w:author="Alex" w:date="2015-07-29T16:56:00Z">
        <w:r w:rsidR="00A763E9">
          <w:rPr>
            <w:rFonts w:ascii="Times" w:eastAsiaTheme="minorEastAsia" w:hAnsi="Times"/>
          </w:rPr>
          <w:t>45°</w:t>
        </w:r>
      </w:ins>
      <w:r w:rsidR="00807993">
        <w:rPr>
          <w:rFonts w:ascii="Times" w:eastAsiaTheme="minorEastAsia" w:hAnsi="Times"/>
        </w:rPr>
        <w:t xml:space="preserve"> es </w:t>
      </w:r>
      <w:r w:rsidR="00807993">
        <w:rPr>
          <w:rFonts w:ascii="Times" w:hAnsi="Times"/>
        </w:rPr>
        <w:t xml:space="preserve">complementario con el rumbo </w:t>
      </w:r>
      <w:r w:rsidR="00A763E9" w:rsidRPr="00A763E9">
        <w:rPr>
          <w:rFonts w:ascii="Times" w:eastAsiaTheme="minorEastAsia" w:hAnsi="Times"/>
          <w:rPrChange w:id="687" w:author="Alex" w:date="2015-07-29T16:56:00Z">
            <w:rPr>
              <w:rFonts w:ascii="Cambria Math" w:hAnsi="Cambria Math"/>
            </w:rPr>
          </w:rPrChange>
        </w:rPr>
        <w:t>N45E=</w:t>
      </w:r>
      <w:del w:id="688" w:author="Alex" w:date="2015-07-29T16:56:00Z">
        <w:r w:rsidR="00A763E9" w:rsidRPr="00A763E9" w:rsidDel="00A763E9">
          <w:rPr>
            <w:rFonts w:ascii="Times" w:eastAsiaTheme="minorEastAsia" w:hAnsi="Times" w:hint="eastAsia"/>
            <w:rPrChange w:id="689" w:author="Alex" w:date="2015-07-29T16:56:00Z">
              <w:rPr>
                <w:rFonts w:ascii="Cambria Math" w:hAnsi="Cambria Math" w:hint="eastAsia"/>
                <w:i/>
              </w:rPr>
            </w:rPrChange>
          </w:rPr>
          <w:delText>〖</w:delText>
        </w:r>
        <w:r w:rsidR="00A763E9" w:rsidRPr="00A763E9" w:rsidDel="00A763E9">
          <w:rPr>
            <w:rFonts w:ascii="Times" w:eastAsiaTheme="minorEastAsia" w:hAnsi="Times"/>
            <w:rPrChange w:id="690" w:author="Alex" w:date="2015-07-29T16:56:00Z">
              <w:rPr>
                <w:rFonts w:ascii="Cambria Math" w:hAnsi="Cambria Math"/>
                <w:i/>
              </w:rPr>
            </w:rPrChange>
          </w:rPr>
          <w:delText>45</w:delText>
        </w:r>
        <w:r w:rsidR="00A763E9" w:rsidRPr="00A763E9" w:rsidDel="00A763E9">
          <w:rPr>
            <w:rFonts w:ascii="Times" w:eastAsiaTheme="minorEastAsia" w:hAnsi="Times" w:hint="eastAsia"/>
            <w:rPrChange w:id="691" w:author="Alex" w:date="2015-07-29T16:56:00Z">
              <w:rPr>
                <w:rFonts w:ascii="Cambria Math" w:hAnsi="Cambria Math" w:hint="eastAsia"/>
                <w:i/>
              </w:rPr>
            </w:rPrChange>
          </w:rPr>
          <w:delText>〗</w:delText>
        </w:r>
        <w:r w:rsidR="00A763E9" w:rsidRPr="00A763E9" w:rsidDel="00A763E9">
          <w:rPr>
            <w:rFonts w:ascii="Times" w:eastAsiaTheme="minorEastAsia" w:hAnsi="Times"/>
            <w:rPrChange w:id="692" w:author="Alex" w:date="2015-07-29T16:56:00Z">
              <w:rPr>
                <w:rFonts w:ascii="Cambria Math" w:hAnsi="Cambria Math"/>
                <w:i/>
              </w:rPr>
            </w:rPrChange>
          </w:rPr>
          <w:delText>^o</w:delText>
        </w:r>
      </w:del>
      <w:ins w:id="693" w:author="Alex" w:date="2015-07-29T16:56:00Z">
        <w:r w:rsidR="00A763E9">
          <w:rPr>
            <w:rFonts w:ascii="Times" w:eastAsiaTheme="minorEastAsia" w:hAnsi="Times"/>
          </w:rPr>
          <w:t>45°</w:t>
        </w:r>
      </w:ins>
      <w:r w:rsidR="00807993">
        <w:rPr>
          <w:rFonts w:ascii="Times" w:hAnsi="Times"/>
        </w:rPr>
        <w:t>,</w:t>
      </w:r>
      <w:ins w:id="694" w:author="Alex" w:date="2015-07-29T16:56:00Z">
        <w:r w:rsidR="00A763E9">
          <w:rPr>
            <w:rFonts w:ascii="Times" w:hAnsi="Times"/>
          </w:rPr>
          <w:t xml:space="preserve"> </w:t>
        </w:r>
      </w:ins>
      <w:ins w:id="695" w:author="Alex" w:date="2015-07-29T17:03:00Z">
        <w:r w:rsidR="00A763E9">
          <w:rPr>
            <w:rFonts w:ascii="Times" w:hAnsi="Times"/>
          </w:rPr>
          <w:t>observa a continuación cómo ángulos de elevación y depresión son complementarios para algunos rumbos:</w:t>
        </w:r>
      </w:ins>
      <w:del w:id="696" w:author="Alex" w:date="2015-07-29T17:04:00Z">
        <w:r w:rsidR="00807993" w:rsidDel="00A763E9">
          <w:rPr>
            <w:rFonts w:ascii="Times" w:hAnsi="Times"/>
          </w:rPr>
          <w:delText xml:space="preserve"> el ángulo de elevación </w:delTex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sidDel="00A763E9">
          <w:rPr>
            <w:rFonts w:ascii="Times" w:eastAsiaTheme="minorEastAsia" w:hAnsi="Times"/>
          </w:rPr>
          <w:delText xml:space="preserve"> es </w:delText>
        </w:r>
        <w:r w:rsidR="00807993" w:rsidDel="00A763E9">
          <w:rPr>
            <w:rFonts w:ascii="Times" w:hAnsi="Times"/>
          </w:rPr>
          <w:delText xml:space="preserve">complementario con el rumbo </w:delTex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sidDel="00A763E9">
          <w:rPr>
            <w:rFonts w:ascii="Times" w:eastAsiaTheme="minorEastAsia" w:hAnsi="Times"/>
          </w:rPr>
          <w:delText xml:space="preserve">, </w:delText>
        </w:r>
        <w:r w:rsidR="00807993" w:rsidDel="00A763E9">
          <w:rPr>
            <w:rFonts w:ascii="Times" w:hAnsi="Times"/>
          </w:rPr>
          <w:delText xml:space="preserve">el ángulo de depresión </w:delTex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sidDel="00A763E9">
          <w:rPr>
            <w:rFonts w:ascii="Times" w:eastAsiaTheme="minorEastAsia" w:hAnsi="Times"/>
          </w:rPr>
          <w:delText xml:space="preserve"> es </w:delText>
        </w:r>
        <w:r w:rsidR="00807993" w:rsidDel="00A763E9">
          <w:rPr>
            <w:rFonts w:ascii="Times" w:hAnsi="Times"/>
          </w:rPr>
          <w:delText xml:space="preserve">complementario con el rumbo </w:delTex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sidDel="00A763E9">
          <w:rPr>
            <w:rFonts w:ascii="Times" w:eastAsiaTheme="minorEastAsia" w:hAnsi="Times"/>
          </w:rPr>
          <w:delText xml:space="preserve"> y, finalmente, </w:delText>
        </w:r>
        <w:r w:rsidR="00807993" w:rsidDel="00A763E9">
          <w:rPr>
            <w:rFonts w:ascii="Times" w:hAnsi="Times"/>
          </w:rPr>
          <w:delText xml:space="preserve">el ángulo de depresión </w:delTex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sidDel="00A763E9">
          <w:rPr>
            <w:rFonts w:ascii="Times" w:eastAsiaTheme="minorEastAsia" w:hAnsi="Times"/>
          </w:rPr>
          <w:delText xml:space="preserve"> es </w:delText>
        </w:r>
        <w:r w:rsidR="00807993" w:rsidDel="00A763E9">
          <w:rPr>
            <w:rFonts w:ascii="Times" w:hAnsi="Times"/>
          </w:rPr>
          <w:delText xml:space="preserve">complementario con el rumbo </w:delTex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sidDel="00A763E9">
          <w:rPr>
            <w:rFonts w:ascii="Times" w:eastAsiaTheme="minorEastAsia" w:hAnsi="Times"/>
          </w:rPr>
          <w:delText xml:space="preserve">. La suma entre parejas de ellos es igual a </w:delTex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sidDel="00A763E9">
          <w:rPr>
            <w:rFonts w:ascii="Times" w:eastAsiaTheme="minorEastAsia" w:hAnsi="Times"/>
          </w:rPr>
          <w:delText>:</w:delText>
        </w:r>
      </w:del>
    </w:p>
    <w:p w14:paraId="09CE6799" w14:textId="77777777" w:rsidR="00A763E9" w:rsidRDefault="00A763E9" w:rsidP="003B619B">
      <w:pPr>
        <w:spacing w:after="0"/>
        <w:rPr>
          <w:rFonts w:ascii="Times" w:eastAsiaTheme="minorEastAsia" w:hAnsi="Times"/>
        </w:rPr>
      </w:pPr>
    </w:p>
    <w:p w14:paraId="7AF9CD44" w14:textId="7EE18F55" w:rsidR="00807993" w:rsidRPr="00A763E9" w:rsidRDefault="00A763E9" w:rsidP="003B619B">
      <w:pPr>
        <w:spacing w:after="0"/>
        <w:rPr>
          <w:rFonts w:ascii="Times" w:eastAsiaTheme="minorEastAsia" w:hAnsi="Times"/>
        </w:rPr>
      </w:pPr>
      <w:r w:rsidRPr="00A763E9">
        <w:rPr>
          <w:rFonts w:ascii="Times" w:eastAsiaTheme="minorEastAsia" w:hAnsi="Times" w:hint="eastAsia"/>
          <w:rPrChange w:id="697" w:author="Alex" w:date="2015-07-29T17:04:00Z">
            <w:rPr>
              <w:rFonts w:ascii="Cambria Math" w:hAnsi="Cambria Math" w:hint="eastAsia"/>
              <w:i/>
            </w:rPr>
          </w:rPrChange>
        </w:rPr>
        <w:t>α</w:t>
      </w:r>
      <w:r w:rsidRPr="00A763E9">
        <w:rPr>
          <w:rFonts w:ascii="Times" w:eastAsiaTheme="minorEastAsia" w:hAnsi="Times"/>
          <w:rPrChange w:id="698" w:author="Alex" w:date="2015-07-29T17:04:00Z">
            <w:rPr>
              <w:rFonts w:ascii="Cambria Math" w:hAnsi="Cambria Math"/>
              <w:i/>
            </w:rPr>
          </w:rPrChange>
        </w:rPr>
        <w:t>+N45E=</w:t>
      </w:r>
      <w:ins w:id="699" w:author="Alex" w:date="2015-07-29T17:07:00Z">
        <w:r w:rsidR="006131FF">
          <w:rPr>
            <w:rFonts w:ascii="Times" w:eastAsiaTheme="minorEastAsia" w:hAnsi="Times"/>
          </w:rPr>
          <w:t>45°</w:t>
        </w:r>
      </w:ins>
      <w:del w:id="700" w:author="Alex" w:date="2015-07-29T17:05:00Z">
        <w:r w:rsidRPr="00A763E9" w:rsidDel="00A763E9">
          <w:rPr>
            <w:rFonts w:ascii="Times" w:eastAsiaTheme="minorEastAsia" w:hAnsi="Times" w:hint="eastAsia"/>
            <w:rPrChange w:id="701" w:author="Alex" w:date="2015-07-29T17:04:00Z">
              <w:rPr>
                <w:rFonts w:ascii="Cambria Math" w:hAnsi="Cambria Math" w:hint="eastAsia"/>
                <w:i/>
              </w:rPr>
            </w:rPrChange>
          </w:rPr>
          <w:delText>〖</w:delText>
        </w:r>
      </w:del>
      <w:del w:id="702" w:author="Alex" w:date="2015-07-29T17:07:00Z">
        <w:r w:rsidRPr="00A763E9" w:rsidDel="006131FF">
          <w:rPr>
            <w:rFonts w:ascii="Times" w:eastAsiaTheme="minorEastAsia" w:hAnsi="Times"/>
            <w:rPrChange w:id="703" w:author="Alex" w:date="2015-07-29T17:04:00Z">
              <w:rPr>
                <w:rFonts w:ascii="Cambria Math" w:hAnsi="Cambria Math"/>
                <w:i/>
              </w:rPr>
            </w:rPrChange>
          </w:rPr>
          <w:delText>45</w:delText>
        </w:r>
      </w:del>
      <w:del w:id="704" w:author="Alex" w:date="2015-07-29T17:05:00Z">
        <w:r w:rsidRPr="00A763E9" w:rsidDel="00A763E9">
          <w:rPr>
            <w:rFonts w:ascii="Times" w:eastAsiaTheme="minorEastAsia" w:hAnsi="Times" w:hint="eastAsia"/>
            <w:rPrChange w:id="705" w:author="Alex" w:date="2015-07-29T17:04:00Z">
              <w:rPr>
                <w:rFonts w:ascii="Cambria Math" w:hAnsi="Cambria Math" w:hint="eastAsia"/>
                <w:i/>
              </w:rPr>
            </w:rPrChange>
          </w:rPr>
          <w:delText>〗</w:delText>
        </w:r>
      </w:del>
      <w:del w:id="706" w:author="Alex" w:date="2015-07-29T17:06:00Z">
        <w:r w:rsidRPr="00A763E9" w:rsidDel="00A763E9">
          <w:rPr>
            <w:rFonts w:ascii="Times" w:eastAsiaTheme="minorEastAsia" w:hAnsi="Times"/>
            <w:rPrChange w:id="707" w:author="Alex" w:date="2015-07-29T17:04:00Z">
              <w:rPr>
                <w:rFonts w:ascii="Cambria Math" w:hAnsi="Cambria Math"/>
                <w:i/>
              </w:rPr>
            </w:rPrChange>
          </w:rPr>
          <w:delText>^o</w:delText>
        </w:r>
      </w:del>
      <w:r w:rsidRPr="00A763E9">
        <w:rPr>
          <w:rFonts w:ascii="Times" w:eastAsiaTheme="minorEastAsia" w:hAnsi="Times"/>
          <w:rPrChange w:id="708" w:author="Alex" w:date="2015-07-29T17:04:00Z">
            <w:rPr>
              <w:rFonts w:ascii="Cambria Math" w:hAnsi="Cambria Math"/>
              <w:i/>
            </w:rPr>
          </w:rPrChange>
        </w:rPr>
        <w:t>+</w:t>
      </w:r>
      <w:ins w:id="709" w:author="Alex" w:date="2015-07-29T17:07:00Z">
        <w:r w:rsidR="006131FF">
          <w:rPr>
            <w:rFonts w:ascii="Times" w:eastAsiaTheme="minorEastAsia" w:hAnsi="Times"/>
          </w:rPr>
          <w:t xml:space="preserve"> </w:t>
        </w:r>
      </w:ins>
      <w:del w:id="710" w:author="Alex" w:date="2015-07-29T17:05:00Z">
        <w:r w:rsidRPr="00A763E9" w:rsidDel="00A763E9">
          <w:rPr>
            <w:rFonts w:ascii="Times" w:eastAsiaTheme="minorEastAsia" w:hAnsi="Times" w:hint="eastAsia"/>
            <w:rPrChange w:id="711" w:author="Alex" w:date="2015-07-29T17:04:00Z">
              <w:rPr>
                <w:rFonts w:ascii="Cambria Math" w:hAnsi="Cambria Math" w:hint="eastAsia"/>
                <w:i/>
              </w:rPr>
            </w:rPrChange>
          </w:rPr>
          <w:delText>〖</w:delText>
        </w:r>
      </w:del>
      <w:r w:rsidRPr="00A763E9">
        <w:rPr>
          <w:rFonts w:ascii="Times" w:eastAsiaTheme="minorEastAsia" w:hAnsi="Times"/>
          <w:rPrChange w:id="712" w:author="Alex" w:date="2015-07-29T17:04:00Z">
            <w:rPr>
              <w:rFonts w:ascii="Cambria Math" w:hAnsi="Cambria Math"/>
              <w:i/>
            </w:rPr>
          </w:rPrChange>
        </w:rPr>
        <w:t>45</w:t>
      </w:r>
      <w:del w:id="713" w:author="Alex" w:date="2015-07-29T17:05:00Z">
        <w:r w:rsidRPr="00A763E9" w:rsidDel="00A763E9">
          <w:rPr>
            <w:rFonts w:ascii="Times" w:eastAsiaTheme="minorEastAsia" w:hAnsi="Times" w:hint="eastAsia"/>
            <w:rPrChange w:id="714" w:author="Alex" w:date="2015-07-29T17:04:00Z">
              <w:rPr>
                <w:rFonts w:ascii="Cambria Math" w:hAnsi="Cambria Math" w:hint="eastAsia"/>
                <w:i/>
              </w:rPr>
            </w:rPrChange>
          </w:rPr>
          <w:delText>〗</w:delText>
        </w:r>
      </w:del>
      <w:del w:id="715" w:author="Alex" w:date="2015-07-29T17:06:00Z">
        <w:r w:rsidRPr="00A763E9" w:rsidDel="006131FF">
          <w:rPr>
            <w:rFonts w:ascii="Times" w:eastAsiaTheme="minorEastAsia" w:hAnsi="Times"/>
            <w:rPrChange w:id="716" w:author="Alex" w:date="2015-07-29T17:04:00Z">
              <w:rPr>
                <w:rFonts w:ascii="Cambria Math" w:hAnsi="Cambria Math"/>
                <w:i/>
              </w:rPr>
            </w:rPrChange>
          </w:rPr>
          <w:delText>^o</w:delText>
        </w:r>
      </w:del>
      <w:ins w:id="717" w:author="Alex" w:date="2015-07-29T17:06:00Z">
        <w:r w:rsidR="006131FF">
          <w:rPr>
            <w:rFonts w:ascii="Times" w:eastAsiaTheme="minorEastAsia" w:hAnsi="Times"/>
          </w:rPr>
          <w:t>°</w:t>
        </w:r>
      </w:ins>
      <w:r w:rsidRPr="00A763E9">
        <w:rPr>
          <w:rFonts w:ascii="Times" w:eastAsiaTheme="minorEastAsia" w:hAnsi="Times"/>
          <w:rPrChange w:id="718" w:author="Alex" w:date="2015-07-29T17:04:00Z">
            <w:rPr>
              <w:rFonts w:ascii="Cambria Math" w:hAnsi="Cambria Math"/>
              <w:i/>
            </w:rPr>
          </w:rPrChange>
        </w:rPr>
        <w:t>=</w:t>
      </w:r>
      <w:del w:id="719" w:author="Alex" w:date="2015-07-29T17:05:00Z">
        <w:r w:rsidRPr="00A763E9" w:rsidDel="00A763E9">
          <w:rPr>
            <w:rFonts w:ascii="Times" w:eastAsiaTheme="minorEastAsia" w:hAnsi="Times" w:hint="eastAsia"/>
            <w:rPrChange w:id="720" w:author="Alex" w:date="2015-07-29T17:04:00Z">
              <w:rPr>
                <w:rFonts w:ascii="Cambria Math" w:hAnsi="Cambria Math" w:hint="eastAsia"/>
                <w:i/>
              </w:rPr>
            </w:rPrChange>
          </w:rPr>
          <w:delText>〖</w:delText>
        </w:r>
      </w:del>
      <w:r w:rsidRPr="00A763E9">
        <w:rPr>
          <w:rFonts w:ascii="Times" w:eastAsiaTheme="minorEastAsia" w:hAnsi="Times"/>
          <w:rPrChange w:id="721" w:author="Alex" w:date="2015-07-29T17:04:00Z">
            <w:rPr>
              <w:rFonts w:ascii="Cambria Math" w:hAnsi="Cambria Math"/>
              <w:i/>
            </w:rPr>
          </w:rPrChange>
        </w:rPr>
        <w:t>90</w:t>
      </w:r>
      <w:del w:id="722" w:author="Alex" w:date="2015-07-29T17:05:00Z">
        <w:r w:rsidRPr="00A763E9" w:rsidDel="00A763E9">
          <w:rPr>
            <w:rFonts w:ascii="Times" w:eastAsiaTheme="minorEastAsia" w:hAnsi="Times" w:hint="eastAsia"/>
            <w:rPrChange w:id="723" w:author="Alex" w:date="2015-07-29T17:04:00Z">
              <w:rPr>
                <w:rFonts w:ascii="Cambria Math" w:hAnsi="Cambria Math" w:hint="eastAsia"/>
                <w:i/>
              </w:rPr>
            </w:rPrChange>
          </w:rPr>
          <w:delText>〗</w:delText>
        </w:r>
      </w:del>
      <w:del w:id="724" w:author="Alex" w:date="2015-07-29T17:06:00Z">
        <w:r w:rsidRPr="00A763E9" w:rsidDel="006131FF">
          <w:rPr>
            <w:rFonts w:ascii="Times" w:eastAsiaTheme="minorEastAsia" w:hAnsi="Times"/>
            <w:rPrChange w:id="725" w:author="Alex" w:date="2015-07-29T17:04:00Z">
              <w:rPr>
                <w:rFonts w:ascii="Cambria Math" w:hAnsi="Cambria Math"/>
                <w:i/>
              </w:rPr>
            </w:rPrChange>
          </w:rPr>
          <w:delText>^o</w:delText>
        </w:r>
      </w:del>
      <w:ins w:id="726" w:author="Alex" w:date="2015-07-29T17:06:00Z">
        <w:r w:rsidR="006131FF">
          <w:rPr>
            <w:rFonts w:ascii="Times" w:eastAsiaTheme="minorEastAsia" w:hAnsi="Times"/>
          </w:rPr>
          <w:t>°</w:t>
        </w:r>
      </w:ins>
    </w:p>
    <w:p w14:paraId="0F3E5032" w14:textId="77777777" w:rsidR="00807993" w:rsidRPr="00A763E9" w:rsidRDefault="00807993" w:rsidP="003B619B">
      <w:pPr>
        <w:spacing w:after="0"/>
        <w:rPr>
          <w:rFonts w:ascii="Times" w:eastAsiaTheme="minorEastAsia" w:hAnsi="Times"/>
        </w:rPr>
      </w:pPr>
    </w:p>
    <w:p w14:paraId="6C1CD845" w14:textId="447796CF" w:rsidR="00807993" w:rsidRPr="00A763E9" w:rsidRDefault="00A763E9" w:rsidP="003B619B">
      <w:pPr>
        <w:spacing w:after="0"/>
        <w:rPr>
          <w:rFonts w:ascii="Times" w:eastAsiaTheme="minorEastAsia" w:hAnsi="Times"/>
        </w:rPr>
      </w:pPr>
      <w:r w:rsidRPr="00A763E9">
        <w:rPr>
          <w:rFonts w:ascii="Times" w:eastAsiaTheme="minorEastAsia" w:hAnsi="Times" w:hint="eastAsia"/>
          <w:rPrChange w:id="727" w:author="Alex" w:date="2015-07-29T17:04:00Z">
            <w:rPr>
              <w:rFonts w:ascii="Cambria Math" w:hAnsi="Cambria Math" w:hint="eastAsia"/>
              <w:i/>
            </w:rPr>
          </w:rPrChange>
        </w:rPr>
        <w:t>β</w:t>
      </w:r>
      <w:r w:rsidRPr="00A763E9">
        <w:rPr>
          <w:rFonts w:ascii="Times" w:eastAsiaTheme="minorEastAsia" w:hAnsi="Times"/>
          <w:rPrChange w:id="728" w:author="Alex" w:date="2015-07-29T17:04:00Z">
            <w:rPr>
              <w:rFonts w:ascii="Cambria Math" w:hAnsi="Cambria Math"/>
              <w:i/>
            </w:rPr>
          </w:rPrChange>
        </w:rPr>
        <w:t>+N30O=</w:t>
      </w:r>
      <w:del w:id="729" w:author="Alex" w:date="2015-07-29T17:05:00Z">
        <w:r w:rsidRPr="00A763E9" w:rsidDel="00A763E9">
          <w:rPr>
            <w:rFonts w:ascii="Times" w:eastAsiaTheme="minorEastAsia" w:hAnsi="Times" w:hint="eastAsia"/>
            <w:rPrChange w:id="730" w:author="Alex" w:date="2015-07-29T17:04:00Z">
              <w:rPr>
                <w:rFonts w:ascii="Cambria Math" w:hAnsi="Cambria Math" w:hint="eastAsia"/>
                <w:i/>
              </w:rPr>
            </w:rPrChange>
          </w:rPr>
          <w:delText>〖</w:delText>
        </w:r>
      </w:del>
      <w:r w:rsidRPr="00A763E9">
        <w:rPr>
          <w:rFonts w:ascii="Times" w:eastAsiaTheme="minorEastAsia" w:hAnsi="Times"/>
          <w:rPrChange w:id="731" w:author="Alex" w:date="2015-07-29T17:04:00Z">
            <w:rPr>
              <w:rFonts w:ascii="Cambria Math" w:hAnsi="Cambria Math"/>
              <w:i/>
            </w:rPr>
          </w:rPrChange>
        </w:rPr>
        <w:t>70</w:t>
      </w:r>
      <w:del w:id="732" w:author="Alex" w:date="2015-07-29T17:05:00Z">
        <w:r w:rsidRPr="00A763E9" w:rsidDel="00A763E9">
          <w:rPr>
            <w:rFonts w:ascii="Times" w:eastAsiaTheme="minorEastAsia" w:hAnsi="Times" w:hint="eastAsia"/>
            <w:rPrChange w:id="733" w:author="Alex" w:date="2015-07-29T17:04:00Z">
              <w:rPr>
                <w:rFonts w:ascii="Cambria Math" w:hAnsi="Cambria Math" w:hint="eastAsia"/>
                <w:i/>
              </w:rPr>
            </w:rPrChange>
          </w:rPr>
          <w:delText>〗</w:delText>
        </w:r>
      </w:del>
      <w:del w:id="734" w:author="Alex" w:date="2015-07-29T17:07:00Z">
        <w:r w:rsidRPr="00A763E9" w:rsidDel="006131FF">
          <w:rPr>
            <w:rFonts w:ascii="Times" w:eastAsiaTheme="minorEastAsia" w:hAnsi="Times"/>
            <w:rPrChange w:id="735" w:author="Alex" w:date="2015-07-29T17:04:00Z">
              <w:rPr>
                <w:rFonts w:ascii="Cambria Math" w:hAnsi="Cambria Math"/>
                <w:i/>
              </w:rPr>
            </w:rPrChange>
          </w:rPr>
          <w:delText>^o</w:delText>
        </w:r>
      </w:del>
      <w:ins w:id="736" w:author="Alex" w:date="2015-07-29T17:07:00Z">
        <w:r w:rsidR="006131FF">
          <w:rPr>
            <w:rFonts w:ascii="Times" w:eastAsiaTheme="minorEastAsia" w:hAnsi="Times"/>
          </w:rPr>
          <w:t>°</w:t>
        </w:r>
      </w:ins>
      <w:r w:rsidRPr="00A763E9">
        <w:rPr>
          <w:rFonts w:ascii="Times" w:eastAsiaTheme="minorEastAsia" w:hAnsi="Times"/>
          <w:rPrChange w:id="737" w:author="Alex" w:date="2015-07-29T17:04:00Z">
            <w:rPr>
              <w:rFonts w:ascii="Cambria Math" w:hAnsi="Cambria Math"/>
              <w:i/>
            </w:rPr>
          </w:rPrChange>
        </w:rPr>
        <w:t>+</w:t>
      </w:r>
      <w:del w:id="738" w:author="Alex" w:date="2015-07-29T17:05:00Z">
        <w:r w:rsidRPr="00A763E9" w:rsidDel="00A763E9">
          <w:rPr>
            <w:rFonts w:ascii="Times" w:eastAsiaTheme="minorEastAsia" w:hAnsi="Times" w:hint="eastAsia"/>
            <w:rPrChange w:id="739" w:author="Alex" w:date="2015-07-29T17:04:00Z">
              <w:rPr>
                <w:rFonts w:ascii="Cambria Math" w:hAnsi="Cambria Math" w:hint="eastAsia"/>
                <w:i/>
              </w:rPr>
            </w:rPrChange>
          </w:rPr>
          <w:delText>〖</w:delText>
        </w:r>
      </w:del>
      <w:r w:rsidRPr="00A763E9">
        <w:rPr>
          <w:rFonts w:ascii="Times" w:eastAsiaTheme="minorEastAsia" w:hAnsi="Times"/>
          <w:rPrChange w:id="740" w:author="Alex" w:date="2015-07-29T17:04:00Z">
            <w:rPr>
              <w:rFonts w:ascii="Cambria Math" w:hAnsi="Cambria Math"/>
              <w:i/>
            </w:rPr>
          </w:rPrChange>
        </w:rPr>
        <w:t>30</w:t>
      </w:r>
      <w:del w:id="741" w:author="Alex" w:date="2015-07-29T17:05:00Z">
        <w:r w:rsidRPr="00A763E9" w:rsidDel="00A763E9">
          <w:rPr>
            <w:rFonts w:ascii="Times" w:eastAsiaTheme="minorEastAsia" w:hAnsi="Times" w:hint="eastAsia"/>
            <w:rPrChange w:id="742" w:author="Alex" w:date="2015-07-29T17:04:00Z">
              <w:rPr>
                <w:rFonts w:ascii="Cambria Math" w:hAnsi="Cambria Math" w:hint="eastAsia"/>
                <w:i/>
              </w:rPr>
            </w:rPrChange>
          </w:rPr>
          <w:delText>〗</w:delText>
        </w:r>
      </w:del>
      <w:del w:id="743" w:author="Alex" w:date="2015-07-29T17:07:00Z">
        <w:r w:rsidRPr="00A763E9" w:rsidDel="006131FF">
          <w:rPr>
            <w:rFonts w:ascii="Times" w:eastAsiaTheme="minorEastAsia" w:hAnsi="Times"/>
            <w:rPrChange w:id="744" w:author="Alex" w:date="2015-07-29T17:04:00Z">
              <w:rPr>
                <w:rFonts w:ascii="Cambria Math" w:hAnsi="Cambria Math"/>
                <w:i/>
              </w:rPr>
            </w:rPrChange>
          </w:rPr>
          <w:delText>^o</w:delText>
        </w:r>
      </w:del>
      <w:ins w:id="745" w:author="Alex" w:date="2015-07-29T17:07:00Z">
        <w:r w:rsidR="006131FF">
          <w:rPr>
            <w:rFonts w:ascii="Times" w:eastAsiaTheme="minorEastAsia" w:hAnsi="Times"/>
          </w:rPr>
          <w:t>°</w:t>
        </w:r>
      </w:ins>
      <w:r w:rsidRPr="00A763E9">
        <w:rPr>
          <w:rFonts w:ascii="Times" w:eastAsiaTheme="minorEastAsia" w:hAnsi="Times"/>
          <w:rPrChange w:id="746" w:author="Alex" w:date="2015-07-29T17:04:00Z">
            <w:rPr>
              <w:rFonts w:ascii="Cambria Math" w:hAnsi="Cambria Math"/>
            </w:rPr>
          </w:rPrChange>
        </w:rPr>
        <w:t>=</w:t>
      </w:r>
      <w:del w:id="747" w:author="Alex" w:date="2015-07-29T17:05:00Z">
        <w:r w:rsidRPr="00A763E9" w:rsidDel="00A763E9">
          <w:rPr>
            <w:rFonts w:ascii="Times" w:eastAsiaTheme="minorEastAsia" w:hAnsi="Times" w:hint="eastAsia"/>
            <w:rPrChange w:id="748" w:author="Alex" w:date="2015-07-29T17:04:00Z">
              <w:rPr>
                <w:rFonts w:ascii="Cambria Math" w:hAnsi="Cambria Math" w:hint="eastAsia"/>
                <w:i/>
              </w:rPr>
            </w:rPrChange>
          </w:rPr>
          <w:delText>〖</w:delText>
        </w:r>
      </w:del>
      <w:r w:rsidRPr="00A763E9">
        <w:rPr>
          <w:rFonts w:ascii="Times" w:eastAsiaTheme="minorEastAsia" w:hAnsi="Times"/>
          <w:rPrChange w:id="749" w:author="Alex" w:date="2015-07-29T17:04:00Z">
            <w:rPr>
              <w:rFonts w:ascii="Cambria Math" w:hAnsi="Cambria Math"/>
              <w:i/>
            </w:rPr>
          </w:rPrChange>
        </w:rPr>
        <w:t>90</w:t>
      </w:r>
      <w:del w:id="750" w:author="Alex" w:date="2015-07-29T17:05:00Z">
        <w:r w:rsidRPr="00A763E9" w:rsidDel="00A763E9">
          <w:rPr>
            <w:rFonts w:ascii="Times" w:eastAsiaTheme="minorEastAsia" w:hAnsi="Times" w:hint="eastAsia"/>
            <w:rPrChange w:id="751" w:author="Alex" w:date="2015-07-29T17:04:00Z">
              <w:rPr>
                <w:rFonts w:ascii="Cambria Math" w:hAnsi="Cambria Math" w:hint="eastAsia"/>
                <w:i/>
              </w:rPr>
            </w:rPrChange>
          </w:rPr>
          <w:delText>〗</w:delText>
        </w:r>
      </w:del>
      <w:del w:id="752" w:author="Alex" w:date="2015-07-29T17:07:00Z">
        <w:r w:rsidRPr="00A763E9" w:rsidDel="006131FF">
          <w:rPr>
            <w:rFonts w:ascii="Times" w:eastAsiaTheme="minorEastAsia" w:hAnsi="Times"/>
            <w:rPrChange w:id="753" w:author="Alex" w:date="2015-07-29T17:04:00Z">
              <w:rPr>
                <w:rFonts w:ascii="Cambria Math" w:hAnsi="Cambria Math"/>
                <w:i/>
              </w:rPr>
            </w:rPrChange>
          </w:rPr>
          <w:delText>^o</w:delText>
        </w:r>
      </w:del>
      <w:ins w:id="754" w:author="Alex" w:date="2015-07-29T17:07:00Z">
        <w:r w:rsidR="006131FF">
          <w:rPr>
            <w:rFonts w:ascii="Times" w:eastAsiaTheme="minorEastAsia" w:hAnsi="Times"/>
          </w:rPr>
          <w:t>°</w:t>
        </w:r>
      </w:ins>
    </w:p>
    <w:p w14:paraId="361C0256" w14:textId="77777777" w:rsidR="00807993" w:rsidRPr="00A763E9" w:rsidRDefault="00807993" w:rsidP="003B619B">
      <w:pPr>
        <w:spacing w:after="0"/>
        <w:rPr>
          <w:rFonts w:ascii="Times" w:eastAsiaTheme="minorEastAsia" w:hAnsi="Times"/>
        </w:rPr>
      </w:pPr>
    </w:p>
    <w:p w14:paraId="0D5FFA8F" w14:textId="0DF81317" w:rsidR="00807993" w:rsidRPr="00A763E9" w:rsidRDefault="00A763E9" w:rsidP="003B619B">
      <w:pPr>
        <w:spacing w:after="0"/>
        <w:rPr>
          <w:rFonts w:ascii="Times" w:eastAsiaTheme="minorEastAsia" w:hAnsi="Times"/>
        </w:rPr>
      </w:pPr>
      <w:r w:rsidRPr="00A763E9">
        <w:rPr>
          <w:rFonts w:ascii="Times" w:eastAsiaTheme="minorEastAsia" w:hAnsi="Times" w:hint="eastAsia"/>
          <w:rPrChange w:id="755" w:author="Alex" w:date="2015-07-29T17:04:00Z">
            <w:rPr>
              <w:rFonts w:ascii="Cambria Math" w:hAnsi="Cambria Math" w:hint="eastAsia"/>
              <w:i/>
            </w:rPr>
          </w:rPrChange>
        </w:rPr>
        <w:t>γ</w:t>
      </w:r>
      <w:r w:rsidRPr="00A763E9">
        <w:rPr>
          <w:rFonts w:ascii="Times" w:eastAsiaTheme="minorEastAsia" w:hAnsi="Times"/>
          <w:rPrChange w:id="756" w:author="Alex" w:date="2015-07-29T17:04:00Z">
            <w:rPr>
              <w:rFonts w:ascii="Cambria Math" w:hAnsi="Cambria Math"/>
              <w:i/>
            </w:rPr>
          </w:rPrChange>
        </w:rPr>
        <w:t>+S65E=</w:t>
      </w:r>
      <w:del w:id="757" w:author="Alex" w:date="2015-07-29T17:05:00Z">
        <w:r w:rsidRPr="00A763E9" w:rsidDel="00A763E9">
          <w:rPr>
            <w:rFonts w:ascii="Times" w:eastAsiaTheme="minorEastAsia" w:hAnsi="Times" w:hint="eastAsia"/>
            <w:rPrChange w:id="758" w:author="Alex" w:date="2015-07-29T17:04:00Z">
              <w:rPr>
                <w:rFonts w:ascii="Cambria Math" w:hAnsi="Cambria Math" w:hint="eastAsia"/>
                <w:i/>
              </w:rPr>
            </w:rPrChange>
          </w:rPr>
          <w:delText>〖</w:delText>
        </w:r>
      </w:del>
      <w:r w:rsidRPr="00A763E9">
        <w:rPr>
          <w:rFonts w:ascii="Times" w:eastAsiaTheme="minorEastAsia" w:hAnsi="Times"/>
          <w:rPrChange w:id="759" w:author="Alex" w:date="2015-07-29T17:04:00Z">
            <w:rPr>
              <w:rFonts w:ascii="Cambria Math" w:hAnsi="Cambria Math"/>
              <w:i/>
            </w:rPr>
          </w:rPrChange>
        </w:rPr>
        <w:t>25</w:t>
      </w:r>
      <w:del w:id="760" w:author="Alex" w:date="2015-07-29T17:05:00Z">
        <w:r w:rsidRPr="00A763E9" w:rsidDel="00A763E9">
          <w:rPr>
            <w:rFonts w:ascii="Times" w:eastAsiaTheme="minorEastAsia" w:hAnsi="Times" w:hint="eastAsia"/>
            <w:rPrChange w:id="761" w:author="Alex" w:date="2015-07-29T17:04:00Z">
              <w:rPr>
                <w:rFonts w:ascii="Cambria Math" w:hAnsi="Cambria Math" w:hint="eastAsia"/>
                <w:i/>
              </w:rPr>
            </w:rPrChange>
          </w:rPr>
          <w:delText>〗</w:delText>
        </w:r>
      </w:del>
      <w:del w:id="762" w:author="Alex" w:date="2015-07-29T17:07:00Z">
        <w:r w:rsidRPr="00A763E9" w:rsidDel="006131FF">
          <w:rPr>
            <w:rFonts w:ascii="Times" w:eastAsiaTheme="minorEastAsia" w:hAnsi="Times"/>
            <w:rPrChange w:id="763" w:author="Alex" w:date="2015-07-29T17:04:00Z">
              <w:rPr>
                <w:rFonts w:ascii="Cambria Math" w:hAnsi="Cambria Math"/>
                <w:i/>
              </w:rPr>
            </w:rPrChange>
          </w:rPr>
          <w:delText>^o</w:delText>
        </w:r>
      </w:del>
      <w:ins w:id="764" w:author="Alex" w:date="2015-07-29T17:07:00Z">
        <w:r w:rsidR="006131FF">
          <w:rPr>
            <w:rFonts w:ascii="Times" w:eastAsiaTheme="minorEastAsia" w:hAnsi="Times"/>
          </w:rPr>
          <w:t>°</w:t>
        </w:r>
      </w:ins>
      <w:r w:rsidRPr="00A763E9">
        <w:rPr>
          <w:rFonts w:ascii="Times" w:eastAsiaTheme="minorEastAsia" w:hAnsi="Times"/>
          <w:rPrChange w:id="765" w:author="Alex" w:date="2015-07-29T17:04:00Z">
            <w:rPr>
              <w:rFonts w:ascii="Cambria Math" w:hAnsi="Cambria Math"/>
              <w:i/>
            </w:rPr>
          </w:rPrChange>
        </w:rPr>
        <w:t>+</w:t>
      </w:r>
      <w:del w:id="766" w:author="Alex" w:date="2015-07-29T17:05:00Z">
        <w:r w:rsidRPr="00A763E9" w:rsidDel="00A763E9">
          <w:rPr>
            <w:rFonts w:ascii="Times" w:eastAsiaTheme="minorEastAsia" w:hAnsi="Times" w:hint="eastAsia"/>
            <w:rPrChange w:id="767" w:author="Alex" w:date="2015-07-29T17:04:00Z">
              <w:rPr>
                <w:rFonts w:ascii="Cambria Math" w:hAnsi="Cambria Math" w:hint="eastAsia"/>
                <w:i/>
              </w:rPr>
            </w:rPrChange>
          </w:rPr>
          <w:delText>〖</w:delText>
        </w:r>
      </w:del>
      <w:r w:rsidRPr="00A763E9">
        <w:rPr>
          <w:rFonts w:ascii="Times" w:eastAsiaTheme="minorEastAsia" w:hAnsi="Times"/>
          <w:rPrChange w:id="768" w:author="Alex" w:date="2015-07-29T17:04:00Z">
            <w:rPr>
              <w:rFonts w:ascii="Cambria Math" w:hAnsi="Cambria Math"/>
              <w:i/>
            </w:rPr>
          </w:rPrChange>
        </w:rPr>
        <w:t>65</w:t>
      </w:r>
      <w:del w:id="769" w:author="Alex" w:date="2015-07-29T17:05:00Z">
        <w:r w:rsidRPr="00A763E9" w:rsidDel="00A763E9">
          <w:rPr>
            <w:rFonts w:ascii="Times" w:eastAsiaTheme="minorEastAsia" w:hAnsi="Times" w:hint="eastAsia"/>
            <w:rPrChange w:id="770" w:author="Alex" w:date="2015-07-29T17:04:00Z">
              <w:rPr>
                <w:rFonts w:ascii="Cambria Math" w:hAnsi="Cambria Math" w:hint="eastAsia"/>
                <w:i/>
              </w:rPr>
            </w:rPrChange>
          </w:rPr>
          <w:delText>〗</w:delText>
        </w:r>
      </w:del>
      <w:del w:id="771" w:author="Alex" w:date="2015-07-29T17:07:00Z">
        <w:r w:rsidRPr="00A763E9" w:rsidDel="006131FF">
          <w:rPr>
            <w:rFonts w:ascii="Times" w:eastAsiaTheme="minorEastAsia" w:hAnsi="Times"/>
            <w:rPrChange w:id="772" w:author="Alex" w:date="2015-07-29T17:04:00Z">
              <w:rPr>
                <w:rFonts w:ascii="Cambria Math" w:hAnsi="Cambria Math"/>
                <w:i/>
              </w:rPr>
            </w:rPrChange>
          </w:rPr>
          <w:delText>^o</w:delText>
        </w:r>
      </w:del>
      <w:ins w:id="773" w:author="Alex" w:date="2015-07-29T17:07:00Z">
        <w:r w:rsidR="006131FF">
          <w:rPr>
            <w:rFonts w:ascii="Times" w:eastAsiaTheme="minorEastAsia" w:hAnsi="Times"/>
          </w:rPr>
          <w:t>°</w:t>
        </w:r>
      </w:ins>
      <w:r w:rsidRPr="00A763E9">
        <w:rPr>
          <w:rFonts w:ascii="Times" w:eastAsiaTheme="minorEastAsia" w:hAnsi="Times" w:hint="eastAsia"/>
          <w:rPrChange w:id="774" w:author="Alex" w:date="2015-07-29T17:04:00Z">
            <w:rPr>
              <w:rFonts w:ascii="Cambria Math" w:eastAsiaTheme="minorEastAsia" w:hAnsi="Cambria Math" w:hint="eastAsia"/>
              <w:i/>
            </w:rPr>
          </w:rPrChange>
        </w:rPr>
        <w:t>=</w:t>
      </w:r>
      <w:del w:id="775" w:author="Alex" w:date="2015-07-29T17:05:00Z">
        <w:r w:rsidRPr="00A763E9" w:rsidDel="00A763E9">
          <w:rPr>
            <w:rFonts w:ascii="Times" w:eastAsiaTheme="minorEastAsia" w:hAnsi="Times" w:hint="eastAsia"/>
            <w:rPrChange w:id="776" w:author="Alex" w:date="2015-07-29T17:04:00Z">
              <w:rPr>
                <w:rFonts w:ascii="Cambria Math" w:hAnsi="Cambria Math" w:hint="eastAsia"/>
                <w:i/>
              </w:rPr>
            </w:rPrChange>
          </w:rPr>
          <w:delText>〖</w:delText>
        </w:r>
      </w:del>
      <w:r w:rsidRPr="00A763E9">
        <w:rPr>
          <w:rFonts w:ascii="Times" w:eastAsiaTheme="minorEastAsia" w:hAnsi="Times"/>
          <w:rPrChange w:id="777" w:author="Alex" w:date="2015-07-29T17:04:00Z">
            <w:rPr>
              <w:rFonts w:ascii="Cambria Math" w:hAnsi="Cambria Math"/>
              <w:i/>
            </w:rPr>
          </w:rPrChange>
        </w:rPr>
        <w:t>90</w:t>
      </w:r>
      <w:del w:id="778" w:author="Alex" w:date="2015-07-29T17:05:00Z">
        <w:r w:rsidRPr="00A763E9" w:rsidDel="00A763E9">
          <w:rPr>
            <w:rFonts w:ascii="Times" w:eastAsiaTheme="minorEastAsia" w:hAnsi="Times" w:hint="eastAsia"/>
            <w:rPrChange w:id="779" w:author="Alex" w:date="2015-07-29T17:04:00Z">
              <w:rPr>
                <w:rFonts w:ascii="Cambria Math" w:hAnsi="Cambria Math" w:hint="eastAsia"/>
                <w:i/>
              </w:rPr>
            </w:rPrChange>
          </w:rPr>
          <w:delText>〗</w:delText>
        </w:r>
      </w:del>
      <w:del w:id="780" w:author="Alex" w:date="2015-07-29T17:07:00Z">
        <w:r w:rsidRPr="00A763E9" w:rsidDel="006131FF">
          <w:rPr>
            <w:rFonts w:ascii="Times" w:eastAsiaTheme="minorEastAsia" w:hAnsi="Times"/>
            <w:rPrChange w:id="781" w:author="Alex" w:date="2015-07-29T17:04:00Z">
              <w:rPr>
                <w:rFonts w:ascii="Cambria Math" w:hAnsi="Cambria Math"/>
                <w:i/>
              </w:rPr>
            </w:rPrChange>
          </w:rPr>
          <w:delText>^o</w:delText>
        </w:r>
      </w:del>
      <w:ins w:id="782" w:author="Alex" w:date="2015-07-29T17:07:00Z">
        <w:r w:rsidR="006131FF">
          <w:rPr>
            <w:rFonts w:ascii="Times" w:eastAsiaTheme="minorEastAsia" w:hAnsi="Times"/>
          </w:rPr>
          <w:t>°</w:t>
        </w:r>
      </w:ins>
    </w:p>
    <w:p w14:paraId="56B24F43" w14:textId="77777777" w:rsidR="00807993" w:rsidRPr="00A763E9" w:rsidRDefault="00807993" w:rsidP="003B619B">
      <w:pPr>
        <w:spacing w:after="0"/>
        <w:rPr>
          <w:rFonts w:ascii="Times" w:eastAsiaTheme="minorEastAsia" w:hAnsi="Times"/>
        </w:rPr>
      </w:pPr>
    </w:p>
    <w:p w14:paraId="7F78A96B" w14:textId="4D074643" w:rsidR="00807993" w:rsidRPr="00A763E9" w:rsidRDefault="00A763E9" w:rsidP="003B619B">
      <w:pPr>
        <w:spacing w:after="0"/>
        <w:rPr>
          <w:rFonts w:ascii="Times" w:eastAsiaTheme="minorEastAsia" w:hAnsi="Times"/>
        </w:rPr>
      </w:pPr>
      <w:r w:rsidRPr="00A763E9">
        <w:rPr>
          <w:rFonts w:ascii="Times" w:eastAsiaTheme="minorEastAsia" w:hAnsi="Times" w:hint="eastAsia"/>
          <w:rPrChange w:id="783" w:author="Alex" w:date="2015-07-29T17:04:00Z">
            <w:rPr>
              <w:rFonts w:ascii="Cambria Math" w:hAnsi="Cambria Math" w:hint="eastAsia"/>
              <w:i/>
            </w:rPr>
          </w:rPrChange>
        </w:rPr>
        <w:t>δ</w:t>
      </w:r>
      <w:r w:rsidRPr="00A763E9">
        <w:rPr>
          <w:rFonts w:ascii="Times" w:eastAsiaTheme="minorEastAsia" w:hAnsi="Times"/>
          <w:rPrChange w:id="784" w:author="Alex" w:date="2015-07-29T17:04:00Z">
            <w:rPr>
              <w:rFonts w:ascii="Cambria Math" w:hAnsi="Cambria Math"/>
              <w:i/>
            </w:rPr>
          </w:rPrChange>
        </w:rPr>
        <w:t>+S40E=</w:t>
      </w:r>
      <w:del w:id="785" w:author="Alex" w:date="2015-07-29T17:05:00Z">
        <w:r w:rsidRPr="00A763E9" w:rsidDel="00A763E9">
          <w:rPr>
            <w:rFonts w:ascii="Times" w:eastAsiaTheme="minorEastAsia" w:hAnsi="Times" w:hint="eastAsia"/>
            <w:rPrChange w:id="786" w:author="Alex" w:date="2015-07-29T17:04:00Z">
              <w:rPr>
                <w:rFonts w:ascii="Cambria Math" w:hAnsi="Cambria Math" w:hint="eastAsia"/>
                <w:i/>
              </w:rPr>
            </w:rPrChange>
          </w:rPr>
          <w:delText>〖</w:delText>
        </w:r>
      </w:del>
      <w:r w:rsidRPr="00A763E9">
        <w:rPr>
          <w:rFonts w:ascii="Times" w:eastAsiaTheme="minorEastAsia" w:hAnsi="Times"/>
          <w:rPrChange w:id="787" w:author="Alex" w:date="2015-07-29T17:04:00Z">
            <w:rPr>
              <w:rFonts w:ascii="Cambria Math" w:hAnsi="Cambria Math"/>
              <w:i/>
            </w:rPr>
          </w:rPrChange>
        </w:rPr>
        <w:t>60</w:t>
      </w:r>
      <w:del w:id="788" w:author="Alex" w:date="2015-07-29T17:05:00Z">
        <w:r w:rsidRPr="00A763E9" w:rsidDel="00A763E9">
          <w:rPr>
            <w:rFonts w:ascii="Times" w:eastAsiaTheme="minorEastAsia" w:hAnsi="Times" w:hint="eastAsia"/>
            <w:rPrChange w:id="789" w:author="Alex" w:date="2015-07-29T17:04:00Z">
              <w:rPr>
                <w:rFonts w:ascii="Cambria Math" w:hAnsi="Cambria Math" w:hint="eastAsia"/>
                <w:i/>
              </w:rPr>
            </w:rPrChange>
          </w:rPr>
          <w:delText>〗</w:delText>
        </w:r>
      </w:del>
      <w:del w:id="790" w:author="Alex" w:date="2015-07-29T17:07:00Z">
        <w:r w:rsidRPr="00A763E9" w:rsidDel="006131FF">
          <w:rPr>
            <w:rFonts w:ascii="Times" w:eastAsiaTheme="minorEastAsia" w:hAnsi="Times"/>
            <w:rPrChange w:id="791" w:author="Alex" w:date="2015-07-29T17:04:00Z">
              <w:rPr>
                <w:rFonts w:ascii="Cambria Math" w:hAnsi="Cambria Math"/>
                <w:i/>
              </w:rPr>
            </w:rPrChange>
          </w:rPr>
          <w:delText>^o</w:delText>
        </w:r>
      </w:del>
      <w:ins w:id="792" w:author="Alex" w:date="2015-07-29T17:07:00Z">
        <w:r w:rsidR="006131FF">
          <w:rPr>
            <w:rFonts w:ascii="Times" w:eastAsiaTheme="minorEastAsia" w:hAnsi="Times"/>
          </w:rPr>
          <w:t>°</w:t>
        </w:r>
      </w:ins>
      <w:r w:rsidRPr="00A763E9">
        <w:rPr>
          <w:rFonts w:ascii="Times" w:eastAsiaTheme="minorEastAsia" w:hAnsi="Times"/>
          <w:rPrChange w:id="793" w:author="Alex" w:date="2015-07-29T17:04:00Z">
            <w:rPr>
              <w:rFonts w:ascii="Cambria Math" w:hAnsi="Cambria Math"/>
              <w:i/>
            </w:rPr>
          </w:rPrChange>
        </w:rPr>
        <w:t>+</w:t>
      </w:r>
      <w:del w:id="794" w:author="Alex" w:date="2015-07-29T17:05:00Z">
        <w:r w:rsidRPr="00A763E9" w:rsidDel="00A763E9">
          <w:rPr>
            <w:rFonts w:ascii="Times" w:eastAsiaTheme="minorEastAsia" w:hAnsi="Times" w:hint="eastAsia"/>
            <w:rPrChange w:id="795" w:author="Alex" w:date="2015-07-29T17:04:00Z">
              <w:rPr>
                <w:rFonts w:ascii="Cambria Math" w:hAnsi="Cambria Math" w:hint="eastAsia"/>
                <w:i/>
              </w:rPr>
            </w:rPrChange>
          </w:rPr>
          <w:delText>〖</w:delText>
        </w:r>
      </w:del>
      <w:r w:rsidRPr="00A763E9">
        <w:rPr>
          <w:rFonts w:ascii="Times" w:eastAsiaTheme="minorEastAsia" w:hAnsi="Times"/>
          <w:rPrChange w:id="796" w:author="Alex" w:date="2015-07-29T17:04:00Z">
            <w:rPr>
              <w:rFonts w:ascii="Cambria Math" w:hAnsi="Cambria Math"/>
              <w:i/>
            </w:rPr>
          </w:rPrChange>
        </w:rPr>
        <w:t>40</w:t>
      </w:r>
      <w:del w:id="797" w:author="Alex" w:date="2015-07-29T17:05:00Z">
        <w:r w:rsidRPr="00A763E9" w:rsidDel="00A763E9">
          <w:rPr>
            <w:rFonts w:ascii="Times" w:eastAsiaTheme="minorEastAsia" w:hAnsi="Times" w:hint="eastAsia"/>
            <w:rPrChange w:id="798" w:author="Alex" w:date="2015-07-29T17:04:00Z">
              <w:rPr>
                <w:rFonts w:ascii="Cambria Math" w:hAnsi="Cambria Math" w:hint="eastAsia"/>
                <w:i/>
              </w:rPr>
            </w:rPrChange>
          </w:rPr>
          <w:delText>〗</w:delText>
        </w:r>
      </w:del>
      <w:del w:id="799" w:author="Alex" w:date="2015-07-29T17:07:00Z">
        <w:r w:rsidRPr="00A763E9" w:rsidDel="006131FF">
          <w:rPr>
            <w:rFonts w:ascii="Times" w:eastAsiaTheme="minorEastAsia" w:hAnsi="Times"/>
            <w:rPrChange w:id="800" w:author="Alex" w:date="2015-07-29T17:04:00Z">
              <w:rPr>
                <w:rFonts w:ascii="Cambria Math" w:hAnsi="Cambria Math"/>
                <w:i/>
              </w:rPr>
            </w:rPrChange>
          </w:rPr>
          <w:delText>^o</w:delText>
        </w:r>
      </w:del>
      <w:ins w:id="801" w:author="Alex" w:date="2015-07-29T17:07:00Z">
        <w:r w:rsidR="006131FF">
          <w:rPr>
            <w:rFonts w:ascii="Times" w:eastAsiaTheme="minorEastAsia" w:hAnsi="Times"/>
          </w:rPr>
          <w:t>°</w:t>
        </w:r>
      </w:ins>
      <w:r w:rsidRPr="00A763E9">
        <w:rPr>
          <w:rFonts w:ascii="Times" w:eastAsiaTheme="minorEastAsia" w:hAnsi="Times"/>
          <w:rPrChange w:id="802" w:author="Alex" w:date="2015-07-29T17:04:00Z">
            <w:rPr>
              <w:rFonts w:ascii="Cambria Math" w:hAnsi="Cambria Math"/>
              <w:i/>
            </w:rPr>
          </w:rPrChange>
        </w:rPr>
        <w:t>=</w:t>
      </w:r>
      <w:del w:id="803" w:author="Alex" w:date="2015-07-29T17:05:00Z">
        <w:r w:rsidRPr="00A763E9" w:rsidDel="00A763E9">
          <w:rPr>
            <w:rFonts w:ascii="Times" w:eastAsiaTheme="minorEastAsia" w:hAnsi="Times" w:hint="eastAsia"/>
            <w:rPrChange w:id="804" w:author="Alex" w:date="2015-07-29T17:04:00Z">
              <w:rPr>
                <w:rFonts w:ascii="Cambria Math" w:hAnsi="Cambria Math" w:hint="eastAsia"/>
                <w:i/>
              </w:rPr>
            </w:rPrChange>
          </w:rPr>
          <w:delText>〖</w:delText>
        </w:r>
      </w:del>
      <w:r w:rsidRPr="00A763E9">
        <w:rPr>
          <w:rFonts w:ascii="Times" w:eastAsiaTheme="minorEastAsia" w:hAnsi="Times"/>
          <w:rPrChange w:id="805" w:author="Alex" w:date="2015-07-29T17:04:00Z">
            <w:rPr>
              <w:rFonts w:ascii="Cambria Math" w:hAnsi="Cambria Math"/>
              <w:i/>
            </w:rPr>
          </w:rPrChange>
        </w:rPr>
        <w:t>90</w:t>
      </w:r>
      <w:del w:id="806" w:author="Alex" w:date="2015-07-29T17:05:00Z">
        <w:r w:rsidRPr="00A763E9" w:rsidDel="00A763E9">
          <w:rPr>
            <w:rFonts w:ascii="Times" w:eastAsiaTheme="minorEastAsia" w:hAnsi="Times" w:hint="eastAsia"/>
            <w:rPrChange w:id="807" w:author="Alex" w:date="2015-07-29T17:04:00Z">
              <w:rPr>
                <w:rFonts w:ascii="Cambria Math" w:hAnsi="Cambria Math" w:hint="eastAsia"/>
                <w:i/>
              </w:rPr>
            </w:rPrChange>
          </w:rPr>
          <w:delText>〗</w:delText>
        </w:r>
      </w:del>
      <w:del w:id="808" w:author="Alex" w:date="2015-07-29T17:08:00Z">
        <w:r w:rsidRPr="00A763E9" w:rsidDel="006131FF">
          <w:rPr>
            <w:rFonts w:ascii="Times" w:eastAsiaTheme="minorEastAsia" w:hAnsi="Times"/>
            <w:rPrChange w:id="809" w:author="Alex" w:date="2015-07-29T17:04:00Z">
              <w:rPr>
                <w:rFonts w:ascii="Cambria Math" w:hAnsi="Cambria Math"/>
                <w:i/>
              </w:rPr>
            </w:rPrChange>
          </w:rPr>
          <w:delText>^o</w:delText>
        </w:r>
      </w:del>
      <w:ins w:id="810" w:author="Alex" w:date="2015-07-29T17:08:00Z">
        <w:r w:rsidR="006131FF">
          <w:rPr>
            <w:rFonts w:ascii="Times" w:eastAsiaTheme="minorEastAsia" w:hAnsi="Times"/>
          </w:rPr>
          <w:t>°</w:t>
        </w:r>
      </w:ins>
    </w:p>
    <w:p w14:paraId="29D07F3D" w14:textId="77777777" w:rsidR="00AD54B0" w:rsidRPr="00A763E9" w:rsidRDefault="00AD54B0" w:rsidP="003B619B">
      <w:pPr>
        <w:spacing w:after="0"/>
        <w:rPr>
          <w:rFonts w:ascii="Times" w:eastAsiaTheme="minorEastAsia" w:hAnsi="Times"/>
        </w:rPr>
      </w:pPr>
    </w:p>
    <w:p w14:paraId="2B1F5D45" w14:textId="77777777" w:rsidR="006131FF" w:rsidRDefault="006131FF" w:rsidP="003B619B">
      <w:pPr>
        <w:spacing w:after="0"/>
        <w:rPr>
          <w:ins w:id="811" w:author="Alex" w:date="2015-07-29T17:08:00Z"/>
          <w:rFonts w:ascii="Times" w:eastAsiaTheme="minorEastAsia" w:hAnsi="Times"/>
        </w:rPr>
      </w:pPr>
    </w:p>
    <w:p w14:paraId="70B64ABB" w14:textId="77777777" w:rsidR="006131FF" w:rsidRDefault="006131FF" w:rsidP="003B619B">
      <w:pPr>
        <w:spacing w:after="0"/>
        <w:rPr>
          <w:ins w:id="812" w:author="Alex" w:date="2015-07-29T17:09: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6131FF" w:rsidRPr="005D1738" w14:paraId="3C427CFC" w14:textId="77777777" w:rsidTr="00B46B0B">
        <w:trPr>
          <w:ins w:id="813" w:author="Alex" w:date="2015-07-29T17:09:00Z"/>
        </w:trPr>
        <w:tc>
          <w:tcPr>
            <w:tcW w:w="8978" w:type="dxa"/>
            <w:gridSpan w:val="2"/>
            <w:shd w:val="clear" w:color="auto" w:fill="000000" w:themeFill="text1"/>
          </w:tcPr>
          <w:p w14:paraId="7D082363" w14:textId="77777777" w:rsidR="006131FF" w:rsidRPr="005D1738" w:rsidRDefault="006131FF" w:rsidP="00B46B0B">
            <w:pPr>
              <w:jc w:val="center"/>
              <w:rPr>
                <w:ins w:id="814" w:author="Alex" w:date="2015-07-29T17:09:00Z"/>
                <w:rFonts w:ascii="Times New Roman" w:hAnsi="Times New Roman" w:cs="Times New Roman"/>
                <w:b/>
                <w:color w:val="FFFFFF" w:themeColor="background1"/>
              </w:rPr>
            </w:pPr>
            <w:ins w:id="815" w:author="Alex" w:date="2015-07-29T17:09:00Z">
              <w:r w:rsidRPr="005D1738">
                <w:rPr>
                  <w:rFonts w:ascii="Times New Roman" w:hAnsi="Times New Roman" w:cs="Times New Roman"/>
                  <w:b/>
                  <w:color w:val="FFFFFF" w:themeColor="background1"/>
                </w:rPr>
                <w:t>Recuerda</w:t>
              </w:r>
            </w:ins>
          </w:p>
        </w:tc>
      </w:tr>
      <w:tr w:rsidR="006131FF" w:rsidRPr="00726376" w14:paraId="06175389" w14:textId="77777777" w:rsidTr="00B46B0B">
        <w:trPr>
          <w:ins w:id="816" w:author="Alex" w:date="2015-07-29T17:09:00Z"/>
        </w:trPr>
        <w:tc>
          <w:tcPr>
            <w:tcW w:w="2518" w:type="dxa"/>
          </w:tcPr>
          <w:p w14:paraId="5DC1984D" w14:textId="77777777" w:rsidR="006131FF" w:rsidRPr="00726376" w:rsidRDefault="006131FF" w:rsidP="00B46B0B">
            <w:pPr>
              <w:rPr>
                <w:ins w:id="817" w:author="Alex" w:date="2015-07-29T17:09:00Z"/>
                <w:rFonts w:ascii="Times" w:hAnsi="Times"/>
                <w:b/>
                <w:sz w:val="18"/>
                <w:szCs w:val="18"/>
              </w:rPr>
            </w:pPr>
            <w:ins w:id="818" w:author="Alex" w:date="2015-07-29T17:09:00Z">
              <w:r w:rsidRPr="00726376">
                <w:rPr>
                  <w:rFonts w:ascii="Times" w:hAnsi="Times"/>
                  <w:b/>
                  <w:sz w:val="18"/>
                  <w:szCs w:val="18"/>
                </w:rPr>
                <w:t>Contenido</w:t>
              </w:r>
            </w:ins>
          </w:p>
        </w:tc>
        <w:tc>
          <w:tcPr>
            <w:tcW w:w="6460" w:type="dxa"/>
          </w:tcPr>
          <w:p w14:paraId="66FCAA1F" w14:textId="507C3245" w:rsidR="006131FF" w:rsidRPr="00726376" w:rsidRDefault="006131FF">
            <w:pPr>
              <w:rPr>
                <w:ins w:id="819" w:author="Alex" w:date="2015-07-29T17:09:00Z"/>
                <w:rFonts w:ascii="Times" w:hAnsi="Times"/>
                <w:b/>
                <w:sz w:val="18"/>
                <w:szCs w:val="18"/>
              </w:rPr>
              <w:pPrChange w:id="820" w:author="Alex" w:date="2015-07-29T17:10:00Z">
                <w:pPr>
                  <w:jc w:val="center"/>
                </w:pPr>
              </w:pPrChange>
            </w:pPr>
            <w:ins w:id="821" w:author="Alex" w:date="2015-07-29T17:10:00Z">
              <w:r>
                <w:rPr>
                  <w:rFonts w:ascii="Times" w:eastAsiaTheme="minorEastAsia" w:hAnsi="Times"/>
                </w:rPr>
                <w:t>La suma de las medidas de los ángulos internos de un triángulo equivale a dos ángulos rectos, que en la medición por grados corresponde a 180°</w:t>
              </w:r>
            </w:ins>
          </w:p>
        </w:tc>
      </w:tr>
    </w:tbl>
    <w:p w14:paraId="2056B279" w14:textId="77777777" w:rsidR="006131FF" w:rsidRDefault="006131FF" w:rsidP="003B619B">
      <w:pPr>
        <w:spacing w:after="0"/>
        <w:rPr>
          <w:ins w:id="822" w:author="Alex" w:date="2015-07-29T17:09:00Z"/>
          <w:rFonts w:ascii="Times" w:eastAsiaTheme="minorEastAsia" w:hAnsi="Times"/>
        </w:rPr>
      </w:pPr>
    </w:p>
    <w:p w14:paraId="39099B3B" w14:textId="77777777" w:rsidR="006131FF" w:rsidRDefault="006131FF" w:rsidP="003B619B">
      <w:pPr>
        <w:spacing w:after="0"/>
        <w:rPr>
          <w:ins w:id="823" w:author="Alex" w:date="2015-07-29T17:08:00Z"/>
          <w:rFonts w:ascii="Times" w:eastAsiaTheme="minorEastAsia" w:hAnsi="Times"/>
        </w:rPr>
      </w:pPr>
    </w:p>
    <w:tbl>
      <w:tblPr>
        <w:tblStyle w:val="Tablaconcuadrcula"/>
        <w:tblW w:w="0" w:type="auto"/>
        <w:tblLook w:val="04A0" w:firstRow="1" w:lastRow="0" w:firstColumn="1" w:lastColumn="0" w:noHBand="0" w:noVBand="1"/>
      </w:tblPr>
      <w:tblGrid>
        <w:gridCol w:w="2482"/>
        <w:gridCol w:w="6346"/>
      </w:tblGrid>
      <w:tr w:rsidR="006131FF" w:rsidRPr="005D1738" w14:paraId="2E888B26" w14:textId="77777777" w:rsidTr="00B46B0B">
        <w:trPr>
          <w:ins w:id="824" w:author="Alex" w:date="2015-07-29T17:09:00Z"/>
        </w:trPr>
        <w:tc>
          <w:tcPr>
            <w:tcW w:w="8978" w:type="dxa"/>
            <w:gridSpan w:val="2"/>
            <w:shd w:val="clear" w:color="auto" w:fill="000000" w:themeFill="text1"/>
          </w:tcPr>
          <w:p w14:paraId="44C401DE" w14:textId="77777777" w:rsidR="006131FF" w:rsidRPr="005D1738" w:rsidRDefault="006131FF" w:rsidP="00B46B0B">
            <w:pPr>
              <w:jc w:val="center"/>
              <w:rPr>
                <w:ins w:id="825" w:author="Alex" w:date="2015-07-29T17:09:00Z"/>
                <w:rFonts w:ascii="Times New Roman" w:hAnsi="Times New Roman" w:cs="Times New Roman"/>
                <w:b/>
                <w:color w:val="FFFFFF" w:themeColor="background1"/>
              </w:rPr>
            </w:pPr>
            <w:ins w:id="826" w:author="Alex" w:date="2015-07-29T17:09:00Z">
              <w:r w:rsidRPr="005D1738">
                <w:rPr>
                  <w:rFonts w:ascii="Times New Roman" w:hAnsi="Times New Roman" w:cs="Times New Roman"/>
                  <w:b/>
                  <w:color w:val="FFFFFF" w:themeColor="background1"/>
                </w:rPr>
                <w:t>Destacado</w:t>
              </w:r>
            </w:ins>
          </w:p>
        </w:tc>
      </w:tr>
      <w:tr w:rsidR="006131FF" w:rsidRPr="00726376" w14:paraId="34A5C76C" w14:textId="77777777" w:rsidTr="00B46B0B">
        <w:trPr>
          <w:ins w:id="827" w:author="Alex" w:date="2015-07-29T17:09:00Z"/>
        </w:trPr>
        <w:tc>
          <w:tcPr>
            <w:tcW w:w="2518" w:type="dxa"/>
          </w:tcPr>
          <w:p w14:paraId="474F010E" w14:textId="77777777" w:rsidR="006131FF" w:rsidRPr="00726376" w:rsidRDefault="006131FF" w:rsidP="00B46B0B">
            <w:pPr>
              <w:rPr>
                <w:ins w:id="828" w:author="Alex" w:date="2015-07-29T17:09:00Z"/>
                <w:rFonts w:ascii="Times" w:hAnsi="Times"/>
                <w:b/>
                <w:sz w:val="18"/>
                <w:szCs w:val="18"/>
              </w:rPr>
            </w:pPr>
            <w:ins w:id="829" w:author="Alex" w:date="2015-07-29T17:09:00Z">
              <w:r w:rsidRPr="00726376">
                <w:rPr>
                  <w:rFonts w:ascii="Times" w:hAnsi="Times"/>
                  <w:b/>
                  <w:sz w:val="18"/>
                  <w:szCs w:val="18"/>
                </w:rPr>
                <w:t>Título</w:t>
              </w:r>
            </w:ins>
          </w:p>
        </w:tc>
        <w:tc>
          <w:tcPr>
            <w:tcW w:w="6460" w:type="dxa"/>
          </w:tcPr>
          <w:p w14:paraId="3CE83E2B" w14:textId="54329BDA" w:rsidR="006131FF" w:rsidRPr="00726376" w:rsidRDefault="006131FF" w:rsidP="00B46B0B">
            <w:pPr>
              <w:jc w:val="center"/>
              <w:rPr>
                <w:ins w:id="830" w:author="Alex" w:date="2015-07-29T17:09:00Z"/>
                <w:rFonts w:ascii="Times" w:hAnsi="Times"/>
                <w:b/>
                <w:sz w:val="18"/>
                <w:szCs w:val="18"/>
              </w:rPr>
            </w:pPr>
            <w:ins w:id="831" w:author="Alex" w:date="2015-07-29T17:09:00Z">
              <w:r>
                <w:rPr>
                  <w:rFonts w:ascii="Times" w:hAnsi="Times"/>
                  <w:b/>
                  <w:sz w:val="18"/>
                  <w:szCs w:val="18"/>
                </w:rPr>
                <w:t>Aplicación de los ángulos complementarios</w:t>
              </w:r>
            </w:ins>
          </w:p>
        </w:tc>
      </w:tr>
      <w:tr w:rsidR="006131FF" w14:paraId="5B5E87BC" w14:textId="77777777" w:rsidTr="00B46B0B">
        <w:trPr>
          <w:ins w:id="832" w:author="Alex" w:date="2015-07-29T17:09:00Z"/>
        </w:trPr>
        <w:tc>
          <w:tcPr>
            <w:tcW w:w="2518" w:type="dxa"/>
          </w:tcPr>
          <w:p w14:paraId="56E03EDE" w14:textId="77777777" w:rsidR="006131FF" w:rsidRDefault="006131FF" w:rsidP="00B46B0B">
            <w:pPr>
              <w:rPr>
                <w:ins w:id="833" w:author="Alex" w:date="2015-07-29T17:09:00Z"/>
                <w:rFonts w:ascii="Times" w:hAnsi="Times"/>
              </w:rPr>
            </w:pPr>
            <w:ins w:id="834" w:author="Alex" w:date="2015-07-29T17:09:00Z">
              <w:r w:rsidRPr="00726376">
                <w:rPr>
                  <w:rFonts w:ascii="Times" w:hAnsi="Times"/>
                  <w:b/>
                  <w:sz w:val="18"/>
                  <w:szCs w:val="18"/>
                </w:rPr>
                <w:t>Contenido</w:t>
              </w:r>
            </w:ins>
          </w:p>
        </w:tc>
        <w:tc>
          <w:tcPr>
            <w:tcW w:w="6460" w:type="dxa"/>
          </w:tcPr>
          <w:p w14:paraId="73D8B32C" w14:textId="596F07E0" w:rsidR="006131FF" w:rsidRDefault="006131FF" w:rsidP="00B46B0B">
            <w:pPr>
              <w:rPr>
                <w:ins w:id="835" w:author="Alex" w:date="2015-07-29T17:09:00Z"/>
                <w:rFonts w:ascii="Times" w:hAnsi="Times"/>
              </w:rPr>
            </w:pPr>
            <w:ins w:id="836" w:author="Alex" w:date="2015-07-29T17:09:00Z">
              <w:r>
                <w:rPr>
                  <w:rFonts w:ascii="Times" w:hAnsi="Times"/>
                </w:rPr>
                <w:t>En un triángulo rectángulo, los ángulos agudos son complementarios.</w:t>
              </w:r>
            </w:ins>
          </w:p>
        </w:tc>
      </w:tr>
    </w:tbl>
    <w:p w14:paraId="72062495" w14:textId="48288DC8" w:rsidR="006131FF" w:rsidRDefault="00AD54B0" w:rsidP="003B619B">
      <w:pPr>
        <w:spacing w:after="0"/>
        <w:rPr>
          <w:ins w:id="837" w:author="Alex" w:date="2015-07-29T17:09:00Z"/>
          <w:rFonts w:ascii="Times" w:eastAsiaTheme="minorEastAsia" w:hAnsi="Times"/>
        </w:rPr>
      </w:pPr>
      <w:del w:id="838" w:author="Alex" w:date="2015-07-29T17:09:00Z">
        <w:r w:rsidDel="006131FF">
          <w:rPr>
            <w:rFonts w:ascii="Times" w:eastAsiaTheme="minorEastAsia" w:hAnsi="Times"/>
          </w:rPr>
          <w:delText xml:space="preserve">Una propiedad adicional de los ángulos complementarios es que son los ángulos de los vértices agudos para los triángulos rectángulos. </w:delText>
        </w:r>
      </w:del>
    </w:p>
    <w:tbl>
      <w:tblPr>
        <w:tblStyle w:val="Tablaconcuadrcula"/>
        <w:tblW w:w="0" w:type="auto"/>
        <w:tblLook w:val="04A0" w:firstRow="1" w:lastRow="0" w:firstColumn="1" w:lastColumn="0" w:noHBand="0" w:noVBand="1"/>
      </w:tblPr>
      <w:tblGrid>
        <w:gridCol w:w="1123"/>
        <w:gridCol w:w="7705"/>
      </w:tblGrid>
      <w:tr w:rsidR="006131FF" w:rsidRPr="005D1738" w14:paraId="104E38C4" w14:textId="77777777" w:rsidTr="00B46B0B">
        <w:trPr>
          <w:ins w:id="839" w:author="Alex" w:date="2015-07-29T17:12:00Z"/>
        </w:trPr>
        <w:tc>
          <w:tcPr>
            <w:tcW w:w="9033" w:type="dxa"/>
            <w:gridSpan w:val="2"/>
            <w:shd w:val="clear" w:color="auto" w:fill="0D0D0D" w:themeFill="text1" w:themeFillTint="F2"/>
          </w:tcPr>
          <w:p w14:paraId="503EB262" w14:textId="77777777" w:rsidR="006131FF" w:rsidRPr="005D1738" w:rsidRDefault="006131FF" w:rsidP="00B46B0B">
            <w:pPr>
              <w:jc w:val="center"/>
              <w:rPr>
                <w:ins w:id="840" w:author="Alex" w:date="2015-07-29T17:12:00Z"/>
                <w:rFonts w:ascii="Times New Roman" w:hAnsi="Times New Roman" w:cs="Times New Roman"/>
                <w:b/>
                <w:color w:val="FFFFFF" w:themeColor="background1"/>
              </w:rPr>
            </w:pPr>
            <w:ins w:id="841" w:author="Alex" w:date="2015-07-29T17:12:00Z">
              <w:r w:rsidRPr="005D1738">
                <w:rPr>
                  <w:rFonts w:ascii="Times New Roman" w:hAnsi="Times New Roman" w:cs="Times New Roman"/>
                  <w:b/>
                  <w:color w:val="FFFFFF" w:themeColor="background1"/>
                </w:rPr>
                <w:t>Imagen (fotografía, gráfica o ilustración)</w:t>
              </w:r>
            </w:ins>
          </w:p>
        </w:tc>
      </w:tr>
      <w:tr w:rsidR="006131FF" w14:paraId="5C31C334" w14:textId="77777777" w:rsidTr="00B46B0B">
        <w:trPr>
          <w:ins w:id="842" w:author="Alex" w:date="2015-07-29T17:12:00Z"/>
        </w:trPr>
        <w:tc>
          <w:tcPr>
            <w:tcW w:w="2518" w:type="dxa"/>
          </w:tcPr>
          <w:p w14:paraId="23E45E8B" w14:textId="77777777" w:rsidR="006131FF" w:rsidRPr="00053744" w:rsidRDefault="006131FF" w:rsidP="00B46B0B">
            <w:pPr>
              <w:rPr>
                <w:ins w:id="843" w:author="Alex" w:date="2015-07-29T17:12:00Z"/>
                <w:rFonts w:ascii="Times New Roman" w:hAnsi="Times New Roman" w:cs="Times New Roman"/>
                <w:b/>
                <w:color w:val="000000"/>
                <w:sz w:val="18"/>
                <w:szCs w:val="18"/>
              </w:rPr>
            </w:pPr>
            <w:ins w:id="844" w:author="Alex" w:date="2015-07-29T17:12:00Z">
              <w:r>
                <w:rPr>
                  <w:rFonts w:ascii="Times New Roman" w:hAnsi="Times New Roman" w:cs="Times New Roman"/>
                  <w:b/>
                  <w:color w:val="000000"/>
                  <w:sz w:val="18"/>
                  <w:szCs w:val="18"/>
                </w:rPr>
                <w:t>Código</w:t>
              </w:r>
            </w:ins>
          </w:p>
        </w:tc>
        <w:tc>
          <w:tcPr>
            <w:tcW w:w="6515" w:type="dxa"/>
          </w:tcPr>
          <w:p w14:paraId="0B0BBBD6" w14:textId="77777777" w:rsidR="006131FF" w:rsidRPr="00053744" w:rsidRDefault="006131FF" w:rsidP="00B46B0B">
            <w:pPr>
              <w:rPr>
                <w:ins w:id="845" w:author="Alex" w:date="2015-07-29T17:12:00Z"/>
                <w:rFonts w:ascii="Times New Roman" w:hAnsi="Times New Roman" w:cs="Times New Roman"/>
                <w:b/>
                <w:color w:val="000000"/>
                <w:sz w:val="18"/>
                <w:szCs w:val="18"/>
              </w:rPr>
            </w:pPr>
            <w:ins w:id="846" w:author="Alex" w:date="2015-07-29T17:12:00Z">
              <w:r>
                <w:rPr>
                  <w:rFonts w:ascii="Times New Roman" w:hAnsi="Times New Roman" w:cs="Times New Roman"/>
                  <w:color w:val="000000"/>
                </w:rPr>
                <w:t>XX_00_00_IMG00</w:t>
              </w:r>
            </w:ins>
          </w:p>
        </w:tc>
      </w:tr>
      <w:tr w:rsidR="006131FF" w14:paraId="35B82953" w14:textId="77777777" w:rsidTr="00B46B0B">
        <w:trPr>
          <w:ins w:id="847" w:author="Alex" w:date="2015-07-29T17:12:00Z"/>
        </w:trPr>
        <w:tc>
          <w:tcPr>
            <w:tcW w:w="2518" w:type="dxa"/>
          </w:tcPr>
          <w:p w14:paraId="7C1A8026" w14:textId="77777777" w:rsidR="006131FF" w:rsidRDefault="006131FF" w:rsidP="00B46B0B">
            <w:pPr>
              <w:rPr>
                <w:ins w:id="848" w:author="Alex" w:date="2015-07-29T17:12:00Z"/>
                <w:rFonts w:ascii="Times New Roman" w:hAnsi="Times New Roman" w:cs="Times New Roman"/>
                <w:color w:val="000000"/>
              </w:rPr>
            </w:pPr>
            <w:ins w:id="849" w:author="Alex" w:date="2015-07-29T17:12:00Z">
              <w:r w:rsidRPr="00053744">
                <w:rPr>
                  <w:rFonts w:ascii="Times New Roman" w:hAnsi="Times New Roman" w:cs="Times New Roman"/>
                  <w:b/>
                  <w:color w:val="000000"/>
                  <w:sz w:val="18"/>
                  <w:szCs w:val="18"/>
                </w:rPr>
                <w:t>Descripción</w:t>
              </w:r>
            </w:ins>
          </w:p>
        </w:tc>
        <w:tc>
          <w:tcPr>
            <w:tcW w:w="6515" w:type="dxa"/>
          </w:tcPr>
          <w:p w14:paraId="3CB7A2E2" w14:textId="32822AE4" w:rsidR="006131FF" w:rsidRPr="00C641E8" w:rsidRDefault="006131FF">
            <w:pPr>
              <w:rPr>
                <w:ins w:id="850" w:author="Alex" w:date="2015-07-29T17:22:00Z"/>
                <w:rFonts w:ascii="Times New Roman" w:eastAsiaTheme="minorEastAsia" w:hAnsi="Times New Roman" w:cs="Times New Roman"/>
                <w:color w:val="000000"/>
                <w:rPrChange w:id="851" w:author="Alex" w:date="2015-07-29T17:22:00Z">
                  <w:rPr>
                    <w:ins w:id="852" w:author="Alex" w:date="2015-07-29T17:22:00Z"/>
                    <w:rFonts w:ascii="Cambria Math" w:hAnsi="Cambria Math" w:cs="Times New Roman"/>
                    <w:i/>
                    <w:color w:val="000000"/>
                  </w:rPr>
                </w:rPrChange>
              </w:rPr>
            </w:pPr>
            <w:ins w:id="853" w:author="Alex" w:date="2015-07-29T17:12:00Z">
              <w:r>
                <w:rPr>
                  <w:rFonts w:ascii="Times New Roman" w:hAnsi="Times New Roman" w:cs="Times New Roman"/>
                  <w:color w:val="000000"/>
                </w:rPr>
                <w:t>Triángulo rectángulo</w:t>
              </w:r>
            </w:ins>
            <w:ins w:id="854" w:author="Alex" w:date="2015-07-29T17:21:00Z">
              <w:r w:rsidR="00C641E8">
                <w:rPr>
                  <w:rFonts w:ascii="Times New Roman" w:hAnsi="Times New Roman" w:cs="Times New Roman"/>
                  <w:color w:val="000000"/>
                </w:rPr>
                <w:t xml:space="preserve"> con ángulos agudos </w:t>
              </w:r>
              <w:r w:rsidR="00C641E8" w:rsidRPr="00C641E8">
                <w:rPr>
                  <w:rFonts w:ascii="Times New Roman" w:eastAsiaTheme="minorEastAsia" w:hAnsi="Times New Roman" w:cs="Times New Roman" w:hint="eastAsia"/>
                  <w:color w:val="000000"/>
                  <w:rPrChange w:id="855" w:author="Alex" w:date="2015-07-29T17:22:00Z">
                    <w:rPr>
                      <w:rFonts w:ascii="Cambria Math" w:hAnsi="Cambria Math" w:cs="Times New Roman" w:hint="eastAsia"/>
                      <w:i/>
                      <w:color w:val="000000"/>
                    </w:rPr>
                  </w:rPrChange>
                </w:rPr>
                <w:t>α</w:t>
              </w:r>
              <w:r w:rsidR="00C641E8" w:rsidRPr="00C641E8">
                <w:rPr>
                  <w:rFonts w:ascii="Times New Roman" w:eastAsiaTheme="minorEastAsia" w:hAnsi="Times New Roman" w:cs="Times New Roman"/>
                  <w:color w:val="000000"/>
                  <w:rPrChange w:id="856" w:author="Alex" w:date="2015-07-29T17:22:00Z">
                    <w:rPr>
                      <w:rFonts w:ascii="Cambria Math" w:hAnsi="Cambria Math" w:cs="Times New Roman"/>
                      <w:i/>
                      <w:color w:val="000000"/>
                    </w:rPr>
                  </w:rPrChange>
                </w:rPr>
                <w:t xml:space="preserve"> </w:t>
              </w:r>
            </w:ins>
            <w:ins w:id="857" w:author="Alex" w:date="2015-07-29T17:22:00Z">
              <w:r w:rsidR="00C641E8" w:rsidRPr="00C641E8">
                <w:rPr>
                  <w:rFonts w:ascii="Times New Roman" w:eastAsiaTheme="minorEastAsia" w:hAnsi="Times New Roman" w:cs="Times New Roman"/>
                  <w:color w:val="000000"/>
                  <w:rPrChange w:id="858" w:author="Alex" w:date="2015-07-29T17:22:00Z">
                    <w:rPr>
                      <w:rFonts w:ascii="Cambria Math" w:hAnsi="Cambria Math" w:cs="Times New Roman"/>
                      <w:i/>
                      <w:color w:val="000000"/>
                    </w:rPr>
                  </w:rPrChange>
                </w:rPr>
                <w:t xml:space="preserve">y  </w:t>
              </w:r>
              <w:r w:rsidR="00C641E8" w:rsidRPr="00C641E8">
                <w:rPr>
                  <w:rFonts w:ascii="Times New Roman" w:eastAsiaTheme="minorEastAsia" w:hAnsi="Times New Roman" w:cs="Times New Roman" w:hint="eastAsia"/>
                  <w:color w:val="000000"/>
                  <w:rPrChange w:id="859" w:author="Alex" w:date="2015-07-29T17:22:00Z">
                    <w:rPr>
                      <w:rFonts w:ascii="Cambria Math" w:hAnsi="Cambria Math" w:cs="Times New Roman" w:hint="eastAsia"/>
                      <w:i/>
                      <w:color w:val="000000"/>
                    </w:rPr>
                  </w:rPrChange>
                </w:rPr>
                <w:t>β</w:t>
              </w:r>
            </w:ins>
          </w:p>
          <w:p w14:paraId="1FB31EFA" w14:textId="01D111BC" w:rsidR="00C641E8" w:rsidRPr="00C641E8" w:rsidRDefault="00C641E8">
            <w:pPr>
              <w:rPr>
                <w:ins w:id="860" w:author="Alex" w:date="2015-07-29T17:12:00Z"/>
                <w:rFonts w:ascii="Times New Roman" w:eastAsiaTheme="minorEastAsia" w:hAnsi="Times New Roman" w:cs="Times New Roman"/>
                <w:color w:val="000000"/>
                <w:rPrChange w:id="861" w:author="Alex" w:date="2015-07-29T17:22:00Z">
                  <w:rPr>
                    <w:ins w:id="862" w:author="Alex" w:date="2015-07-29T17:12:00Z"/>
                    <w:rFonts w:ascii="Times New Roman" w:hAnsi="Times New Roman" w:cs="Times New Roman"/>
                    <w:color w:val="000000"/>
                  </w:rPr>
                </w:rPrChange>
              </w:rPr>
            </w:pPr>
          </w:p>
        </w:tc>
      </w:tr>
      <w:tr w:rsidR="006131FF" w14:paraId="7BB590E1" w14:textId="77777777" w:rsidTr="00B46B0B">
        <w:trPr>
          <w:ins w:id="863" w:author="Alex" w:date="2015-07-29T17:12:00Z"/>
        </w:trPr>
        <w:tc>
          <w:tcPr>
            <w:tcW w:w="2518" w:type="dxa"/>
          </w:tcPr>
          <w:p w14:paraId="75161A15" w14:textId="77777777" w:rsidR="006131FF" w:rsidRDefault="006131FF" w:rsidP="00B46B0B">
            <w:pPr>
              <w:rPr>
                <w:ins w:id="864" w:author="Alex" w:date="2015-07-29T17:12:00Z"/>
                <w:rFonts w:ascii="Times New Roman" w:hAnsi="Times New Roman" w:cs="Times New Roman"/>
                <w:color w:val="000000"/>
              </w:rPr>
            </w:pPr>
            <w:ins w:id="865" w:author="Alex" w:date="2015-07-29T17:12: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6BF39C06" w14:textId="34503D80" w:rsidR="00C641E8" w:rsidRPr="00C641E8" w:rsidRDefault="00C641E8">
            <w:pPr>
              <w:rPr>
                <w:ins w:id="866" w:author="Alex" w:date="2015-07-29T17:12:00Z"/>
                <w:rFonts w:ascii="Times New Roman" w:eastAsiaTheme="minorEastAsia" w:hAnsi="Times New Roman" w:cs="Times New Roman"/>
                <w:color w:val="000000"/>
                <w:sz w:val="52"/>
                <w:rPrChange w:id="867" w:author="Alex" w:date="2015-07-29T17:19:00Z">
                  <w:rPr>
                    <w:ins w:id="868" w:author="Alex" w:date="2015-07-29T17:12:00Z"/>
                    <w:rFonts w:ascii="Times New Roman" w:hAnsi="Times New Roman" w:cs="Times New Roman"/>
                    <w:color w:val="000000"/>
                  </w:rPr>
                </w:rPrChange>
              </w:rPr>
            </w:pPr>
            <w:ins w:id="869" w:author="Alex" w:date="2015-07-29T17:21:00Z">
              <w:r>
                <w:rPr>
                  <w:sz w:val="24"/>
                  <w:szCs w:val="24"/>
                  <w:lang w:val="es-ES_tradnl"/>
                </w:rPr>
                <w:object w:dxaOrig="8340" w:dyaOrig="4065" w14:anchorId="3335DC46">
                  <v:shape id="_x0000_i1030" type="#_x0000_t75" style="width:417.05pt;height:203.1pt" o:ole="">
                    <v:imagedata r:id="rId32" o:title=""/>
                  </v:shape>
                  <o:OLEObject Type="Embed" ProgID="PBrush" ShapeID="_x0000_i1030" DrawAspect="Content" ObjectID="_1499851235" r:id="rId33"/>
                </w:object>
              </w:r>
            </w:ins>
          </w:p>
        </w:tc>
      </w:tr>
      <w:tr w:rsidR="006131FF" w14:paraId="062EAD4D" w14:textId="77777777" w:rsidTr="00B46B0B">
        <w:trPr>
          <w:ins w:id="870" w:author="Alex" w:date="2015-07-29T17:12:00Z"/>
        </w:trPr>
        <w:tc>
          <w:tcPr>
            <w:tcW w:w="2518" w:type="dxa"/>
          </w:tcPr>
          <w:p w14:paraId="7F840DEE" w14:textId="77777777" w:rsidR="006131FF" w:rsidRDefault="006131FF" w:rsidP="00B46B0B">
            <w:pPr>
              <w:rPr>
                <w:ins w:id="871" w:author="Alex" w:date="2015-07-29T17:12:00Z"/>
                <w:rFonts w:ascii="Times New Roman" w:hAnsi="Times New Roman" w:cs="Times New Roman"/>
                <w:color w:val="000000"/>
              </w:rPr>
            </w:pPr>
            <w:ins w:id="872" w:author="Alex" w:date="2015-07-29T17:12:00Z">
              <w:r w:rsidRPr="00053744">
                <w:rPr>
                  <w:rFonts w:ascii="Times New Roman" w:hAnsi="Times New Roman" w:cs="Times New Roman"/>
                  <w:b/>
                  <w:color w:val="000000"/>
                  <w:sz w:val="18"/>
                  <w:szCs w:val="18"/>
                </w:rPr>
                <w:t>Pie de imagen</w:t>
              </w:r>
            </w:ins>
          </w:p>
        </w:tc>
        <w:tc>
          <w:tcPr>
            <w:tcW w:w="6515" w:type="dxa"/>
          </w:tcPr>
          <w:p w14:paraId="15449367" w14:textId="5B59E87A" w:rsidR="00C641E8" w:rsidRPr="00944D7C" w:rsidRDefault="00C641E8" w:rsidP="00C641E8">
            <w:pPr>
              <w:rPr>
                <w:ins w:id="873" w:author="Alex" w:date="2015-07-29T17:22:00Z"/>
                <w:rFonts w:ascii="Times New Roman" w:eastAsiaTheme="minorEastAsia" w:hAnsi="Times New Roman" w:cs="Times New Roman"/>
                <w:color w:val="000000"/>
              </w:rPr>
            </w:pPr>
            <w:ins w:id="874" w:author="Alex" w:date="2015-07-29T17:22:00Z">
              <w:r w:rsidRPr="00944D7C">
                <w:rPr>
                  <w:rFonts w:ascii="Times New Roman" w:eastAsiaTheme="minorEastAsia" w:hAnsi="Times New Roman" w:cs="Times New Roman"/>
                  <w:color w:val="000000"/>
                </w:rPr>
                <w:t xml:space="preserve">α </w:t>
              </w:r>
              <w:r>
                <w:rPr>
                  <w:rFonts w:ascii="Times New Roman" w:eastAsiaTheme="minorEastAsia" w:hAnsi="Times New Roman" w:cs="Times New Roman"/>
                  <w:color w:val="000000"/>
                </w:rPr>
                <w:t>+</w:t>
              </w:r>
              <w:r w:rsidRPr="00944D7C">
                <w:rPr>
                  <w:rFonts w:ascii="Times New Roman" w:eastAsiaTheme="minorEastAsia" w:hAnsi="Times New Roman" w:cs="Times New Roman"/>
                  <w:color w:val="000000"/>
                </w:rPr>
                <w:t xml:space="preserve">  β</w:t>
              </w:r>
              <w:r>
                <w:rPr>
                  <w:rFonts w:ascii="Times New Roman" w:eastAsiaTheme="minorEastAsia" w:hAnsi="Times New Roman" w:cs="Times New Roman"/>
                  <w:color w:val="000000"/>
                </w:rPr>
                <w:t xml:space="preserve"> = 90°</w:t>
              </w:r>
            </w:ins>
          </w:p>
          <w:p w14:paraId="08176FF5" w14:textId="4C59349F" w:rsidR="006131FF" w:rsidRDefault="006131FF" w:rsidP="00B46B0B">
            <w:pPr>
              <w:rPr>
                <w:ins w:id="875" w:author="Alex" w:date="2015-07-29T17:12:00Z"/>
                <w:rFonts w:ascii="Times New Roman" w:hAnsi="Times New Roman" w:cs="Times New Roman"/>
                <w:color w:val="000000"/>
              </w:rPr>
            </w:pPr>
          </w:p>
        </w:tc>
      </w:tr>
    </w:tbl>
    <w:p w14:paraId="4E49CCE8" w14:textId="2D6E0F76" w:rsidR="00AD54B0" w:rsidRDefault="00C2760D" w:rsidP="003B619B">
      <w:pPr>
        <w:spacing w:after="0"/>
        <w:rPr>
          <w:rFonts w:ascii="Times" w:eastAsiaTheme="minorEastAsia" w:hAnsi="Times"/>
        </w:rPr>
      </w:pPr>
      <w:del w:id="876" w:author="Alex" w:date="2015-07-29T17:10:00Z">
        <w:r w:rsidDel="006131FF">
          <w:rPr>
            <w:rFonts w:ascii="Times" w:eastAsiaTheme="minorEastAsia" w:hAnsi="Times"/>
          </w:rPr>
          <w:delText>L</w:delText>
        </w:r>
        <w:r w:rsidR="00AD54B0" w:rsidDel="006131FF">
          <w:rPr>
            <w:rFonts w:ascii="Times" w:eastAsiaTheme="minorEastAsia" w:hAnsi="Times"/>
          </w:rPr>
          <w:delText xml:space="preserve">a suma de las medidas de los ángulos internos de un triángulo equivale a dos ángulos rectos, que en la medición por grados corresponde a </w:delText>
        </w:r>
        <w:r w:rsidDel="006131FF">
          <w:rPr>
            <w:rFonts w:ascii="Times" w:eastAsiaTheme="minorEastAsia" w:hAnsi="Times"/>
          </w:rPr>
          <w:delText>180°</w:delText>
        </w:r>
      </w:del>
      <w:del w:id="877" w:author="Alex" w:date="2015-07-29T17:12:00Z">
        <w:r w:rsidR="00AD54B0" w:rsidDel="006131FF">
          <w:rPr>
            <w:rFonts w:ascii="Times" w:eastAsiaTheme="minorEastAsia" w:hAnsi="Times"/>
          </w:rPr>
          <w:delText>. Ya que uno de los ángulos es recto, mide en grados</w:delText>
        </w:r>
        <w:r w:rsidDel="006131FF">
          <w:rPr>
            <w:rFonts w:ascii="Times" w:eastAsiaTheme="minorEastAsia" w:hAnsi="Times"/>
          </w:rPr>
          <w:delText xml:space="preserve"> 90°</w:delText>
        </w:r>
        <w:r w:rsidR="00AD54B0" w:rsidDel="006131FF">
          <w:rPr>
            <w:rFonts w:ascii="Times" w:eastAsiaTheme="minorEastAsia" w:hAnsi="Times"/>
          </w:rPr>
          <w:delText>, así que necesariamente los dos restantes suman los otros</w:delText>
        </w:r>
        <w:r w:rsidDel="006131FF">
          <w:rPr>
            <w:rFonts w:ascii="Times" w:eastAsiaTheme="minorEastAsia" w:hAnsi="Times"/>
          </w:rPr>
          <w:delText xml:space="preserve"> 90°</w:delText>
        </w:r>
        <w:r w:rsidR="00AD54B0" w:rsidDel="006131FF">
          <w:rPr>
            <w:rFonts w:ascii="Times" w:eastAsiaTheme="minorEastAsia" w:hAnsi="Times"/>
          </w:rPr>
          <w:delText>, por lo que resultan complementarios.</w:delText>
        </w:r>
      </w:del>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66A84B7F" w:rsidR="00FE4B4E" w:rsidRDefault="00B21C9A" w:rsidP="00B21C9A">
            <w:pPr>
              <w:rPr>
                <w:rFonts w:ascii="Times New Roman" w:hAnsi="Times New Roman" w:cs="Times New Roman"/>
                <w:color w:val="000000"/>
              </w:rPr>
            </w:pPr>
            <w:r>
              <w:rPr>
                <w:rFonts w:ascii="Times New Roman" w:hAnsi="Times New Roman" w:cs="Times New Roman"/>
                <w:color w:val="000000"/>
              </w:rPr>
              <w:t>Á</w:t>
            </w:r>
            <w:r w:rsidR="00754CDF">
              <w:rPr>
                <w:rFonts w:ascii="Times New Roman" w:hAnsi="Times New Roman" w:cs="Times New Roman"/>
                <w:color w:val="000000"/>
              </w:rPr>
              <w:t xml:space="preserve">ngulos </w:t>
            </w:r>
            <w:r w:rsidR="00D27EDC">
              <w:rPr>
                <w:rFonts w:ascii="Times New Roman" w:hAnsi="Times New Roman" w:cs="Times New Roman"/>
                <w:color w:val="000000"/>
              </w:rPr>
              <w:t>agudos</w:t>
            </w:r>
            <w:r w:rsidR="00754CDF">
              <w:rPr>
                <w:rFonts w:ascii="Times New Roman" w:hAnsi="Times New Roman" w:cs="Times New Roman"/>
                <w:color w:val="000000"/>
              </w:rPr>
              <w:t xml:space="preserve"> de un triángulo rectángulo </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2E75F8DE" w:rsidR="00FE4B4E" w:rsidRDefault="00C2760D" w:rsidP="00E418A9">
            <w:pPr>
              <w:rPr>
                <w:rFonts w:ascii="Times New Roman" w:hAnsi="Times New Roman" w:cs="Times New Roman"/>
                <w:color w:val="000000"/>
              </w:rPr>
            </w:pPr>
            <w:r>
              <w:rPr>
                <w:rFonts w:ascii="Times New Roman" w:hAnsi="Times New Roman" w:cs="Times New Roman"/>
                <w:color w:val="000000"/>
              </w:rPr>
              <w:t>Animación</w:t>
            </w:r>
            <w:r w:rsidR="00007AF8">
              <w:rPr>
                <w:rFonts w:ascii="Times New Roman" w:hAnsi="Times New Roman" w:cs="Times New Roman"/>
                <w:color w:val="000000"/>
              </w:rPr>
              <w:t xml:space="preserve"> </w:t>
            </w:r>
            <w:r w:rsidR="00B21C9A">
              <w:rPr>
                <w:rFonts w:ascii="Times New Roman" w:hAnsi="Times New Roman" w:cs="Times New Roman"/>
                <w:color w:val="000000"/>
              </w:rPr>
              <w:t>que muestra</w:t>
            </w:r>
            <w:r w:rsidR="00754CDF">
              <w:rPr>
                <w:rFonts w:ascii="Times New Roman" w:hAnsi="Times New Roman" w:cs="Times New Roman"/>
                <w:color w:val="000000"/>
              </w:rPr>
              <w:t xml:space="preserve"> que los </w:t>
            </w:r>
            <w:r w:rsidR="00D27EDC">
              <w:rPr>
                <w:rFonts w:ascii="Times New Roman" w:hAnsi="Times New Roman" w:cs="Times New Roman"/>
                <w:color w:val="000000"/>
              </w:rPr>
              <w:t>ángulos agud</w:t>
            </w:r>
            <w:r w:rsidR="00754CDF">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E418A9">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350FAF22" w14:textId="77777777" w:rsidR="00586B8A" w:rsidRDefault="00AD54B0" w:rsidP="00AD54B0">
      <w:pPr>
        <w:spacing w:after="0"/>
        <w:rPr>
          <w:ins w:id="878" w:author="Alex" w:date="2015-07-29T17:40:00Z"/>
          <w:rFonts w:ascii="Times" w:hAnsi="Times"/>
        </w:rPr>
      </w:pPr>
      <w:del w:id="879" w:author="Alex" w:date="2015-07-29T17:38:00Z">
        <w:r w:rsidDel="00586B8A">
          <w:rPr>
            <w:rFonts w:ascii="Times" w:hAnsi="Times"/>
          </w:rPr>
          <w:delText xml:space="preserve">La relación de </w:delText>
        </w:r>
      </w:del>
      <w:del w:id="880" w:author="Alex" w:date="2015-07-29T17:37:00Z">
        <w:r w:rsidDel="00586B8A">
          <w:rPr>
            <w:rFonts w:ascii="Times" w:hAnsi="Times"/>
          </w:rPr>
          <w:delText xml:space="preserve">suplementariedad </w:delText>
        </w:r>
      </w:del>
      <w:del w:id="881" w:author="Alex" w:date="2015-07-29T17:38:00Z">
        <w:r w:rsidDel="00586B8A">
          <w:rPr>
            <w:rFonts w:ascii="Times" w:hAnsi="Times"/>
          </w:rPr>
          <w:delText xml:space="preserve">está dada siempre entre dos ángulos. </w:delText>
        </w:r>
      </w:del>
      <w:r>
        <w:rPr>
          <w:rFonts w:ascii="Times" w:hAnsi="Times"/>
        </w:rPr>
        <w:t xml:space="preserve">Dos ángulos se dicen </w:t>
      </w:r>
      <w:r w:rsidR="005429DC">
        <w:rPr>
          <w:rFonts w:ascii="Times" w:hAnsi="Times"/>
          <w:i/>
        </w:rPr>
        <w:t>su</w:t>
      </w:r>
      <w:r w:rsidRPr="007235ED">
        <w:rPr>
          <w:rFonts w:ascii="Times" w:hAnsi="Times"/>
          <w:i/>
        </w:rPr>
        <w:t>plementarios</w:t>
      </w:r>
      <w:del w:id="882" w:author="Alex" w:date="2015-07-29T17:38:00Z">
        <w:r w:rsidDel="00586B8A">
          <w:rPr>
            <w:rFonts w:ascii="Times" w:hAnsi="Times"/>
          </w:rPr>
          <w:delText>,</w:delText>
        </w:r>
      </w:del>
      <w:r>
        <w:rPr>
          <w:rFonts w:ascii="Times" w:hAnsi="Times"/>
        </w:rPr>
        <w:t xml:space="preserve"> si </w:t>
      </w:r>
      <w:del w:id="883" w:author="Alex" w:date="2015-07-29T17:40:00Z">
        <w:r w:rsidDel="00586B8A">
          <w:rPr>
            <w:rFonts w:ascii="Times" w:hAnsi="Times"/>
          </w:rPr>
          <w:delText>tomados juntos son iguales a dos ángulos rectos</w:delText>
        </w:r>
      </w:del>
      <w:ins w:id="884" w:author="Alex" w:date="2015-07-29T17:40:00Z">
        <w:r w:rsidR="00586B8A">
          <w:rPr>
            <w:rFonts w:ascii="Times" w:hAnsi="Times"/>
          </w:rPr>
          <w:t>al sumarlos son equivalentes a dos ángulos rectos</w:t>
        </w:r>
      </w:ins>
      <w:r>
        <w:rPr>
          <w:rFonts w:ascii="Times" w:hAnsi="Times"/>
        </w:rPr>
        <w:t>.</w:t>
      </w:r>
    </w:p>
    <w:p w14:paraId="66E932EA" w14:textId="77777777" w:rsidR="00586B8A" w:rsidRDefault="00586B8A" w:rsidP="00AD54B0">
      <w:pPr>
        <w:spacing w:after="0"/>
        <w:rPr>
          <w:ins w:id="885" w:author="Alex" w:date="2015-07-29T17:40:00Z"/>
          <w:rFonts w:ascii="Times" w:hAnsi="Times"/>
        </w:rPr>
      </w:pPr>
    </w:p>
    <w:p w14:paraId="49CB39D5" w14:textId="77777777" w:rsidR="00963065" w:rsidRDefault="00963065" w:rsidP="00AD54B0">
      <w:pPr>
        <w:spacing w:after="0"/>
        <w:rPr>
          <w:ins w:id="886" w:author="Alex" w:date="2015-07-29T18:03:00Z"/>
          <w:rFonts w:ascii="Times" w:hAnsi="Times"/>
        </w:rPr>
      </w:pPr>
    </w:p>
    <w:p w14:paraId="1476720E" w14:textId="77777777" w:rsidR="00963065" w:rsidRDefault="00AD54B0" w:rsidP="00AD54B0">
      <w:pPr>
        <w:spacing w:after="0"/>
        <w:rPr>
          <w:ins w:id="887" w:author="Alex" w:date="2015-07-29T18:03:00Z"/>
          <w:rFonts w:ascii="Times" w:hAnsi="Times"/>
        </w:rPr>
      </w:pPr>
      <w:r>
        <w:rPr>
          <w:rFonts w:ascii="Times" w:hAnsi="Times"/>
        </w:rPr>
        <w:t xml:space="preserve"> </w:t>
      </w:r>
    </w:p>
    <w:p w14:paraId="40A33898" w14:textId="1FA1AE23" w:rsidR="00963065" w:rsidRDefault="00963065" w:rsidP="00963065">
      <w:pPr>
        <w:spacing w:after="0"/>
        <w:rPr>
          <w:ins w:id="888" w:author="Alex" w:date="2015-07-29T18:03:00Z"/>
          <w:rFonts w:ascii="Times" w:eastAsiaTheme="minorEastAsia" w:hAnsi="Times"/>
        </w:rPr>
      </w:pPr>
      <w:ins w:id="889" w:author="Alex" w:date="2015-07-29T18:03:00Z">
        <w:r>
          <w:rPr>
            <w:rFonts w:ascii="Times" w:hAnsi="Times"/>
          </w:rPr>
          <w:t xml:space="preserve">En el sistema de medición por grados sexagesimales dos ángulos son suplementarios si sumados son iguales a </w:t>
        </w:r>
        <w:r>
          <w:rPr>
            <w:rFonts w:ascii="Times" w:eastAsiaTheme="minorEastAsia" w:hAnsi="Times"/>
          </w:rPr>
          <w:t>18</w:t>
        </w:r>
        <w:r w:rsidRPr="00944D7C">
          <w:rPr>
            <w:rFonts w:ascii="Times" w:eastAsiaTheme="minorEastAsia" w:hAnsi="Times"/>
          </w:rPr>
          <w:t>0</w:t>
        </w:r>
        <w:r>
          <w:rPr>
            <w:rFonts w:ascii="Times" w:eastAsiaTheme="minorEastAsia" w:hAnsi="Times"/>
          </w:rPr>
          <w:t xml:space="preserve">°. </w:t>
        </w:r>
      </w:ins>
    </w:p>
    <w:p w14:paraId="50BEEB32" w14:textId="77777777" w:rsidR="00963065" w:rsidRDefault="00963065" w:rsidP="00963065">
      <w:pPr>
        <w:spacing w:after="0"/>
        <w:rPr>
          <w:ins w:id="890" w:author="Alex" w:date="2015-07-29T18:03:00Z"/>
          <w:rFonts w:ascii="Times" w:eastAsiaTheme="minorEastAsia" w:hAnsi="Times"/>
        </w:rPr>
      </w:pPr>
    </w:p>
    <w:p w14:paraId="4751BE0C" w14:textId="724FFBD2" w:rsidR="00963065" w:rsidRDefault="00963065" w:rsidP="00963065">
      <w:pPr>
        <w:spacing w:after="0"/>
        <w:rPr>
          <w:ins w:id="891" w:author="Alex" w:date="2015-07-29T18:03:00Z"/>
          <w:rFonts w:ascii="Times" w:eastAsiaTheme="minorEastAsia" w:hAnsi="Times"/>
        </w:rPr>
      </w:pPr>
      <w:ins w:id="892" w:author="Alex" w:date="2015-07-29T18:03:00Z">
        <w:r>
          <w:rPr>
            <w:rFonts w:ascii="Times" w:eastAsiaTheme="minorEastAsia" w:hAnsi="Times"/>
          </w:rPr>
          <w:t xml:space="preserve">En el sistema de medición por grados centesimales la suma de dos ángulos suplementarios es igual a </w:t>
        </w:r>
      </w:ins>
      <w:ins w:id="893" w:author="Alex" w:date="2015-07-29T18:04:00Z">
        <w:r>
          <w:rPr>
            <w:rFonts w:ascii="Times" w:eastAsiaTheme="minorEastAsia" w:hAnsi="Times"/>
          </w:rPr>
          <w:t>2</w:t>
        </w:r>
      </w:ins>
      <w:ins w:id="894" w:author="Alex" w:date="2015-07-29T18:03:00Z">
        <w:r w:rsidRPr="00944D7C">
          <w:rPr>
            <w:rFonts w:ascii="Times" w:eastAsiaTheme="minorEastAsia" w:hAnsi="Times"/>
          </w:rPr>
          <w:t>00</w:t>
        </w:r>
        <w:r w:rsidRPr="00944D7C">
          <w:rPr>
            <w:rFonts w:ascii="Times" w:eastAsiaTheme="minorEastAsia" w:hAnsi="Times"/>
            <w:vertAlign w:val="superscript"/>
          </w:rPr>
          <w:t>g</w:t>
        </w:r>
        <w:r>
          <w:rPr>
            <w:rFonts w:ascii="Times" w:eastAsiaTheme="minorEastAsia" w:hAnsi="Times"/>
          </w:rPr>
          <w:t xml:space="preserve">. </w:t>
        </w:r>
      </w:ins>
    </w:p>
    <w:p w14:paraId="32E2C4C3" w14:textId="77777777" w:rsidR="00963065" w:rsidRDefault="00963065" w:rsidP="00AD54B0">
      <w:pPr>
        <w:spacing w:after="0"/>
        <w:rPr>
          <w:ins w:id="895" w:author="Alex" w:date="2015-07-29T18:03:00Z"/>
          <w:rFonts w:ascii="Times" w:hAnsi="Times"/>
        </w:rPr>
      </w:pPr>
    </w:p>
    <w:p w14:paraId="7ECF85B2" w14:textId="7590A3E0" w:rsidR="00AD54B0" w:rsidDel="00963065" w:rsidRDefault="00AD54B0" w:rsidP="00AD54B0">
      <w:pPr>
        <w:spacing w:after="0"/>
        <w:rPr>
          <w:del w:id="896" w:author="Alex" w:date="2015-07-29T18:04:00Z"/>
          <w:rFonts w:ascii="Times" w:eastAsiaTheme="minorEastAsia" w:hAnsi="Times"/>
        </w:rPr>
      </w:pPr>
      <w:del w:id="897" w:author="Alex" w:date="2015-07-29T18:04:00Z">
        <w:r w:rsidDel="00963065">
          <w:rPr>
            <w:rFonts w:ascii="Times" w:hAnsi="Times"/>
          </w:rPr>
          <w:delText>En el sistema de medición por grados, eso significa que, sumados, son iguales a</w:delText>
        </w:r>
        <w:r w:rsidR="00A55EE7" w:rsidDel="00963065">
          <w:rPr>
            <w:rFonts w:ascii="Times" w:hAnsi="Times"/>
          </w:rPr>
          <w:delText xml:space="preserve"> 180°</w:delText>
        </w:r>
        <w:r w:rsidR="00A55EE7" w:rsidDel="00963065">
          <w:rPr>
            <w:rFonts w:ascii="Times" w:eastAsiaTheme="minorEastAsia" w:hAnsi="Times"/>
          </w:rPr>
          <w:delText xml:space="preserve">, </w:delText>
        </w:r>
        <w:r w:rsidDel="00963065">
          <w:rPr>
            <w:rFonts w:ascii="Times" w:eastAsiaTheme="minorEastAsia" w:hAnsi="Times"/>
          </w:rPr>
          <w:delText xml:space="preserve">en el sistema de medición por </w:delText>
        </w:r>
        <w:r w:rsidR="005429DC" w:rsidDel="00963065">
          <w:rPr>
            <w:rFonts w:ascii="Times" w:eastAsiaTheme="minorEastAsia" w:hAnsi="Times"/>
          </w:rPr>
          <w:delText>grados centesimales</w:delText>
        </w:r>
        <w:r w:rsidDel="00963065">
          <w:rPr>
            <w:rFonts w:ascii="Times" w:eastAsiaTheme="minorEastAsia" w:hAnsi="Times"/>
          </w:rPr>
          <w:delText>, la suma debería ser igual a</w:delText>
        </w:r>
        <w:r w:rsidR="00A55EE7" w:rsidDel="00963065">
          <w:rPr>
            <w:rFonts w:ascii="Times" w:eastAsiaTheme="minorEastAsia" w:hAnsi="Times"/>
          </w:rPr>
          <w:delText xml:space="preserve"> 200</w:delText>
        </w:r>
        <w:r w:rsidR="00A55EE7" w:rsidRPr="00A55EE7" w:rsidDel="00963065">
          <w:rPr>
            <w:rFonts w:ascii="Times" w:eastAsiaTheme="minorEastAsia" w:hAnsi="Times"/>
            <w:i/>
            <w:vertAlign w:val="superscript"/>
          </w:rPr>
          <w:delText>C</w:delText>
        </w:r>
        <w:r w:rsidDel="00963065">
          <w:rPr>
            <w:rFonts w:ascii="Times" w:eastAsiaTheme="minorEastAsia" w:hAnsi="Times"/>
          </w:rPr>
          <w:delText xml:space="preserve">. </w:delText>
        </w:r>
      </w:del>
    </w:p>
    <w:p w14:paraId="7A48EA75" w14:textId="48EBC954" w:rsidR="00AD54B0" w:rsidDel="00963065" w:rsidRDefault="00AD54B0" w:rsidP="00AD54B0">
      <w:pPr>
        <w:spacing w:after="0"/>
        <w:rPr>
          <w:del w:id="898" w:author="Alex" w:date="2015-07-29T18:04:00Z"/>
          <w:rFonts w:ascii="Times" w:eastAsiaTheme="minorEastAsia" w:hAnsi="Times"/>
        </w:rPr>
      </w:pPr>
    </w:p>
    <w:p w14:paraId="032D517F" w14:textId="437EFD15"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 xml:space="preserve">plementarios se </w:t>
      </w:r>
      <w:del w:id="899" w:author="Alex" w:date="2015-07-29T18:08:00Z">
        <w:r w:rsidRPr="007E1ED4" w:rsidDel="009E6E06">
          <w:rPr>
            <w:rFonts w:ascii="Times" w:eastAsiaTheme="minorEastAsia" w:hAnsi="Times"/>
          </w:rPr>
          <w:delText>encuentra</w:delText>
        </w:r>
        <w:r w:rsidR="00B437C8" w:rsidRPr="007E1ED4" w:rsidDel="009E6E06">
          <w:rPr>
            <w:rFonts w:ascii="Times" w:eastAsiaTheme="minorEastAsia" w:hAnsi="Times"/>
          </w:rPr>
          <w:delText>n</w:delText>
        </w:r>
        <w:r w:rsidR="007E1ED4" w:rsidDel="009E6E06">
          <w:rPr>
            <w:rFonts w:ascii="Times" w:eastAsiaTheme="minorEastAsia" w:hAnsi="Times"/>
          </w:rPr>
          <w:delText xml:space="preserve"> en</w:delText>
        </w:r>
        <w:r w:rsidR="00B437C8" w:rsidRPr="007E1ED4" w:rsidDel="009E6E06">
          <w:rPr>
            <w:rFonts w:ascii="Times" w:eastAsiaTheme="minorEastAsia" w:hAnsi="Times"/>
          </w:rPr>
          <w:delText xml:space="preserve"> la inclinación mutua</w:delText>
        </w:r>
      </w:del>
      <w:ins w:id="900" w:author="Alex" w:date="2015-07-29T18:08:00Z">
        <w:r w:rsidR="009E6E06">
          <w:rPr>
            <w:rFonts w:ascii="Times" w:eastAsiaTheme="minorEastAsia" w:hAnsi="Times"/>
          </w:rPr>
          <w:t>forman</w:t>
        </w:r>
      </w:ins>
      <w:r w:rsidR="00B437C8" w:rsidRPr="007E1ED4">
        <w:rPr>
          <w:rFonts w:ascii="Times" w:eastAsiaTheme="minorEastAsia" w:hAnsi="Times"/>
        </w:rPr>
        <w:t xml:space="preserve"> entre la pantalla de un portátil</w:t>
      </w:r>
      <w:ins w:id="901" w:author="Alex" w:date="2015-07-29T18:08:00Z">
        <w:r w:rsidR="009E6E06">
          <w:rPr>
            <w:rFonts w:ascii="Times" w:eastAsiaTheme="minorEastAsia" w:hAnsi="Times"/>
          </w:rPr>
          <w:t xml:space="preserve"> cuando se abre</w:t>
        </w:r>
      </w:ins>
      <w:r w:rsidR="00B437C8" w:rsidRPr="007E1ED4">
        <w:rPr>
          <w:rFonts w:ascii="Times" w:eastAsiaTheme="minorEastAsia" w:hAnsi="Times"/>
        </w:rPr>
        <w:t xml:space="preserve"> y </w:t>
      </w:r>
      <w:ins w:id="902" w:author="Alex" w:date="2015-07-29T18:08:00Z">
        <w:r w:rsidR="009E6E06">
          <w:rPr>
            <w:rFonts w:ascii="Times" w:eastAsiaTheme="minorEastAsia" w:hAnsi="Times"/>
          </w:rPr>
          <w:t xml:space="preserve">el ángulo de esta con </w:t>
        </w:r>
      </w:ins>
      <w:r w:rsidR="00B437C8" w:rsidRPr="007E1ED4">
        <w:rPr>
          <w:rFonts w:ascii="Times" w:eastAsiaTheme="minorEastAsia" w:hAnsi="Times"/>
        </w:rPr>
        <w:t>el escritorio o mesa sobre el que descansa.</w:t>
      </w:r>
      <w:del w:id="903" w:author="Alex" w:date="2015-07-29T18:07:00Z">
        <w:r w:rsidR="00B437C8" w:rsidRPr="007E1ED4" w:rsidDel="009E6E06">
          <w:rPr>
            <w:rFonts w:ascii="Times" w:eastAsiaTheme="minorEastAsia" w:hAnsi="Times"/>
          </w:rPr>
          <w:delText xml:space="preserve"> Tambi</w:delText>
        </w:r>
        <w:r w:rsidR="002C4976" w:rsidRPr="007E1ED4" w:rsidDel="009E6E06">
          <w:rPr>
            <w:rFonts w:ascii="Times" w:eastAsiaTheme="minorEastAsia" w:hAnsi="Times"/>
          </w:rPr>
          <w:delText>én en los ángulos que describe la columna vertebral cuando se ejercita</w:delText>
        </w:r>
        <w:r w:rsidR="007E1ED4" w:rsidDel="009E6E06">
          <w:rPr>
            <w:rFonts w:ascii="Times" w:eastAsiaTheme="minorEastAsia" w:hAnsi="Times"/>
          </w:rPr>
          <w:delText>n algunas posiciones de yoga mientras la persona se encuentra arrodillada.</w:delText>
        </w:r>
      </w:del>
      <w:r w:rsidR="007E1ED4">
        <w:rPr>
          <w:rFonts w:ascii="Times" w:eastAsiaTheme="minorEastAsia" w:hAnsi="Times"/>
        </w:rPr>
        <w:t xml:space="preserve">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5FF325D6" w:rsidR="007E1ED4" w:rsidRPr="00CC4D98" w:rsidRDefault="002953CB" w:rsidP="00C82D30">
            <w:pPr>
              <w:pStyle w:val="ListadoImgenes"/>
              <w:numPr>
                <w:ilvl w:val="0"/>
                <w:numId w:val="0"/>
              </w:numPr>
              <w:ind w:left="720" w:hanging="360"/>
            </w:pPr>
            <w:r>
              <w:t>MA_10_02_CO_IMG1</w:t>
            </w:r>
            <w:r w:rsidR="00C82D30">
              <w:t>1</w:t>
            </w: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6C80CC3A" w:rsidR="007E1ED4" w:rsidRPr="00CC4D98" w:rsidDel="007C3635" w:rsidRDefault="003F6F9E" w:rsidP="007E1ED4">
            <w:pPr>
              <w:rPr>
                <w:del w:id="904" w:author="Alex" w:date="2015-07-29T18:15:00Z"/>
                <w:rFonts w:ascii="Times New Roman" w:hAnsi="Times New Roman" w:cs="Times New Roman"/>
                <w:color w:val="000000"/>
              </w:rPr>
            </w:pPr>
            <w:del w:id="905" w:author="Alex" w:date="2015-07-29T18:15:00Z">
              <w:r w:rsidRPr="00CC4D98" w:rsidDel="007C3635">
                <w:rPr>
                  <w:rFonts w:ascii="Times New Roman" w:hAnsi="Times New Roman" w:cs="Times New Roman"/>
                  <w:color w:val="000000"/>
                </w:rPr>
                <w:delText>Galería de imágenes en la que aparecen ángulos suplementarios en contextos de realidad.</w:delText>
              </w:r>
            </w:del>
          </w:p>
          <w:p w14:paraId="3F869185" w14:textId="2427D0A5" w:rsidR="003560E9" w:rsidRPr="00CC4D98" w:rsidDel="007C3635" w:rsidRDefault="003560E9" w:rsidP="007E1ED4">
            <w:pPr>
              <w:rPr>
                <w:del w:id="906" w:author="Alex" w:date="2015-07-29T18:15:00Z"/>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URL’s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es-CO"/>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34">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Código Shutterstock (o URL o la ruta en AulaPlaneta)</w:t>
            </w:r>
          </w:p>
        </w:tc>
        <w:tc>
          <w:tcPr>
            <w:tcW w:w="6515" w:type="dxa"/>
          </w:tcPr>
          <w:p w14:paraId="28897ADA" w14:textId="1DF53355" w:rsidR="003560E9" w:rsidRPr="00CC4D98" w:rsidDel="007C3635" w:rsidRDefault="0015389B" w:rsidP="00391B74">
            <w:pPr>
              <w:jc w:val="center"/>
              <w:rPr>
                <w:del w:id="907" w:author="Alex" w:date="2015-07-29T18:15:00Z"/>
              </w:rPr>
            </w:pPr>
            <w:del w:id="908" w:author="Alex" w:date="2015-07-29T18:15:00Z">
              <w:r w:rsidDel="007C3635">
                <w:fldChar w:fldCharType="begin"/>
              </w:r>
              <w:r w:rsidDel="007C3635">
                <w:delInstrText xml:space="preserve"> HYPERLINK "http://www.fotomat.es/fotos/fotomat/suplementario-fotomat-2012-02-10.jpg" </w:delInstrText>
              </w:r>
              <w:r w:rsidDel="007C3635">
                <w:fldChar w:fldCharType="separate"/>
              </w:r>
              <w:r w:rsidR="003560E9" w:rsidRPr="00CC4D98" w:rsidDel="007C3635">
                <w:rPr>
                  <w:rStyle w:val="Hipervnculo"/>
                </w:rPr>
                <w:delText>URL1</w:delText>
              </w:r>
              <w:r w:rsidDel="007C3635">
                <w:rPr>
                  <w:rStyle w:val="Hipervnculo"/>
                </w:rPr>
                <w:fldChar w:fldCharType="end"/>
              </w:r>
            </w:del>
          </w:p>
          <w:p w14:paraId="12FF80F9" w14:textId="3AFD0C7C" w:rsidR="003560E9" w:rsidRPr="00CC4D98" w:rsidRDefault="00217405" w:rsidP="00391B74">
            <w:pPr>
              <w:jc w:val="center"/>
            </w:pPr>
            <w:hyperlink r:id="rId35" w:history="1">
              <w:r w:rsidR="003560E9" w:rsidRPr="00CC4D98">
                <w:rPr>
                  <w:rStyle w:val="Hipervnculo"/>
                </w:rPr>
                <w:t>URL2</w:t>
              </w:r>
            </w:hyperlink>
          </w:p>
          <w:p w14:paraId="776FFC65" w14:textId="59AC4107" w:rsidR="003560E9" w:rsidRDefault="00217405" w:rsidP="00391B74">
            <w:pPr>
              <w:jc w:val="center"/>
              <w:rPr>
                <w:rStyle w:val="Hipervnculo"/>
              </w:rPr>
            </w:pPr>
            <w:hyperlink r:id="rId36" w:history="1">
              <w:r w:rsidR="003560E9" w:rsidRPr="00CC4D98">
                <w:rPr>
                  <w:rStyle w:val="Hipervnculo"/>
                </w:rPr>
                <w:t>URL3</w:t>
              </w:r>
            </w:hyperlink>
          </w:p>
          <w:p w14:paraId="045B93CB" w14:textId="1A851486" w:rsidR="007E1ED4" w:rsidRPr="00F20E22" w:rsidRDefault="00217405" w:rsidP="00F20E22">
            <w:pPr>
              <w:jc w:val="center"/>
            </w:pPr>
            <w:hyperlink r:id="rId37" w:history="1">
              <w:r w:rsidR="00391B74" w:rsidRPr="00391B74">
                <w:rPr>
                  <w:rStyle w:val="Hipervnculo"/>
                </w:rPr>
                <w:t>URL4</w:t>
              </w:r>
            </w:hyperlink>
            <w:hyperlink r:id="rId38"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364EF065" w:rsidR="002C4976" w:rsidRPr="00391B74" w:rsidDel="007C3635" w:rsidRDefault="00391B74" w:rsidP="00AD54B0">
      <w:pPr>
        <w:spacing w:after="0"/>
        <w:rPr>
          <w:del w:id="909" w:author="Alex" w:date="2015-07-29T18:13:00Z"/>
          <w:rFonts w:ascii="Times" w:eastAsiaTheme="minorEastAsia" w:hAnsi="Times"/>
        </w:rPr>
      </w:pPr>
      <w:del w:id="910" w:author="Alex" w:date="2015-07-29T18:12:00Z">
        <w:r w:rsidRPr="00391B74" w:rsidDel="007C3635">
          <w:rPr>
            <w:rFonts w:ascii="Times" w:eastAsiaTheme="minorEastAsia" w:hAnsi="Times"/>
          </w:rPr>
          <w:delText xml:space="preserve">En </w:delText>
        </w:r>
        <w:r w:rsidDel="007C3635">
          <w:rPr>
            <w:rFonts w:ascii="Times" w:eastAsiaTheme="minorEastAsia" w:hAnsi="Times"/>
          </w:rPr>
          <w:delText>las imágenes se marcan diferentes ángulos suplementa</w:delText>
        </w:r>
        <w:r w:rsidR="00E210DA" w:rsidDel="007C3635">
          <w:rPr>
            <w:rFonts w:ascii="Times" w:eastAsiaTheme="minorEastAsia" w:hAnsi="Times"/>
          </w:rPr>
          <w:delText xml:space="preserve">rios presentes en la vida real. </w:delText>
        </w:r>
      </w:del>
      <w:r>
        <w:rPr>
          <w:rFonts w:ascii="Times" w:eastAsiaTheme="minorEastAsia" w:hAnsi="Times"/>
        </w:rPr>
        <w:t>Nota que</w:t>
      </w:r>
      <w:r w:rsidR="00896CE5">
        <w:rPr>
          <w:rFonts w:ascii="Times" w:eastAsiaTheme="minorEastAsia" w:hAnsi="Times"/>
        </w:rPr>
        <w:t xml:space="preserve"> </w:t>
      </w:r>
      <w:r>
        <w:rPr>
          <w:rFonts w:ascii="Times" w:eastAsiaTheme="minorEastAsia" w:hAnsi="Times"/>
        </w:rPr>
        <w:t>la suma de los ángulos naranja y verde es siempre igual a dos ángulos rectos</w:t>
      </w:r>
      <w:del w:id="911" w:author="Alex" w:date="2015-07-29T18:12:00Z">
        <w:r w:rsidDel="007C3635">
          <w:rPr>
            <w:rFonts w:ascii="Times" w:eastAsiaTheme="minorEastAsia" w:hAnsi="Times"/>
          </w:rPr>
          <w:delText xml:space="preserve">, que en la medición en </w:delText>
        </w:r>
        <w:r w:rsidR="00896CE5" w:rsidDel="007C3635">
          <w:rPr>
            <w:rFonts w:ascii="Times" w:eastAsiaTheme="minorEastAsia" w:hAnsi="Times"/>
          </w:rPr>
          <w:delText>el</w:delText>
        </w:r>
        <w:r w:rsidDel="007C3635">
          <w:rPr>
            <w:rFonts w:ascii="Times" w:eastAsiaTheme="minorEastAsia" w:hAnsi="Times"/>
          </w:rPr>
          <w:delText xml:space="preserve"> sistema sexagesimal equivale a</w:delText>
        </w:r>
        <w:r w:rsidR="00316B3B" w:rsidDel="007C3635">
          <w:rPr>
            <w:rFonts w:ascii="Times" w:eastAsiaTheme="minorEastAsia" w:hAnsi="Times"/>
          </w:rPr>
          <w:delText xml:space="preserve"> 180°</w:delText>
        </w:r>
        <w:r w:rsidDel="007C3635">
          <w:rPr>
            <w:rFonts w:ascii="Times" w:eastAsiaTheme="minorEastAsia" w:hAnsi="Times"/>
          </w:rPr>
          <w:delText xml:space="preserve"> y en la medición en </w:delText>
        </w:r>
        <w:r w:rsidR="00896CE5" w:rsidDel="007C3635">
          <w:rPr>
            <w:rFonts w:ascii="Times" w:eastAsiaTheme="minorEastAsia" w:hAnsi="Times"/>
          </w:rPr>
          <w:delText>el</w:delText>
        </w:r>
        <w:r w:rsidDel="007C3635">
          <w:rPr>
            <w:rFonts w:ascii="Times" w:eastAsiaTheme="minorEastAsia" w:hAnsi="Times"/>
          </w:rPr>
          <w:delText xml:space="preserve"> sistema centesimal equivaldría a </w:delText>
        </w:r>
        <w:r w:rsidR="00316B3B" w:rsidDel="007C3635">
          <w:rPr>
            <w:rFonts w:ascii="Times" w:eastAsiaTheme="minorEastAsia" w:hAnsi="Times"/>
          </w:rPr>
          <w:delText>200</w:delText>
        </w:r>
        <w:r w:rsidR="00316B3B" w:rsidRPr="00316B3B" w:rsidDel="007C3635">
          <w:rPr>
            <w:rFonts w:ascii="Times" w:eastAsiaTheme="minorEastAsia" w:hAnsi="Times"/>
            <w:i/>
            <w:vertAlign w:val="superscript"/>
          </w:rPr>
          <w:delText>C</w:delText>
        </w:r>
        <w:r w:rsidR="00E210DA" w:rsidDel="007C3635">
          <w:rPr>
            <w:rFonts w:ascii="Times" w:eastAsiaTheme="minorEastAsia" w:hAnsi="Times"/>
          </w:rPr>
          <w:delText>.</w:delText>
        </w:r>
      </w:del>
      <w:ins w:id="912" w:author="Alex" w:date="2015-07-29T18:12:00Z">
        <w:r w:rsidR="007C3635">
          <w:rPr>
            <w:rFonts w:ascii="Times" w:eastAsiaTheme="minorEastAsia" w:hAnsi="Times"/>
          </w:rPr>
          <w:t>, es decir</w:t>
        </w:r>
      </w:ins>
    </w:p>
    <w:p w14:paraId="75779B80" w14:textId="0D69336D" w:rsidR="00AD54B0" w:rsidRPr="005429DC" w:rsidDel="007C3635" w:rsidRDefault="00AD54B0" w:rsidP="00AD54B0">
      <w:pPr>
        <w:spacing w:after="0"/>
        <w:rPr>
          <w:del w:id="913" w:author="Alex" w:date="2015-07-29T18:13:00Z"/>
          <w:rFonts w:ascii="Times" w:hAnsi="Times"/>
          <w:highlight w:val="magenta"/>
        </w:rPr>
      </w:pPr>
    </w:p>
    <w:p w14:paraId="7034A816" w14:textId="77777777" w:rsidR="007C3635" w:rsidRDefault="00AD54B0">
      <w:pPr>
        <w:spacing w:after="0"/>
        <w:rPr>
          <w:ins w:id="914" w:author="Alex" w:date="2015-07-29T18:13:00Z"/>
          <w:rFonts w:ascii="Times" w:hAnsi="Times"/>
        </w:rPr>
      </w:pPr>
      <w:del w:id="915" w:author="Alex" w:date="2015-07-29T18:13:00Z">
        <w:r w:rsidRPr="00391B74" w:rsidDel="007C3635">
          <w:rPr>
            <w:rFonts w:ascii="Times" w:hAnsi="Times"/>
          </w:rPr>
          <w:delText xml:space="preserve">Así, </w:delText>
        </w:r>
        <w:r w:rsidR="00391B74" w:rsidDel="007C3635">
          <w:rPr>
            <w:rFonts w:ascii="Times" w:hAnsi="Times"/>
          </w:rPr>
          <w:delText>cada par de</w:delText>
        </w:r>
        <w:r w:rsidRPr="00391B74" w:rsidDel="007C3635">
          <w:rPr>
            <w:rFonts w:ascii="Times" w:hAnsi="Times"/>
          </w:rPr>
          <w:delText xml:space="preserve"> ángulos</w:delText>
        </w:r>
        <w:r w:rsidR="00391B74" w:rsidRPr="00391B74" w:rsidDel="007C3635">
          <w:rPr>
            <w:rFonts w:ascii="Times" w:hAnsi="Times"/>
          </w:rPr>
          <w:delText xml:space="preserve"> naranja y verde</w:delText>
        </w:r>
      </w:del>
      <w:ins w:id="916" w:author="Alex" w:date="2015-07-29T18:13:00Z">
        <w:r w:rsidR="007C3635">
          <w:rPr>
            <w:rFonts w:ascii="Times" w:hAnsi="Times"/>
          </w:rPr>
          <w:t>,</w:t>
        </w:r>
      </w:ins>
      <w:r w:rsidR="00391B74" w:rsidRPr="00391B74">
        <w:rPr>
          <w:rFonts w:ascii="Times" w:hAnsi="Times"/>
        </w:rPr>
        <w:t xml:space="preserve"> </w:t>
      </w:r>
      <w:r w:rsidRPr="00391B74">
        <w:rPr>
          <w:rFonts w:ascii="Times" w:hAnsi="Times"/>
        </w:rPr>
        <w:t xml:space="preserve">son </w:t>
      </w:r>
      <w:r w:rsidR="00391B74" w:rsidRPr="00391B74">
        <w:rPr>
          <w:rFonts w:ascii="Times" w:hAnsi="Times"/>
        </w:rPr>
        <w:t>su</w:t>
      </w:r>
      <w:r w:rsidRPr="00391B74">
        <w:rPr>
          <w:rFonts w:ascii="Times" w:hAnsi="Times"/>
        </w:rPr>
        <w:t>plementarios</w:t>
      </w:r>
      <w:del w:id="917" w:author="Alex" w:date="2015-07-29T18:13:00Z">
        <w:r w:rsidRPr="00391B74" w:rsidDel="007C3635">
          <w:rPr>
            <w:rFonts w:ascii="Times" w:hAnsi="Times"/>
          </w:rPr>
          <w:delText xml:space="preserve"> entre sí</w:delText>
        </w:r>
      </w:del>
      <w:r w:rsidRPr="00391B74">
        <w:rPr>
          <w:rFonts w:ascii="Times" w:hAnsi="Times"/>
        </w:rPr>
        <w:t xml:space="preserve">. </w:t>
      </w:r>
    </w:p>
    <w:p w14:paraId="2943BAF8" w14:textId="77777777" w:rsidR="007C3635" w:rsidRDefault="007C3635">
      <w:pPr>
        <w:spacing w:after="0"/>
        <w:rPr>
          <w:ins w:id="918" w:author="Alex" w:date="2015-07-29T18:13:00Z"/>
          <w:rFonts w:ascii="Times" w:hAnsi="Times"/>
        </w:rPr>
      </w:pPr>
    </w:p>
    <w:p w14:paraId="08956FB2" w14:textId="64002EEE" w:rsidR="00AD54B0" w:rsidRDefault="00AD54B0">
      <w:pPr>
        <w:spacing w:after="0"/>
        <w:rPr>
          <w:rFonts w:ascii="Times" w:eastAsiaTheme="minorEastAsia" w:hAnsi="Times"/>
        </w:rPr>
      </w:pPr>
      <w:r w:rsidRPr="00391B74">
        <w:rPr>
          <w:rFonts w:ascii="Times" w:hAnsi="Times"/>
        </w:rPr>
        <w:t>En el caso particular</w:t>
      </w:r>
      <w:r w:rsidR="00391B74" w:rsidRPr="00391B74">
        <w:rPr>
          <w:rFonts w:ascii="Times" w:hAnsi="Times"/>
        </w:rPr>
        <w:t xml:space="preserve"> de la apertura de la pantalla del portátil</w:t>
      </w:r>
      <w:ins w:id="919" w:author="Alex" w:date="2015-07-29T18:17:00Z">
        <w:r w:rsidR="007C3635">
          <w:rPr>
            <w:rFonts w:ascii="Times" w:hAnsi="Times"/>
          </w:rPr>
          <w:t xml:space="preserve"> puedes observar que</w:t>
        </w:r>
      </w:ins>
      <w:del w:id="920" w:author="Alex" w:date="2015-07-29T18:17:00Z">
        <w:r w:rsidRPr="00391B74" w:rsidDel="007C3635">
          <w:rPr>
            <w:rFonts w:ascii="Times" w:hAnsi="Times"/>
          </w:rPr>
          <w:delText>,</w:delText>
        </w:r>
      </w:del>
      <w:r w:rsidRPr="00391B74">
        <w:rPr>
          <w:rFonts w:ascii="Times" w:hAnsi="Times"/>
        </w:rPr>
        <w:t xml:space="preserve"> el ángulo </w:t>
      </w:r>
      <w:r w:rsidR="007C3635" w:rsidRPr="007C3635">
        <w:rPr>
          <w:rFonts w:ascii="Times" w:eastAsiaTheme="minorEastAsia" w:hAnsi="Times" w:hint="eastAsia"/>
          <w:rPrChange w:id="921" w:author="Alex" w:date="2015-07-29T18:13:00Z">
            <w:rPr>
              <w:rFonts w:ascii="Cambria Math" w:hAnsi="Cambria Math" w:hint="eastAsia"/>
              <w:i/>
            </w:rPr>
          </w:rPrChange>
        </w:rPr>
        <w:t>α</w:t>
      </w:r>
      <w:r w:rsidR="007C3635" w:rsidRPr="007C3635">
        <w:rPr>
          <w:rFonts w:ascii="Times" w:eastAsiaTheme="minorEastAsia" w:hAnsi="Times"/>
          <w:rPrChange w:id="922" w:author="Alex" w:date="2015-07-29T18:13:00Z">
            <w:rPr>
              <w:rFonts w:ascii="Cambria Math" w:hAnsi="Cambria Math"/>
              <w:i/>
            </w:rPr>
          </w:rPrChange>
        </w:rPr>
        <w:t>=</w:t>
      </w:r>
      <w:del w:id="923" w:author="Alex" w:date="2015-07-29T18:13:00Z">
        <w:r w:rsidR="007C3635" w:rsidRPr="007C3635" w:rsidDel="007C3635">
          <w:rPr>
            <w:rFonts w:ascii="Times" w:eastAsiaTheme="minorEastAsia" w:hAnsi="Times" w:hint="eastAsia"/>
            <w:rPrChange w:id="924" w:author="Alex" w:date="2015-07-29T18:13:00Z">
              <w:rPr>
                <w:rFonts w:ascii="Cambria Math" w:hAnsi="Cambria Math" w:hint="eastAsia"/>
                <w:i/>
              </w:rPr>
            </w:rPrChange>
          </w:rPr>
          <w:delText>〖</w:delText>
        </w:r>
      </w:del>
      <w:r w:rsidR="007C3635" w:rsidRPr="007C3635">
        <w:rPr>
          <w:rFonts w:ascii="Times" w:eastAsiaTheme="minorEastAsia" w:hAnsi="Times"/>
          <w:rPrChange w:id="925" w:author="Alex" w:date="2015-07-29T18:13:00Z">
            <w:rPr>
              <w:rFonts w:ascii="Cambria Math" w:hAnsi="Cambria Math"/>
              <w:i/>
            </w:rPr>
          </w:rPrChange>
        </w:rPr>
        <w:t>9</w:t>
      </w:r>
      <w:ins w:id="926" w:author="Alex" w:date="2015-07-29T18:14:00Z">
        <w:r w:rsidR="007C3635">
          <w:rPr>
            <w:rFonts w:ascii="Times" w:eastAsiaTheme="minorEastAsia" w:hAnsi="Times"/>
          </w:rPr>
          <w:t>0°</w:t>
        </w:r>
      </w:ins>
      <w:del w:id="927" w:author="Alex" w:date="2015-07-29T18:14:00Z">
        <w:r w:rsidR="007C3635" w:rsidRPr="007C3635" w:rsidDel="007C3635">
          <w:rPr>
            <w:rFonts w:ascii="Times" w:eastAsiaTheme="minorEastAsia" w:hAnsi="Times"/>
            <w:rPrChange w:id="928" w:author="Alex" w:date="2015-07-29T18:13:00Z">
              <w:rPr>
                <w:rFonts w:ascii="Cambria Math" w:hAnsi="Cambria Math"/>
                <w:i/>
              </w:rPr>
            </w:rPrChange>
          </w:rPr>
          <w:delText>0</w:delText>
        </w:r>
      </w:del>
      <w:del w:id="929" w:author="Alex" w:date="2015-07-29T18:13:00Z">
        <w:r w:rsidR="007C3635" w:rsidRPr="007C3635" w:rsidDel="007C3635">
          <w:rPr>
            <w:rFonts w:ascii="Times" w:eastAsiaTheme="minorEastAsia" w:hAnsi="Times" w:hint="eastAsia"/>
            <w:rPrChange w:id="930" w:author="Alex" w:date="2015-07-29T18:13:00Z">
              <w:rPr>
                <w:rFonts w:ascii="Cambria Math" w:hAnsi="Cambria Math" w:hint="eastAsia"/>
                <w:i/>
              </w:rPr>
            </w:rPrChange>
          </w:rPr>
          <w:delText>〗</w:delText>
        </w:r>
        <w:r w:rsidR="007C3635" w:rsidRPr="007C3635" w:rsidDel="007C3635">
          <w:rPr>
            <w:rFonts w:ascii="Times" w:eastAsiaTheme="minorEastAsia" w:hAnsi="Times"/>
            <w:rPrChange w:id="931" w:author="Alex" w:date="2015-07-29T18:13:00Z">
              <w:rPr>
                <w:rFonts w:ascii="Cambria Math" w:hAnsi="Cambria Math"/>
                <w:i/>
              </w:rPr>
            </w:rPrChange>
          </w:rPr>
          <w:delText>^o</w:delText>
        </w:r>
      </w:del>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w:r w:rsidR="007C3635" w:rsidRPr="007C3635">
        <w:rPr>
          <w:rFonts w:ascii="Times" w:eastAsiaTheme="minorEastAsia" w:hAnsi="Times" w:hint="eastAsia"/>
          <w:rPrChange w:id="932" w:author="Alex" w:date="2015-07-29T18:13:00Z">
            <w:rPr>
              <w:rFonts w:ascii="Cambria Math" w:hAnsi="Cambria Math" w:hint="eastAsia"/>
            </w:rPr>
          </w:rPrChange>
        </w:rPr>
        <w:t>β</w:t>
      </w:r>
      <w:r w:rsidR="007C3635" w:rsidRPr="007C3635">
        <w:rPr>
          <w:rFonts w:ascii="Times" w:eastAsiaTheme="minorEastAsia" w:hAnsi="Times"/>
          <w:rPrChange w:id="933" w:author="Alex" w:date="2015-07-29T18:13:00Z">
            <w:rPr>
              <w:rFonts w:ascii="Cambria Math" w:hAnsi="Cambria Math"/>
            </w:rPr>
          </w:rPrChange>
        </w:rPr>
        <w:t>=</w:t>
      </w:r>
      <w:del w:id="934" w:author="Alex" w:date="2015-07-29T18:13:00Z">
        <w:r w:rsidR="007C3635" w:rsidRPr="007C3635" w:rsidDel="007C3635">
          <w:rPr>
            <w:rFonts w:ascii="Times" w:eastAsiaTheme="minorEastAsia" w:hAnsi="Times" w:hint="eastAsia"/>
            <w:rPrChange w:id="935" w:author="Alex" w:date="2015-07-29T18:13:00Z">
              <w:rPr>
                <w:rFonts w:ascii="Cambria Math" w:hAnsi="Cambria Math" w:hint="eastAsia"/>
                <w:i/>
              </w:rPr>
            </w:rPrChange>
          </w:rPr>
          <w:delText>〖</w:delText>
        </w:r>
      </w:del>
      <w:r w:rsidR="007C3635" w:rsidRPr="007C3635">
        <w:rPr>
          <w:rFonts w:ascii="Times" w:eastAsiaTheme="minorEastAsia" w:hAnsi="Times"/>
          <w:rPrChange w:id="936" w:author="Alex" w:date="2015-07-29T18:13:00Z">
            <w:rPr>
              <w:rFonts w:ascii="Cambria Math" w:hAnsi="Cambria Math"/>
              <w:i/>
            </w:rPr>
          </w:rPrChange>
        </w:rPr>
        <w:t>9</w:t>
      </w:r>
      <w:ins w:id="937" w:author="Alex" w:date="2015-07-29T18:13:00Z">
        <w:r w:rsidR="007C3635">
          <w:rPr>
            <w:rFonts w:ascii="Times" w:eastAsiaTheme="minorEastAsia" w:hAnsi="Times"/>
          </w:rPr>
          <w:t>0°</w:t>
        </w:r>
      </w:ins>
      <w:del w:id="938" w:author="Alex" w:date="2015-07-29T18:13:00Z">
        <w:r w:rsidR="007C3635" w:rsidRPr="007C3635" w:rsidDel="007C3635">
          <w:rPr>
            <w:rFonts w:ascii="Times" w:eastAsiaTheme="minorEastAsia" w:hAnsi="Times"/>
            <w:rPrChange w:id="939" w:author="Alex" w:date="2015-07-29T18:13:00Z">
              <w:rPr>
                <w:rFonts w:ascii="Cambria Math" w:hAnsi="Cambria Math"/>
                <w:i/>
              </w:rPr>
            </w:rPrChange>
          </w:rPr>
          <w:delText>0</w:delText>
        </w:r>
        <w:r w:rsidR="007C3635" w:rsidRPr="007C3635" w:rsidDel="007C3635">
          <w:rPr>
            <w:rFonts w:ascii="Times" w:eastAsiaTheme="minorEastAsia" w:hAnsi="Times" w:hint="eastAsia"/>
            <w:rPrChange w:id="940" w:author="Alex" w:date="2015-07-29T18:13:00Z">
              <w:rPr>
                <w:rFonts w:ascii="Cambria Math" w:hAnsi="Cambria Math" w:hint="eastAsia"/>
                <w:i/>
              </w:rPr>
            </w:rPrChange>
          </w:rPr>
          <w:delText>〗</w:delText>
        </w:r>
        <w:r w:rsidR="007C3635" w:rsidRPr="007C3635" w:rsidDel="007C3635">
          <w:rPr>
            <w:rFonts w:ascii="Times" w:eastAsiaTheme="minorEastAsia" w:hAnsi="Times"/>
            <w:rPrChange w:id="941" w:author="Alex" w:date="2015-07-29T18:13:00Z">
              <w:rPr>
                <w:rFonts w:ascii="Cambria Math" w:hAnsi="Cambria Math"/>
                <w:i/>
              </w:rPr>
            </w:rPrChange>
          </w:rPr>
          <w:delText>^o</w:delText>
        </w:r>
      </w:del>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la semirrecta azul</w:t>
      </w:r>
      <w:del w:id="942" w:author="Alex" w:date="2015-07-29T18:16:00Z">
        <w:r w:rsidR="00391B74" w:rsidRPr="00391B74" w:rsidDel="007C3635">
          <w:rPr>
            <w:rFonts w:ascii="Times" w:hAnsi="Times"/>
          </w:rPr>
          <w:delText xml:space="preserve">, que </w:delText>
        </w:r>
      </w:del>
      <w:del w:id="943" w:author="Alex" w:date="2015-07-29T18:14:00Z">
        <w:r w:rsidR="00391B74" w:rsidRPr="00391B74" w:rsidDel="007C3635">
          <w:rPr>
            <w:rFonts w:ascii="Times" w:hAnsi="Times"/>
          </w:rPr>
          <w:delText>es la que indica en qué apertura está la pantalla</w:delText>
        </w:r>
      </w:del>
      <w:r w:rsidR="00391B74" w:rsidRPr="00391B74">
        <w:rPr>
          <w:rFonts w:ascii="Times" w:hAnsi="Times"/>
        </w:rPr>
        <w:t>.</w:t>
      </w:r>
      <w:r w:rsidR="00391B74">
        <w:rPr>
          <w:rFonts w:ascii="Times" w:hAnsi="Times"/>
        </w:rPr>
        <w:t xml:space="preserve"> En el mismo ejemplo</w:t>
      </w:r>
      <w:r w:rsidR="00E210DA">
        <w:rPr>
          <w:rFonts w:ascii="Times" w:hAnsi="Times"/>
        </w:rPr>
        <w:t xml:space="preserve">, el </w:t>
      </w:r>
      <w:r w:rsidR="00E210DA" w:rsidRPr="00E210DA">
        <w:rPr>
          <w:rFonts w:ascii="Times" w:hAnsi="Times"/>
        </w:rPr>
        <w:t>á</w:t>
      </w:r>
      <w:r w:rsidR="007C3635" w:rsidRPr="007C3635">
        <w:rPr>
          <w:rFonts w:ascii="Times" w:eastAsiaTheme="minorEastAsia" w:hAnsi="Times"/>
          <w:rPrChange w:id="944" w:author="Alex" w:date="2015-07-29T18:16:00Z">
            <w:rPr>
              <w:rFonts w:ascii="Cambria Math" w:hAnsi="Cambria Math"/>
              <w:i/>
            </w:rPr>
          </w:rPrChange>
        </w:rPr>
        <w:t xml:space="preserve">ngulo </w:t>
      </w:r>
      <w:r w:rsidR="007C3635" w:rsidRPr="007C3635">
        <w:rPr>
          <w:rFonts w:ascii="Times" w:eastAsiaTheme="minorEastAsia" w:hAnsi="Times" w:hint="eastAsia"/>
          <w:rPrChange w:id="945" w:author="Alex" w:date="2015-07-29T18:16:00Z">
            <w:rPr>
              <w:rFonts w:ascii="Cambria Math" w:hAnsi="Cambria Math" w:hint="eastAsia"/>
              <w:i/>
            </w:rPr>
          </w:rPrChange>
        </w:rPr>
        <w:t>γ</w:t>
      </w:r>
      <w:r w:rsidR="007C3635" w:rsidRPr="007C3635">
        <w:rPr>
          <w:rFonts w:ascii="Times" w:eastAsiaTheme="minorEastAsia" w:hAnsi="Times"/>
          <w:rPrChange w:id="946" w:author="Alex" w:date="2015-07-29T18:16:00Z">
            <w:rPr>
              <w:rFonts w:ascii="Cambria Math" w:hAnsi="Cambria Math"/>
              <w:i/>
            </w:rPr>
          </w:rPrChange>
        </w:rPr>
        <w:t>=</w:t>
      </w:r>
      <w:del w:id="947" w:author="Alex" w:date="2015-07-29T18:16:00Z">
        <w:r w:rsidR="007C3635" w:rsidRPr="007C3635" w:rsidDel="007C3635">
          <w:rPr>
            <w:rFonts w:ascii="Times" w:eastAsiaTheme="minorEastAsia" w:hAnsi="Times" w:hint="eastAsia"/>
            <w:rPrChange w:id="948" w:author="Alex" w:date="2015-07-29T18:16:00Z">
              <w:rPr>
                <w:rFonts w:ascii="Cambria Math" w:hAnsi="Cambria Math" w:hint="eastAsia"/>
                <w:i/>
              </w:rPr>
            </w:rPrChange>
          </w:rPr>
          <w:delText>〖</w:delText>
        </w:r>
      </w:del>
      <w:r w:rsidR="007C3635" w:rsidRPr="007C3635">
        <w:rPr>
          <w:rFonts w:ascii="Times" w:eastAsiaTheme="minorEastAsia" w:hAnsi="Times"/>
          <w:rPrChange w:id="949" w:author="Alex" w:date="2015-07-29T18:16:00Z">
            <w:rPr>
              <w:rFonts w:ascii="Cambria Math" w:hAnsi="Cambria Math"/>
              <w:i/>
            </w:rPr>
          </w:rPrChange>
        </w:rPr>
        <w:t>12</w:t>
      </w:r>
      <w:ins w:id="950" w:author="Alex" w:date="2015-07-29T18:16:00Z">
        <w:r w:rsidR="007C3635">
          <w:rPr>
            <w:rFonts w:ascii="Times" w:eastAsiaTheme="minorEastAsia" w:hAnsi="Times"/>
          </w:rPr>
          <w:t>6°</w:t>
        </w:r>
      </w:ins>
      <w:del w:id="951" w:author="Alex" w:date="2015-07-29T18:16:00Z">
        <w:r w:rsidR="007C3635" w:rsidRPr="007C3635" w:rsidDel="007C3635">
          <w:rPr>
            <w:rFonts w:ascii="Times" w:eastAsiaTheme="minorEastAsia" w:hAnsi="Times"/>
            <w:rPrChange w:id="952" w:author="Alex" w:date="2015-07-29T18:16:00Z">
              <w:rPr>
                <w:rFonts w:ascii="Cambria Math" w:hAnsi="Cambria Math"/>
                <w:i/>
              </w:rPr>
            </w:rPrChange>
          </w:rPr>
          <w:delText>6</w:delText>
        </w:r>
        <w:r w:rsidR="007C3635" w:rsidRPr="007C3635" w:rsidDel="007C3635">
          <w:rPr>
            <w:rFonts w:ascii="Times" w:eastAsiaTheme="minorEastAsia" w:hAnsi="Times" w:hint="eastAsia"/>
            <w:rPrChange w:id="953" w:author="Alex" w:date="2015-07-29T18:16:00Z">
              <w:rPr>
                <w:rFonts w:ascii="Cambria Math" w:hAnsi="Cambria Math" w:hint="eastAsia"/>
                <w:i/>
              </w:rPr>
            </w:rPrChange>
          </w:rPr>
          <w:delText>〗</w:delText>
        </w:r>
        <w:r w:rsidR="007C3635" w:rsidRPr="007C3635" w:rsidDel="007C3635">
          <w:rPr>
            <w:rFonts w:ascii="Times" w:eastAsiaTheme="minorEastAsia" w:hAnsi="Times"/>
            <w:rPrChange w:id="954" w:author="Alex" w:date="2015-07-29T18:16:00Z">
              <w:rPr>
                <w:rFonts w:ascii="Cambria Math" w:hAnsi="Cambria Math"/>
                <w:i/>
              </w:rPr>
            </w:rPrChange>
          </w:rPr>
          <w:delText xml:space="preserve">^o </w:delText>
        </w:r>
      </w:del>
      <w:r w:rsidR="007C3635" w:rsidRPr="007C3635">
        <w:rPr>
          <w:rFonts w:ascii="Times" w:eastAsiaTheme="minorEastAsia" w:hAnsi="Times" w:hint="eastAsia"/>
          <w:rPrChange w:id="955" w:author="Alex" w:date="2015-07-29T18:16:00Z">
            <w:rPr>
              <w:rFonts w:ascii="Cambria Math" w:eastAsiaTheme="minorEastAsia" w:hAnsi="Cambria Math" w:hint="eastAsia"/>
              <w:i/>
            </w:rPr>
          </w:rPrChange>
        </w:rPr>
        <w:t xml:space="preserve"> es suplementario con el ángulo </w:t>
      </w:r>
      <w:r w:rsidR="007C3635" w:rsidRPr="007C3635">
        <w:rPr>
          <w:rFonts w:ascii="Times" w:eastAsiaTheme="minorEastAsia" w:hAnsi="Times" w:hint="eastAsia"/>
          <w:rPrChange w:id="956" w:author="Alex" w:date="2015-07-29T18:16:00Z">
            <w:rPr>
              <w:rFonts w:ascii="Cambria Math" w:eastAsiaTheme="minorEastAsia" w:hAnsi="Cambria Math" w:hint="eastAsia"/>
              <w:i/>
            </w:rPr>
          </w:rPrChange>
        </w:rPr>
        <w:t>δ</w:t>
      </w:r>
      <w:r w:rsidR="007C3635" w:rsidRPr="007C3635">
        <w:rPr>
          <w:rFonts w:ascii="Times" w:eastAsiaTheme="minorEastAsia" w:hAnsi="Times" w:hint="eastAsia"/>
          <w:rPrChange w:id="957" w:author="Alex" w:date="2015-07-29T18:16:00Z">
            <w:rPr>
              <w:rFonts w:ascii="Cambria Math" w:eastAsiaTheme="minorEastAsia" w:hAnsi="Cambria Math" w:hint="eastAsia"/>
              <w:i/>
            </w:rPr>
          </w:rPrChange>
        </w:rPr>
        <w:t>=</w:t>
      </w:r>
      <w:del w:id="958" w:author="Alex" w:date="2015-07-29T18:17:00Z">
        <w:r w:rsidR="007C3635" w:rsidRPr="007C3635" w:rsidDel="007C3635">
          <w:rPr>
            <w:rFonts w:ascii="Times" w:eastAsiaTheme="minorEastAsia" w:hAnsi="Times" w:hint="eastAsia"/>
            <w:rPrChange w:id="959" w:author="Alex" w:date="2015-07-29T18:16:00Z">
              <w:rPr>
                <w:rFonts w:ascii="Cambria Math" w:hAnsi="Cambria Math" w:hint="eastAsia"/>
                <w:i/>
              </w:rPr>
            </w:rPrChange>
          </w:rPr>
          <w:delText>〖</w:delText>
        </w:r>
      </w:del>
      <w:r w:rsidR="007C3635" w:rsidRPr="007C3635">
        <w:rPr>
          <w:rFonts w:ascii="Times" w:eastAsiaTheme="minorEastAsia" w:hAnsi="Times"/>
          <w:rPrChange w:id="960" w:author="Alex" w:date="2015-07-29T18:16:00Z">
            <w:rPr>
              <w:rFonts w:ascii="Cambria Math" w:hAnsi="Cambria Math"/>
              <w:i/>
            </w:rPr>
          </w:rPrChange>
        </w:rPr>
        <w:t>5</w:t>
      </w:r>
      <w:ins w:id="961" w:author="Alex" w:date="2015-07-29T18:17:00Z">
        <w:r w:rsidR="007C3635">
          <w:rPr>
            <w:rFonts w:ascii="Times" w:eastAsiaTheme="minorEastAsia" w:hAnsi="Times"/>
          </w:rPr>
          <w:t>4°</w:t>
        </w:r>
      </w:ins>
      <w:del w:id="962" w:author="Alex" w:date="2015-07-29T18:17:00Z">
        <w:r w:rsidR="007C3635" w:rsidRPr="007C3635" w:rsidDel="007C3635">
          <w:rPr>
            <w:rFonts w:ascii="Times" w:eastAsiaTheme="minorEastAsia" w:hAnsi="Times"/>
            <w:rPrChange w:id="963" w:author="Alex" w:date="2015-07-29T18:16:00Z">
              <w:rPr>
                <w:rFonts w:ascii="Cambria Math" w:hAnsi="Cambria Math"/>
                <w:i/>
              </w:rPr>
            </w:rPrChange>
          </w:rPr>
          <w:delText>4</w:delText>
        </w:r>
        <w:r w:rsidR="007C3635" w:rsidRPr="007C3635" w:rsidDel="007C3635">
          <w:rPr>
            <w:rFonts w:ascii="Times" w:eastAsiaTheme="minorEastAsia" w:hAnsi="Times" w:hint="eastAsia"/>
            <w:rPrChange w:id="964" w:author="Alex" w:date="2015-07-29T18:16:00Z">
              <w:rPr>
                <w:rFonts w:ascii="Cambria Math" w:hAnsi="Cambria Math" w:hint="eastAsia"/>
                <w:i/>
              </w:rPr>
            </w:rPrChange>
          </w:rPr>
          <w:delText>〗</w:delText>
        </w:r>
        <w:r w:rsidR="007C3635" w:rsidRPr="007C3635" w:rsidDel="007C3635">
          <w:rPr>
            <w:rFonts w:ascii="Times" w:eastAsiaTheme="minorEastAsia" w:hAnsi="Times"/>
            <w:rPrChange w:id="965" w:author="Alex" w:date="2015-07-29T18:16:00Z">
              <w:rPr>
                <w:rFonts w:ascii="Cambria Math" w:hAnsi="Cambria Math"/>
                <w:i/>
              </w:rPr>
            </w:rPrChange>
          </w:rPr>
          <w:delText>^o.</w:delText>
        </w:r>
      </w:del>
      <w:ins w:id="966" w:author="Alex" w:date="2015-07-29T18:17:00Z">
        <w:r w:rsidR="007C3635">
          <w:rPr>
            <w:rFonts w:ascii="Times" w:eastAsiaTheme="minorEastAsia" w:hAnsi="Times"/>
          </w:rPr>
          <w:t xml:space="preserve">. Observa que </w:t>
        </w:r>
      </w:ins>
      <w:del w:id="967" w:author="Alex" w:date="2015-07-29T18:17:00Z">
        <w:r w:rsidRPr="00E210DA" w:rsidDel="007C3635">
          <w:rPr>
            <w:rFonts w:ascii="Times" w:eastAsiaTheme="minorEastAsia" w:hAnsi="Times"/>
          </w:rPr>
          <w:delText xml:space="preserve"> L</w:delText>
        </w:r>
      </w:del>
      <w:ins w:id="968" w:author="Alex" w:date="2015-07-29T18:17:00Z">
        <w:r w:rsidR="007C3635">
          <w:rPr>
            <w:rFonts w:ascii="Times" w:eastAsiaTheme="minorEastAsia" w:hAnsi="Times"/>
          </w:rPr>
          <w:t>l</w:t>
        </w:r>
      </w:ins>
      <w:r w:rsidRPr="00E210DA">
        <w:rPr>
          <w:rFonts w:ascii="Times" w:eastAsiaTheme="minorEastAsia" w:hAnsi="Times"/>
        </w:rPr>
        <w:t xml:space="preserve">a suma entre parejas de </w:t>
      </w:r>
      <w:del w:id="969" w:author="Alex" w:date="2015-07-29T18:17:00Z">
        <w:r w:rsidRPr="00E210DA" w:rsidDel="007C3635">
          <w:rPr>
            <w:rFonts w:ascii="Times" w:eastAsiaTheme="minorEastAsia" w:hAnsi="Times"/>
          </w:rPr>
          <w:delText>ellos</w:delText>
        </w:r>
      </w:del>
      <w:ins w:id="970" w:author="Alex" w:date="2015-07-29T18:17:00Z">
        <w:r w:rsidR="007C3635">
          <w:rPr>
            <w:rFonts w:ascii="Times" w:eastAsiaTheme="minorEastAsia" w:hAnsi="Times"/>
          </w:rPr>
          <w:t>ángulos en la ilustración</w:t>
        </w:r>
      </w:ins>
      <w:r w:rsidRPr="00E210DA">
        <w:rPr>
          <w:rFonts w:ascii="Times" w:eastAsiaTheme="minorEastAsia" w:hAnsi="Times"/>
        </w:rPr>
        <w:t xml:space="preserve"> es igual a</w:t>
      </w:r>
      <w:r w:rsidR="00892B52">
        <w:rPr>
          <w:rFonts w:ascii="Times" w:eastAsiaTheme="minorEastAsia" w:hAnsi="Times"/>
        </w:rPr>
        <w:t xml:space="preserve"> 180°</w:t>
      </w:r>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739CC095" w:rsidR="00AD54B0" w:rsidRPr="007C3635" w:rsidDel="007C3635" w:rsidRDefault="007C3635" w:rsidP="00AD54B0">
      <w:pPr>
        <w:spacing w:after="0"/>
        <w:rPr>
          <w:del w:id="971" w:author="Alex" w:date="2015-07-29T18:18:00Z"/>
          <w:rFonts w:ascii="Times" w:eastAsiaTheme="minorEastAsia" w:hAnsi="Times"/>
        </w:rPr>
      </w:pPr>
      <w:r w:rsidRPr="007C3635">
        <w:rPr>
          <w:rFonts w:ascii="Times" w:eastAsiaTheme="minorEastAsia" w:hAnsi="Times" w:hint="eastAsia"/>
          <w:rPrChange w:id="972" w:author="Alex" w:date="2015-07-29T18:17:00Z">
            <w:rPr>
              <w:rFonts w:ascii="Cambria Math" w:hAnsi="Cambria Math" w:hint="eastAsia"/>
              <w:i/>
            </w:rPr>
          </w:rPrChange>
        </w:rPr>
        <w:t>α</w:t>
      </w:r>
      <w:r w:rsidRPr="007C3635">
        <w:rPr>
          <w:rFonts w:ascii="Times" w:eastAsiaTheme="minorEastAsia" w:hAnsi="Times"/>
          <w:rPrChange w:id="973" w:author="Alex" w:date="2015-07-29T18:17:00Z">
            <w:rPr>
              <w:rFonts w:ascii="Cambria Math" w:hAnsi="Cambria Math"/>
              <w:i/>
            </w:rPr>
          </w:rPrChange>
        </w:rPr>
        <w:t>+</w:t>
      </w:r>
      <w:r w:rsidRPr="007C3635">
        <w:rPr>
          <w:rFonts w:ascii="Times" w:eastAsiaTheme="minorEastAsia" w:hAnsi="Times" w:hint="eastAsia"/>
          <w:rPrChange w:id="974" w:author="Alex" w:date="2015-07-29T18:17:00Z">
            <w:rPr>
              <w:rFonts w:ascii="Cambria Math" w:hAnsi="Cambria Math" w:hint="eastAsia"/>
              <w:i/>
            </w:rPr>
          </w:rPrChange>
        </w:rPr>
        <w:t>β</w:t>
      </w:r>
      <w:r w:rsidRPr="007C3635">
        <w:rPr>
          <w:rFonts w:ascii="Times" w:eastAsiaTheme="minorEastAsia" w:hAnsi="Times"/>
          <w:rPrChange w:id="975" w:author="Alex" w:date="2015-07-29T18:17:00Z">
            <w:rPr>
              <w:rFonts w:ascii="Cambria Math" w:hAnsi="Cambria Math"/>
              <w:i/>
            </w:rPr>
          </w:rPrChange>
        </w:rPr>
        <w:t>=</w:t>
      </w:r>
      <w:del w:id="976" w:author="Alex" w:date="2015-07-29T18:18:00Z">
        <w:r w:rsidRPr="007C3635" w:rsidDel="007C3635">
          <w:rPr>
            <w:rFonts w:ascii="Times" w:eastAsiaTheme="minorEastAsia" w:hAnsi="Times" w:hint="eastAsia"/>
            <w:rPrChange w:id="977" w:author="Alex" w:date="2015-07-29T18:17:00Z">
              <w:rPr>
                <w:rFonts w:ascii="Cambria Math" w:hAnsi="Cambria Math" w:hint="eastAsia"/>
                <w:i/>
              </w:rPr>
            </w:rPrChange>
          </w:rPr>
          <w:delText>〖</w:delText>
        </w:r>
      </w:del>
      <w:r w:rsidRPr="007C3635">
        <w:rPr>
          <w:rFonts w:ascii="Times" w:eastAsiaTheme="minorEastAsia" w:hAnsi="Times"/>
          <w:rPrChange w:id="978" w:author="Alex" w:date="2015-07-29T18:17:00Z">
            <w:rPr>
              <w:rFonts w:ascii="Cambria Math" w:hAnsi="Cambria Math"/>
              <w:i/>
            </w:rPr>
          </w:rPrChange>
        </w:rPr>
        <w:t>9</w:t>
      </w:r>
      <w:ins w:id="979" w:author="Alex" w:date="2015-07-29T18:18:00Z">
        <w:r>
          <w:rPr>
            <w:rFonts w:ascii="Times" w:eastAsiaTheme="minorEastAsia" w:hAnsi="Times"/>
          </w:rPr>
          <w:t>0°</w:t>
        </w:r>
      </w:ins>
      <w:del w:id="980" w:author="Alex" w:date="2015-07-29T18:18:00Z">
        <w:r w:rsidRPr="007C3635" w:rsidDel="007C3635">
          <w:rPr>
            <w:rFonts w:ascii="Times" w:eastAsiaTheme="minorEastAsia" w:hAnsi="Times"/>
            <w:rPrChange w:id="981" w:author="Alex" w:date="2015-07-29T18:17:00Z">
              <w:rPr>
                <w:rFonts w:ascii="Cambria Math" w:hAnsi="Cambria Math"/>
                <w:i/>
              </w:rPr>
            </w:rPrChange>
          </w:rPr>
          <w:delText>0</w:delText>
        </w:r>
        <w:r w:rsidRPr="007C3635" w:rsidDel="007C3635">
          <w:rPr>
            <w:rFonts w:ascii="Times" w:eastAsiaTheme="minorEastAsia" w:hAnsi="Times" w:hint="eastAsia"/>
            <w:rPrChange w:id="982" w:author="Alex" w:date="2015-07-29T18:17:00Z">
              <w:rPr>
                <w:rFonts w:ascii="Cambria Math" w:hAnsi="Cambria Math" w:hint="eastAsia"/>
                <w:i/>
              </w:rPr>
            </w:rPrChange>
          </w:rPr>
          <w:delText>〗</w:delText>
        </w:r>
        <w:r w:rsidRPr="007C3635" w:rsidDel="007C3635">
          <w:rPr>
            <w:rFonts w:ascii="Times" w:eastAsiaTheme="minorEastAsia" w:hAnsi="Times"/>
            <w:rPrChange w:id="983" w:author="Alex" w:date="2015-07-29T18:17:00Z">
              <w:rPr>
                <w:rFonts w:ascii="Cambria Math" w:hAnsi="Cambria Math"/>
                <w:i/>
              </w:rPr>
            </w:rPrChange>
          </w:rPr>
          <w:delText>^o</w:delText>
        </w:r>
      </w:del>
      <w:r w:rsidRPr="007C3635">
        <w:rPr>
          <w:rFonts w:ascii="Times" w:eastAsiaTheme="minorEastAsia" w:hAnsi="Times"/>
          <w:rPrChange w:id="984" w:author="Alex" w:date="2015-07-29T18:17:00Z">
            <w:rPr>
              <w:rFonts w:ascii="Cambria Math" w:hAnsi="Cambria Math"/>
              <w:i/>
            </w:rPr>
          </w:rPrChange>
        </w:rPr>
        <w:t>+</w:t>
      </w:r>
      <w:del w:id="985" w:author="Alex" w:date="2015-07-29T18:18:00Z">
        <w:r w:rsidRPr="007C3635" w:rsidDel="007C3635">
          <w:rPr>
            <w:rFonts w:ascii="Times" w:eastAsiaTheme="minorEastAsia" w:hAnsi="Times" w:hint="eastAsia"/>
            <w:rPrChange w:id="986" w:author="Alex" w:date="2015-07-29T18:17:00Z">
              <w:rPr>
                <w:rFonts w:ascii="Cambria Math" w:hAnsi="Cambria Math" w:hint="eastAsia"/>
                <w:i/>
              </w:rPr>
            </w:rPrChange>
          </w:rPr>
          <w:delText>〖</w:delText>
        </w:r>
      </w:del>
      <w:r w:rsidRPr="007C3635">
        <w:rPr>
          <w:rFonts w:ascii="Times" w:eastAsiaTheme="minorEastAsia" w:hAnsi="Times"/>
          <w:rPrChange w:id="987" w:author="Alex" w:date="2015-07-29T18:17:00Z">
            <w:rPr>
              <w:rFonts w:ascii="Cambria Math" w:hAnsi="Cambria Math"/>
              <w:i/>
            </w:rPr>
          </w:rPrChange>
        </w:rPr>
        <w:t>9</w:t>
      </w:r>
      <w:ins w:id="988" w:author="Alex" w:date="2015-07-29T18:18:00Z">
        <w:r>
          <w:rPr>
            <w:rFonts w:ascii="Times" w:eastAsiaTheme="minorEastAsia" w:hAnsi="Times"/>
          </w:rPr>
          <w:t>0°</w:t>
        </w:r>
      </w:ins>
      <w:del w:id="989" w:author="Alex" w:date="2015-07-29T18:18:00Z">
        <w:r w:rsidRPr="007C3635" w:rsidDel="007C3635">
          <w:rPr>
            <w:rFonts w:ascii="Times" w:eastAsiaTheme="minorEastAsia" w:hAnsi="Times"/>
            <w:rPrChange w:id="990" w:author="Alex" w:date="2015-07-29T18:17:00Z">
              <w:rPr>
                <w:rFonts w:ascii="Cambria Math" w:hAnsi="Cambria Math"/>
                <w:i/>
              </w:rPr>
            </w:rPrChange>
          </w:rPr>
          <w:delText>0</w:delText>
        </w:r>
        <w:r w:rsidRPr="007C3635" w:rsidDel="007C3635">
          <w:rPr>
            <w:rFonts w:ascii="Times" w:eastAsiaTheme="minorEastAsia" w:hAnsi="Times" w:hint="eastAsia"/>
            <w:rPrChange w:id="991" w:author="Alex" w:date="2015-07-29T18:17:00Z">
              <w:rPr>
                <w:rFonts w:ascii="Cambria Math" w:hAnsi="Cambria Math" w:hint="eastAsia"/>
                <w:i/>
              </w:rPr>
            </w:rPrChange>
          </w:rPr>
          <w:delText>〗</w:delText>
        </w:r>
        <w:r w:rsidRPr="007C3635" w:rsidDel="007C3635">
          <w:rPr>
            <w:rFonts w:ascii="Times" w:eastAsiaTheme="minorEastAsia" w:hAnsi="Times"/>
            <w:rPrChange w:id="992" w:author="Alex" w:date="2015-07-29T18:17:00Z">
              <w:rPr>
                <w:rFonts w:ascii="Cambria Math" w:hAnsi="Cambria Math"/>
                <w:i/>
              </w:rPr>
            </w:rPrChange>
          </w:rPr>
          <w:delText>^o</w:delText>
        </w:r>
      </w:del>
      <w:r w:rsidRPr="007C3635">
        <w:rPr>
          <w:rFonts w:ascii="Times" w:eastAsiaTheme="minorEastAsia" w:hAnsi="Times"/>
          <w:rPrChange w:id="993" w:author="Alex" w:date="2015-07-29T18:17:00Z">
            <w:rPr>
              <w:rFonts w:ascii="Cambria Math" w:hAnsi="Cambria Math"/>
              <w:i/>
            </w:rPr>
          </w:rPrChange>
        </w:rPr>
        <w:t>=</w:t>
      </w:r>
      <w:del w:id="994" w:author="Alex" w:date="2015-07-29T18:18:00Z">
        <w:r w:rsidRPr="007C3635" w:rsidDel="007C3635">
          <w:rPr>
            <w:rFonts w:ascii="Times" w:eastAsiaTheme="minorEastAsia" w:hAnsi="Times" w:hint="eastAsia"/>
            <w:rPrChange w:id="995" w:author="Alex" w:date="2015-07-29T18:17:00Z">
              <w:rPr>
                <w:rFonts w:ascii="Cambria Math" w:hAnsi="Cambria Math" w:hint="eastAsia"/>
                <w:i/>
              </w:rPr>
            </w:rPrChange>
          </w:rPr>
          <w:delText>〖</w:delText>
        </w:r>
      </w:del>
      <w:r w:rsidRPr="007C3635">
        <w:rPr>
          <w:rFonts w:ascii="Times" w:eastAsiaTheme="minorEastAsia" w:hAnsi="Times"/>
          <w:rPrChange w:id="996" w:author="Alex" w:date="2015-07-29T18:17:00Z">
            <w:rPr>
              <w:rFonts w:ascii="Cambria Math" w:hAnsi="Cambria Math"/>
              <w:i/>
            </w:rPr>
          </w:rPrChange>
        </w:rPr>
        <w:t>18</w:t>
      </w:r>
      <w:ins w:id="997" w:author="Alex" w:date="2015-07-29T18:18:00Z">
        <w:r>
          <w:rPr>
            <w:rFonts w:ascii="Times" w:eastAsiaTheme="minorEastAsia" w:hAnsi="Times"/>
          </w:rPr>
          <w:t>0°</w:t>
        </w:r>
      </w:ins>
      <w:del w:id="998" w:author="Alex" w:date="2015-07-29T18:18:00Z">
        <w:r w:rsidRPr="007C3635" w:rsidDel="007C3635">
          <w:rPr>
            <w:rFonts w:ascii="Times" w:eastAsiaTheme="minorEastAsia" w:hAnsi="Times"/>
            <w:rPrChange w:id="999" w:author="Alex" w:date="2015-07-29T18:17:00Z">
              <w:rPr>
                <w:rFonts w:ascii="Cambria Math" w:hAnsi="Cambria Math"/>
                <w:i/>
              </w:rPr>
            </w:rPrChange>
          </w:rPr>
          <w:delText>0</w:delText>
        </w:r>
        <w:r w:rsidRPr="007C3635" w:rsidDel="007C3635">
          <w:rPr>
            <w:rFonts w:ascii="Times" w:eastAsiaTheme="minorEastAsia" w:hAnsi="Times" w:hint="eastAsia"/>
            <w:rPrChange w:id="1000" w:author="Alex" w:date="2015-07-29T18:17:00Z">
              <w:rPr>
                <w:rFonts w:ascii="Cambria Math" w:hAnsi="Cambria Math" w:hint="eastAsia"/>
                <w:i/>
              </w:rPr>
            </w:rPrChange>
          </w:rPr>
          <w:delText>〗</w:delText>
        </w:r>
        <w:r w:rsidRPr="007C3635" w:rsidDel="007C3635">
          <w:rPr>
            <w:rFonts w:ascii="Times" w:eastAsiaTheme="minorEastAsia" w:hAnsi="Times"/>
            <w:rPrChange w:id="1001" w:author="Alex" w:date="2015-07-29T18:17:00Z">
              <w:rPr>
                <w:rFonts w:ascii="Cambria Math" w:hAnsi="Cambria Math"/>
                <w:i/>
              </w:rPr>
            </w:rPrChange>
          </w:rPr>
          <w:delText>^o</w:delText>
        </w:r>
      </w:del>
    </w:p>
    <w:p w14:paraId="5F951022" w14:textId="77777777" w:rsidR="007C3635" w:rsidRDefault="007C3635" w:rsidP="00AD54B0">
      <w:pPr>
        <w:spacing w:after="0"/>
        <w:rPr>
          <w:ins w:id="1002" w:author="Alex" w:date="2015-07-29T18:18:00Z"/>
          <w:rFonts w:ascii="Times" w:eastAsiaTheme="minorEastAsia" w:hAnsi="Times"/>
        </w:rPr>
      </w:pPr>
    </w:p>
    <w:p w14:paraId="30DEC9A6" w14:textId="617B0E5F" w:rsidR="00AD54B0" w:rsidRPr="007C3635" w:rsidRDefault="007C3635" w:rsidP="00AD54B0">
      <w:pPr>
        <w:spacing w:after="0"/>
        <w:rPr>
          <w:rFonts w:ascii="Times" w:eastAsiaTheme="minorEastAsia" w:hAnsi="Times"/>
        </w:rPr>
      </w:pPr>
      <w:r w:rsidRPr="007C3635">
        <w:rPr>
          <w:rFonts w:ascii="Times" w:eastAsiaTheme="minorEastAsia" w:hAnsi="Times" w:hint="eastAsia"/>
          <w:rPrChange w:id="1003" w:author="Alex" w:date="2015-07-29T18:17:00Z">
            <w:rPr>
              <w:rFonts w:ascii="Cambria Math" w:hAnsi="Cambria Math" w:hint="eastAsia"/>
              <w:i/>
            </w:rPr>
          </w:rPrChange>
        </w:rPr>
        <w:t>γ</w:t>
      </w:r>
      <w:r w:rsidRPr="007C3635">
        <w:rPr>
          <w:rFonts w:ascii="Times" w:eastAsiaTheme="minorEastAsia" w:hAnsi="Times"/>
          <w:rPrChange w:id="1004" w:author="Alex" w:date="2015-07-29T18:17:00Z">
            <w:rPr>
              <w:rFonts w:ascii="Cambria Math" w:hAnsi="Cambria Math"/>
              <w:i/>
            </w:rPr>
          </w:rPrChange>
        </w:rPr>
        <w:t>+</w:t>
      </w:r>
      <w:r w:rsidRPr="007C3635">
        <w:rPr>
          <w:rFonts w:ascii="Times" w:eastAsiaTheme="minorEastAsia" w:hAnsi="Times" w:hint="eastAsia"/>
          <w:rPrChange w:id="1005" w:author="Alex" w:date="2015-07-29T18:17:00Z">
            <w:rPr>
              <w:rFonts w:ascii="Cambria Math" w:hAnsi="Cambria Math" w:hint="eastAsia"/>
              <w:i/>
            </w:rPr>
          </w:rPrChange>
        </w:rPr>
        <w:t>δ</w:t>
      </w:r>
      <w:r w:rsidRPr="007C3635">
        <w:rPr>
          <w:rFonts w:ascii="Times" w:eastAsiaTheme="minorEastAsia" w:hAnsi="Times"/>
          <w:rPrChange w:id="1006" w:author="Alex" w:date="2015-07-29T18:17:00Z">
            <w:rPr>
              <w:rFonts w:ascii="Cambria Math" w:hAnsi="Cambria Math"/>
              <w:i/>
            </w:rPr>
          </w:rPrChange>
        </w:rPr>
        <w:t>=</w:t>
      </w:r>
      <w:del w:id="1007" w:author="Alex" w:date="2015-07-29T18:18:00Z">
        <w:r w:rsidRPr="007C3635" w:rsidDel="007C3635">
          <w:rPr>
            <w:rFonts w:ascii="Times" w:eastAsiaTheme="minorEastAsia" w:hAnsi="Times" w:hint="eastAsia"/>
            <w:rPrChange w:id="1008" w:author="Alex" w:date="2015-07-29T18:17:00Z">
              <w:rPr>
                <w:rFonts w:ascii="Cambria Math" w:hAnsi="Cambria Math" w:hint="eastAsia"/>
                <w:i/>
              </w:rPr>
            </w:rPrChange>
          </w:rPr>
          <w:delText>〖</w:delText>
        </w:r>
      </w:del>
      <w:r w:rsidRPr="007C3635">
        <w:rPr>
          <w:rFonts w:ascii="Times" w:eastAsiaTheme="minorEastAsia" w:hAnsi="Times"/>
          <w:rPrChange w:id="1009" w:author="Alex" w:date="2015-07-29T18:17:00Z">
            <w:rPr>
              <w:rFonts w:ascii="Cambria Math" w:hAnsi="Cambria Math"/>
              <w:i/>
            </w:rPr>
          </w:rPrChange>
        </w:rPr>
        <w:t>12</w:t>
      </w:r>
      <w:ins w:id="1010" w:author="Alex" w:date="2015-07-29T18:18:00Z">
        <w:r>
          <w:rPr>
            <w:rFonts w:ascii="Times" w:eastAsiaTheme="minorEastAsia" w:hAnsi="Times"/>
          </w:rPr>
          <w:t>6°</w:t>
        </w:r>
      </w:ins>
      <w:del w:id="1011" w:author="Alex" w:date="2015-07-29T18:18:00Z">
        <w:r w:rsidRPr="007C3635" w:rsidDel="007C3635">
          <w:rPr>
            <w:rFonts w:ascii="Times" w:eastAsiaTheme="minorEastAsia" w:hAnsi="Times"/>
            <w:rPrChange w:id="1012" w:author="Alex" w:date="2015-07-29T18:17:00Z">
              <w:rPr>
                <w:rFonts w:ascii="Cambria Math" w:hAnsi="Cambria Math"/>
                <w:i/>
              </w:rPr>
            </w:rPrChange>
          </w:rPr>
          <w:delText>6</w:delText>
        </w:r>
        <w:r w:rsidRPr="007C3635" w:rsidDel="007C3635">
          <w:rPr>
            <w:rFonts w:ascii="Times" w:eastAsiaTheme="minorEastAsia" w:hAnsi="Times" w:hint="eastAsia"/>
            <w:rPrChange w:id="1013" w:author="Alex" w:date="2015-07-29T18:17:00Z">
              <w:rPr>
                <w:rFonts w:ascii="Cambria Math" w:hAnsi="Cambria Math" w:hint="eastAsia"/>
                <w:i/>
              </w:rPr>
            </w:rPrChange>
          </w:rPr>
          <w:delText>〗</w:delText>
        </w:r>
        <w:r w:rsidRPr="007C3635" w:rsidDel="007C3635">
          <w:rPr>
            <w:rFonts w:ascii="Times" w:eastAsiaTheme="minorEastAsia" w:hAnsi="Times"/>
            <w:rPrChange w:id="1014" w:author="Alex" w:date="2015-07-29T18:17:00Z">
              <w:rPr>
                <w:rFonts w:ascii="Cambria Math" w:hAnsi="Cambria Math"/>
                <w:i/>
              </w:rPr>
            </w:rPrChange>
          </w:rPr>
          <w:delText>^o</w:delText>
        </w:r>
      </w:del>
      <w:r w:rsidRPr="007C3635">
        <w:rPr>
          <w:rFonts w:ascii="Times" w:eastAsiaTheme="minorEastAsia" w:hAnsi="Times"/>
          <w:rPrChange w:id="1015" w:author="Alex" w:date="2015-07-29T18:17:00Z">
            <w:rPr>
              <w:rFonts w:ascii="Cambria Math" w:hAnsi="Cambria Math"/>
              <w:i/>
            </w:rPr>
          </w:rPrChange>
        </w:rPr>
        <w:t>+</w:t>
      </w:r>
      <w:del w:id="1016" w:author="Alex" w:date="2015-07-29T18:18:00Z">
        <w:r w:rsidRPr="007C3635" w:rsidDel="007C3635">
          <w:rPr>
            <w:rFonts w:ascii="Times" w:eastAsiaTheme="minorEastAsia" w:hAnsi="Times" w:hint="eastAsia"/>
            <w:rPrChange w:id="1017" w:author="Alex" w:date="2015-07-29T18:17:00Z">
              <w:rPr>
                <w:rFonts w:ascii="Cambria Math" w:hAnsi="Cambria Math" w:hint="eastAsia"/>
                <w:i/>
              </w:rPr>
            </w:rPrChange>
          </w:rPr>
          <w:delText>〖</w:delText>
        </w:r>
      </w:del>
      <w:r w:rsidRPr="007C3635">
        <w:rPr>
          <w:rFonts w:ascii="Times" w:eastAsiaTheme="minorEastAsia" w:hAnsi="Times"/>
          <w:rPrChange w:id="1018" w:author="Alex" w:date="2015-07-29T18:17:00Z">
            <w:rPr>
              <w:rFonts w:ascii="Cambria Math" w:hAnsi="Cambria Math"/>
              <w:i/>
            </w:rPr>
          </w:rPrChange>
        </w:rPr>
        <w:t>5</w:t>
      </w:r>
      <w:ins w:id="1019" w:author="Alex" w:date="2015-07-29T18:18:00Z">
        <w:r>
          <w:rPr>
            <w:rFonts w:ascii="Times" w:eastAsiaTheme="minorEastAsia" w:hAnsi="Times"/>
          </w:rPr>
          <w:t>4°</w:t>
        </w:r>
      </w:ins>
      <w:del w:id="1020" w:author="Alex" w:date="2015-07-29T18:18:00Z">
        <w:r w:rsidRPr="007C3635" w:rsidDel="007C3635">
          <w:rPr>
            <w:rFonts w:ascii="Times" w:eastAsiaTheme="minorEastAsia" w:hAnsi="Times"/>
            <w:rPrChange w:id="1021" w:author="Alex" w:date="2015-07-29T18:17:00Z">
              <w:rPr>
                <w:rFonts w:ascii="Cambria Math" w:hAnsi="Cambria Math"/>
                <w:i/>
              </w:rPr>
            </w:rPrChange>
          </w:rPr>
          <w:delText>4</w:delText>
        </w:r>
        <w:r w:rsidRPr="007C3635" w:rsidDel="007C3635">
          <w:rPr>
            <w:rFonts w:ascii="Times" w:eastAsiaTheme="minorEastAsia" w:hAnsi="Times" w:hint="eastAsia"/>
            <w:rPrChange w:id="1022" w:author="Alex" w:date="2015-07-29T18:17:00Z">
              <w:rPr>
                <w:rFonts w:ascii="Cambria Math" w:hAnsi="Cambria Math" w:hint="eastAsia"/>
                <w:i/>
              </w:rPr>
            </w:rPrChange>
          </w:rPr>
          <w:delText>〗</w:delText>
        </w:r>
        <w:r w:rsidRPr="007C3635" w:rsidDel="007C3635">
          <w:rPr>
            <w:rFonts w:ascii="Times" w:eastAsiaTheme="minorEastAsia" w:hAnsi="Times"/>
            <w:rPrChange w:id="1023" w:author="Alex" w:date="2015-07-29T18:17:00Z">
              <w:rPr>
                <w:rFonts w:ascii="Cambria Math" w:hAnsi="Cambria Math"/>
                <w:i/>
              </w:rPr>
            </w:rPrChange>
          </w:rPr>
          <w:delText>^o</w:delText>
        </w:r>
      </w:del>
      <w:r w:rsidRPr="007C3635">
        <w:rPr>
          <w:rFonts w:ascii="Times" w:eastAsiaTheme="minorEastAsia" w:hAnsi="Times"/>
          <w:rPrChange w:id="1024" w:author="Alex" w:date="2015-07-29T18:17:00Z">
            <w:rPr>
              <w:rFonts w:ascii="Cambria Math" w:hAnsi="Cambria Math"/>
              <w:i/>
            </w:rPr>
          </w:rPrChange>
        </w:rPr>
        <w:t>=</w:t>
      </w:r>
      <w:del w:id="1025" w:author="Alex" w:date="2015-07-29T18:18:00Z">
        <w:r w:rsidRPr="007C3635" w:rsidDel="007C3635">
          <w:rPr>
            <w:rFonts w:ascii="Times" w:eastAsiaTheme="minorEastAsia" w:hAnsi="Times" w:hint="eastAsia"/>
            <w:rPrChange w:id="1026" w:author="Alex" w:date="2015-07-29T18:17:00Z">
              <w:rPr>
                <w:rFonts w:ascii="Cambria Math" w:hAnsi="Cambria Math" w:hint="eastAsia"/>
                <w:i/>
              </w:rPr>
            </w:rPrChange>
          </w:rPr>
          <w:delText>〖</w:delText>
        </w:r>
      </w:del>
      <w:r w:rsidRPr="007C3635">
        <w:rPr>
          <w:rFonts w:ascii="Times" w:eastAsiaTheme="minorEastAsia" w:hAnsi="Times"/>
          <w:rPrChange w:id="1027" w:author="Alex" w:date="2015-07-29T18:17:00Z">
            <w:rPr>
              <w:rFonts w:ascii="Cambria Math" w:hAnsi="Cambria Math"/>
              <w:i/>
            </w:rPr>
          </w:rPrChange>
        </w:rPr>
        <w:t>18</w:t>
      </w:r>
      <w:ins w:id="1028" w:author="Alex" w:date="2015-07-29T18:18:00Z">
        <w:r>
          <w:rPr>
            <w:rFonts w:ascii="Times" w:eastAsiaTheme="minorEastAsia" w:hAnsi="Times"/>
          </w:rPr>
          <w:t>0°</w:t>
        </w:r>
      </w:ins>
      <w:del w:id="1029" w:author="Alex" w:date="2015-07-29T18:18:00Z">
        <w:r w:rsidRPr="007C3635" w:rsidDel="007C3635">
          <w:rPr>
            <w:rFonts w:ascii="Times" w:eastAsiaTheme="minorEastAsia" w:hAnsi="Times"/>
            <w:rPrChange w:id="1030" w:author="Alex" w:date="2015-07-29T18:17:00Z">
              <w:rPr>
                <w:rFonts w:ascii="Cambria Math" w:hAnsi="Cambria Math"/>
                <w:i/>
              </w:rPr>
            </w:rPrChange>
          </w:rPr>
          <w:delText>0</w:delText>
        </w:r>
        <w:r w:rsidRPr="007C3635" w:rsidDel="007C3635">
          <w:rPr>
            <w:rFonts w:ascii="Times" w:eastAsiaTheme="minorEastAsia" w:hAnsi="Times" w:hint="eastAsia"/>
            <w:rPrChange w:id="1031" w:author="Alex" w:date="2015-07-29T18:17:00Z">
              <w:rPr>
                <w:rFonts w:ascii="Cambria Math" w:hAnsi="Cambria Math" w:hint="eastAsia"/>
                <w:i/>
              </w:rPr>
            </w:rPrChange>
          </w:rPr>
          <w:delText>〗</w:delText>
        </w:r>
        <w:r w:rsidRPr="007C3635" w:rsidDel="007C3635">
          <w:rPr>
            <w:rFonts w:ascii="Times" w:eastAsiaTheme="minorEastAsia" w:hAnsi="Times"/>
            <w:rPrChange w:id="1032" w:author="Alex" w:date="2015-07-29T18:17:00Z">
              <w:rPr>
                <w:rFonts w:ascii="Cambria Math" w:hAnsi="Cambria Math"/>
                <w:i/>
              </w:rPr>
            </w:rPrChange>
          </w:rPr>
          <w:delText>^o</w:delText>
        </w:r>
      </w:del>
    </w:p>
    <w:p w14:paraId="4D2E8434" w14:textId="77777777" w:rsidR="00896CE5" w:rsidRPr="007C3635" w:rsidRDefault="00896CE5" w:rsidP="00AD54B0">
      <w:pPr>
        <w:spacing w:after="0"/>
        <w:rPr>
          <w:rFonts w:ascii="Times" w:eastAsiaTheme="minorEastAsia" w:hAnsi="Times"/>
        </w:rPr>
      </w:pPr>
    </w:p>
    <w:p w14:paraId="32C92338" w14:textId="77777777" w:rsidR="00961CAC" w:rsidRDefault="00C87B02" w:rsidP="00C87B02">
      <w:pPr>
        <w:spacing w:after="0"/>
        <w:rPr>
          <w:ins w:id="1033" w:author="Alex" w:date="2015-07-29T18:18:00Z"/>
          <w:rFonts w:ascii="Times" w:eastAsiaTheme="minorEastAsia" w:hAnsi="Times"/>
        </w:rPr>
      </w:pPr>
      <w:del w:id="1034" w:author="Alex" w:date="2015-07-29T18:18:00Z">
        <w:r w:rsidRPr="00E210DA" w:rsidDel="00961CAC">
          <w:rPr>
            <w:rFonts w:ascii="Times" w:eastAsiaTheme="minorEastAsia" w:hAnsi="Times"/>
          </w:rPr>
          <w:lastRenderedPageBreak/>
          <w:delText>Una propiedad adicional de l</w:delText>
        </w:r>
        <w:r w:rsidR="00E210DA" w:rsidRPr="00E210DA" w:rsidDel="00961CAC">
          <w:rPr>
            <w:rFonts w:ascii="Times" w:eastAsiaTheme="minorEastAsia" w:hAnsi="Times"/>
          </w:rPr>
          <w:delText>os ángulos su</w:delText>
        </w:r>
        <w:r w:rsidRPr="00E210DA" w:rsidDel="00961CAC">
          <w:rPr>
            <w:rFonts w:ascii="Times" w:eastAsiaTheme="minorEastAsia" w:hAnsi="Times"/>
          </w:rPr>
          <w:delText>plementarios es que</w:delText>
        </w:r>
        <w:r w:rsidR="00E210DA" w:rsidRPr="00E210DA" w:rsidDel="00961CAC">
          <w:rPr>
            <w:rFonts w:ascii="Times" w:eastAsiaTheme="minorEastAsia" w:hAnsi="Times"/>
          </w:rPr>
          <w:delText xml:space="preserve"> si se toman dos ángulos cuyas medidas en grados sumen</w:delText>
        </w:r>
        <w:r w:rsidR="00892B52" w:rsidDel="00961CAC">
          <w:rPr>
            <w:rFonts w:ascii="Times" w:eastAsiaTheme="minorEastAsia" w:hAnsi="Times"/>
          </w:rPr>
          <w:delText xml:space="preserve"> 180°</w:delText>
        </w:r>
        <w:r w:rsidR="00E210DA" w:rsidDel="00961CAC">
          <w:rPr>
            <w:rFonts w:ascii="Times" w:eastAsiaTheme="minorEastAsia" w:hAnsi="Times"/>
          </w:rPr>
          <w:delText>,</w:delText>
        </w:r>
        <w:r w:rsidR="00E210DA" w:rsidRPr="00E210DA" w:rsidDel="00961CAC">
          <w:rPr>
            <w:rFonts w:ascii="Times" w:eastAsiaTheme="minorEastAsia" w:hAnsi="Times"/>
          </w:rPr>
          <w:delText xml:space="preserve"> eso generará una línea recta entre los lados no comunes. Es lo que se conoce comúnmente como ángulo llano</w:delText>
        </w:r>
      </w:del>
    </w:p>
    <w:tbl>
      <w:tblPr>
        <w:tblStyle w:val="Tablaconcuadrcula"/>
        <w:tblW w:w="0" w:type="auto"/>
        <w:tblLook w:val="04A0" w:firstRow="1" w:lastRow="0" w:firstColumn="1" w:lastColumn="0" w:noHBand="0" w:noVBand="1"/>
      </w:tblPr>
      <w:tblGrid>
        <w:gridCol w:w="2483"/>
        <w:gridCol w:w="6345"/>
      </w:tblGrid>
      <w:tr w:rsidR="00961CAC" w:rsidRPr="005D1738" w14:paraId="20CEF77E" w14:textId="77777777" w:rsidTr="00B46B0B">
        <w:trPr>
          <w:ins w:id="1035" w:author="Alex" w:date="2015-07-29T18:19:00Z"/>
        </w:trPr>
        <w:tc>
          <w:tcPr>
            <w:tcW w:w="8978" w:type="dxa"/>
            <w:gridSpan w:val="2"/>
            <w:shd w:val="clear" w:color="auto" w:fill="000000" w:themeFill="text1"/>
          </w:tcPr>
          <w:p w14:paraId="52339B05" w14:textId="77777777" w:rsidR="00961CAC" w:rsidRPr="005D1738" w:rsidRDefault="00961CAC" w:rsidP="00B46B0B">
            <w:pPr>
              <w:jc w:val="center"/>
              <w:rPr>
                <w:ins w:id="1036" w:author="Alex" w:date="2015-07-29T18:19:00Z"/>
                <w:rFonts w:ascii="Times New Roman" w:hAnsi="Times New Roman" w:cs="Times New Roman"/>
                <w:b/>
                <w:color w:val="FFFFFF" w:themeColor="background1"/>
              </w:rPr>
            </w:pPr>
            <w:ins w:id="1037" w:author="Alex" w:date="2015-07-29T18:19:00Z">
              <w:r w:rsidRPr="005D1738">
                <w:rPr>
                  <w:rFonts w:ascii="Times New Roman" w:hAnsi="Times New Roman" w:cs="Times New Roman"/>
                  <w:b/>
                  <w:color w:val="FFFFFF" w:themeColor="background1"/>
                </w:rPr>
                <w:t>Recuerda</w:t>
              </w:r>
            </w:ins>
          </w:p>
        </w:tc>
      </w:tr>
      <w:tr w:rsidR="00961CAC" w:rsidRPr="00726376" w14:paraId="4F790F07" w14:textId="77777777" w:rsidTr="00B46B0B">
        <w:trPr>
          <w:ins w:id="1038" w:author="Alex" w:date="2015-07-29T18:19:00Z"/>
        </w:trPr>
        <w:tc>
          <w:tcPr>
            <w:tcW w:w="2518" w:type="dxa"/>
          </w:tcPr>
          <w:p w14:paraId="3EF96D19" w14:textId="77777777" w:rsidR="00961CAC" w:rsidRPr="00726376" w:rsidRDefault="00961CAC" w:rsidP="00B46B0B">
            <w:pPr>
              <w:rPr>
                <w:ins w:id="1039" w:author="Alex" w:date="2015-07-29T18:19:00Z"/>
                <w:rFonts w:ascii="Times" w:hAnsi="Times"/>
                <w:b/>
                <w:sz w:val="18"/>
                <w:szCs w:val="18"/>
              </w:rPr>
            </w:pPr>
            <w:ins w:id="1040" w:author="Alex" w:date="2015-07-29T18:19:00Z">
              <w:r w:rsidRPr="00726376">
                <w:rPr>
                  <w:rFonts w:ascii="Times" w:hAnsi="Times"/>
                  <w:b/>
                  <w:sz w:val="18"/>
                  <w:szCs w:val="18"/>
                </w:rPr>
                <w:t>Contenido</w:t>
              </w:r>
            </w:ins>
          </w:p>
        </w:tc>
        <w:tc>
          <w:tcPr>
            <w:tcW w:w="6460" w:type="dxa"/>
          </w:tcPr>
          <w:p w14:paraId="01DB2723" w14:textId="10A7B493" w:rsidR="00961CAC" w:rsidRPr="00961CAC" w:rsidRDefault="00961CAC" w:rsidP="00B46B0B">
            <w:pPr>
              <w:jc w:val="center"/>
              <w:rPr>
                <w:ins w:id="1041" w:author="Alex" w:date="2015-07-29T18:19:00Z"/>
                <w:rFonts w:ascii="Times" w:hAnsi="Times"/>
                <w:sz w:val="18"/>
                <w:szCs w:val="18"/>
                <w:rPrChange w:id="1042" w:author="Alex" w:date="2015-07-29T18:19:00Z">
                  <w:rPr>
                    <w:ins w:id="1043" w:author="Alex" w:date="2015-07-29T18:19:00Z"/>
                    <w:rFonts w:ascii="Times" w:hAnsi="Times"/>
                    <w:b/>
                    <w:sz w:val="18"/>
                    <w:szCs w:val="18"/>
                  </w:rPr>
                </w:rPrChange>
              </w:rPr>
            </w:pPr>
            <w:ins w:id="1044" w:author="Alex" w:date="2015-07-29T18:19:00Z">
              <w:r w:rsidRPr="00961CAC">
                <w:rPr>
                  <w:rFonts w:ascii="Times" w:hAnsi="Times"/>
                  <w:sz w:val="18"/>
                  <w:szCs w:val="18"/>
                  <w:rPrChange w:id="1045" w:author="Alex" w:date="2015-07-29T18:19:00Z">
                    <w:rPr>
                      <w:rFonts w:ascii="Times" w:hAnsi="Times"/>
                      <w:b/>
                      <w:sz w:val="18"/>
                      <w:szCs w:val="18"/>
                    </w:rPr>
                  </w:rPrChange>
                </w:rPr>
                <w:t>Un ángulo</w:t>
              </w:r>
              <w:r>
                <w:rPr>
                  <w:rFonts w:ascii="Times" w:hAnsi="Times"/>
                  <w:sz w:val="18"/>
                  <w:szCs w:val="18"/>
                </w:rPr>
                <w:t xml:space="preserve"> llano mide 180°, por lo que podemos decir que dos ángulos complementarios forman un ángulo llano.</w:t>
              </w:r>
            </w:ins>
          </w:p>
        </w:tc>
      </w:tr>
    </w:tbl>
    <w:p w14:paraId="11CA2CAA" w14:textId="15107A42" w:rsidR="00C87B02" w:rsidRDefault="00E210DA" w:rsidP="00C87B02">
      <w:pPr>
        <w:spacing w:after="0"/>
        <w:rPr>
          <w:ins w:id="1046" w:author="Alex" w:date="2015-07-29T18:19:00Z"/>
          <w:rFonts w:ascii="Times" w:eastAsiaTheme="minorEastAsia" w:hAnsi="Times"/>
        </w:rPr>
      </w:pPr>
      <w:del w:id="1047" w:author="Alex" w:date="2015-07-29T18:19:00Z">
        <w:r w:rsidRPr="00E210DA" w:rsidDel="00961CAC">
          <w:rPr>
            <w:rFonts w:ascii="Times" w:eastAsiaTheme="minorEastAsia" w:hAnsi="Times"/>
          </w:rPr>
          <w:delText>.</w:delText>
        </w:r>
      </w:del>
    </w:p>
    <w:p w14:paraId="342EECD3" w14:textId="77777777" w:rsidR="00961CAC" w:rsidRDefault="00961CAC" w:rsidP="00C87B02">
      <w:pPr>
        <w:spacing w:after="0"/>
        <w:rPr>
          <w:ins w:id="1048" w:author="Alex" w:date="2015-07-29T18:19:00Z"/>
          <w:rFonts w:ascii="Times" w:eastAsiaTheme="minorEastAsia" w:hAnsi="Times"/>
        </w:rPr>
      </w:pPr>
    </w:p>
    <w:p w14:paraId="074032FF" w14:textId="77777777" w:rsidR="00961CAC" w:rsidRDefault="00961CAC" w:rsidP="00C87B02">
      <w:pPr>
        <w:spacing w:after="0"/>
        <w:rPr>
          <w:rFonts w:ascii="Times" w:eastAsiaTheme="minorEastAsia" w:hAnsi="Times"/>
        </w:rPr>
      </w:pP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36157405" w:rsidR="008B68CD" w:rsidRDefault="00B21C9A" w:rsidP="00B21C9A">
            <w:pPr>
              <w:rPr>
                <w:rFonts w:ascii="Times New Roman" w:hAnsi="Times New Roman" w:cs="Times New Roman"/>
                <w:color w:val="000000"/>
              </w:rPr>
            </w:pPr>
            <w:r>
              <w:rPr>
                <w:rFonts w:ascii="Times New Roman" w:hAnsi="Times New Roman" w:cs="Times New Roman"/>
                <w:color w:val="000000"/>
              </w:rPr>
              <w:t>Ángulos externos e internos opuestos de un triángulo</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29E95AEF" w:rsidR="008B68CD" w:rsidRPr="00B21C9A" w:rsidRDefault="00B21C9A" w:rsidP="00EB074D">
            <w:pPr>
              <w:rPr>
                <w:rFonts w:ascii="Times New Roman" w:hAnsi="Times New Roman" w:cs="Times New Roman"/>
                <w:lang w:val="es-ES_tradnl"/>
              </w:rPr>
            </w:pPr>
            <w:r>
              <w:rPr>
                <w:rFonts w:ascii="Times New Roman" w:hAnsi="Times New Roman" w:cs="Times New Roman"/>
                <w:color w:val="000000"/>
              </w:rPr>
              <w:t>Animación que muestra que el ángulo externo de un triángulo es igual a la suma 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Ángulos coterminales</w:t>
      </w:r>
    </w:p>
    <w:p w14:paraId="5ED533D7" w14:textId="77777777" w:rsidR="007515C1" w:rsidRDefault="007515C1" w:rsidP="003B619B">
      <w:pPr>
        <w:spacing w:after="0"/>
        <w:rPr>
          <w:rFonts w:ascii="Times" w:hAnsi="Times"/>
          <w:b/>
        </w:rPr>
      </w:pPr>
    </w:p>
    <w:p w14:paraId="72DFF912" w14:textId="72347EF4" w:rsidR="00336E82" w:rsidRDefault="00336E82" w:rsidP="007515C1">
      <w:pPr>
        <w:spacing w:after="0"/>
        <w:rPr>
          <w:rFonts w:ascii="Times" w:hAnsi="Times"/>
        </w:rPr>
      </w:pPr>
      <w:r>
        <w:rPr>
          <w:rFonts w:ascii="Times" w:hAnsi="Times"/>
        </w:rPr>
        <w:t xml:space="preserve">Algunos fenómenos en cuya explicación aparecen las mediciones angulares son </w:t>
      </w:r>
      <w:del w:id="1049" w:author="Alex" w:date="2015-07-29T18:23:00Z">
        <w:r w:rsidDel="00176CA2">
          <w:rPr>
            <w:rFonts w:ascii="Times" w:hAnsi="Times"/>
          </w:rPr>
          <w:delText>principalm</w:delText>
        </w:r>
        <w:r w:rsidR="00892B52" w:rsidDel="00176CA2">
          <w:rPr>
            <w:rFonts w:ascii="Times" w:hAnsi="Times"/>
          </w:rPr>
          <w:delText xml:space="preserve">ente </w:delText>
        </w:r>
      </w:del>
      <w:r w:rsidR="00892B52">
        <w:rPr>
          <w:rFonts w:ascii="Times" w:hAnsi="Times"/>
        </w:rPr>
        <w:t xml:space="preserve">fenómenos cíclicos, </w:t>
      </w:r>
      <w:r>
        <w:rPr>
          <w:rFonts w:ascii="Times" w:hAnsi="Times"/>
        </w:rPr>
        <w:t>por ejemplo la órbita que de</w:t>
      </w:r>
      <w:r w:rsidR="00892B52">
        <w:rPr>
          <w:rFonts w:ascii="Times" w:hAnsi="Times"/>
        </w:rPr>
        <w:t>scribe la tierra alrededor del S</w:t>
      </w:r>
      <w:r>
        <w:rPr>
          <w:rFonts w:ascii="Times" w:hAnsi="Times"/>
        </w:rPr>
        <w:t>ol, o en la que de</w:t>
      </w:r>
      <w:r w:rsidR="00892B52">
        <w:rPr>
          <w:rFonts w:ascii="Times" w:hAnsi="Times"/>
        </w:rPr>
        <w:t>scribe la Luna alrededor de la T</w:t>
      </w:r>
      <w:r>
        <w:rPr>
          <w:rFonts w:ascii="Times" w:hAnsi="Times"/>
        </w:rPr>
        <w:t>ierra.</w:t>
      </w:r>
      <w:del w:id="1050" w:author="Alex" w:date="2015-07-29T18:23:00Z">
        <w:r w:rsidDel="00176CA2">
          <w:rPr>
            <w:rFonts w:ascii="Times" w:hAnsi="Times"/>
          </w:rPr>
          <w:delText xml:space="preserve"> Se trata de fenómenos que se repiten cada cierto tiempo.</w:delText>
        </w:r>
      </w:del>
      <w:r>
        <w:rPr>
          <w:rFonts w:ascii="Times" w:hAnsi="Times"/>
        </w:rPr>
        <w:t xml:space="preserve"> </w:t>
      </w:r>
    </w:p>
    <w:p w14:paraId="1865B0DC" w14:textId="77777777" w:rsidR="00336E82" w:rsidRDefault="00336E82" w:rsidP="007515C1">
      <w:pPr>
        <w:spacing w:after="0"/>
        <w:rPr>
          <w:rFonts w:ascii="Times" w:hAnsi="Times"/>
        </w:rPr>
      </w:pPr>
    </w:p>
    <w:p w14:paraId="680DB3DB" w14:textId="32015FC4" w:rsidR="00336E82" w:rsidRDefault="00336E82" w:rsidP="007515C1">
      <w:pPr>
        <w:spacing w:after="0"/>
        <w:rPr>
          <w:rFonts w:ascii="Times" w:hAnsi="Times"/>
        </w:rPr>
      </w:pPr>
      <w:r>
        <w:rPr>
          <w:rFonts w:ascii="Times" w:hAnsi="Times"/>
        </w:rPr>
        <w:t xml:space="preserve">Por ejemplo, </w:t>
      </w:r>
      <w:r w:rsidR="00892B52">
        <w:rPr>
          <w:rFonts w:ascii="Times" w:hAnsi="Times"/>
        </w:rPr>
        <w:t>la cantidad de giros que da la Luna alrededor de la T</w:t>
      </w:r>
      <w:r>
        <w:rPr>
          <w:rFonts w:ascii="Times" w:hAnsi="Times"/>
        </w:rPr>
        <w:t xml:space="preserve">ierra es </w:t>
      </w:r>
      <w:ins w:id="1051" w:author="Alex" w:date="2015-07-29T18:35:00Z">
        <w:r w:rsidR="00ED14ED">
          <w:rPr>
            <w:rFonts w:ascii="Times" w:hAnsi="Times"/>
          </w:rPr>
          <w:t xml:space="preserve">aproximadamente </w:t>
        </w:r>
      </w:ins>
      <w:r>
        <w:rPr>
          <w:rFonts w:ascii="Times" w:hAnsi="Times"/>
        </w:rPr>
        <w:t xml:space="preserve">igual </w:t>
      </w:r>
      <w:del w:id="1052" w:author="Alex" w:date="2015-07-29T18:34:00Z">
        <w:r w:rsidDel="00ED14ED">
          <w:rPr>
            <w:rFonts w:ascii="Times" w:hAnsi="Times"/>
          </w:rPr>
          <w:delText xml:space="preserve">a </w:delText>
        </w:r>
      </w:del>
      <w:del w:id="1053" w:author="Alex" w:date="2015-07-29T18:29:00Z">
        <w:r w:rsidDel="00ED14ED">
          <w:rPr>
            <w:rFonts w:ascii="Times" w:hAnsi="Times"/>
          </w:rPr>
          <w:delText>la cantidad de meses de nuestro sistema calendario</w:delText>
        </w:r>
      </w:del>
      <w:ins w:id="1054" w:author="Alex" w:date="2015-07-29T18:34:00Z">
        <w:r w:rsidR="00ED14ED">
          <w:rPr>
            <w:rFonts w:ascii="Times" w:hAnsi="Times"/>
          </w:rPr>
          <w:t>a</w:t>
        </w:r>
      </w:ins>
      <w:ins w:id="1055" w:author="Alex" w:date="2015-07-29T18:29:00Z">
        <w:r w:rsidR="00ED14ED">
          <w:rPr>
            <w:rFonts w:ascii="Times" w:hAnsi="Times"/>
          </w:rPr>
          <w:t xml:space="preserve"> 13</w:t>
        </w:r>
      </w:ins>
      <w:ins w:id="1056" w:author="Alex" w:date="2015-07-29T18:34:00Z">
        <w:r w:rsidR="00ED14ED">
          <w:rPr>
            <w:rFonts w:ascii="Times" w:hAnsi="Times"/>
          </w:rPr>
          <w:t xml:space="preserve"> a lo largo de un año</w:t>
        </w:r>
      </w:ins>
      <w:r>
        <w:rPr>
          <w:rFonts w:ascii="Times" w:hAnsi="Times"/>
        </w:rPr>
        <w:t xml:space="preserve">. </w:t>
      </w:r>
      <w:del w:id="1057" w:author="Alex" w:date="2015-07-29T18:34:00Z">
        <w:r w:rsidDel="00ED14ED">
          <w:rPr>
            <w:rFonts w:ascii="Times" w:hAnsi="Times"/>
          </w:rPr>
          <w:delText>Si se elimina</w:delText>
        </w:r>
      </w:del>
      <w:del w:id="1058" w:author="Alex" w:date="2015-07-29T18:22:00Z">
        <w:r w:rsidDel="00176CA2">
          <w:rPr>
            <w:rFonts w:ascii="Times" w:hAnsi="Times"/>
          </w:rPr>
          <w:delText>n</w:delText>
        </w:r>
      </w:del>
      <w:del w:id="1059" w:author="Alex" w:date="2015-07-29T18:34:00Z">
        <w:r w:rsidDel="00ED14ED">
          <w:rPr>
            <w:rFonts w:ascii="Times" w:hAnsi="Times"/>
          </w:rPr>
          <w:delText xml:space="preserve"> gran cantidad de variables que participan del fenómeno del movimi</w:delText>
        </w:r>
        <w:r w:rsidR="00892B52" w:rsidDel="00ED14ED">
          <w:rPr>
            <w:rFonts w:ascii="Times" w:hAnsi="Times"/>
          </w:rPr>
          <w:delText>ento de la luna alrededor del S</w:delText>
        </w:r>
        <w:r w:rsidDel="00ED14ED">
          <w:rPr>
            <w:rFonts w:ascii="Times" w:hAnsi="Times"/>
          </w:rPr>
          <w:delText xml:space="preserve">ol, </w:delText>
        </w:r>
        <w:r w:rsidR="00892B52" w:rsidDel="00ED14ED">
          <w:rPr>
            <w:rFonts w:ascii="Times" w:hAnsi="Times"/>
          </w:rPr>
          <w:delText>se puede</w:delText>
        </w:r>
        <w:r w:rsidDel="00ED14ED">
          <w:rPr>
            <w:rFonts w:ascii="Times" w:hAnsi="Times"/>
          </w:rPr>
          <w:delText xml:space="preserve"> </w:delText>
        </w:r>
        <w:r w:rsidR="00892B52" w:rsidDel="00ED14ED">
          <w:rPr>
            <w:rFonts w:ascii="Times" w:hAnsi="Times"/>
          </w:rPr>
          <w:delText>decir que al cabo de un mes la L</w:delText>
        </w:r>
        <w:r w:rsidDel="00ED14ED">
          <w:rPr>
            <w:rFonts w:ascii="Times" w:hAnsi="Times"/>
          </w:rPr>
          <w:delText xml:space="preserve">una ha dado una vuelta completa </w:delText>
        </w:r>
        <w:r w:rsidR="003076E2" w:rsidDel="00ED14ED">
          <w:rPr>
            <w:rFonts w:ascii="Times" w:hAnsi="Times"/>
          </w:rPr>
          <w:delText xml:space="preserve">alrededor de la </w:delText>
        </w:r>
        <w:r w:rsidR="00892B52" w:rsidDel="00ED14ED">
          <w:rPr>
            <w:rFonts w:ascii="Times" w:hAnsi="Times"/>
          </w:rPr>
          <w:delText>T</w:delText>
        </w:r>
        <w:r w:rsidR="003076E2" w:rsidDel="00ED14ED">
          <w:rPr>
            <w:rFonts w:ascii="Times" w:hAnsi="Times"/>
          </w:rPr>
          <w:delText>ierra, al cabo de un mes ha dado dos vueltas, al cabo de tres, tres vueltas, y así sucesivamente hasta que completa 12 vueltas, que es el tiempo que le ha tomado la tierra en dar un solo giro alrededor del sol</w:delText>
        </w:r>
      </w:del>
      <w:ins w:id="1060" w:author="Alex" w:date="2015-07-29T18:34:00Z">
        <w:r w:rsidR="00ED14ED">
          <w:rPr>
            <w:rFonts w:ascii="Times" w:hAnsi="Times"/>
          </w:rPr>
          <w:t xml:space="preserve">Lo anterior sucede porque la luna da una vuelta </w:t>
        </w:r>
      </w:ins>
      <w:ins w:id="1061" w:author="Alex" w:date="2015-07-29T18:35:00Z">
        <w:r w:rsidR="00ED14ED">
          <w:rPr>
            <w:rFonts w:ascii="Times" w:hAnsi="Times"/>
          </w:rPr>
          <w:t>alrededor</w:t>
        </w:r>
      </w:ins>
      <w:ins w:id="1062" w:author="Alex" w:date="2015-07-29T18:34:00Z">
        <w:r w:rsidR="00ED14ED">
          <w:rPr>
            <w:rFonts w:ascii="Times" w:hAnsi="Times"/>
          </w:rPr>
          <w:t xml:space="preserve"> </w:t>
        </w:r>
      </w:ins>
      <w:ins w:id="1063" w:author="Alex" w:date="2015-07-29T18:35:00Z">
        <w:r w:rsidR="00ED14ED">
          <w:rPr>
            <w:rFonts w:ascii="Times" w:hAnsi="Times"/>
          </w:rPr>
          <w:t xml:space="preserve">de la tierra en 27 días y un tercio aproximadamente. </w:t>
        </w:r>
      </w:ins>
      <w:del w:id="1064" w:author="Alex" w:date="2015-07-29T18:35:00Z">
        <w:r w:rsidR="003076E2" w:rsidDel="00ED14ED">
          <w:rPr>
            <w:rFonts w:ascii="Times" w:hAnsi="Times"/>
          </w:rPr>
          <w:delText>.</w:delText>
        </w:r>
      </w:del>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1A197717" w:rsidR="003076E2" w:rsidRPr="00053744" w:rsidRDefault="00C82D30" w:rsidP="002953CB">
            <w:pPr>
              <w:pStyle w:val="ListadoImgenes"/>
              <w:numPr>
                <w:ilvl w:val="0"/>
                <w:numId w:val="0"/>
              </w:numPr>
              <w:ind w:left="720"/>
            </w:pPr>
            <w:r>
              <w:t>MA_10_02_CO_IMG12</w:t>
            </w: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es-CO"/>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2F4CB5C" w14:textId="7F65CBA2"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r w:rsidR="00A509B4">
              <w:rPr>
                <w:rFonts w:ascii="Times New Roman" w:hAnsi="Times New Roman" w:cs="Times New Roman"/>
                <w:color w:val="000000"/>
              </w:rPr>
              <w:t>.</w:t>
            </w:r>
          </w:p>
        </w:tc>
      </w:tr>
    </w:tbl>
    <w:p w14:paraId="56FAF66C" w14:textId="77777777" w:rsidR="003076E2" w:rsidRDefault="003076E2" w:rsidP="007515C1">
      <w:pPr>
        <w:spacing w:after="0"/>
        <w:rPr>
          <w:rFonts w:ascii="Times" w:hAnsi="Times"/>
        </w:rPr>
      </w:pPr>
    </w:p>
    <w:p w14:paraId="05CC5E22" w14:textId="77777777" w:rsidR="00AC43E6" w:rsidRDefault="00A27094" w:rsidP="007515C1">
      <w:pPr>
        <w:spacing w:after="0"/>
        <w:rPr>
          <w:ins w:id="1065" w:author="Alex" w:date="2015-07-30T10:02:00Z"/>
          <w:rFonts w:ascii="Times" w:hAnsi="Times"/>
        </w:rPr>
      </w:pPr>
      <w:del w:id="1066" w:author="Alex" w:date="2015-07-29T18:37:00Z">
        <w:r w:rsidDel="00ED14ED">
          <w:rPr>
            <w:rFonts w:ascii="Times" w:hAnsi="Times"/>
          </w:rPr>
          <w:delText>L</w:delText>
        </w:r>
        <w:r w:rsidR="002B1C43" w:rsidDel="00ED14ED">
          <w:rPr>
            <w:rFonts w:ascii="Times" w:hAnsi="Times"/>
          </w:rPr>
          <w:delText>a medición de</w:delText>
        </w:r>
      </w:del>
      <w:ins w:id="1067" w:author="Alex" w:date="2015-07-29T18:37:00Z">
        <w:r w:rsidR="00ED14ED">
          <w:rPr>
            <w:rFonts w:ascii="Times" w:hAnsi="Times"/>
          </w:rPr>
          <w:t>Si piensas en</w:t>
        </w:r>
      </w:ins>
      <w:r w:rsidR="002B1C43">
        <w:rPr>
          <w:rFonts w:ascii="Times" w:hAnsi="Times"/>
        </w:rPr>
        <w:t xml:space="preserve"> </w:t>
      </w:r>
      <w:ins w:id="1068" w:author="Alex" w:date="2015-07-29T18:38:00Z">
        <w:r w:rsidR="00ED14ED">
          <w:rPr>
            <w:rFonts w:ascii="Times" w:hAnsi="Times"/>
          </w:rPr>
          <w:t xml:space="preserve">dos </w:t>
        </w:r>
      </w:ins>
      <w:r w:rsidR="002B1C43">
        <w:rPr>
          <w:rFonts w:ascii="Times" w:hAnsi="Times"/>
        </w:rPr>
        <w:t>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w:t>
      </w:r>
      <w:ins w:id="1069" w:author="Alex" w:date="2015-07-29T18:37:00Z">
        <w:r w:rsidR="00ED14ED">
          <w:rPr>
            <w:rFonts w:ascii="Times" w:hAnsi="Times"/>
          </w:rPr>
          <w:t xml:space="preserve"> probablemente pienses que </w:t>
        </w:r>
      </w:ins>
      <w:ins w:id="1070" w:author="Alex" w:date="2015-07-29T18:58:00Z">
        <w:r w:rsidR="00AC43E6">
          <w:rPr>
            <w:rFonts w:ascii="Times" w:hAnsi="Times"/>
          </w:rPr>
          <w:t>es un sinsentido, pues habría solo un ángulo con el mismo lado inicial y el mismo lado final, pero no es así.</w:t>
        </w:r>
      </w:ins>
    </w:p>
    <w:p w14:paraId="142BDAFD" w14:textId="77777777" w:rsidR="00232644" w:rsidRDefault="00232644" w:rsidP="007515C1">
      <w:pPr>
        <w:spacing w:after="0"/>
        <w:rPr>
          <w:ins w:id="1071" w:author="Alex" w:date="2015-07-30T10:02:00Z"/>
          <w:rFonts w:ascii="Times" w:hAnsi="Times"/>
        </w:rPr>
      </w:pPr>
    </w:p>
    <w:tbl>
      <w:tblPr>
        <w:tblStyle w:val="Tablaconcuadrcula"/>
        <w:tblW w:w="0" w:type="auto"/>
        <w:tblLook w:val="04A0" w:firstRow="1" w:lastRow="0" w:firstColumn="1" w:lastColumn="0" w:noHBand="0" w:noVBand="1"/>
      </w:tblPr>
      <w:tblGrid>
        <w:gridCol w:w="2483"/>
        <w:gridCol w:w="6345"/>
      </w:tblGrid>
      <w:tr w:rsidR="00232644" w:rsidRPr="005D1738" w14:paraId="2DF3C564" w14:textId="77777777" w:rsidTr="00CF5086">
        <w:trPr>
          <w:ins w:id="1072" w:author="Alex" w:date="2015-07-30T10:02:00Z"/>
        </w:trPr>
        <w:tc>
          <w:tcPr>
            <w:tcW w:w="8978" w:type="dxa"/>
            <w:gridSpan w:val="2"/>
            <w:shd w:val="clear" w:color="auto" w:fill="000000" w:themeFill="text1"/>
          </w:tcPr>
          <w:p w14:paraId="5CEA921A" w14:textId="77777777" w:rsidR="00232644" w:rsidRPr="005D1738" w:rsidRDefault="00232644" w:rsidP="00CF5086">
            <w:pPr>
              <w:jc w:val="center"/>
              <w:rPr>
                <w:ins w:id="1073" w:author="Alex" w:date="2015-07-30T10:02:00Z"/>
                <w:rFonts w:ascii="Times New Roman" w:hAnsi="Times New Roman" w:cs="Times New Roman"/>
                <w:b/>
                <w:color w:val="FFFFFF" w:themeColor="background1"/>
              </w:rPr>
            </w:pPr>
            <w:ins w:id="1074" w:author="Alex" w:date="2015-07-30T10:02:00Z">
              <w:r w:rsidRPr="005D1738">
                <w:rPr>
                  <w:rFonts w:ascii="Times New Roman" w:hAnsi="Times New Roman" w:cs="Times New Roman"/>
                  <w:b/>
                  <w:color w:val="FFFFFF" w:themeColor="background1"/>
                </w:rPr>
                <w:t>Recuerda</w:t>
              </w:r>
            </w:ins>
          </w:p>
        </w:tc>
      </w:tr>
      <w:tr w:rsidR="00232644" w:rsidRPr="00726376" w14:paraId="074F22FB" w14:textId="77777777" w:rsidTr="00CF5086">
        <w:trPr>
          <w:ins w:id="1075" w:author="Alex" w:date="2015-07-30T10:02:00Z"/>
        </w:trPr>
        <w:tc>
          <w:tcPr>
            <w:tcW w:w="2518" w:type="dxa"/>
          </w:tcPr>
          <w:p w14:paraId="7BE84DEA" w14:textId="77777777" w:rsidR="00232644" w:rsidRPr="00726376" w:rsidRDefault="00232644" w:rsidP="00CF5086">
            <w:pPr>
              <w:rPr>
                <w:ins w:id="1076" w:author="Alex" w:date="2015-07-30T10:02:00Z"/>
                <w:rFonts w:ascii="Times" w:hAnsi="Times"/>
                <w:b/>
                <w:sz w:val="18"/>
                <w:szCs w:val="18"/>
              </w:rPr>
            </w:pPr>
            <w:ins w:id="1077" w:author="Alex" w:date="2015-07-30T10:02:00Z">
              <w:r w:rsidRPr="00726376">
                <w:rPr>
                  <w:rFonts w:ascii="Times" w:hAnsi="Times"/>
                  <w:b/>
                  <w:sz w:val="18"/>
                  <w:szCs w:val="18"/>
                </w:rPr>
                <w:lastRenderedPageBreak/>
                <w:t>Contenido</w:t>
              </w:r>
            </w:ins>
          </w:p>
        </w:tc>
        <w:tc>
          <w:tcPr>
            <w:tcW w:w="6460" w:type="dxa"/>
          </w:tcPr>
          <w:p w14:paraId="1A01F9E1" w14:textId="77777777" w:rsidR="00232644" w:rsidRDefault="00232644" w:rsidP="00CF5086">
            <w:pPr>
              <w:rPr>
                <w:ins w:id="1078" w:author="Alex" w:date="2015-07-30T10:02:00Z"/>
                <w:rFonts w:ascii="Times" w:hAnsi="Times"/>
              </w:rPr>
            </w:pPr>
            <w:ins w:id="1079" w:author="Alex" w:date="2015-07-30T10:02:00Z">
              <w:r>
                <w:rPr>
                  <w:rFonts w:ascii="Times" w:hAnsi="Times"/>
                </w:rPr>
                <w:t xml:space="preserve">En la representación canónica, el lado inicial del ángulo es siempre el eje </w:t>
              </w:r>
              <w:r w:rsidRPr="00F956CE">
                <w:rPr>
                  <w:rFonts w:ascii="Times" w:hAnsi="Times"/>
                  <w:i/>
                </w:rPr>
                <w:t>X</w:t>
              </w:r>
              <w:r>
                <w:rPr>
                  <w:rFonts w:ascii="Times" w:eastAsiaTheme="minorEastAsia" w:hAnsi="Times"/>
                </w:rPr>
                <w:t>, por lo que al definir un ángulo únicamente nos interesa el lado final en esta representación.</w:t>
              </w:r>
            </w:ins>
          </w:p>
          <w:p w14:paraId="58DBE78E" w14:textId="77777777" w:rsidR="00232644" w:rsidRPr="00726376" w:rsidRDefault="00232644" w:rsidP="00CF5086">
            <w:pPr>
              <w:jc w:val="center"/>
              <w:rPr>
                <w:ins w:id="1080" w:author="Alex" w:date="2015-07-30T10:02:00Z"/>
                <w:rFonts w:ascii="Times" w:hAnsi="Times"/>
                <w:b/>
                <w:sz w:val="18"/>
                <w:szCs w:val="18"/>
              </w:rPr>
            </w:pPr>
          </w:p>
        </w:tc>
      </w:tr>
    </w:tbl>
    <w:p w14:paraId="717CD454" w14:textId="77777777" w:rsidR="00232644" w:rsidRDefault="00232644" w:rsidP="007515C1">
      <w:pPr>
        <w:spacing w:after="0"/>
        <w:rPr>
          <w:ins w:id="1081" w:author="Alex" w:date="2015-07-29T18:58:00Z"/>
          <w:rFonts w:ascii="Times" w:hAnsi="Times"/>
        </w:rPr>
      </w:pPr>
    </w:p>
    <w:p w14:paraId="27E009D3" w14:textId="77777777" w:rsidR="00AC43E6" w:rsidRDefault="00AC43E6" w:rsidP="007515C1">
      <w:pPr>
        <w:spacing w:after="0"/>
        <w:rPr>
          <w:ins w:id="1082" w:author="Alex" w:date="2015-07-29T18:58:00Z"/>
          <w:rFonts w:ascii="Times" w:hAnsi="Times"/>
        </w:rPr>
      </w:pPr>
    </w:p>
    <w:p w14:paraId="2C414A94" w14:textId="77777777" w:rsidR="00AC43E6" w:rsidRDefault="00AC43E6" w:rsidP="007515C1">
      <w:pPr>
        <w:spacing w:after="0"/>
        <w:rPr>
          <w:ins w:id="1083" w:author="Alex" w:date="2015-07-29T19:01:00Z"/>
          <w:rFonts w:ascii="Times" w:hAnsi="Times"/>
        </w:rPr>
      </w:pPr>
      <w:ins w:id="1084" w:author="Alex" w:date="2015-07-29T19:01:00Z">
        <w:r>
          <w:rPr>
            <w:rFonts w:ascii="Times" w:hAnsi="Times"/>
          </w:rPr>
          <w:t>Hay varios casos en los que dos ángulos tienen el mismo lado inicial y el mismo lado final:</w:t>
        </w:r>
      </w:ins>
    </w:p>
    <w:p w14:paraId="4E4EE4B6" w14:textId="425F0759" w:rsidR="00AC43E6" w:rsidRDefault="00AC43E6">
      <w:pPr>
        <w:pStyle w:val="Prrafodelista"/>
        <w:numPr>
          <w:ilvl w:val="0"/>
          <w:numId w:val="48"/>
        </w:numPr>
        <w:spacing w:after="0"/>
        <w:rPr>
          <w:ins w:id="1085" w:author="Alex" w:date="2015-07-29T19:05:00Z"/>
          <w:rFonts w:ascii="Times" w:hAnsi="Times"/>
        </w:rPr>
        <w:pPrChange w:id="1086" w:author="Alex" w:date="2015-07-29T19:02:00Z">
          <w:pPr>
            <w:spacing w:after="0"/>
          </w:pPr>
        </w:pPrChange>
      </w:pPr>
      <w:ins w:id="1087" w:author="Alex" w:date="2015-07-29T19:05:00Z">
        <w:r>
          <w:rPr>
            <w:rFonts w:ascii="Times" w:hAnsi="Times"/>
          </w:rPr>
          <w:t>Los ángulos son iguales.</w:t>
        </w:r>
      </w:ins>
    </w:p>
    <w:p w14:paraId="6DB48BAB" w14:textId="0F0B5CE3" w:rsidR="00AC43E6" w:rsidRDefault="00AC43E6">
      <w:pPr>
        <w:pStyle w:val="Prrafodelista"/>
        <w:numPr>
          <w:ilvl w:val="0"/>
          <w:numId w:val="48"/>
        </w:numPr>
        <w:spacing w:after="0"/>
        <w:rPr>
          <w:ins w:id="1088" w:author="Alex" w:date="2015-07-30T09:40:00Z"/>
          <w:rFonts w:ascii="Times" w:hAnsi="Times"/>
        </w:rPr>
        <w:pPrChange w:id="1089" w:author="Alex" w:date="2015-07-29T19:02:00Z">
          <w:pPr>
            <w:spacing w:after="0"/>
          </w:pPr>
        </w:pPrChange>
      </w:pPr>
      <w:ins w:id="1090" w:author="Alex" w:date="2015-07-29T19:06:00Z">
        <w:r>
          <w:rPr>
            <w:rFonts w:ascii="Times" w:hAnsi="Times"/>
          </w:rPr>
          <w:t xml:space="preserve">Si </w:t>
        </w:r>
      </w:ins>
      <w:ins w:id="1091" w:author="Alex" w:date="2015-07-30T09:41:00Z">
        <w:r w:rsidR="00B46B0B">
          <w:rPr>
            <w:rFonts w:ascii="Times" w:hAnsi="Times"/>
          </w:rPr>
          <w:t>uno de los</w:t>
        </w:r>
      </w:ins>
      <w:ins w:id="1092" w:author="Alex" w:date="2015-07-29T19:06:00Z">
        <w:r>
          <w:rPr>
            <w:rFonts w:ascii="Times" w:hAnsi="Times"/>
          </w:rPr>
          <w:t xml:space="preserve"> ángulo</w:t>
        </w:r>
      </w:ins>
      <w:ins w:id="1093" w:author="Alex" w:date="2015-07-30T09:41:00Z">
        <w:r w:rsidR="00B46B0B">
          <w:rPr>
            <w:rFonts w:ascii="Times" w:hAnsi="Times"/>
          </w:rPr>
          <w:t>s</w:t>
        </w:r>
      </w:ins>
      <w:ins w:id="1094" w:author="Alex" w:date="2015-07-29T19:06:00Z">
        <w:r>
          <w:rPr>
            <w:rFonts w:ascii="Times" w:hAnsi="Times"/>
          </w:rPr>
          <w:t xml:space="preserve"> es positivo, el </w:t>
        </w:r>
      </w:ins>
      <w:ins w:id="1095" w:author="Alex" w:date="2015-07-30T09:41:00Z">
        <w:r w:rsidR="00B46B0B">
          <w:rPr>
            <w:rFonts w:ascii="Times" w:hAnsi="Times"/>
          </w:rPr>
          <w:t>otro</w:t>
        </w:r>
      </w:ins>
      <w:ins w:id="1096" w:author="Alex" w:date="2015-07-29T19:06:00Z">
        <w:r>
          <w:rPr>
            <w:rFonts w:ascii="Times" w:hAnsi="Times"/>
          </w:rPr>
          <w:t xml:space="preserve"> </w:t>
        </w:r>
      </w:ins>
      <w:ins w:id="1097" w:author="Alex" w:date="2015-07-29T19:07:00Z">
        <w:r>
          <w:rPr>
            <w:rFonts w:ascii="Times" w:hAnsi="Times"/>
          </w:rPr>
          <w:t>ángulo</w:t>
        </w:r>
      </w:ins>
      <w:ins w:id="1098" w:author="Alex" w:date="2015-07-30T09:48:00Z">
        <w:r w:rsidR="00B46B0B">
          <w:rPr>
            <w:rFonts w:ascii="Times" w:hAnsi="Times"/>
          </w:rPr>
          <w:t xml:space="preserve"> es </w:t>
        </w:r>
      </w:ins>
      <w:ins w:id="1099" w:author="Alex" w:date="2015-07-30T09:42:00Z">
        <w:r w:rsidR="00B46B0B">
          <w:rPr>
            <w:rFonts w:ascii="Times" w:hAnsi="Times"/>
          </w:rPr>
          <w:t xml:space="preserve">negativo </w:t>
        </w:r>
      </w:ins>
      <w:ins w:id="1100" w:author="Alex" w:date="2015-07-30T09:48:00Z">
        <w:r w:rsidR="00B46B0B">
          <w:rPr>
            <w:rFonts w:ascii="Times" w:hAnsi="Times"/>
          </w:rPr>
          <w:t>y de</w:t>
        </w:r>
      </w:ins>
      <w:ins w:id="1101" w:author="Alex" w:date="2015-07-30T09:42:00Z">
        <w:r w:rsidR="00B46B0B">
          <w:rPr>
            <w:rFonts w:ascii="Times" w:hAnsi="Times"/>
          </w:rPr>
          <w:t xml:space="preserve"> tal forma que coincidan los lados finales, como se muestra en la ilustración</w:t>
        </w:r>
      </w:ins>
      <w:ins w:id="1102" w:author="Alex" w:date="2015-07-30T09:40:00Z">
        <w:r w:rsidR="00B46B0B">
          <w:rPr>
            <w:rFonts w:ascii="Times" w:hAnsi="Times"/>
          </w:rPr>
          <w:t>.</w:t>
        </w:r>
      </w:ins>
    </w:p>
    <w:p w14:paraId="62F5AA68" w14:textId="58A98724" w:rsidR="00B46B0B" w:rsidRDefault="00B46B0B">
      <w:pPr>
        <w:pStyle w:val="Prrafodelista"/>
        <w:numPr>
          <w:ilvl w:val="0"/>
          <w:numId w:val="48"/>
        </w:numPr>
        <w:spacing w:after="0"/>
        <w:rPr>
          <w:ins w:id="1103" w:author="Alex" w:date="2015-07-30T09:45:00Z"/>
          <w:rFonts w:ascii="Times" w:hAnsi="Times"/>
        </w:rPr>
        <w:pPrChange w:id="1104" w:author="Alex" w:date="2015-07-29T19:02:00Z">
          <w:pPr>
            <w:spacing w:after="0"/>
          </w:pPr>
        </w:pPrChange>
      </w:pPr>
      <w:ins w:id="1105" w:author="Alex" w:date="2015-07-30T09:43:00Z">
        <w:r>
          <w:rPr>
            <w:rFonts w:ascii="Times" w:hAnsi="Times"/>
          </w:rPr>
          <w:t xml:space="preserve">Si uno de los ángulos es positivo, </w:t>
        </w:r>
      </w:ins>
      <w:ins w:id="1106" w:author="Alex" w:date="2015-07-30T09:48:00Z">
        <w:r>
          <w:rPr>
            <w:rFonts w:ascii="Times" w:hAnsi="Times"/>
          </w:rPr>
          <w:t>el otro</w:t>
        </w:r>
      </w:ins>
      <w:ins w:id="1107" w:author="Alex" w:date="2015-07-30T09:43:00Z">
        <w:r>
          <w:rPr>
            <w:rFonts w:ascii="Times" w:hAnsi="Times"/>
          </w:rPr>
          <w:t xml:space="preserve"> ángulo</w:t>
        </w:r>
      </w:ins>
      <w:ins w:id="1108" w:author="Alex" w:date="2015-07-30T09:48:00Z">
        <w:r>
          <w:rPr>
            <w:rFonts w:ascii="Times" w:hAnsi="Times"/>
          </w:rPr>
          <w:t xml:space="preserve"> es</w:t>
        </w:r>
      </w:ins>
      <w:ins w:id="1109" w:author="Alex" w:date="2015-07-30T09:43:00Z">
        <w:r>
          <w:rPr>
            <w:rFonts w:ascii="Times" w:hAnsi="Times"/>
          </w:rPr>
          <w:t xml:space="preserve"> positivo </w:t>
        </w:r>
      </w:ins>
      <w:ins w:id="1110" w:author="Alex" w:date="2015-07-30T09:48:00Z">
        <w:r>
          <w:rPr>
            <w:rFonts w:ascii="Times" w:hAnsi="Times"/>
          </w:rPr>
          <w:t xml:space="preserve">y se obtiene </w:t>
        </w:r>
      </w:ins>
      <w:ins w:id="1111" w:author="Alex" w:date="2015-07-30T09:43:00Z">
        <w:r>
          <w:rPr>
            <w:rFonts w:ascii="Times" w:hAnsi="Times"/>
          </w:rPr>
          <w:t>sum</w:t>
        </w:r>
      </w:ins>
      <w:ins w:id="1112" w:author="Alex" w:date="2015-07-30T09:44:00Z">
        <w:r>
          <w:rPr>
            <w:rFonts w:ascii="Times" w:hAnsi="Times"/>
          </w:rPr>
          <w:t>ándole al ángulo dado un múltiplo de 360°, es decir adicion</w:t>
        </w:r>
      </w:ins>
      <w:ins w:id="1113" w:author="Alex" w:date="2015-07-30T09:45:00Z">
        <w:r>
          <w:rPr>
            <w:rFonts w:ascii="Times" w:hAnsi="Times"/>
          </w:rPr>
          <w:t>ándole un</w:t>
        </w:r>
      </w:ins>
      <w:ins w:id="1114" w:author="Alex" w:date="2015-07-30T09:49:00Z">
        <w:r>
          <w:rPr>
            <w:rFonts w:ascii="Times" w:hAnsi="Times"/>
          </w:rPr>
          <w:t>o</w:t>
        </w:r>
      </w:ins>
      <w:ins w:id="1115" w:author="Alex" w:date="2015-07-30T09:45:00Z">
        <w:r>
          <w:rPr>
            <w:rFonts w:ascii="Times" w:hAnsi="Times"/>
          </w:rPr>
          <w:t xml:space="preserve"> o varios giros completos.</w:t>
        </w:r>
      </w:ins>
    </w:p>
    <w:p w14:paraId="34CE2E1B" w14:textId="3BF3E89D" w:rsidR="00B46B0B" w:rsidRDefault="00B46B0B">
      <w:pPr>
        <w:pStyle w:val="Prrafodelista"/>
        <w:numPr>
          <w:ilvl w:val="0"/>
          <w:numId w:val="48"/>
        </w:numPr>
        <w:spacing w:after="0"/>
        <w:rPr>
          <w:ins w:id="1116" w:author="Alex" w:date="2015-07-30T09:46:00Z"/>
          <w:rFonts w:ascii="Times" w:hAnsi="Times"/>
        </w:rPr>
        <w:pPrChange w:id="1117" w:author="Alex" w:date="2015-07-29T19:02:00Z">
          <w:pPr>
            <w:spacing w:after="0"/>
          </w:pPr>
        </w:pPrChange>
      </w:pPr>
      <w:ins w:id="1118" w:author="Alex" w:date="2015-07-30T09:46:00Z">
        <w:r>
          <w:rPr>
            <w:rFonts w:ascii="Times" w:hAnsi="Times"/>
          </w:rPr>
          <w:t>Si uno de los ángulos es negativo, el otro ángulo</w:t>
        </w:r>
      </w:ins>
      <w:ins w:id="1119" w:author="Alex" w:date="2015-07-30T09:49:00Z">
        <w:r>
          <w:rPr>
            <w:rFonts w:ascii="Times" w:hAnsi="Times"/>
          </w:rPr>
          <w:t xml:space="preserve"> es</w:t>
        </w:r>
      </w:ins>
      <w:ins w:id="1120" w:author="Alex" w:date="2015-07-30T09:46:00Z">
        <w:r>
          <w:rPr>
            <w:rFonts w:ascii="Times" w:hAnsi="Times"/>
          </w:rPr>
          <w:t xml:space="preserve"> negativo </w:t>
        </w:r>
      </w:ins>
      <w:ins w:id="1121" w:author="Alex" w:date="2015-07-30T09:49:00Z">
        <w:r>
          <w:rPr>
            <w:rFonts w:ascii="Times" w:hAnsi="Times"/>
          </w:rPr>
          <w:t xml:space="preserve">y se obtiene </w:t>
        </w:r>
      </w:ins>
      <w:ins w:id="1122" w:author="Alex" w:date="2015-07-30T10:00:00Z">
        <w:r w:rsidR="00040B45">
          <w:rPr>
            <w:rFonts w:ascii="Times" w:hAnsi="Times"/>
          </w:rPr>
          <w:t>sustrayendo</w:t>
        </w:r>
      </w:ins>
      <w:ins w:id="1123" w:author="Alex" w:date="2015-07-30T09:46:00Z">
        <w:r w:rsidR="00040B45">
          <w:rPr>
            <w:rFonts w:ascii="Times" w:hAnsi="Times"/>
          </w:rPr>
          <w:t xml:space="preserve"> un m</w:t>
        </w:r>
      </w:ins>
      <w:ins w:id="1124" w:author="Alex" w:date="2015-07-30T10:00:00Z">
        <w:r w:rsidR="00040B45">
          <w:rPr>
            <w:rFonts w:ascii="Times" w:hAnsi="Times"/>
          </w:rPr>
          <w:t>últipl</w:t>
        </w:r>
        <w:r w:rsidR="00232644">
          <w:rPr>
            <w:rFonts w:ascii="Times" w:hAnsi="Times"/>
          </w:rPr>
          <w:t xml:space="preserve">o de 360°, es decir </w:t>
        </w:r>
      </w:ins>
      <w:ins w:id="1125" w:author="Alex" w:date="2015-07-30T10:01:00Z">
        <w:r w:rsidR="00232644">
          <w:rPr>
            <w:rFonts w:ascii="Times" w:hAnsi="Times"/>
          </w:rPr>
          <w:t xml:space="preserve">adicionando </w:t>
        </w:r>
      </w:ins>
      <w:ins w:id="1126" w:author="Alex" w:date="2015-07-30T09:46:00Z">
        <w:r>
          <w:rPr>
            <w:rFonts w:ascii="Times" w:hAnsi="Times"/>
          </w:rPr>
          <w:t>varios giros completos negativos</w:t>
        </w:r>
      </w:ins>
      <w:ins w:id="1127" w:author="Alex" w:date="2015-07-30T09:49:00Z">
        <w:r>
          <w:rPr>
            <w:rFonts w:ascii="Times" w:hAnsi="Times"/>
          </w:rPr>
          <w:t xml:space="preserve"> al ángulo dado</w:t>
        </w:r>
      </w:ins>
      <w:ins w:id="1128" w:author="Alex" w:date="2015-07-30T09:46:00Z">
        <w:r>
          <w:rPr>
            <w:rFonts w:ascii="Times" w:hAnsi="Times"/>
          </w:rPr>
          <w:t>.</w:t>
        </w:r>
      </w:ins>
    </w:p>
    <w:p w14:paraId="2D5CBB1E" w14:textId="77777777" w:rsidR="00B46B0B" w:rsidRPr="00B46B0B" w:rsidRDefault="00B46B0B">
      <w:pPr>
        <w:spacing w:after="0"/>
        <w:rPr>
          <w:ins w:id="1129" w:author="Alex" w:date="2015-07-29T19:02:00Z"/>
          <w:rFonts w:ascii="Times" w:hAnsi="Times"/>
          <w:rPrChange w:id="1130" w:author="Alex" w:date="2015-07-30T09:46:00Z">
            <w:rPr>
              <w:ins w:id="1131" w:author="Alex" w:date="2015-07-29T19:02:00Z"/>
            </w:rPr>
          </w:rPrChange>
        </w:rPr>
      </w:pPr>
    </w:p>
    <w:p w14:paraId="0F513A60" w14:textId="7139FEC3" w:rsidR="002B1C43" w:rsidRDefault="002B1C43" w:rsidP="007515C1">
      <w:pPr>
        <w:spacing w:after="0"/>
        <w:rPr>
          <w:ins w:id="1132" w:author="Alex" w:date="2015-07-30T09:50:00Z"/>
          <w:rFonts w:ascii="Times" w:hAnsi="Times"/>
        </w:rPr>
      </w:pPr>
      <w:del w:id="1133" w:author="Alex" w:date="2015-07-29T18:58:00Z">
        <w:r w:rsidDel="00AC43E6">
          <w:rPr>
            <w:rFonts w:ascii="Times" w:hAnsi="Times"/>
          </w:rPr>
          <w:delText xml:space="preserve"> </w:delText>
        </w:r>
      </w:del>
      <w:del w:id="1134" w:author="Alex" w:date="2015-07-30T09:47:00Z">
        <w:r w:rsidDel="00B46B0B">
          <w:rPr>
            <w:rFonts w:ascii="Times" w:hAnsi="Times"/>
          </w:rPr>
          <w:delText xml:space="preserve">puede hacerse en sentido positivo o en sentido negativo, pero también se pueden dar varios giros antes de marcar el ángulo. </w:delText>
        </w:r>
      </w:del>
      <w:r>
        <w:rPr>
          <w:rFonts w:ascii="Times" w:hAnsi="Times"/>
        </w:rPr>
        <w:t xml:space="preserve">En cualquiera de los </w:t>
      </w:r>
      <w:del w:id="1135" w:author="Alex" w:date="2015-07-30T09:47:00Z">
        <w:r w:rsidDel="00B46B0B">
          <w:rPr>
            <w:rFonts w:ascii="Times" w:hAnsi="Times"/>
          </w:rPr>
          <w:delText xml:space="preserve">tres </w:delText>
        </w:r>
      </w:del>
      <w:r>
        <w:rPr>
          <w:rFonts w:ascii="Times" w:hAnsi="Times"/>
        </w:rPr>
        <w:t>casos</w:t>
      </w:r>
      <w:ins w:id="1136" w:author="Alex" w:date="2015-07-30T09:47:00Z">
        <w:r w:rsidR="00B46B0B">
          <w:rPr>
            <w:rFonts w:ascii="Times" w:hAnsi="Times"/>
          </w:rPr>
          <w:t xml:space="preserve"> anteriores</w:t>
        </w:r>
      </w:ins>
      <w:r>
        <w:rPr>
          <w:rFonts w:ascii="Times" w:hAnsi="Times"/>
        </w:rPr>
        <w:t xml:space="preserve">, si los lados inicial y final son los mismos, se dice que los </w:t>
      </w:r>
      <w:r w:rsidR="007515C1" w:rsidRPr="007515C1">
        <w:rPr>
          <w:rFonts w:ascii="Times" w:hAnsi="Times"/>
        </w:rPr>
        <w:t xml:space="preserve">ángulos </w:t>
      </w:r>
      <w:r>
        <w:rPr>
          <w:rFonts w:ascii="Times" w:hAnsi="Times"/>
        </w:rPr>
        <w:t xml:space="preserve">son </w:t>
      </w:r>
      <w:r w:rsidR="007515C1" w:rsidRPr="00B46B0B">
        <w:rPr>
          <w:rFonts w:ascii="Times" w:hAnsi="Times"/>
          <w:i/>
          <w:rPrChange w:id="1137" w:author="Alex" w:date="2015-07-30T09:47:00Z">
            <w:rPr>
              <w:rFonts w:ascii="Times" w:hAnsi="Times"/>
            </w:rPr>
          </w:rPrChange>
        </w:rPr>
        <w:t>coterminales</w:t>
      </w:r>
      <w:r>
        <w:rPr>
          <w:rFonts w:ascii="Times" w:hAnsi="Times"/>
        </w:rPr>
        <w:t xml:space="preserve">. </w:t>
      </w:r>
    </w:p>
    <w:p w14:paraId="1B64A472" w14:textId="77777777" w:rsidR="00B46B0B" w:rsidRDefault="00B46B0B"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B46B0B" w:rsidRPr="005D1738" w14:paraId="17B057FB" w14:textId="77777777" w:rsidTr="00B46B0B">
        <w:tc>
          <w:tcPr>
            <w:tcW w:w="9033" w:type="dxa"/>
            <w:gridSpan w:val="2"/>
            <w:shd w:val="clear" w:color="auto" w:fill="0D0D0D" w:themeFill="text1" w:themeFillTint="F2"/>
          </w:tcPr>
          <w:p w14:paraId="0B27FA0C" w14:textId="77777777" w:rsidR="00B46B0B" w:rsidRPr="005D1738" w:rsidRDefault="00B46B0B" w:rsidP="00B46B0B">
            <w:pPr>
              <w:jc w:val="center"/>
              <w:rPr>
                <w:rFonts w:ascii="Times New Roman" w:hAnsi="Times New Roman" w:cs="Times New Roman"/>
                <w:b/>
                <w:color w:val="FFFFFF" w:themeColor="background1"/>
              </w:rPr>
            </w:pPr>
            <w:moveToRangeStart w:id="1138" w:author="Alex" w:date="2015-07-30T09:50:00Z" w:name="move426013152"/>
            <w:moveTo w:id="1139" w:author="Alex" w:date="2015-07-30T09:50:00Z">
              <w:r w:rsidRPr="005D1738">
                <w:rPr>
                  <w:rFonts w:ascii="Times New Roman" w:hAnsi="Times New Roman" w:cs="Times New Roman"/>
                  <w:b/>
                  <w:color w:val="FFFFFF" w:themeColor="background1"/>
                </w:rPr>
                <w:t>Imagen (fotografía, gráfica o ilustración)</w:t>
              </w:r>
            </w:moveTo>
          </w:p>
        </w:tc>
      </w:tr>
      <w:tr w:rsidR="00B46B0B" w14:paraId="1661B569" w14:textId="77777777" w:rsidTr="00B46B0B">
        <w:tc>
          <w:tcPr>
            <w:tcW w:w="2518" w:type="dxa"/>
          </w:tcPr>
          <w:p w14:paraId="632C05CF" w14:textId="77777777" w:rsidR="00B46B0B" w:rsidRPr="00053744" w:rsidRDefault="00B46B0B" w:rsidP="00B46B0B">
            <w:pPr>
              <w:rPr>
                <w:rFonts w:ascii="Times New Roman" w:hAnsi="Times New Roman" w:cs="Times New Roman"/>
                <w:b/>
                <w:color w:val="000000"/>
                <w:sz w:val="18"/>
                <w:szCs w:val="18"/>
              </w:rPr>
            </w:pPr>
            <w:moveTo w:id="1140" w:author="Alex" w:date="2015-07-30T09:50:00Z">
              <w:r>
                <w:rPr>
                  <w:rFonts w:ascii="Times New Roman" w:hAnsi="Times New Roman" w:cs="Times New Roman"/>
                  <w:b/>
                  <w:color w:val="000000"/>
                  <w:sz w:val="18"/>
                  <w:szCs w:val="18"/>
                </w:rPr>
                <w:t>Código</w:t>
              </w:r>
            </w:moveTo>
          </w:p>
        </w:tc>
        <w:tc>
          <w:tcPr>
            <w:tcW w:w="6515" w:type="dxa"/>
          </w:tcPr>
          <w:p w14:paraId="2AE7B6EF" w14:textId="77777777" w:rsidR="00B46B0B" w:rsidRPr="00053744" w:rsidRDefault="00B46B0B" w:rsidP="00B46B0B">
            <w:pPr>
              <w:pStyle w:val="ListadoImgenes"/>
              <w:numPr>
                <w:ilvl w:val="0"/>
                <w:numId w:val="0"/>
              </w:numPr>
              <w:ind w:left="720" w:hanging="360"/>
            </w:pPr>
            <w:moveTo w:id="1141" w:author="Alex" w:date="2015-07-30T09:50:00Z">
              <w:r>
                <w:t>MA_10_02_CO_IMG13</w:t>
              </w:r>
            </w:moveTo>
          </w:p>
        </w:tc>
      </w:tr>
      <w:tr w:rsidR="00B46B0B" w14:paraId="375C72CF" w14:textId="77777777" w:rsidTr="00B46B0B">
        <w:tc>
          <w:tcPr>
            <w:tcW w:w="2518" w:type="dxa"/>
          </w:tcPr>
          <w:p w14:paraId="3D7934AB" w14:textId="77777777" w:rsidR="00B46B0B" w:rsidRDefault="00B46B0B" w:rsidP="00B46B0B">
            <w:pPr>
              <w:rPr>
                <w:rFonts w:ascii="Times New Roman" w:hAnsi="Times New Roman" w:cs="Times New Roman"/>
                <w:color w:val="000000"/>
              </w:rPr>
            </w:pPr>
            <w:moveTo w:id="1142" w:author="Alex" w:date="2015-07-30T09:50:00Z">
              <w:r w:rsidRPr="00053744">
                <w:rPr>
                  <w:rFonts w:ascii="Times New Roman" w:hAnsi="Times New Roman" w:cs="Times New Roman"/>
                  <w:b/>
                  <w:color w:val="000000"/>
                  <w:sz w:val="18"/>
                  <w:szCs w:val="18"/>
                </w:rPr>
                <w:t>Descripción</w:t>
              </w:r>
            </w:moveTo>
          </w:p>
        </w:tc>
        <w:tc>
          <w:tcPr>
            <w:tcW w:w="6515" w:type="dxa"/>
          </w:tcPr>
          <w:p w14:paraId="6DE64E73" w14:textId="77777777" w:rsidR="00B46B0B" w:rsidRDefault="00B46B0B" w:rsidP="00B46B0B">
            <w:pPr>
              <w:rPr>
                <w:rFonts w:ascii="Times New Roman" w:hAnsi="Times New Roman" w:cs="Times New Roman"/>
                <w:color w:val="000000"/>
              </w:rPr>
            </w:pPr>
            <w:moveTo w:id="1143" w:author="Alex" w:date="2015-07-30T09:50:00Z">
              <w:r>
                <w:rPr>
                  <w:rFonts w:ascii="Times New Roman" w:hAnsi="Times New Roman" w:cs="Times New Roman"/>
                  <w:color w:val="000000"/>
                </w:rPr>
                <w:t>Imagen del sistema Tierra-Luna con las marcaciones de ángulos coterminales asociados.</w:t>
              </w:r>
            </w:moveTo>
          </w:p>
        </w:tc>
      </w:tr>
      <w:tr w:rsidR="00B46B0B" w14:paraId="652D4331" w14:textId="77777777" w:rsidTr="00B46B0B">
        <w:tc>
          <w:tcPr>
            <w:tcW w:w="2518" w:type="dxa"/>
          </w:tcPr>
          <w:p w14:paraId="70AD51BA" w14:textId="77777777" w:rsidR="00B46B0B" w:rsidRDefault="00B46B0B" w:rsidP="00B46B0B">
            <w:pPr>
              <w:rPr>
                <w:rFonts w:ascii="Times New Roman" w:hAnsi="Times New Roman" w:cs="Times New Roman"/>
                <w:color w:val="000000"/>
              </w:rPr>
            </w:pPr>
            <w:moveTo w:id="1144" w:author="Alex" w:date="2015-07-30T09:50: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moveTo>
          </w:p>
        </w:tc>
        <w:tc>
          <w:tcPr>
            <w:tcW w:w="6515" w:type="dxa"/>
          </w:tcPr>
          <w:p w14:paraId="4425474E" w14:textId="77777777" w:rsidR="00B46B0B" w:rsidRDefault="00B46B0B" w:rsidP="00B46B0B">
            <w:pPr>
              <w:jc w:val="center"/>
              <w:rPr>
                <w:rFonts w:ascii="Times New Roman" w:hAnsi="Times New Roman" w:cs="Times New Roman"/>
                <w:color w:val="000000"/>
              </w:rPr>
            </w:pPr>
            <w:moveTo w:id="1145" w:author="Alex" w:date="2015-07-30T09:50:00Z">
              <w:r>
                <w:rPr>
                  <w:rFonts w:ascii="Times New Roman" w:hAnsi="Times New Roman" w:cs="Times New Roman"/>
                  <w:noProof/>
                  <w:color w:val="000000"/>
                  <w:lang w:val="es-CO" w:eastAsia="es-CO"/>
                  <w:rPrChange w:id="1146" w:author="Unknown">
                    <w:rPr>
                      <w:noProof/>
                      <w:lang w:val="es-CO" w:eastAsia="es-CO"/>
                    </w:rPr>
                  </w:rPrChange>
                </w:rPr>
                <w:drawing>
                  <wp:inline distT="0" distB="0" distL="0" distR="0" wp14:anchorId="34F20AE1" wp14:editId="44982232">
                    <wp:extent cx="2764478" cy="2209670"/>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40">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moveTo>
          </w:p>
        </w:tc>
      </w:tr>
      <w:tr w:rsidR="00B46B0B" w14:paraId="7326DCD0" w14:textId="77777777" w:rsidTr="00B46B0B">
        <w:tc>
          <w:tcPr>
            <w:tcW w:w="2518" w:type="dxa"/>
          </w:tcPr>
          <w:p w14:paraId="14779010" w14:textId="77777777" w:rsidR="00B46B0B" w:rsidRDefault="00B46B0B" w:rsidP="00B46B0B">
            <w:pPr>
              <w:rPr>
                <w:rFonts w:ascii="Times New Roman" w:hAnsi="Times New Roman" w:cs="Times New Roman"/>
                <w:color w:val="000000"/>
              </w:rPr>
            </w:pPr>
            <w:moveTo w:id="1147" w:author="Alex" w:date="2015-07-30T09:50:00Z">
              <w:r w:rsidRPr="00053744">
                <w:rPr>
                  <w:rFonts w:ascii="Times New Roman" w:hAnsi="Times New Roman" w:cs="Times New Roman"/>
                  <w:b/>
                  <w:color w:val="000000"/>
                  <w:sz w:val="18"/>
                  <w:szCs w:val="18"/>
                </w:rPr>
                <w:t>Pie de imagen</w:t>
              </w:r>
            </w:moveTo>
          </w:p>
        </w:tc>
        <w:tc>
          <w:tcPr>
            <w:tcW w:w="6515" w:type="dxa"/>
          </w:tcPr>
          <w:p w14:paraId="49DE6072" w14:textId="77777777" w:rsidR="00B46B0B" w:rsidRDefault="00B46B0B" w:rsidP="00B46B0B">
            <w:pPr>
              <w:rPr>
                <w:rFonts w:ascii="Times New Roman" w:hAnsi="Times New Roman" w:cs="Times New Roman"/>
                <w:color w:val="000000"/>
              </w:rPr>
            </w:pPr>
            <w:moveTo w:id="1148" w:author="Alex" w:date="2015-07-30T09:50:00Z">
              <w:r>
                <w:rPr>
                  <w:rFonts w:ascii="Times New Roman" w:hAnsi="Times New Roman" w:cs="Times New Roman"/>
                  <w:color w:val="000000"/>
                </w:rPr>
                <w:t>Ángulos coterminales en el sistema Tierra-Luna.</w:t>
              </w:r>
            </w:moveTo>
          </w:p>
        </w:tc>
      </w:tr>
      <w:moveToRangeEnd w:id="1138"/>
    </w:tbl>
    <w:p w14:paraId="3F77433A" w14:textId="77777777" w:rsidR="002B1C43" w:rsidRDefault="002B1C43" w:rsidP="007515C1">
      <w:pPr>
        <w:spacing w:after="0"/>
        <w:rPr>
          <w:ins w:id="1149" w:author="Alex" w:date="2015-07-30T09:59:00Z"/>
          <w:rFonts w:ascii="Times" w:hAnsi="Times"/>
        </w:rPr>
      </w:pPr>
    </w:p>
    <w:p w14:paraId="369EEFAC" w14:textId="77777777" w:rsidR="00040B45" w:rsidRPr="00855137" w:rsidRDefault="00040B45" w:rsidP="00040B45">
      <w:pPr>
        <w:spacing w:after="0"/>
        <w:rPr>
          <w:ins w:id="1150" w:author="Alex" w:date="2015-07-30T10:00:00Z"/>
          <w:rFonts w:ascii="Times" w:eastAsiaTheme="minorEastAsia" w:hAnsi="Times"/>
        </w:rPr>
      </w:pPr>
      <w:ins w:id="1151" w:author="Alex" w:date="2015-07-30T10:00:00Z">
        <w:r w:rsidRPr="00855137">
          <w:rPr>
            <w:rFonts w:ascii="Times" w:eastAsiaTheme="minorEastAsia" w:hAnsi="Times"/>
          </w:rPr>
          <w:t>En el caso particular del sistema Tierra-Luna el ángulo α=40</w:t>
        </w:r>
        <w:r>
          <w:rPr>
            <w:rFonts w:ascii="Times" w:eastAsiaTheme="minorEastAsia" w:hAnsi="Times"/>
          </w:rPr>
          <w:t>°</w:t>
        </w:r>
        <w:r w:rsidRPr="00855137">
          <w:rPr>
            <w:rFonts w:ascii="Times" w:eastAsiaTheme="minorEastAsia" w:hAnsi="Times"/>
          </w:rPr>
          <w:t xml:space="preserve">  es coterminal tanto con el ángulo  β=-320</w:t>
        </w:r>
        <w:r>
          <w:rPr>
            <w:rFonts w:ascii="Times" w:eastAsiaTheme="minorEastAsia" w:hAnsi="Times"/>
          </w:rPr>
          <w:t>°</w:t>
        </w:r>
        <w:r w:rsidRPr="00855137">
          <w:rPr>
            <w:rFonts w:ascii="Times" w:eastAsiaTheme="minorEastAsia" w:hAnsi="Times"/>
          </w:rPr>
          <w:t xml:space="preserve">  como con el ángulo γ=400</w:t>
        </w:r>
        <w:r>
          <w:rPr>
            <w:rFonts w:ascii="Times" w:eastAsiaTheme="minorEastAsia" w:hAnsi="Times"/>
          </w:rPr>
          <w:t>°.</w:t>
        </w:r>
      </w:ins>
    </w:p>
    <w:p w14:paraId="0A5D5A3A" w14:textId="77777777" w:rsidR="00040B45" w:rsidRPr="00855137" w:rsidRDefault="00040B45" w:rsidP="00040B45">
      <w:pPr>
        <w:spacing w:after="0"/>
        <w:rPr>
          <w:ins w:id="1152" w:author="Alex" w:date="2015-07-30T10:00:00Z"/>
          <w:rFonts w:ascii="Times" w:eastAsiaTheme="minorEastAsia" w:hAnsi="Times"/>
        </w:rPr>
      </w:pPr>
    </w:p>
    <w:p w14:paraId="3A5B1426" w14:textId="77777777" w:rsidR="00040B45" w:rsidRPr="00855137" w:rsidRDefault="00040B45" w:rsidP="00040B45">
      <w:pPr>
        <w:spacing w:after="0"/>
        <w:rPr>
          <w:ins w:id="1153" w:author="Alex" w:date="2015-07-30T10:00:00Z"/>
          <w:rFonts w:ascii="Times" w:eastAsiaTheme="minorEastAsia" w:hAnsi="Times"/>
        </w:rPr>
      </w:pPr>
      <w:ins w:id="1154" w:author="Alex" w:date="2015-07-30T10:00:00Z">
        <w:r w:rsidRPr="00855137">
          <w:rPr>
            <w:rFonts w:ascii="Times" w:eastAsiaTheme="minorEastAsia" w:hAnsi="Times"/>
          </w:rPr>
          <w:t>Si al ángulo α se suma o se resta un ángulo de 360</w:t>
        </w:r>
        <w:r>
          <w:rPr>
            <w:rFonts w:ascii="Times" w:eastAsiaTheme="minorEastAsia" w:hAnsi="Times"/>
          </w:rPr>
          <w:t>°</w:t>
        </w:r>
        <w:r w:rsidRPr="00855137">
          <w:rPr>
            <w:rFonts w:ascii="Times" w:eastAsiaTheme="minorEastAsia" w:hAnsi="Times"/>
          </w:rPr>
          <w:t xml:space="preserve">, se obtienen los otros dos.  </w:t>
        </w:r>
      </w:ins>
    </w:p>
    <w:p w14:paraId="5320CEAB" w14:textId="77777777" w:rsidR="00040B45" w:rsidRPr="00855137" w:rsidRDefault="00040B45" w:rsidP="00040B45">
      <w:pPr>
        <w:spacing w:after="0"/>
        <w:rPr>
          <w:ins w:id="1155" w:author="Alex" w:date="2015-07-30T10:00:00Z"/>
          <w:rFonts w:ascii="Times" w:eastAsiaTheme="minorEastAsia" w:hAnsi="Times"/>
        </w:rPr>
      </w:pPr>
    </w:p>
    <w:p w14:paraId="2CA5604C" w14:textId="7A0B51A1" w:rsidR="00040B45" w:rsidRPr="00855137" w:rsidRDefault="00040B45" w:rsidP="00040B45">
      <w:pPr>
        <w:spacing w:after="0"/>
        <w:rPr>
          <w:ins w:id="1156" w:author="Alex" w:date="2015-07-30T10:00:00Z"/>
          <w:rFonts w:ascii="Times" w:eastAsiaTheme="minorEastAsia" w:hAnsi="Times"/>
        </w:rPr>
      </w:pPr>
      <w:ins w:id="1157" w:author="Alex" w:date="2015-07-30T10:00:00Z">
        <w:r w:rsidRPr="00855137">
          <w:rPr>
            <w:rFonts w:ascii="Times" w:eastAsiaTheme="minorEastAsia" w:hAnsi="Times"/>
          </w:rPr>
          <w:t>α+360</w:t>
        </w:r>
      </w:ins>
      <w:ins w:id="1158" w:author="Alex" w:date="2015-07-30T10:01:00Z">
        <w:r w:rsidR="00232644">
          <w:rPr>
            <w:rFonts w:ascii="Times" w:eastAsiaTheme="minorEastAsia" w:hAnsi="Times"/>
          </w:rPr>
          <w:t>°</w:t>
        </w:r>
      </w:ins>
      <w:ins w:id="1159" w:author="Alex" w:date="2015-07-30T10:00:00Z">
        <w:r w:rsidRPr="00855137">
          <w:rPr>
            <w:rFonts w:ascii="Times" w:eastAsiaTheme="minorEastAsia" w:hAnsi="Times"/>
          </w:rPr>
          <w:t>=40</w:t>
        </w:r>
      </w:ins>
      <w:ins w:id="1160" w:author="Alex" w:date="2015-07-30T10:01:00Z">
        <w:r w:rsidR="00232644">
          <w:rPr>
            <w:rFonts w:ascii="Times" w:eastAsiaTheme="minorEastAsia" w:hAnsi="Times"/>
          </w:rPr>
          <w:t>°</w:t>
        </w:r>
      </w:ins>
      <w:ins w:id="1161" w:author="Alex" w:date="2015-07-30T10:00:00Z">
        <w:r w:rsidRPr="00855137">
          <w:rPr>
            <w:rFonts w:ascii="Times" w:eastAsiaTheme="minorEastAsia" w:hAnsi="Times"/>
          </w:rPr>
          <w:t>+360</w:t>
        </w:r>
      </w:ins>
      <w:ins w:id="1162" w:author="Alex" w:date="2015-07-30T10:01:00Z">
        <w:r w:rsidR="00232644">
          <w:rPr>
            <w:rFonts w:ascii="Times" w:eastAsiaTheme="minorEastAsia" w:hAnsi="Times"/>
          </w:rPr>
          <w:t>°</w:t>
        </w:r>
      </w:ins>
      <w:ins w:id="1163" w:author="Alex" w:date="2015-07-30T10:00:00Z">
        <w:r w:rsidRPr="00855137">
          <w:rPr>
            <w:rFonts w:ascii="Times" w:eastAsiaTheme="minorEastAsia" w:hAnsi="Times"/>
          </w:rPr>
          <w:t>=400</w:t>
        </w:r>
      </w:ins>
      <w:ins w:id="1164" w:author="Alex" w:date="2015-07-30T10:01:00Z">
        <w:r w:rsidR="00232644">
          <w:rPr>
            <w:rFonts w:ascii="Times" w:eastAsiaTheme="minorEastAsia" w:hAnsi="Times"/>
          </w:rPr>
          <w:t>°</w:t>
        </w:r>
      </w:ins>
      <w:ins w:id="1165" w:author="Alex" w:date="2015-07-30T10:00:00Z">
        <w:r w:rsidRPr="00855137">
          <w:rPr>
            <w:rFonts w:ascii="Times" w:eastAsiaTheme="minorEastAsia" w:hAnsi="Times"/>
          </w:rPr>
          <w:t>=γ</w:t>
        </w:r>
      </w:ins>
    </w:p>
    <w:p w14:paraId="5F6C05D8" w14:textId="5D411FC3" w:rsidR="00040B45" w:rsidRPr="00855137" w:rsidRDefault="00040B45" w:rsidP="00040B45">
      <w:pPr>
        <w:spacing w:after="0"/>
        <w:rPr>
          <w:ins w:id="1166" w:author="Alex" w:date="2015-07-30T10:00:00Z"/>
          <w:rFonts w:ascii="Times" w:eastAsiaTheme="minorEastAsia" w:hAnsi="Times"/>
        </w:rPr>
      </w:pPr>
      <w:ins w:id="1167" w:author="Alex" w:date="2015-07-30T10:00:00Z">
        <w:r w:rsidRPr="00855137">
          <w:rPr>
            <w:rFonts w:ascii="Times" w:eastAsiaTheme="minorEastAsia" w:hAnsi="Times"/>
          </w:rPr>
          <w:t>α-360</w:t>
        </w:r>
      </w:ins>
      <w:ins w:id="1168" w:author="Alex" w:date="2015-07-30T10:01:00Z">
        <w:r w:rsidR="00232644">
          <w:rPr>
            <w:rFonts w:ascii="Times" w:eastAsiaTheme="minorEastAsia" w:hAnsi="Times"/>
          </w:rPr>
          <w:t>°</w:t>
        </w:r>
      </w:ins>
      <w:ins w:id="1169" w:author="Alex" w:date="2015-07-30T10:00:00Z">
        <w:r w:rsidRPr="00855137">
          <w:rPr>
            <w:rFonts w:ascii="Times" w:eastAsiaTheme="minorEastAsia" w:hAnsi="Times"/>
          </w:rPr>
          <w:t>=40</w:t>
        </w:r>
      </w:ins>
      <w:ins w:id="1170" w:author="Alex" w:date="2015-07-30T10:01:00Z">
        <w:r w:rsidR="00232644">
          <w:rPr>
            <w:rFonts w:ascii="Times" w:eastAsiaTheme="minorEastAsia" w:hAnsi="Times"/>
          </w:rPr>
          <w:t>°</w:t>
        </w:r>
      </w:ins>
      <w:ins w:id="1171" w:author="Alex" w:date="2015-07-30T10:00:00Z">
        <w:r w:rsidRPr="00855137">
          <w:rPr>
            <w:rFonts w:ascii="Times" w:eastAsiaTheme="minorEastAsia" w:hAnsi="Times"/>
          </w:rPr>
          <w:t>-360</w:t>
        </w:r>
      </w:ins>
      <w:ins w:id="1172" w:author="Alex" w:date="2015-07-30T10:01:00Z">
        <w:r w:rsidR="00232644">
          <w:rPr>
            <w:rFonts w:ascii="Times" w:eastAsiaTheme="minorEastAsia" w:hAnsi="Times"/>
          </w:rPr>
          <w:t>°</w:t>
        </w:r>
      </w:ins>
      <w:ins w:id="1173" w:author="Alex" w:date="2015-07-30T10:00:00Z">
        <w:r w:rsidRPr="00855137">
          <w:rPr>
            <w:rFonts w:ascii="Times" w:eastAsiaTheme="minorEastAsia" w:hAnsi="Times"/>
          </w:rPr>
          <w:t>=-320</w:t>
        </w:r>
      </w:ins>
      <w:ins w:id="1174" w:author="Alex" w:date="2015-07-30T10:01:00Z">
        <w:r w:rsidR="00232644">
          <w:rPr>
            <w:rFonts w:ascii="Times" w:eastAsiaTheme="minorEastAsia" w:hAnsi="Times"/>
          </w:rPr>
          <w:t>°</w:t>
        </w:r>
      </w:ins>
      <w:ins w:id="1175" w:author="Alex" w:date="2015-07-30T10:00:00Z">
        <w:r w:rsidRPr="00855137">
          <w:rPr>
            <w:rFonts w:ascii="Times" w:eastAsiaTheme="minorEastAsia" w:hAnsi="Times"/>
          </w:rPr>
          <w:t>=β</w:t>
        </w:r>
      </w:ins>
    </w:p>
    <w:p w14:paraId="637AFEB4" w14:textId="77777777" w:rsidR="00232644" w:rsidRDefault="00232644" w:rsidP="00232644">
      <w:pPr>
        <w:spacing w:after="0"/>
        <w:rPr>
          <w:ins w:id="1176" w:author="Alex" w:date="2015-07-30T10:03:00Z"/>
          <w:rFonts w:ascii="Times" w:eastAsiaTheme="minorEastAsia" w:hAnsi="Times"/>
        </w:rPr>
      </w:pPr>
    </w:p>
    <w:p w14:paraId="0435DB5D" w14:textId="15935C76" w:rsidR="00232644" w:rsidRPr="00855137" w:rsidRDefault="00232644" w:rsidP="00232644">
      <w:pPr>
        <w:spacing w:after="0"/>
        <w:rPr>
          <w:ins w:id="1177" w:author="Alex" w:date="2015-07-30T10:03:00Z"/>
          <w:rFonts w:ascii="Times" w:eastAsiaTheme="minorEastAsia" w:hAnsi="Times"/>
        </w:rPr>
      </w:pPr>
      <w:ins w:id="1178" w:author="Alex" w:date="2015-07-30T10:03:00Z">
        <w:r w:rsidRPr="00855137">
          <w:rPr>
            <w:rFonts w:ascii="Times" w:eastAsiaTheme="minorEastAsia" w:hAnsi="Times"/>
          </w:rPr>
          <w:lastRenderedPageBreak/>
          <w:t xml:space="preserve">Si al ángulo α se suma o se resta un ángulo de </w:t>
        </w:r>
        <w:r>
          <w:rPr>
            <w:rFonts w:ascii="Times" w:eastAsiaTheme="minorEastAsia" w:hAnsi="Times"/>
          </w:rPr>
          <w:t>720°</w:t>
        </w:r>
        <w:r w:rsidRPr="00855137">
          <w:rPr>
            <w:rFonts w:ascii="Times" w:eastAsiaTheme="minorEastAsia" w:hAnsi="Times"/>
          </w:rPr>
          <w:t>, se obtienen otros dos</w:t>
        </w:r>
        <w:r>
          <w:rPr>
            <w:rFonts w:ascii="Times" w:eastAsiaTheme="minorEastAsia" w:hAnsi="Times"/>
          </w:rPr>
          <w:t xml:space="preserve"> ángulos coterminales:</w:t>
        </w:r>
        <w:r w:rsidRPr="00855137">
          <w:rPr>
            <w:rFonts w:ascii="Times" w:eastAsiaTheme="minorEastAsia" w:hAnsi="Times"/>
          </w:rPr>
          <w:t xml:space="preserve">  </w:t>
        </w:r>
      </w:ins>
    </w:p>
    <w:p w14:paraId="212D278C" w14:textId="77777777" w:rsidR="00232644" w:rsidRPr="00855137" w:rsidRDefault="00232644" w:rsidP="00232644">
      <w:pPr>
        <w:spacing w:after="0"/>
        <w:rPr>
          <w:ins w:id="1179" w:author="Alex" w:date="2015-07-30T10:03:00Z"/>
          <w:rFonts w:ascii="Times" w:eastAsiaTheme="minorEastAsia" w:hAnsi="Times"/>
        </w:rPr>
      </w:pPr>
    </w:p>
    <w:p w14:paraId="5C52F881" w14:textId="5AF0B2E6" w:rsidR="00232644" w:rsidRPr="00855137" w:rsidRDefault="00232644" w:rsidP="00232644">
      <w:pPr>
        <w:spacing w:after="0"/>
        <w:rPr>
          <w:ins w:id="1180" w:author="Alex" w:date="2015-07-30T10:03:00Z"/>
          <w:rFonts w:ascii="Times" w:eastAsiaTheme="minorEastAsia" w:hAnsi="Times"/>
        </w:rPr>
      </w:pPr>
      <w:ins w:id="1181" w:author="Alex" w:date="2015-07-30T10:03:00Z">
        <w:r w:rsidRPr="00855137">
          <w:rPr>
            <w:rFonts w:ascii="Times" w:eastAsiaTheme="minorEastAsia" w:hAnsi="Times"/>
          </w:rPr>
          <w:t>α+</w:t>
        </w:r>
        <w:r>
          <w:rPr>
            <w:rFonts w:ascii="Times" w:eastAsiaTheme="minorEastAsia" w:hAnsi="Times"/>
          </w:rPr>
          <w:t>720°</w:t>
        </w:r>
        <w:r w:rsidRPr="00855137">
          <w:rPr>
            <w:rFonts w:ascii="Times" w:eastAsiaTheme="minorEastAsia" w:hAnsi="Times"/>
          </w:rPr>
          <w:t>=40</w:t>
        </w:r>
        <w:r>
          <w:rPr>
            <w:rFonts w:ascii="Times" w:eastAsiaTheme="minorEastAsia" w:hAnsi="Times"/>
          </w:rPr>
          <w:t>°</w:t>
        </w:r>
        <w:r w:rsidRPr="00855137">
          <w:rPr>
            <w:rFonts w:ascii="Times" w:eastAsiaTheme="minorEastAsia" w:hAnsi="Times"/>
          </w:rPr>
          <w:t>+</w:t>
        </w:r>
      </w:ins>
      <w:ins w:id="1182" w:author="Alex" w:date="2015-07-30T10:04:00Z">
        <w:r>
          <w:rPr>
            <w:rFonts w:ascii="Times" w:eastAsiaTheme="minorEastAsia" w:hAnsi="Times"/>
          </w:rPr>
          <w:t>72</w:t>
        </w:r>
      </w:ins>
      <w:ins w:id="1183" w:author="Alex" w:date="2015-07-30T10:03:00Z">
        <w:r w:rsidRPr="00855137">
          <w:rPr>
            <w:rFonts w:ascii="Times" w:eastAsiaTheme="minorEastAsia" w:hAnsi="Times"/>
          </w:rPr>
          <w:t>0</w:t>
        </w:r>
        <w:r>
          <w:rPr>
            <w:rFonts w:ascii="Times" w:eastAsiaTheme="minorEastAsia" w:hAnsi="Times"/>
          </w:rPr>
          <w:t>°</w:t>
        </w:r>
        <w:r w:rsidRPr="00855137">
          <w:rPr>
            <w:rFonts w:ascii="Times" w:eastAsiaTheme="minorEastAsia" w:hAnsi="Times"/>
          </w:rPr>
          <w:t>=</w:t>
        </w:r>
      </w:ins>
      <w:ins w:id="1184" w:author="Alex" w:date="2015-07-30T10:04:00Z">
        <w:r>
          <w:rPr>
            <w:rFonts w:ascii="Times" w:eastAsiaTheme="minorEastAsia" w:hAnsi="Times"/>
          </w:rPr>
          <w:t>76</w:t>
        </w:r>
      </w:ins>
      <w:ins w:id="1185" w:author="Alex" w:date="2015-07-30T10:03:00Z">
        <w:r w:rsidRPr="00855137">
          <w:rPr>
            <w:rFonts w:ascii="Times" w:eastAsiaTheme="minorEastAsia" w:hAnsi="Times"/>
          </w:rPr>
          <w:t>0</w:t>
        </w:r>
        <w:r>
          <w:rPr>
            <w:rFonts w:ascii="Times" w:eastAsiaTheme="minorEastAsia" w:hAnsi="Times"/>
          </w:rPr>
          <w:t>°</w:t>
        </w:r>
      </w:ins>
    </w:p>
    <w:p w14:paraId="7614541D" w14:textId="2843255C" w:rsidR="00232644" w:rsidRPr="00855137" w:rsidRDefault="00232644" w:rsidP="00232644">
      <w:pPr>
        <w:spacing w:after="0"/>
        <w:rPr>
          <w:ins w:id="1186" w:author="Alex" w:date="2015-07-30T10:03:00Z"/>
          <w:rFonts w:ascii="Times" w:eastAsiaTheme="minorEastAsia" w:hAnsi="Times"/>
        </w:rPr>
      </w:pPr>
      <w:ins w:id="1187" w:author="Alex" w:date="2015-07-30T10:03:00Z">
        <w:r w:rsidRPr="00855137">
          <w:rPr>
            <w:rFonts w:ascii="Times" w:eastAsiaTheme="minorEastAsia" w:hAnsi="Times"/>
          </w:rPr>
          <w:t>α-</w:t>
        </w:r>
      </w:ins>
      <w:ins w:id="1188" w:author="Alex" w:date="2015-07-30T10:04:00Z">
        <w:r>
          <w:rPr>
            <w:rFonts w:ascii="Times" w:eastAsiaTheme="minorEastAsia" w:hAnsi="Times"/>
          </w:rPr>
          <w:t>72</w:t>
        </w:r>
      </w:ins>
      <w:ins w:id="1189" w:author="Alex" w:date="2015-07-30T10:03:00Z">
        <w:r w:rsidRPr="00855137">
          <w:rPr>
            <w:rFonts w:ascii="Times" w:eastAsiaTheme="minorEastAsia" w:hAnsi="Times"/>
          </w:rPr>
          <w:t>0</w:t>
        </w:r>
        <w:r>
          <w:rPr>
            <w:rFonts w:ascii="Times" w:eastAsiaTheme="minorEastAsia" w:hAnsi="Times"/>
          </w:rPr>
          <w:t>°</w:t>
        </w:r>
        <w:r w:rsidRPr="00855137">
          <w:rPr>
            <w:rFonts w:ascii="Times" w:eastAsiaTheme="minorEastAsia" w:hAnsi="Times"/>
          </w:rPr>
          <w:t>=40</w:t>
        </w:r>
        <w:r>
          <w:rPr>
            <w:rFonts w:ascii="Times" w:eastAsiaTheme="minorEastAsia" w:hAnsi="Times"/>
          </w:rPr>
          <w:t>°</w:t>
        </w:r>
        <w:r w:rsidRPr="00855137">
          <w:rPr>
            <w:rFonts w:ascii="Times" w:eastAsiaTheme="minorEastAsia" w:hAnsi="Times"/>
          </w:rPr>
          <w:t>-</w:t>
        </w:r>
      </w:ins>
      <w:ins w:id="1190" w:author="Alex" w:date="2015-07-30T10:04:00Z">
        <w:r>
          <w:rPr>
            <w:rFonts w:ascii="Times" w:eastAsiaTheme="minorEastAsia" w:hAnsi="Times"/>
          </w:rPr>
          <w:t>720</w:t>
        </w:r>
      </w:ins>
      <w:ins w:id="1191" w:author="Alex" w:date="2015-07-30T10:03:00Z">
        <w:r>
          <w:rPr>
            <w:rFonts w:ascii="Times" w:eastAsiaTheme="minorEastAsia" w:hAnsi="Times"/>
          </w:rPr>
          <w:t>°</w:t>
        </w:r>
        <w:r w:rsidRPr="00855137">
          <w:rPr>
            <w:rFonts w:ascii="Times" w:eastAsiaTheme="minorEastAsia" w:hAnsi="Times"/>
          </w:rPr>
          <w:t>=-</w:t>
        </w:r>
      </w:ins>
      <w:ins w:id="1192" w:author="Alex" w:date="2015-07-30T10:04:00Z">
        <w:r>
          <w:rPr>
            <w:rFonts w:ascii="Times" w:eastAsiaTheme="minorEastAsia" w:hAnsi="Times"/>
          </w:rPr>
          <w:t>680</w:t>
        </w:r>
      </w:ins>
      <w:ins w:id="1193" w:author="Alex" w:date="2015-07-30T10:03:00Z">
        <w:r>
          <w:rPr>
            <w:rFonts w:ascii="Times" w:eastAsiaTheme="minorEastAsia" w:hAnsi="Times"/>
          </w:rPr>
          <w:t>°</w:t>
        </w:r>
      </w:ins>
    </w:p>
    <w:p w14:paraId="04EBC1EB" w14:textId="77777777" w:rsidR="00232644" w:rsidRDefault="00232644" w:rsidP="00232644">
      <w:pPr>
        <w:spacing w:after="0"/>
        <w:rPr>
          <w:ins w:id="1194" w:author="Alex" w:date="2015-07-30T10:03:00Z"/>
          <w:rFonts w:ascii="Times" w:hAnsi="Times"/>
        </w:rPr>
      </w:pPr>
    </w:p>
    <w:p w14:paraId="29439C8D" w14:textId="32FCFBE9" w:rsidR="00040B45" w:rsidDel="00232644" w:rsidRDefault="00040B45" w:rsidP="007515C1">
      <w:pPr>
        <w:spacing w:after="0"/>
        <w:rPr>
          <w:del w:id="1195" w:author="Alex" w:date="2015-07-30T10:06:00Z"/>
          <w:rFonts w:ascii="Times" w:hAnsi="Times"/>
        </w:rPr>
      </w:pPr>
    </w:p>
    <w:p w14:paraId="53EBD4BA" w14:textId="03599B47" w:rsidR="007515C1" w:rsidDel="00040B45" w:rsidRDefault="00A27094" w:rsidP="007515C1">
      <w:pPr>
        <w:spacing w:after="0"/>
        <w:rPr>
          <w:del w:id="1196" w:author="Alex" w:date="2015-07-30T09:56:00Z"/>
          <w:rFonts w:ascii="Times" w:hAnsi="Times"/>
        </w:rPr>
      </w:pPr>
      <w:del w:id="1197" w:author="Alex" w:date="2015-07-30T09:56:00Z">
        <w:r w:rsidDel="00040B45">
          <w:rPr>
            <w:rFonts w:ascii="Times" w:hAnsi="Times"/>
          </w:rPr>
          <w:delText xml:space="preserve">En la representación canónica, </w:delText>
        </w:r>
        <w:r w:rsidR="002B1C43" w:rsidDel="00040B45">
          <w:rPr>
            <w:rFonts w:ascii="Times" w:hAnsi="Times"/>
          </w:rPr>
          <w:delText xml:space="preserve">el lado inicial del ángulo es siempre el </w:delText>
        </w:r>
        <w:r w:rsidDel="00040B45">
          <w:rPr>
            <w:rFonts w:ascii="Times" w:hAnsi="Times"/>
          </w:rPr>
          <w:delText>eje</w:delText>
        </w:r>
        <w:r w:rsidR="00F956CE" w:rsidDel="00040B45">
          <w:rPr>
            <w:rFonts w:ascii="Times" w:hAnsi="Times"/>
          </w:rPr>
          <w:delText xml:space="preserve"> </w:delText>
        </w:r>
        <w:r w:rsidR="00F956CE" w:rsidRPr="00F956CE" w:rsidDel="00040B45">
          <w:rPr>
            <w:rFonts w:ascii="Times" w:hAnsi="Times"/>
            <w:i/>
          </w:rPr>
          <w:delText>X</w:delText>
        </w:r>
        <w:r w:rsidDel="00040B45">
          <w:rPr>
            <w:rFonts w:ascii="Times" w:eastAsiaTheme="minorEastAsia" w:hAnsi="Times"/>
          </w:rPr>
          <w:delText>.</w:delText>
        </w:r>
      </w:del>
      <w:del w:id="1198" w:author="Alex" w:date="2015-07-30T09:55:00Z">
        <w:r w:rsidDel="00040B45">
          <w:rPr>
            <w:rFonts w:ascii="Times" w:eastAsiaTheme="minorEastAsia" w:hAnsi="Times"/>
          </w:rPr>
          <w:delText xml:space="preserve"> Ya que la medición puede hacerse en el sentido de las manecillas del reloj o en el sentido contrario, un par de ángulos coterminales </w:delText>
        </w:r>
        <w:r w:rsidR="001E672E" w:rsidDel="00040B45">
          <w:rPr>
            <w:rFonts w:ascii="Times" w:eastAsiaTheme="minorEastAsia" w:hAnsi="Times"/>
          </w:rPr>
          <w:delText>debe sumar</w:delText>
        </w:r>
        <w:r w:rsidR="00F956CE" w:rsidDel="00040B45">
          <w:rPr>
            <w:rFonts w:ascii="Times" w:eastAsiaTheme="minorEastAsia" w:hAnsi="Times"/>
          </w:rPr>
          <w:delText xml:space="preserve"> 360°</w:delText>
        </w:r>
        <w:r w:rsidR="008263D1" w:rsidDel="00040B45">
          <w:rPr>
            <w:rFonts w:ascii="Times" w:hAnsi="Times"/>
          </w:rPr>
          <w:delText>.</w:delText>
        </w:r>
      </w:del>
    </w:p>
    <w:p w14:paraId="70FB90D9" w14:textId="01FDBC59" w:rsidR="008263D1" w:rsidDel="00232644" w:rsidRDefault="008263D1" w:rsidP="007515C1">
      <w:pPr>
        <w:spacing w:after="0"/>
        <w:rPr>
          <w:del w:id="1199" w:author="Alex" w:date="2015-07-30T10:02:00Z"/>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rsidDel="00232644" w14:paraId="042B113B" w14:textId="76FEEEC3" w:rsidTr="00CC7A54">
        <w:trPr>
          <w:del w:id="1200" w:author="Alex" w:date="2015-07-30T10:02:00Z"/>
        </w:trPr>
        <w:tc>
          <w:tcPr>
            <w:tcW w:w="9033" w:type="dxa"/>
            <w:gridSpan w:val="2"/>
            <w:shd w:val="clear" w:color="auto" w:fill="0D0D0D" w:themeFill="text1" w:themeFillTint="F2"/>
          </w:tcPr>
          <w:p w14:paraId="61513A01" w14:textId="7E2F488B" w:rsidR="008263D1" w:rsidRPr="005D1738" w:rsidDel="00232644" w:rsidRDefault="008263D1" w:rsidP="00CC7A54">
            <w:pPr>
              <w:jc w:val="center"/>
              <w:rPr>
                <w:del w:id="1201" w:author="Alex" w:date="2015-07-30T10:02:00Z"/>
                <w:rFonts w:ascii="Times New Roman" w:hAnsi="Times New Roman" w:cs="Times New Roman"/>
                <w:b/>
                <w:color w:val="FFFFFF" w:themeColor="background1"/>
              </w:rPr>
            </w:pPr>
            <w:moveFromRangeStart w:id="1202" w:author="Alex" w:date="2015-07-30T09:50:00Z" w:name="move426013152"/>
            <w:moveFrom w:id="1203" w:author="Alex" w:date="2015-07-30T09:50:00Z">
              <w:del w:id="1204" w:author="Alex" w:date="2015-07-30T10:02:00Z">
                <w:r w:rsidRPr="005D1738" w:rsidDel="00232644">
                  <w:rPr>
                    <w:rFonts w:ascii="Times New Roman" w:hAnsi="Times New Roman" w:cs="Times New Roman"/>
                    <w:b/>
                    <w:color w:val="FFFFFF" w:themeColor="background1"/>
                  </w:rPr>
                  <w:delText>Imagen (fotografía, gráfica o ilustración)</w:delText>
                </w:r>
              </w:del>
            </w:moveFrom>
          </w:p>
        </w:tc>
      </w:tr>
      <w:tr w:rsidR="008263D1" w:rsidDel="00232644" w14:paraId="573923FB" w14:textId="59911459" w:rsidTr="00CC7A54">
        <w:trPr>
          <w:del w:id="1205" w:author="Alex" w:date="2015-07-30T10:02:00Z"/>
        </w:trPr>
        <w:tc>
          <w:tcPr>
            <w:tcW w:w="2518" w:type="dxa"/>
          </w:tcPr>
          <w:p w14:paraId="0340C83F" w14:textId="716FA51F" w:rsidR="008263D1" w:rsidRPr="00053744" w:rsidDel="00232644" w:rsidRDefault="008263D1" w:rsidP="00CC7A54">
            <w:pPr>
              <w:rPr>
                <w:del w:id="1206" w:author="Alex" w:date="2015-07-30T10:02:00Z"/>
                <w:rFonts w:ascii="Times New Roman" w:hAnsi="Times New Roman" w:cs="Times New Roman"/>
                <w:b/>
                <w:color w:val="000000"/>
                <w:sz w:val="18"/>
                <w:szCs w:val="18"/>
              </w:rPr>
            </w:pPr>
            <w:moveFrom w:id="1207" w:author="Alex" w:date="2015-07-30T09:50:00Z">
              <w:del w:id="1208" w:author="Alex" w:date="2015-07-30T10:02:00Z">
                <w:r w:rsidDel="00232644">
                  <w:rPr>
                    <w:rFonts w:ascii="Times New Roman" w:hAnsi="Times New Roman" w:cs="Times New Roman"/>
                    <w:b/>
                    <w:color w:val="000000"/>
                    <w:sz w:val="18"/>
                    <w:szCs w:val="18"/>
                  </w:rPr>
                  <w:delText>Código</w:delText>
                </w:r>
              </w:del>
            </w:moveFrom>
          </w:p>
        </w:tc>
        <w:tc>
          <w:tcPr>
            <w:tcW w:w="6515" w:type="dxa"/>
          </w:tcPr>
          <w:p w14:paraId="674EDB1F" w14:textId="27FABF7E" w:rsidR="008263D1" w:rsidRPr="00053744" w:rsidDel="00232644" w:rsidRDefault="00C82D30" w:rsidP="002953CB">
            <w:pPr>
              <w:pStyle w:val="ListadoImgenes"/>
              <w:numPr>
                <w:ilvl w:val="0"/>
                <w:numId w:val="0"/>
              </w:numPr>
              <w:ind w:left="720" w:hanging="360"/>
              <w:rPr>
                <w:del w:id="1209" w:author="Alex" w:date="2015-07-30T10:02:00Z"/>
              </w:rPr>
            </w:pPr>
            <w:moveFrom w:id="1210" w:author="Alex" w:date="2015-07-30T09:50:00Z">
              <w:del w:id="1211" w:author="Alex" w:date="2015-07-30T10:02:00Z">
                <w:r w:rsidDel="00232644">
                  <w:delText>MA_10_02_CO_IMG13</w:delText>
                </w:r>
              </w:del>
            </w:moveFrom>
          </w:p>
        </w:tc>
      </w:tr>
      <w:tr w:rsidR="008263D1" w:rsidDel="00232644" w14:paraId="763949BF" w14:textId="4047ECC0" w:rsidTr="00CC7A54">
        <w:trPr>
          <w:del w:id="1212" w:author="Alex" w:date="2015-07-30T10:02:00Z"/>
        </w:trPr>
        <w:tc>
          <w:tcPr>
            <w:tcW w:w="2518" w:type="dxa"/>
          </w:tcPr>
          <w:p w14:paraId="46263E5B" w14:textId="30D3D420" w:rsidR="008263D1" w:rsidDel="00232644" w:rsidRDefault="008263D1" w:rsidP="00CC7A54">
            <w:pPr>
              <w:rPr>
                <w:del w:id="1213" w:author="Alex" w:date="2015-07-30T10:02:00Z"/>
                <w:rFonts w:ascii="Times New Roman" w:hAnsi="Times New Roman" w:cs="Times New Roman"/>
                <w:color w:val="000000"/>
              </w:rPr>
            </w:pPr>
            <w:moveFrom w:id="1214" w:author="Alex" w:date="2015-07-30T09:50:00Z">
              <w:del w:id="1215" w:author="Alex" w:date="2015-07-30T10:02:00Z">
                <w:r w:rsidRPr="00053744" w:rsidDel="00232644">
                  <w:rPr>
                    <w:rFonts w:ascii="Times New Roman" w:hAnsi="Times New Roman" w:cs="Times New Roman"/>
                    <w:b/>
                    <w:color w:val="000000"/>
                    <w:sz w:val="18"/>
                    <w:szCs w:val="18"/>
                  </w:rPr>
                  <w:delText>Descripción</w:delText>
                </w:r>
              </w:del>
            </w:moveFrom>
          </w:p>
        </w:tc>
        <w:tc>
          <w:tcPr>
            <w:tcW w:w="6515" w:type="dxa"/>
          </w:tcPr>
          <w:p w14:paraId="443311A9" w14:textId="436978B1" w:rsidR="008263D1" w:rsidDel="00232644" w:rsidRDefault="006554A4" w:rsidP="006554A4">
            <w:pPr>
              <w:rPr>
                <w:del w:id="1216" w:author="Alex" w:date="2015-07-30T10:02:00Z"/>
                <w:rFonts w:ascii="Times New Roman" w:hAnsi="Times New Roman" w:cs="Times New Roman"/>
                <w:color w:val="000000"/>
              </w:rPr>
            </w:pPr>
            <w:moveFrom w:id="1217" w:author="Alex" w:date="2015-07-30T09:50:00Z">
              <w:del w:id="1218" w:author="Alex" w:date="2015-07-30T10:02:00Z">
                <w:r w:rsidDel="00232644">
                  <w:rPr>
                    <w:rFonts w:ascii="Times New Roman" w:hAnsi="Times New Roman" w:cs="Times New Roman"/>
                    <w:color w:val="000000"/>
                  </w:rPr>
                  <w:delText>Imagen del sistema T</w:delText>
                </w:r>
                <w:r w:rsidR="008263D1" w:rsidDel="00232644">
                  <w:rPr>
                    <w:rFonts w:ascii="Times New Roman" w:hAnsi="Times New Roman" w:cs="Times New Roman"/>
                    <w:color w:val="000000"/>
                  </w:rPr>
                  <w:delText>ierra-</w:delText>
                </w:r>
                <w:r w:rsidDel="00232644">
                  <w:rPr>
                    <w:rFonts w:ascii="Times New Roman" w:hAnsi="Times New Roman" w:cs="Times New Roman"/>
                    <w:color w:val="000000"/>
                  </w:rPr>
                  <w:delText>L</w:delText>
                </w:r>
                <w:r w:rsidR="008263D1" w:rsidDel="00232644">
                  <w:rPr>
                    <w:rFonts w:ascii="Times New Roman" w:hAnsi="Times New Roman" w:cs="Times New Roman"/>
                    <w:color w:val="000000"/>
                  </w:rPr>
                  <w:delText>una con las marcaciones de ángulos coterminales asociados.</w:delText>
                </w:r>
              </w:del>
            </w:moveFrom>
          </w:p>
        </w:tc>
      </w:tr>
      <w:tr w:rsidR="008263D1" w:rsidDel="00232644" w14:paraId="4DAFB1E7" w14:textId="1A1BF80D" w:rsidTr="00CC7A54">
        <w:trPr>
          <w:del w:id="1219" w:author="Alex" w:date="2015-07-30T10:02:00Z"/>
        </w:trPr>
        <w:tc>
          <w:tcPr>
            <w:tcW w:w="2518" w:type="dxa"/>
          </w:tcPr>
          <w:p w14:paraId="0ECF1DEC" w14:textId="16EC8001" w:rsidR="008263D1" w:rsidDel="00232644" w:rsidRDefault="008263D1" w:rsidP="00CC7A54">
            <w:pPr>
              <w:rPr>
                <w:del w:id="1220" w:author="Alex" w:date="2015-07-30T10:02:00Z"/>
                <w:rFonts w:ascii="Times New Roman" w:hAnsi="Times New Roman" w:cs="Times New Roman"/>
                <w:color w:val="000000"/>
              </w:rPr>
            </w:pPr>
            <w:moveFrom w:id="1221" w:author="Alex" w:date="2015-07-30T09:50:00Z">
              <w:del w:id="1222" w:author="Alex" w:date="2015-07-30T10:02:00Z">
                <w:r w:rsidRPr="00053744" w:rsidDel="00232644">
                  <w:rPr>
                    <w:rFonts w:ascii="Times New Roman" w:hAnsi="Times New Roman" w:cs="Times New Roman"/>
                    <w:b/>
                    <w:color w:val="000000"/>
                    <w:sz w:val="18"/>
                    <w:szCs w:val="18"/>
                  </w:rPr>
                  <w:delText>Código Shutterstock (o URL</w:delText>
                </w:r>
                <w:r w:rsidDel="00232644">
                  <w:rPr>
                    <w:rFonts w:ascii="Times New Roman" w:hAnsi="Times New Roman" w:cs="Times New Roman"/>
                    <w:b/>
                    <w:color w:val="000000"/>
                    <w:sz w:val="18"/>
                    <w:szCs w:val="18"/>
                  </w:rPr>
                  <w:delText xml:space="preserve"> o la ruta en AulaPlaneta</w:delText>
                </w:r>
                <w:r w:rsidRPr="00053744" w:rsidDel="00232644">
                  <w:rPr>
                    <w:rFonts w:ascii="Times New Roman" w:hAnsi="Times New Roman" w:cs="Times New Roman"/>
                    <w:b/>
                    <w:color w:val="000000"/>
                    <w:sz w:val="18"/>
                    <w:szCs w:val="18"/>
                  </w:rPr>
                  <w:delText>)</w:delText>
                </w:r>
              </w:del>
            </w:moveFrom>
          </w:p>
        </w:tc>
        <w:tc>
          <w:tcPr>
            <w:tcW w:w="6515" w:type="dxa"/>
          </w:tcPr>
          <w:p w14:paraId="3ABBB230" w14:textId="72D96C48" w:rsidR="008263D1" w:rsidDel="00232644" w:rsidRDefault="008263D1" w:rsidP="00F20E22">
            <w:pPr>
              <w:jc w:val="center"/>
              <w:rPr>
                <w:del w:id="1223" w:author="Alex" w:date="2015-07-30T10:02:00Z"/>
                <w:rFonts w:ascii="Times New Roman" w:hAnsi="Times New Roman" w:cs="Times New Roman"/>
                <w:color w:val="000000"/>
              </w:rPr>
            </w:pPr>
            <w:moveFrom w:id="1224" w:author="Alex" w:date="2015-07-30T09:50:00Z">
              <w:del w:id="1225" w:author="Alex" w:date="2015-07-30T10:02:00Z">
                <w:r w:rsidDel="00232644">
                  <w:rPr>
                    <w:rFonts w:ascii="Times New Roman" w:hAnsi="Times New Roman" w:cs="Times New Roman"/>
                    <w:noProof/>
                    <w:color w:val="000000"/>
                    <w:lang w:val="es-CO" w:eastAsia="es-CO"/>
                    <w:rPrChange w:id="1226" w:author="Unknown">
                      <w:rPr>
                        <w:noProof/>
                        <w:lang w:val="es-CO" w:eastAsia="es-CO"/>
                      </w:rPr>
                    </w:rPrChange>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40">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del>
            </w:moveFrom>
          </w:p>
        </w:tc>
      </w:tr>
      <w:tr w:rsidR="008263D1" w:rsidDel="00232644" w14:paraId="495624DD" w14:textId="5F43D454" w:rsidTr="00CC7A54">
        <w:trPr>
          <w:del w:id="1227" w:author="Alex" w:date="2015-07-30T10:02:00Z"/>
        </w:trPr>
        <w:tc>
          <w:tcPr>
            <w:tcW w:w="2518" w:type="dxa"/>
          </w:tcPr>
          <w:p w14:paraId="6848DC48" w14:textId="4AA275FE" w:rsidR="008263D1" w:rsidDel="00232644" w:rsidRDefault="008263D1" w:rsidP="00CC7A54">
            <w:pPr>
              <w:rPr>
                <w:del w:id="1228" w:author="Alex" w:date="2015-07-30T10:02:00Z"/>
                <w:rFonts w:ascii="Times New Roman" w:hAnsi="Times New Roman" w:cs="Times New Roman"/>
                <w:color w:val="000000"/>
              </w:rPr>
            </w:pPr>
            <w:moveFrom w:id="1229" w:author="Alex" w:date="2015-07-30T09:50:00Z">
              <w:del w:id="1230" w:author="Alex" w:date="2015-07-30T10:02:00Z">
                <w:r w:rsidRPr="00053744" w:rsidDel="00232644">
                  <w:rPr>
                    <w:rFonts w:ascii="Times New Roman" w:hAnsi="Times New Roman" w:cs="Times New Roman"/>
                    <w:b/>
                    <w:color w:val="000000"/>
                    <w:sz w:val="18"/>
                    <w:szCs w:val="18"/>
                  </w:rPr>
                  <w:delText>Pie de imagen</w:delText>
                </w:r>
              </w:del>
            </w:moveFrom>
          </w:p>
        </w:tc>
        <w:tc>
          <w:tcPr>
            <w:tcW w:w="6515" w:type="dxa"/>
          </w:tcPr>
          <w:p w14:paraId="4E37AF8A" w14:textId="559564AB" w:rsidR="008263D1" w:rsidDel="00232644" w:rsidRDefault="008263D1" w:rsidP="00CC7A54">
            <w:pPr>
              <w:rPr>
                <w:del w:id="1231" w:author="Alex" w:date="2015-07-30T10:02:00Z"/>
                <w:rFonts w:ascii="Times New Roman" w:hAnsi="Times New Roman" w:cs="Times New Roman"/>
                <w:color w:val="000000"/>
              </w:rPr>
            </w:pPr>
            <w:moveFrom w:id="1232" w:author="Alex" w:date="2015-07-30T09:50:00Z">
              <w:del w:id="1233" w:author="Alex" w:date="2015-07-30T10:02:00Z">
                <w:r w:rsidDel="00232644">
                  <w:rPr>
                    <w:rFonts w:ascii="Times New Roman" w:hAnsi="Times New Roman" w:cs="Times New Roman"/>
                    <w:color w:val="000000"/>
                  </w:rPr>
                  <w:delText>Ángulos coterminales en el sistema Tierra-Luna.</w:delText>
                </w:r>
              </w:del>
            </w:moveFrom>
          </w:p>
        </w:tc>
      </w:tr>
      <w:moveFromRangeEnd w:id="1202"/>
    </w:tbl>
    <w:p w14:paraId="1918A3D1" w14:textId="48357D0C" w:rsidR="008263D1" w:rsidRPr="007515C1" w:rsidDel="00232644" w:rsidRDefault="008263D1" w:rsidP="007515C1">
      <w:pPr>
        <w:spacing w:after="0"/>
        <w:rPr>
          <w:del w:id="1234" w:author="Alex" w:date="2015-07-30T10:02:00Z"/>
          <w:rFonts w:ascii="Times" w:hAnsi="Times"/>
        </w:rPr>
      </w:pPr>
    </w:p>
    <w:p w14:paraId="260E0595" w14:textId="03926914" w:rsidR="009E341F" w:rsidRPr="00040B45" w:rsidDel="00040B45" w:rsidRDefault="00040B45" w:rsidP="008263D1">
      <w:pPr>
        <w:spacing w:after="0"/>
        <w:rPr>
          <w:del w:id="1235" w:author="Alex" w:date="2015-07-30T10:00:00Z"/>
          <w:rFonts w:ascii="Times" w:eastAsiaTheme="minorEastAsia" w:hAnsi="Times"/>
          <w:rPrChange w:id="1236" w:author="Alex" w:date="2015-07-30T09:56:00Z">
            <w:rPr>
              <w:del w:id="1237" w:author="Alex" w:date="2015-07-30T10:00:00Z"/>
              <w:rFonts w:ascii="Times" w:hAnsi="Times"/>
            </w:rPr>
          </w:rPrChange>
        </w:rPr>
      </w:pPr>
      <w:del w:id="1238" w:author="Alex" w:date="2015-07-30T10:00:00Z">
        <w:r w:rsidRPr="00040B45" w:rsidDel="00040B45">
          <w:rPr>
            <w:rFonts w:ascii="Times" w:eastAsiaTheme="minorEastAsia" w:hAnsi="Times"/>
            <w:rPrChange w:id="1239" w:author="Alex" w:date="2015-07-30T09:56:00Z">
              <w:rPr>
                <w:rFonts w:ascii="Cambria Math" w:hAnsi="Cambria Math"/>
                <w:i/>
              </w:rPr>
            </w:rPrChange>
          </w:rPr>
          <w:delText>En el caso particular del sistema Tierra-Luna</w:delText>
        </w:r>
      </w:del>
      <w:del w:id="1240" w:author="Alex" w:date="2015-07-30T09:59:00Z">
        <w:r w:rsidRPr="00040B45" w:rsidDel="00040B45">
          <w:rPr>
            <w:rFonts w:ascii="Times" w:eastAsiaTheme="minorEastAsia" w:hAnsi="Times"/>
            <w:rPrChange w:id="1241" w:author="Alex" w:date="2015-07-30T09:56:00Z">
              <w:rPr>
                <w:rFonts w:ascii="Cambria Math" w:hAnsi="Cambria Math"/>
                <w:i/>
              </w:rPr>
            </w:rPrChange>
          </w:rPr>
          <w:delText>,</w:delText>
        </w:r>
      </w:del>
      <w:del w:id="1242" w:author="Alex" w:date="2015-07-30T10:00:00Z">
        <w:r w:rsidRPr="00040B45" w:rsidDel="00040B45">
          <w:rPr>
            <w:rFonts w:ascii="Times" w:eastAsiaTheme="minorEastAsia" w:hAnsi="Times"/>
            <w:rPrChange w:id="1243" w:author="Alex" w:date="2015-07-30T09:56:00Z">
              <w:rPr>
                <w:rFonts w:ascii="Cambria Math" w:hAnsi="Cambria Math"/>
                <w:i/>
              </w:rPr>
            </w:rPrChange>
          </w:rPr>
          <w:delText xml:space="preserve"> el </w:delText>
        </w:r>
        <w:r w:rsidRPr="00040B45" w:rsidDel="00040B45">
          <w:rPr>
            <w:rFonts w:ascii="Times" w:eastAsiaTheme="minorEastAsia" w:hAnsi="Times" w:hint="eastAsia"/>
            <w:rPrChange w:id="1244" w:author="Alex" w:date="2015-07-30T09:56:00Z">
              <w:rPr>
                <w:rFonts w:ascii="Cambria Math" w:hAnsi="Cambria Math" w:hint="eastAsia"/>
                <w:i/>
              </w:rPr>
            </w:rPrChange>
          </w:rPr>
          <w:delText>á</w:delText>
        </w:r>
        <w:r w:rsidRPr="00040B45" w:rsidDel="00040B45">
          <w:rPr>
            <w:rFonts w:ascii="Times" w:eastAsiaTheme="minorEastAsia" w:hAnsi="Times"/>
            <w:rPrChange w:id="1245" w:author="Alex" w:date="2015-07-30T09:56:00Z">
              <w:rPr>
                <w:rFonts w:ascii="Cambria Math" w:hAnsi="Cambria Math"/>
                <w:i/>
              </w:rPr>
            </w:rPrChange>
          </w:rPr>
          <w:delText xml:space="preserve">ngulo </w:delText>
        </w:r>
        <w:r w:rsidRPr="00040B45" w:rsidDel="00040B45">
          <w:rPr>
            <w:rFonts w:ascii="Times" w:eastAsiaTheme="minorEastAsia" w:hAnsi="Times" w:hint="eastAsia"/>
            <w:rPrChange w:id="1246" w:author="Alex" w:date="2015-07-30T09:56:00Z">
              <w:rPr>
                <w:rFonts w:ascii="Cambria Math" w:hAnsi="Cambria Math" w:hint="eastAsia"/>
                <w:i/>
              </w:rPr>
            </w:rPrChange>
          </w:rPr>
          <w:delText>α</w:delText>
        </w:r>
        <w:r w:rsidRPr="00040B45" w:rsidDel="00040B45">
          <w:rPr>
            <w:rFonts w:ascii="Times" w:eastAsiaTheme="minorEastAsia" w:hAnsi="Times"/>
            <w:rPrChange w:id="1247" w:author="Alex" w:date="2015-07-30T09:56:00Z">
              <w:rPr>
                <w:rFonts w:ascii="Cambria Math" w:hAnsi="Cambria Math"/>
                <w:i/>
              </w:rPr>
            </w:rPrChange>
          </w:rPr>
          <w:delText>=</w:delText>
        </w:r>
      </w:del>
      <w:del w:id="1248" w:author="Alex" w:date="2015-07-30T09:56:00Z">
        <w:r w:rsidRPr="00040B45" w:rsidDel="00040B45">
          <w:rPr>
            <w:rFonts w:ascii="Times" w:eastAsiaTheme="minorEastAsia" w:hAnsi="Times" w:hint="eastAsia"/>
            <w:rPrChange w:id="1249" w:author="Alex" w:date="2015-07-30T09:56:00Z">
              <w:rPr>
                <w:rFonts w:ascii="Cambria Math" w:hAnsi="Cambria Math" w:hint="eastAsia"/>
                <w:i/>
              </w:rPr>
            </w:rPrChange>
          </w:rPr>
          <w:delText>〖</w:delText>
        </w:r>
      </w:del>
      <w:del w:id="1250" w:author="Alex" w:date="2015-07-30T10:00:00Z">
        <w:r w:rsidRPr="00040B45" w:rsidDel="00040B45">
          <w:rPr>
            <w:rFonts w:ascii="Times" w:eastAsiaTheme="minorEastAsia" w:hAnsi="Times"/>
            <w:rPrChange w:id="1251" w:author="Alex" w:date="2015-07-30T09:56:00Z">
              <w:rPr>
                <w:rFonts w:ascii="Cambria Math" w:hAnsi="Cambria Math"/>
                <w:i/>
              </w:rPr>
            </w:rPrChange>
          </w:rPr>
          <w:delText>40</w:delText>
        </w:r>
      </w:del>
      <w:del w:id="1252" w:author="Alex" w:date="2015-07-30T09:56:00Z">
        <w:r w:rsidRPr="00040B45" w:rsidDel="00040B45">
          <w:rPr>
            <w:rFonts w:ascii="Times" w:eastAsiaTheme="minorEastAsia" w:hAnsi="Times" w:hint="eastAsia"/>
            <w:rPrChange w:id="1253" w:author="Alex" w:date="2015-07-30T09:56:00Z">
              <w:rPr>
                <w:rFonts w:ascii="Cambria Math" w:hAnsi="Cambria Math" w:hint="eastAsia"/>
                <w:i/>
              </w:rPr>
            </w:rPrChange>
          </w:rPr>
          <w:delText>〗</w:delText>
        </w:r>
        <w:r w:rsidRPr="00040B45" w:rsidDel="00040B45">
          <w:rPr>
            <w:rFonts w:ascii="Times" w:eastAsiaTheme="minorEastAsia" w:hAnsi="Times"/>
            <w:rPrChange w:id="1254" w:author="Alex" w:date="2015-07-30T09:56:00Z">
              <w:rPr>
                <w:rFonts w:ascii="Cambria Math" w:hAnsi="Cambria Math"/>
                <w:i/>
              </w:rPr>
            </w:rPrChange>
          </w:rPr>
          <w:delText>^o</w:delText>
        </w:r>
      </w:del>
      <w:del w:id="1255" w:author="Alex" w:date="2015-07-30T10:00:00Z">
        <w:r w:rsidRPr="00040B45" w:rsidDel="00040B45">
          <w:rPr>
            <w:rFonts w:ascii="Times" w:eastAsiaTheme="minorEastAsia" w:hAnsi="Times" w:hint="eastAsia"/>
            <w:rPrChange w:id="1256" w:author="Alex" w:date="2015-07-30T09:56:00Z">
              <w:rPr>
                <w:rFonts w:ascii="Cambria Math" w:eastAsiaTheme="minorEastAsia" w:hAnsi="Cambria Math" w:hint="eastAsia"/>
                <w:i/>
              </w:rPr>
            </w:rPrChange>
          </w:rPr>
          <w:delText xml:space="preserve">  es coterminal tanto con el ángulo  </w:delText>
        </w:r>
        <w:r w:rsidRPr="00040B45" w:rsidDel="00040B45">
          <w:rPr>
            <w:rFonts w:ascii="Times" w:eastAsiaTheme="minorEastAsia" w:hAnsi="Times" w:hint="eastAsia"/>
            <w:rPrChange w:id="1257" w:author="Alex" w:date="2015-07-30T09:56:00Z">
              <w:rPr>
                <w:rFonts w:ascii="Cambria Math" w:eastAsiaTheme="minorEastAsia" w:hAnsi="Cambria Math" w:hint="eastAsia"/>
                <w:i/>
              </w:rPr>
            </w:rPrChange>
          </w:rPr>
          <w:delText>β</w:delText>
        </w:r>
        <w:r w:rsidRPr="00040B45" w:rsidDel="00040B45">
          <w:rPr>
            <w:rFonts w:ascii="Times" w:eastAsiaTheme="minorEastAsia" w:hAnsi="Times" w:hint="eastAsia"/>
            <w:rPrChange w:id="1258" w:author="Alex" w:date="2015-07-30T09:56:00Z">
              <w:rPr>
                <w:rFonts w:ascii="Cambria Math" w:eastAsiaTheme="minorEastAsia" w:hAnsi="Cambria Math" w:hint="eastAsia"/>
                <w:i/>
              </w:rPr>
            </w:rPrChange>
          </w:rPr>
          <w:delText>=</w:delText>
        </w:r>
      </w:del>
      <w:del w:id="1259" w:author="Alex" w:date="2015-07-30T09:57:00Z">
        <w:r w:rsidRPr="00040B45" w:rsidDel="00040B45">
          <w:rPr>
            <w:rFonts w:ascii="Times" w:eastAsiaTheme="minorEastAsia" w:hAnsi="Times" w:hint="eastAsia"/>
            <w:rPrChange w:id="1260" w:author="Alex" w:date="2015-07-30T09:56:00Z">
              <w:rPr>
                <w:rFonts w:ascii="Cambria Math" w:hAnsi="Cambria Math" w:hint="eastAsia"/>
                <w:i/>
              </w:rPr>
            </w:rPrChange>
          </w:rPr>
          <w:delText>〖</w:delText>
        </w:r>
      </w:del>
      <w:del w:id="1261" w:author="Alex" w:date="2015-07-30T10:00:00Z">
        <w:r w:rsidRPr="00040B45" w:rsidDel="00040B45">
          <w:rPr>
            <w:rFonts w:ascii="Times" w:eastAsiaTheme="minorEastAsia" w:hAnsi="Times"/>
            <w:rPrChange w:id="1262" w:author="Alex" w:date="2015-07-30T09:56:00Z">
              <w:rPr>
                <w:rFonts w:ascii="Cambria Math" w:hAnsi="Cambria Math"/>
                <w:i/>
              </w:rPr>
            </w:rPrChange>
          </w:rPr>
          <w:delText>-320</w:delText>
        </w:r>
      </w:del>
      <w:del w:id="1263" w:author="Alex" w:date="2015-07-30T09:57:00Z">
        <w:r w:rsidRPr="00040B45" w:rsidDel="00040B45">
          <w:rPr>
            <w:rFonts w:ascii="Times" w:eastAsiaTheme="minorEastAsia" w:hAnsi="Times" w:hint="eastAsia"/>
            <w:rPrChange w:id="1264" w:author="Alex" w:date="2015-07-30T09:56:00Z">
              <w:rPr>
                <w:rFonts w:ascii="Cambria Math" w:hAnsi="Cambria Math" w:hint="eastAsia"/>
                <w:i/>
              </w:rPr>
            </w:rPrChange>
          </w:rPr>
          <w:delText>〗</w:delText>
        </w:r>
        <w:r w:rsidRPr="00040B45" w:rsidDel="00040B45">
          <w:rPr>
            <w:rFonts w:ascii="Times" w:eastAsiaTheme="minorEastAsia" w:hAnsi="Times"/>
            <w:rPrChange w:id="1265" w:author="Alex" w:date="2015-07-30T09:56:00Z">
              <w:rPr>
                <w:rFonts w:ascii="Cambria Math" w:hAnsi="Cambria Math"/>
                <w:i/>
              </w:rPr>
            </w:rPrChange>
          </w:rPr>
          <w:delText>^o</w:delText>
        </w:r>
      </w:del>
      <w:del w:id="1266" w:author="Alex" w:date="2015-07-30T10:00:00Z">
        <w:r w:rsidRPr="00040B45" w:rsidDel="00040B45">
          <w:rPr>
            <w:rFonts w:ascii="Times" w:eastAsiaTheme="minorEastAsia" w:hAnsi="Times" w:hint="eastAsia"/>
            <w:rPrChange w:id="1267" w:author="Alex" w:date="2015-07-30T09:56:00Z">
              <w:rPr>
                <w:rFonts w:ascii="Cambria Math" w:eastAsiaTheme="minorEastAsia" w:hAnsi="Cambria Math" w:hint="eastAsia"/>
                <w:i/>
              </w:rPr>
            </w:rPrChange>
          </w:rPr>
          <w:delText xml:space="preserve">  como con el ángulo </w:delText>
        </w:r>
        <w:r w:rsidRPr="00040B45" w:rsidDel="00040B45">
          <w:rPr>
            <w:rFonts w:ascii="Times" w:eastAsiaTheme="minorEastAsia" w:hAnsi="Times" w:hint="eastAsia"/>
            <w:rPrChange w:id="1268" w:author="Alex" w:date="2015-07-30T09:56:00Z">
              <w:rPr>
                <w:rFonts w:ascii="Cambria Math" w:eastAsiaTheme="minorEastAsia" w:hAnsi="Cambria Math" w:hint="eastAsia"/>
                <w:i/>
              </w:rPr>
            </w:rPrChange>
          </w:rPr>
          <w:delText>γ</w:delText>
        </w:r>
        <w:r w:rsidRPr="00040B45" w:rsidDel="00040B45">
          <w:rPr>
            <w:rFonts w:ascii="Times" w:eastAsiaTheme="minorEastAsia" w:hAnsi="Times" w:hint="eastAsia"/>
            <w:rPrChange w:id="1269" w:author="Alex" w:date="2015-07-30T09:56:00Z">
              <w:rPr>
                <w:rFonts w:ascii="Cambria Math" w:eastAsiaTheme="minorEastAsia" w:hAnsi="Cambria Math" w:hint="eastAsia"/>
                <w:i/>
              </w:rPr>
            </w:rPrChange>
          </w:rPr>
          <w:delText>=</w:delText>
        </w:r>
      </w:del>
      <w:del w:id="1270" w:author="Alex" w:date="2015-07-30T09:57:00Z">
        <w:r w:rsidRPr="00040B45" w:rsidDel="00040B45">
          <w:rPr>
            <w:rFonts w:ascii="Times" w:eastAsiaTheme="minorEastAsia" w:hAnsi="Times" w:hint="eastAsia"/>
            <w:rPrChange w:id="1271" w:author="Alex" w:date="2015-07-30T09:56:00Z">
              <w:rPr>
                <w:rFonts w:ascii="Cambria Math" w:hAnsi="Cambria Math" w:hint="eastAsia"/>
                <w:i/>
              </w:rPr>
            </w:rPrChange>
          </w:rPr>
          <w:delText>〖</w:delText>
        </w:r>
      </w:del>
      <w:del w:id="1272" w:author="Alex" w:date="2015-07-30T10:00:00Z">
        <w:r w:rsidRPr="00040B45" w:rsidDel="00040B45">
          <w:rPr>
            <w:rFonts w:ascii="Times" w:eastAsiaTheme="minorEastAsia" w:hAnsi="Times"/>
            <w:rPrChange w:id="1273" w:author="Alex" w:date="2015-07-30T09:56:00Z">
              <w:rPr>
                <w:rFonts w:ascii="Cambria Math" w:hAnsi="Cambria Math"/>
                <w:i/>
              </w:rPr>
            </w:rPrChange>
          </w:rPr>
          <w:delText>400</w:delText>
        </w:r>
      </w:del>
      <w:del w:id="1274" w:author="Alex" w:date="2015-07-30T09:57:00Z">
        <w:r w:rsidRPr="00040B45" w:rsidDel="00040B45">
          <w:rPr>
            <w:rFonts w:ascii="Times" w:eastAsiaTheme="minorEastAsia" w:hAnsi="Times" w:hint="eastAsia"/>
            <w:rPrChange w:id="1275" w:author="Alex" w:date="2015-07-30T09:56:00Z">
              <w:rPr>
                <w:rFonts w:ascii="Cambria Math" w:hAnsi="Cambria Math" w:hint="eastAsia"/>
                <w:i/>
              </w:rPr>
            </w:rPrChange>
          </w:rPr>
          <w:delText>〗</w:delText>
        </w:r>
        <w:r w:rsidRPr="00040B45" w:rsidDel="00040B45">
          <w:rPr>
            <w:rFonts w:ascii="Times" w:eastAsiaTheme="minorEastAsia" w:hAnsi="Times"/>
            <w:rPrChange w:id="1276" w:author="Alex" w:date="2015-07-30T09:56:00Z">
              <w:rPr>
                <w:rFonts w:ascii="Cambria Math" w:hAnsi="Cambria Math"/>
                <w:i/>
              </w:rPr>
            </w:rPrChange>
          </w:rPr>
          <w:delText>^o</w:delText>
        </w:r>
      </w:del>
      <w:del w:id="1277" w:author="Alex" w:date="2015-07-30T09:59:00Z">
        <w:r w:rsidRPr="00040B45" w:rsidDel="00040B45">
          <w:rPr>
            <w:rFonts w:ascii="Times" w:eastAsiaTheme="minorEastAsia" w:hAnsi="Times"/>
            <w:rPrChange w:id="1278" w:author="Alex" w:date="2015-07-30T09:56:00Z">
              <w:rPr>
                <w:rFonts w:ascii="Cambria Math" w:hAnsi="Cambria Math"/>
                <w:i/>
              </w:rPr>
            </w:rPrChange>
          </w:rPr>
          <w:delText>, pues los tres est</w:delText>
        </w:r>
        <w:r w:rsidRPr="00040B45" w:rsidDel="00040B45">
          <w:rPr>
            <w:rFonts w:ascii="Times" w:eastAsiaTheme="minorEastAsia" w:hAnsi="Times" w:hint="eastAsia"/>
            <w:rPrChange w:id="1279" w:author="Alex" w:date="2015-07-30T09:56:00Z">
              <w:rPr>
                <w:rFonts w:ascii="Cambria Math" w:hAnsi="Cambria Math" w:hint="eastAsia"/>
                <w:i/>
              </w:rPr>
            </w:rPrChange>
          </w:rPr>
          <w:delText>á</w:delText>
        </w:r>
        <w:r w:rsidRPr="00040B45" w:rsidDel="00040B45">
          <w:rPr>
            <w:rFonts w:ascii="Times" w:eastAsiaTheme="minorEastAsia" w:hAnsi="Times"/>
            <w:rPrChange w:id="1280" w:author="Alex" w:date="2015-07-30T09:56:00Z">
              <w:rPr>
                <w:rFonts w:ascii="Cambria Math" w:hAnsi="Cambria Math"/>
                <w:i/>
              </w:rPr>
            </w:rPrChange>
          </w:rPr>
          <w:delText xml:space="preserve">n medidos a partir de la recta roja que representa el eje X que corresponde al lado inicial de cada </w:delText>
        </w:r>
        <w:r w:rsidRPr="00040B45" w:rsidDel="00040B45">
          <w:rPr>
            <w:rFonts w:ascii="Times" w:eastAsiaTheme="minorEastAsia" w:hAnsi="Times" w:hint="eastAsia"/>
            <w:rPrChange w:id="1281" w:author="Alex" w:date="2015-07-30T09:56:00Z">
              <w:rPr>
                <w:rFonts w:ascii="Cambria Math" w:hAnsi="Cambria Math" w:hint="eastAsia"/>
                <w:i/>
              </w:rPr>
            </w:rPrChange>
          </w:rPr>
          <w:delText>á</w:delText>
        </w:r>
        <w:r w:rsidRPr="00040B45" w:rsidDel="00040B45">
          <w:rPr>
            <w:rFonts w:ascii="Times" w:eastAsiaTheme="minorEastAsia" w:hAnsi="Times"/>
            <w:rPrChange w:id="1282" w:author="Alex" w:date="2015-07-30T09:56:00Z">
              <w:rPr>
                <w:rFonts w:ascii="Cambria Math" w:hAnsi="Cambria Math"/>
                <w:i/>
              </w:rPr>
            </w:rPrChange>
          </w:rPr>
          <w:delText xml:space="preserve">ngulo, y hasta la semirrecta azul, que corresponde al lado final. </w:delText>
        </w:r>
      </w:del>
    </w:p>
    <w:p w14:paraId="228E81F8" w14:textId="22D5DE56" w:rsidR="009E341F" w:rsidRPr="00040B45" w:rsidDel="00040B45" w:rsidRDefault="009E341F" w:rsidP="008263D1">
      <w:pPr>
        <w:spacing w:after="0"/>
        <w:rPr>
          <w:del w:id="1283" w:author="Alex" w:date="2015-07-30T10:00:00Z"/>
          <w:rFonts w:ascii="Times" w:eastAsiaTheme="minorEastAsia" w:hAnsi="Times"/>
          <w:rPrChange w:id="1284" w:author="Alex" w:date="2015-07-30T09:56:00Z">
            <w:rPr>
              <w:del w:id="1285" w:author="Alex" w:date="2015-07-30T10:00:00Z"/>
              <w:rFonts w:ascii="Times" w:hAnsi="Times"/>
            </w:rPr>
          </w:rPrChange>
        </w:rPr>
      </w:pPr>
    </w:p>
    <w:p w14:paraId="490AEBA8" w14:textId="1E82F568" w:rsidR="008263D1" w:rsidRPr="00040B45" w:rsidDel="00040B45" w:rsidRDefault="00040B45" w:rsidP="009E341F">
      <w:pPr>
        <w:spacing w:after="0"/>
        <w:rPr>
          <w:del w:id="1286" w:author="Alex" w:date="2015-07-30T10:00:00Z"/>
          <w:rFonts w:ascii="Times" w:eastAsiaTheme="minorEastAsia" w:hAnsi="Times"/>
        </w:rPr>
      </w:pPr>
      <w:del w:id="1287" w:author="Alex" w:date="2015-07-30T10:00:00Z">
        <w:r w:rsidRPr="00040B45" w:rsidDel="00040B45">
          <w:rPr>
            <w:rFonts w:ascii="Times" w:eastAsiaTheme="minorEastAsia" w:hAnsi="Times" w:hint="eastAsia"/>
            <w:rPrChange w:id="1288" w:author="Alex" w:date="2015-07-30T09:56:00Z">
              <w:rPr>
                <w:rFonts w:ascii="Cambria Math" w:eastAsiaTheme="minorEastAsia" w:hAnsi="Cambria Math" w:hint="eastAsia"/>
                <w:i/>
              </w:rPr>
            </w:rPrChange>
          </w:rPr>
          <w:delText xml:space="preserve">Si al ángulo </w:delText>
        </w:r>
        <w:r w:rsidRPr="00040B45" w:rsidDel="00040B45">
          <w:rPr>
            <w:rFonts w:ascii="Times" w:eastAsiaTheme="minorEastAsia" w:hAnsi="Times" w:hint="eastAsia"/>
            <w:rPrChange w:id="1289" w:author="Alex" w:date="2015-07-30T09:56:00Z">
              <w:rPr>
                <w:rFonts w:ascii="Cambria Math" w:eastAsiaTheme="minorEastAsia" w:hAnsi="Cambria Math" w:hint="eastAsia"/>
                <w:i/>
              </w:rPr>
            </w:rPrChange>
          </w:rPr>
          <w:delText>α</w:delText>
        </w:r>
        <w:r w:rsidRPr="00040B45" w:rsidDel="00040B45">
          <w:rPr>
            <w:rFonts w:ascii="Times" w:eastAsiaTheme="minorEastAsia" w:hAnsi="Times" w:hint="eastAsia"/>
            <w:rPrChange w:id="1290" w:author="Alex" w:date="2015-07-30T09:56:00Z">
              <w:rPr>
                <w:rFonts w:ascii="Cambria Math" w:eastAsiaTheme="minorEastAsia" w:hAnsi="Cambria Math" w:hint="eastAsia"/>
                <w:i/>
              </w:rPr>
            </w:rPrChange>
          </w:rPr>
          <w:delText xml:space="preserve"> se suma o se resta un ángulo de </w:delText>
        </w:r>
      </w:del>
      <w:del w:id="1291" w:author="Alex" w:date="2015-07-30T09:57:00Z">
        <w:r w:rsidRPr="00040B45" w:rsidDel="00040B45">
          <w:rPr>
            <w:rFonts w:ascii="Times" w:eastAsiaTheme="minorEastAsia" w:hAnsi="Times" w:hint="eastAsia"/>
            <w:rPrChange w:id="1292" w:author="Alex" w:date="2015-07-30T09:56:00Z">
              <w:rPr>
                <w:rFonts w:ascii="Cambria Math" w:hAnsi="Cambria Math" w:hint="eastAsia"/>
                <w:i/>
              </w:rPr>
            </w:rPrChange>
          </w:rPr>
          <w:delText>〖</w:delText>
        </w:r>
      </w:del>
      <w:del w:id="1293" w:author="Alex" w:date="2015-07-30T10:00:00Z">
        <w:r w:rsidRPr="00040B45" w:rsidDel="00040B45">
          <w:rPr>
            <w:rFonts w:ascii="Times" w:eastAsiaTheme="minorEastAsia" w:hAnsi="Times"/>
            <w:rPrChange w:id="1294" w:author="Alex" w:date="2015-07-30T09:56:00Z">
              <w:rPr>
                <w:rFonts w:ascii="Cambria Math" w:hAnsi="Cambria Math"/>
                <w:i/>
              </w:rPr>
            </w:rPrChange>
          </w:rPr>
          <w:delText>360</w:delText>
        </w:r>
      </w:del>
      <w:del w:id="1295" w:author="Alex" w:date="2015-07-30T09:57:00Z">
        <w:r w:rsidRPr="00040B45" w:rsidDel="00040B45">
          <w:rPr>
            <w:rFonts w:ascii="Times" w:eastAsiaTheme="minorEastAsia" w:hAnsi="Times" w:hint="eastAsia"/>
            <w:rPrChange w:id="1296" w:author="Alex" w:date="2015-07-30T09:56:00Z">
              <w:rPr>
                <w:rFonts w:ascii="Cambria Math" w:hAnsi="Cambria Math" w:hint="eastAsia"/>
                <w:i/>
              </w:rPr>
            </w:rPrChange>
          </w:rPr>
          <w:delText>〗</w:delText>
        </w:r>
        <w:r w:rsidRPr="00040B45" w:rsidDel="00040B45">
          <w:rPr>
            <w:rFonts w:ascii="Times" w:eastAsiaTheme="minorEastAsia" w:hAnsi="Times"/>
            <w:rPrChange w:id="1297" w:author="Alex" w:date="2015-07-30T09:56:00Z">
              <w:rPr>
                <w:rFonts w:ascii="Cambria Math" w:hAnsi="Cambria Math"/>
                <w:i/>
              </w:rPr>
            </w:rPrChange>
          </w:rPr>
          <w:delText>^o</w:delText>
        </w:r>
      </w:del>
      <w:del w:id="1298" w:author="Alex" w:date="2015-07-30T10:00:00Z">
        <w:r w:rsidRPr="00040B45" w:rsidDel="00040B45">
          <w:rPr>
            <w:rFonts w:ascii="Times" w:eastAsiaTheme="minorEastAsia" w:hAnsi="Times" w:hint="eastAsia"/>
            <w:rPrChange w:id="1299" w:author="Alex" w:date="2015-07-30T09:56:00Z">
              <w:rPr>
                <w:rFonts w:ascii="Cambria Math" w:eastAsiaTheme="minorEastAsia" w:hAnsi="Cambria Math" w:hint="eastAsia"/>
                <w:i/>
              </w:rPr>
            </w:rPrChange>
          </w:rPr>
          <w:delText xml:space="preserve">, se obtienen los otros dos.  </w:delText>
        </w:r>
      </w:del>
    </w:p>
    <w:p w14:paraId="42FF645F" w14:textId="210D678E" w:rsidR="008263D1" w:rsidRPr="00040B45" w:rsidDel="00040B45" w:rsidRDefault="008263D1" w:rsidP="008263D1">
      <w:pPr>
        <w:spacing w:after="0"/>
        <w:rPr>
          <w:del w:id="1300" w:author="Alex" w:date="2015-07-30T10:00:00Z"/>
          <w:rFonts w:ascii="Times" w:eastAsiaTheme="minorEastAsia" w:hAnsi="Times"/>
          <w:rPrChange w:id="1301" w:author="Alex" w:date="2015-07-30T09:56:00Z">
            <w:rPr>
              <w:del w:id="1302" w:author="Alex" w:date="2015-07-30T10:00:00Z"/>
              <w:rFonts w:ascii="Times" w:hAnsi="Times"/>
            </w:rPr>
          </w:rPrChange>
        </w:rPr>
      </w:pPr>
    </w:p>
    <w:p w14:paraId="5ABA7045" w14:textId="2D306E50" w:rsidR="008263D1" w:rsidRPr="00040B45" w:rsidDel="00040B45" w:rsidRDefault="00040B45" w:rsidP="008263D1">
      <w:pPr>
        <w:spacing w:after="0"/>
        <w:rPr>
          <w:del w:id="1303" w:author="Alex" w:date="2015-07-30T10:00:00Z"/>
          <w:rFonts w:ascii="Times" w:eastAsiaTheme="minorEastAsia" w:hAnsi="Times"/>
        </w:rPr>
      </w:pPr>
      <w:del w:id="1304" w:author="Alex" w:date="2015-07-30T10:00:00Z">
        <w:r w:rsidRPr="00040B45" w:rsidDel="00040B45">
          <w:rPr>
            <w:rFonts w:ascii="Times" w:eastAsiaTheme="minorEastAsia" w:hAnsi="Times" w:hint="eastAsia"/>
            <w:rPrChange w:id="1305" w:author="Alex" w:date="2015-07-30T09:56:00Z">
              <w:rPr>
                <w:rFonts w:ascii="Cambria Math" w:hAnsi="Cambria Math" w:hint="eastAsia"/>
                <w:i/>
              </w:rPr>
            </w:rPrChange>
          </w:rPr>
          <w:delText>α</w:delText>
        </w:r>
        <w:r w:rsidRPr="00040B45" w:rsidDel="00040B45">
          <w:rPr>
            <w:rFonts w:ascii="Times" w:eastAsiaTheme="minorEastAsia" w:hAnsi="Times"/>
            <w:rPrChange w:id="1306" w:author="Alex" w:date="2015-07-30T09:56:00Z">
              <w:rPr>
                <w:rFonts w:ascii="Cambria Math" w:hAnsi="Cambria Math"/>
                <w:i/>
              </w:rPr>
            </w:rPrChange>
          </w:rPr>
          <w:delText>+</w:delText>
        </w:r>
      </w:del>
      <w:del w:id="1307" w:author="Alex" w:date="2015-07-30T09:57:00Z">
        <w:r w:rsidRPr="00040B45" w:rsidDel="00040B45">
          <w:rPr>
            <w:rFonts w:ascii="Times" w:eastAsiaTheme="minorEastAsia" w:hAnsi="Times" w:hint="eastAsia"/>
            <w:rPrChange w:id="1308" w:author="Alex" w:date="2015-07-30T09:56:00Z">
              <w:rPr>
                <w:rFonts w:ascii="Cambria Math" w:hAnsi="Cambria Math" w:hint="eastAsia"/>
                <w:i/>
              </w:rPr>
            </w:rPrChange>
          </w:rPr>
          <w:delText>〖</w:delText>
        </w:r>
      </w:del>
      <w:del w:id="1309" w:author="Alex" w:date="2015-07-30T10:00:00Z">
        <w:r w:rsidRPr="00040B45" w:rsidDel="00040B45">
          <w:rPr>
            <w:rFonts w:ascii="Times" w:eastAsiaTheme="minorEastAsia" w:hAnsi="Times"/>
            <w:rPrChange w:id="1310" w:author="Alex" w:date="2015-07-30T09:56:00Z">
              <w:rPr>
                <w:rFonts w:ascii="Cambria Math" w:hAnsi="Cambria Math"/>
                <w:i/>
              </w:rPr>
            </w:rPrChange>
          </w:rPr>
          <w:delText>360</w:delText>
        </w:r>
      </w:del>
      <w:del w:id="1311" w:author="Alex" w:date="2015-07-30T09:57:00Z">
        <w:r w:rsidRPr="00040B45" w:rsidDel="00040B45">
          <w:rPr>
            <w:rFonts w:ascii="Times" w:eastAsiaTheme="minorEastAsia" w:hAnsi="Times" w:hint="eastAsia"/>
            <w:rPrChange w:id="1312" w:author="Alex" w:date="2015-07-30T09:56:00Z">
              <w:rPr>
                <w:rFonts w:ascii="Cambria Math" w:hAnsi="Cambria Math" w:hint="eastAsia"/>
                <w:i/>
              </w:rPr>
            </w:rPrChange>
          </w:rPr>
          <w:delText>〗</w:delText>
        </w:r>
        <w:r w:rsidRPr="00040B45" w:rsidDel="00040B45">
          <w:rPr>
            <w:rFonts w:ascii="Times" w:eastAsiaTheme="minorEastAsia" w:hAnsi="Times"/>
            <w:rPrChange w:id="1313" w:author="Alex" w:date="2015-07-30T09:56:00Z">
              <w:rPr>
                <w:rFonts w:ascii="Cambria Math" w:hAnsi="Cambria Math"/>
                <w:i/>
              </w:rPr>
            </w:rPrChange>
          </w:rPr>
          <w:delText>^</w:delText>
        </w:r>
      </w:del>
      <w:del w:id="1314" w:author="Alex" w:date="2015-07-30T10:00:00Z">
        <w:r w:rsidRPr="00040B45" w:rsidDel="00040B45">
          <w:rPr>
            <w:rFonts w:ascii="Times" w:eastAsiaTheme="minorEastAsia" w:hAnsi="Times"/>
            <w:rPrChange w:id="1315" w:author="Alex" w:date="2015-07-30T09:56:00Z">
              <w:rPr>
                <w:rFonts w:ascii="Cambria Math" w:hAnsi="Cambria Math"/>
                <w:i/>
              </w:rPr>
            </w:rPrChange>
          </w:rPr>
          <w:delText>o=</w:delText>
        </w:r>
      </w:del>
      <w:del w:id="1316" w:author="Alex" w:date="2015-07-30T09:57:00Z">
        <w:r w:rsidRPr="00040B45" w:rsidDel="00040B45">
          <w:rPr>
            <w:rFonts w:ascii="Times" w:eastAsiaTheme="minorEastAsia" w:hAnsi="Times" w:hint="eastAsia"/>
            <w:rPrChange w:id="1317" w:author="Alex" w:date="2015-07-30T09:56:00Z">
              <w:rPr>
                <w:rFonts w:ascii="Cambria Math" w:hAnsi="Cambria Math" w:hint="eastAsia"/>
                <w:i/>
              </w:rPr>
            </w:rPrChange>
          </w:rPr>
          <w:delText>〖</w:delText>
        </w:r>
      </w:del>
      <w:del w:id="1318" w:author="Alex" w:date="2015-07-30T10:00:00Z">
        <w:r w:rsidRPr="00040B45" w:rsidDel="00040B45">
          <w:rPr>
            <w:rFonts w:ascii="Times" w:eastAsiaTheme="minorEastAsia" w:hAnsi="Times"/>
            <w:rPrChange w:id="1319" w:author="Alex" w:date="2015-07-30T09:56:00Z">
              <w:rPr>
                <w:rFonts w:ascii="Cambria Math" w:hAnsi="Cambria Math"/>
                <w:i/>
              </w:rPr>
            </w:rPrChange>
          </w:rPr>
          <w:delText>40</w:delText>
        </w:r>
      </w:del>
      <w:del w:id="1320" w:author="Alex" w:date="2015-07-30T09:57:00Z">
        <w:r w:rsidRPr="00040B45" w:rsidDel="00040B45">
          <w:rPr>
            <w:rFonts w:ascii="Times" w:eastAsiaTheme="minorEastAsia" w:hAnsi="Times" w:hint="eastAsia"/>
            <w:rPrChange w:id="1321" w:author="Alex" w:date="2015-07-30T09:56:00Z">
              <w:rPr>
                <w:rFonts w:ascii="Cambria Math" w:hAnsi="Cambria Math" w:hint="eastAsia"/>
                <w:i/>
              </w:rPr>
            </w:rPrChange>
          </w:rPr>
          <w:delText>〗</w:delText>
        </w:r>
        <w:r w:rsidRPr="00040B45" w:rsidDel="00040B45">
          <w:rPr>
            <w:rFonts w:ascii="Times" w:eastAsiaTheme="minorEastAsia" w:hAnsi="Times"/>
            <w:rPrChange w:id="1322" w:author="Alex" w:date="2015-07-30T09:56:00Z">
              <w:rPr>
                <w:rFonts w:ascii="Cambria Math" w:hAnsi="Cambria Math"/>
                <w:i/>
              </w:rPr>
            </w:rPrChange>
          </w:rPr>
          <w:delText>^</w:delText>
        </w:r>
      </w:del>
      <w:del w:id="1323" w:author="Alex" w:date="2015-07-30T10:00:00Z">
        <w:r w:rsidRPr="00040B45" w:rsidDel="00040B45">
          <w:rPr>
            <w:rFonts w:ascii="Times" w:eastAsiaTheme="minorEastAsia" w:hAnsi="Times"/>
            <w:rPrChange w:id="1324" w:author="Alex" w:date="2015-07-30T09:56:00Z">
              <w:rPr>
                <w:rFonts w:ascii="Cambria Math" w:hAnsi="Cambria Math"/>
                <w:i/>
              </w:rPr>
            </w:rPrChange>
          </w:rPr>
          <w:delText>o+</w:delText>
        </w:r>
      </w:del>
      <w:del w:id="1325" w:author="Alex" w:date="2015-07-30T09:57:00Z">
        <w:r w:rsidRPr="00040B45" w:rsidDel="00040B45">
          <w:rPr>
            <w:rFonts w:ascii="Times" w:eastAsiaTheme="minorEastAsia" w:hAnsi="Times" w:hint="eastAsia"/>
            <w:rPrChange w:id="1326" w:author="Alex" w:date="2015-07-30T09:56:00Z">
              <w:rPr>
                <w:rFonts w:ascii="Cambria Math" w:hAnsi="Cambria Math" w:hint="eastAsia"/>
                <w:i/>
              </w:rPr>
            </w:rPrChange>
          </w:rPr>
          <w:delText>〖</w:delText>
        </w:r>
      </w:del>
      <w:del w:id="1327" w:author="Alex" w:date="2015-07-30T10:00:00Z">
        <w:r w:rsidRPr="00040B45" w:rsidDel="00040B45">
          <w:rPr>
            <w:rFonts w:ascii="Times" w:eastAsiaTheme="minorEastAsia" w:hAnsi="Times"/>
            <w:rPrChange w:id="1328" w:author="Alex" w:date="2015-07-30T09:56:00Z">
              <w:rPr>
                <w:rFonts w:ascii="Cambria Math" w:hAnsi="Cambria Math"/>
                <w:i/>
              </w:rPr>
            </w:rPrChange>
          </w:rPr>
          <w:delText>360</w:delText>
        </w:r>
      </w:del>
      <w:del w:id="1329" w:author="Alex" w:date="2015-07-30T09:57:00Z">
        <w:r w:rsidRPr="00040B45" w:rsidDel="00040B45">
          <w:rPr>
            <w:rFonts w:ascii="Times" w:eastAsiaTheme="minorEastAsia" w:hAnsi="Times" w:hint="eastAsia"/>
            <w:rPrChange w:id="1330" w:author="Alex" w:date="2015-07-30T09:56:00Z">
              <w:rPr>
                <w:rFonts w:ascii="Cambria Math" w:hAnsi="Cambria Math" w:hint="eastAsia"/>
                <w:i/>
              </w:rPr>
            </w:rPrChange>
          </w:rPr>
          <w:delText>〗</w:delText>
        </w:r>
        <w:r w:rsidRPr="00040B45" w:rsidDel="00040B45">
          <w:rPr>
            <w:rFonts w:ascii="Times" w:eastAsiaTheme="minorEastAsia" w:hAnsi="Times"/>
            <w:rPrChange w:id="1331" w:author="Alex" w:date="2015-07-30T09:56:00Z">
              <w:rPr>
                <w:rFonts w:ascii="Cambria Math" w:hAnsi="Cambria Math"/>
                <w:i/>
              </w:rPr>
            </w:rPrChange>
          </w:rPr>
          <w:delText>^</w:delText>
        </w:r>
      </w:del>
      <w:del w:id="1332" w:author="Alex" w:date="2015-07-30T10:00:00Z">
        <w:r w:rsidRPr="00040B45" w:rsidDel="00040B45">
          <w:rPr>
            <w:rFonts w:ascii="Times" w:eastAsiaTheme="minorEastAsia" w:hAnsi="Times"/>
            <w:rPrChange w:id="1333" w:author="Alex" w:date="2015-07-30T09:56:00Z">
              <w:rPr>
                <w:rFonts w:ascii="Cambria Math" w:hAnsi="Cambria Math"/>
                <w:i/>
              </w:rPr>
            </w:rPrChange>
          </w:rPr>
          <w:delText>o=</w:delText>
        </w:r>
      </w:del>
      <w:del w:id="1334" w:author="Alex" w:date="2015-07-30T09:57:00Z">
        <w:r w:rsidRPr="00040B45" w:rsidDel="00040B45">
          <w:rPr>
            <w:rFonts w:ascii="Times" w:eastAsiaTheme="minorEastAsia" w:hAnsi="Times" w:hint="eastAsia"/>
            <w:rPrChange w:id="1335" w:author="Alex" w:date="2015-07-30T09:56:00Z">
              <w:rPr>
                <w:rFonts w:ascii="Cambria Math" w:hAnsi="Cambria Math" w:hint="eastAsia"/>
                <w:i/>
              </w:rPr>
            </w:rPrChange>
          </w:rPr>
          <w:delText>〖</w:delText>
        </w:r>
      </w:del>
      <w:del w:id="1336" w:author="Alex" w:date="2015-07-30T10:00:00Z">
        <w:r w:rsidRPr="00040B45" w:rsidDel="00040B45">
          <w:rPr>
            <w:rFonts w:ascii="Times" w:eastAsiaTheme="minorEastAsia" w:hAnsi="Times"/>
            <w:rPrChange w:id="1337" w:author="Alex" w:date="2015-07-30T09:56:00Z">
              <w:rPr>
                <w:rFonts w:ascii="Cambria Math" w:hAnsi="Cambria Math"/>
                <w:i/>
              </w:rPr>
            </w:rPrChange>
          </w:rPr>
          <w:delText>400</w:delText>
        </w:r>
      </w:del>
      <w:del w:id="1338" w:author="Alex" w:date="2015-07-30T09:57:00Z">
        <w:r w:rsidRPr="00040B45" w:rsidDel="00040B45">
          <w:rPr>
            <w:rFonts w:ascii="Times" w:eastAsiaTheme="minorEastAsia" w:hAnsi="Times" w:hint="eastAsia"/>
            <w:rPrChange w:id="1339" w:author="Alex" w:date="2015-07-30T09:56:00Z">
              <w:rPr>
                <w:rFonts w:ascii="Cambria Math" w:hAnsi="Cambria Math" w:hint="eastAsia"/>
                <w:i/>
              </w:rPr>
            </w:rPrChange>
          </w:rPr>
          <w:delText>〗</w:delText>
        </w:r>
        <w:r w:rsidRPr="00040B45" w:rsidDel="00040B45">
          <w:rPr>
            <w:rFonts w:ascii="Times" w:eastAsiaTheme="minorEastAsia" w:hAnsi="Times"/>
            <w:rPrChange w:id="1340" w:author="Alex" w:date="2015-07-30T09:56:00Z">
              <w:rPr>
                <w:rFonts w:ascii="Cambria Math" w:hAnsi="Cambria Math"/>
                <w:i/>
              </w:rPr>
            </w:rPrChange>
          </w:rPr>
          <w:delText>^</w:delText>
        </w:r>
      </w:del>
      <w:del w:id="1341" w:author="Alex" w:date="2015-07-30T10:00:00Z">
        <w:r w:rsidRPr="00040B45" w:rsidDel="00040B45">
          <w:rPr>
            <w:rFonts w:ascii="Times" w:eastAsiaTheme="minorEastAsia" w:hAnsi="Times"/>
            <w:rPrChange w:id="1342" w:author="Alex" w:date="2015-07-30T09:56:00Z">
              <w:rPr>
                <w:rFonts w:ascii="Cambria Math" w:hAnsi="Cambria Math"/>
                <w:i/>
              </w:rPr>
            </w:rPrChange>
          </w:rPr>
          <w:delText>o=</w:delText>
        </w:r>
        <w:r w:rsidRPr="00040B45" w:rsidDel="00040B45">
          <w:rPr>
            <w:rFonts w:ascii="Times" w:eastAsiaTheme="minorEastAsia" w:hAnsi="Times" w:hint="eastAsia"/>
            <w:rPrChange w:id="1343" w:author="Alex" w:date="2015-07-30T09:56:00Z">
              <w:rPr>
                <w:rFonts w:ascii="Cambria Math" w:hAnsi="Cambria Math" w:hint="eastAsia"/>
                <w:i/>
              </w:rPr>
            </w:rPrChange>
          </w:rPr>
          <w:delText>γ</w:delText>
        </w:r>
      </w:del>
    </w:p>
    <w:p w14:paraId="75F5CD02" w14:textId="456B0B57" w:rsidR="009E341F" w:rsidRPr="00040B45" w:rsidDel="00040B45" w:rsidRDefault="00040B45" w:rsidP="009E341F">
      <w:pPr>
        <w:spacing w:after="0"/>
        <w:rPr>
          <w:del w:id="1344" w:author="Alex" w:date="2015-07-30T10:00:00Z"/>
          <w:rFonts w:ascii="Times" w:eastAsiaTheme="minorEastAsia" w:hAnsi="Times"/>
        </w:rPr>
      </w:pPr>
      <w:del w:id="1345" w:author="Alex" w:date="2015-07-30T10:00:00Z">
        <w:r w:rsidRPr="00040B45" w:rsidDel="00040B45">
          <w:rPr>
            <w:rFonts w:ascii="Times" w:eastAsiaTheme="minorEastAsia" w:hAnsi="Times" w:hint="eastAsia"/>
            <w:rPrChange w:id="1346" w:author="Alex" w:date="2015-07-30T09:56:00Z">
              <w:rPr>
                <w:rFonts w:ascii="Cambria Math" w:hAnsi="Cambria Math" w:hint="eastAsia"/>
                <w:i/>
              </w:rPr>
            </w:rPrChange>
          </w:rPr>
          <w:delText>α</w:delText>
        </w:r>
        <w:r w:rsidRPr="00040B45" w:rsidDel="00040B45">
          <w:rPr>
            <w:rFonts w:ascii="Times" w:eastAsiaTheme="minorEastAsia" w:hAnsi="Times"/>
            <w:rPrChange w:id="1347" w:author="Alex" w:date="2015-07-30T09:56:00Z">
              <w:rPr>
                <w:rFonts w:ascii="Cambria Math" w:hAnsi="Cambria Math"/>
                <w:i/>
              </w:rPr>
            </w:rPrChange>
          </w:rPr>
          <w:delText>-</w:delText>
        </w:r>
      </w:del>
      <w:del w:id="1348" w:author="Alex" w:date="2015-07-30T09:57:00Z">
        <w:r w:rsidRPr="00040B45" w:rsidDel="00040B45">
          <w:rPr>
            <w:rFonts w:ascii="Times" w:eastAsiaTheme="minorEastAsia" w:hAnsi="Times" w:hint="eastAsia"/>
            <w:rPrChange w:id="1349" w:author="Alex" w:date="2015-07-30T09:56:00Z">
              <w:rPr>
                <w:rFonts w:ascii="Cambria Math" w:hAnsi="Cambria Math" w:hint="eastAsia"/>
                <w:i/>
              </w:rPr>
            </w:rPrChange>
          </w:rPr>
          <w:delText>〖</w:delText>
        </w:r>
      </w:del>
      <w:del w:id="1350" w:author="Alex" w:date="2015-07-30T10:00:00Z">
        <w:r w:rsidRPr="00040B45" w:rsidDel="00040B45">
          <w:rPr>
            <w:rFonts w:ascii="Times" w:eastAsiaTheme="minorEastAsia" w:hAnsi="Times"/>
            <w:rPrChange w:id="1351" w:author="Alex" w:date="2015-07-30T09:56:00Z">
              <w:rPr>
                <w:rFonts w:ascii="Cambria Math" w:hAnsi="Cambria Math"/>
                <w:i/>
              </w:rPr>
            </w:rPrChange>
          </w:rPr>
          <w:delText>360</w:delText>
        </w:r>
      </w:del>
      <w:del w:id="1352" w:author="Alex" w:date="2015-07-30T09:57:00Z">
        <w:r w:rsidRPr="00040B45" w:rsidDel="00040B45">
          <w:rPr>
            <w:rFonts w:ascii="Times" w:eastAsiaTheme="minorEastAsia" w:hAnsi="Times" w:hint="eastAsia"/>
            <w:rPrChange w:id="1353" w:author="Alex" w:date="2015-07-30T09:56:00Z">
              <w:rPr>
                <w:rFonts w:ascii="Cambria Math" w:hAnsi="Cambria Math" w:hint="eastAsia"/>
                <w:i/>
              </w:rPr>
            </w:rPrChange>
          </w:rPr>
          <w:delText>〗</w:delText>
        </w:r>
        <w:r w:rsidRPr="00040B45" w:rsidDel="00040B45">
          <w:rPr>
            <w:rFonts w:ascii="Times" w:eastAsiaTheme="minorEastAsia" w:hAnsi="Times"/>
            <w:rPrChange w:id="1354" w:author="Alex" w:date="2015-07-30T09:56:00Z">
              <w:rPr>
                <w:rFonts w:ascii="Cambria Math" w:hAnsi="Cambria Math"/>
                <w:i/>
              </w:rPr>
            </w:rPrChange>
          </w:rPr>
          <w:delText>^</w:delText>
        </w:r>
      </w:del>
      <w:del w:id="1355" w:author="Alex" w:date="2015-07-30T10:00:00Z">
        <w:r w:rsidRPr="00040B45" w:rsidDel="00040B45">
          <w:rPr>
            <w:rFonts w:ascii="Times" w:eastAsiaTheme="minorEastAsia" w:hAnsi="Times"/>
            <w:rPrChange w:id="1356" w:author="Alex" w:date="2015-07-30T09:56:00Z">
              <w:rPr>
                <w:rFonts w:ascii="Cambria Math" w:hAnsi="Cambria Math"/>
                <w:i/>
              </w:rPr>
            </w:rPrChange>
          </w:rPr>
          <w:delText>o=</w:delText>
        </w:r>
      </w:del>
      <w:del w:id="1357" w:author="Alex" w:date="2015-07-30T09:57:00Z">
        <w:r w:rsidRPr="00040B45" w:rsidDel="00040B45">
          <w:rPr>
            <w:rFonts w:ascii="Times" w:eastAsiaTheme="minorEastAsia" w:hAnsi="Times" w:hint="eastAsia"/>
            <w:rPrChange w:id="1358" w:author="Alex" w:date="2015-07-30T09:56:00Z">
              <w:rPr>
                <w:rFonts w:ascii="Cambria Math" w:hAnsi="Cambria Math" w:hint="eastAsia"/>
                <w:i/>
              </w:rPr>
            </w:rPrChange>
          </w:rPr>
          <w:delText>〖</w:delText>
        </w:r>
      </w:del>
      <w:del w:id="1359" w:author="Alex" w:date="2015-07-30T10:00:00Z">
        <w:r w:rsidRPr="00040B45" w:rsidDel="00040B45">
          <w:rPr>
            <w:rFonts w:ascii="Times" w:eastAsiaTheme="minorEastAsia" w:hAnsi="Times"/>
            <w:rPrChange w:id="1360" w:author="Alex" w:date="2015-07-30T09:56:00Z">
              <w:rPr>
                <w:rFonts w:ascii="Cambria Math" w:hAnsi="Cambria Math"/>
                <w:i/>
              </w:rPr>
            </w:rPrChange>
          </w:rPr>
          <w:delText>40</w:delText>
        </w:r>
      </w:del>
      <w:del w:id="1361" w:author="Alex" w:date="2015-07-30T09:57:00Z">
        <w:r w:rsidRPr="00040B45" w:rsidDel="00040B45">
          <w:rPr>
            <w:rFonts w:ascii="Times" w:eastAsiaTheme="minorEastAsia" w:hAnsi="Times" w:hint="eastAsia"/>
            <w:rPrChange w:id="1362" w:author="Alex" w:date="2015-07-30T09:56:00Z">
              <w:rPr>
                <w:rFonts w:ascii="Cambria Math" w:hAnsi="Cambria Math" w:hint="eastAsia"/>
                <w:i/>
              </w:rPr>
            </w:rPrChange>
          </w:rPr>
          <w:delText>〗</w:delText>
        </w:r>
        <w:r w:rsidRPr="00040B45" w:rsidDel="00040B45">
          <w:rPr>
            <w:rFonts w:ascii="Times" w:eastAsiaTheme="minorEastAsia" w:hAnsi="Times"/>
            <w:rPrChange w:id="1363" w:author="Alex" w:date="2015-07-30T09:56:00Z">
              <w:rPr>
                <w:rFonts w:ascii="Cambria Math" w:hAnsi="Cambria Math"/>
                <w:i/>
              </w:rPr>
            </w:rPrChange>
          </w:rPr>
          <w:delText>^</w:delText>
        </w:r>
      </w:del>
      <w:del w:id="1364" w:author="Alex" w:date="2015-07-30T10:00:00Z">
        <w:r w:rsidRPr="00040B45" w:rsidDel="00040B45">
          <w:rPr>
            <w:rFonts w:ascii="Times" w:eastAsiaTheme="minorEastAsia" w:hAnsi="Times"/>
            <w:rPrChange w:id="1365" w:author="Alex" w:date="2015-07-30T09:56:00Z">
              <w:rPr>
                <w:rFonts w:ascii="Cambria Math" w:hAnsi="Cambria Math"/>
                <w:i/>
              </w:rPr>
            </w:rPrChange>
          </w:rPr>
          <w:delText>o-</w:delText>
        </w:r>
      </w:del>
      <w:del w:id="1366" w:author="Alex" w:date="2015-07-30T09:57:00Z">
        <w:r w:rsidRPr="00040B45" w:rsidDel="00040B45">
          <w:rPr>
            <w:rFonts w:ascii="Times" w:eastAsiaTheme="minorEastAsia" w:hAnsi="Times" w:hint="eastAsia"/>
            <w:rPrChange w:id="1367" w:author="Alex" w:date="2015-07-30T09:56:00Z">
              <w:rPr>
                <w:rFonts w:ascii="Cambria Math" w:hAnsi="Cambria Math" w:hint="eastAsia"/>
                <w:i/>
              </w:rPr>
            </w:rPrChange>
          </w:rPr>
          <w:delText>〖</w:delText>
        </w:r>
      </w:del>
      <w:del w:id="1368" w:author="Alex" w:date="2015-07-30T10:00:00Z">
        <w:r w:rsidRPr="00040B45" w:rsidDel="00040B45">
          <w:rPr>
            <w:rFonts w:ascii="Times" w:eastAsiaTheme="minorEastAsia" w:hAnsi="Times"/>
            <w:rPrChange w:id="1369" w:author="Alex" w:date="2015-07-30T09:56:00Z">
              <w:rPr>
                <w:rFonts w:ascii="Cambria Math" w:hAnsi="Cambria Math"/>
                <w:i/>
              </w:rPr>
            </w:rPrChange>
          </w:rPr>
          <w:delText>360</w:delText>
        </w:r>
      </w:del>
      <w:del w:id="1370" w:author="Alex" w:date="2015-07-30T09:57:00Z">
        <w:r w:rsidRPr="00040B45" w:rsidDel="00040B45">
          <w:rPr>
            <w:rFonts w:ascii="Times" w:eastAsiaTheme="minorEastAsia" w:hAnsi="Times" w:hint="eastAsia"/>
            <w:rPrChange w:id="1371" w:author="Alex" w:date="2015-07-30T09:56:00Z">
              <w:rPr>
                <w:rFonts w:ascii="Cambria Math" w:hAnsi="Cambria Math" w:hint="eastAsia"/>
                <w:i/>
              </w:rPr>
            </w:rPrChange>
          </w:rPr>
          <w:delText>〗</w:delText>
        </w:r>
        <w:r w:rsidRPr="00040B45" w:rsidDel="00040B45">
          <w:rPr>
            <w:rFonts w:ascii="Times" w:eastAsiaTheme="minorEastAsia" w:hAnsi="Times"/>
            <w:rPrChange w:id="1372" w:author="Alex" w:date="2015-07-30T09:56:00Z">
              <w:rPr>
                <w:rFonts w:ascii="Cambria Math" w:hAnsi="Cambria Math"/>
                <w:i/>
              </w:rPr>
            </w:rPrChange>
          </w:rPr>
          <w:delText>^</w:delText>
        </w:r>
      </w:del>
      <w:del w:id="1373" w:author="Alex" w:date="2015-07-30T10:00:00Z">
        <w:r w:rsidRPr="00040B45" w:rsidDel="00040B45">
          <w:rPr>
            <w:rFonts w:ascii="Times" w:eastAsiaTheme="minorEastAsia" w:hAnsi="Times"/>
            <w:rPrChange w:id="1374" w:author="Alex" w:date="2015-07-30T09:56:00Z">
              <w:rPr>
                <w:rFonts w:ascii="Cambria Math" w:hAnsi="Cambria Math"/>
                <w:i/>
              </w:rPr>
            </w:rPrChange>
          </w:rPr>
          <w:delText>o=</w:delText>
        </w:r>
      </w:del>
      <w:del w:id="1375" w:author="Alex" w:date="2015-07-30T09:57:00Z">
        <w:r w:rsidRPr="00040B45" w:rsidDel="00040B45">
          <w:rPr>
            <w:rFonts w:ascii="Times" w:eastAsiaTheme="minorEastAsia" w:hAnsi="Times" w:hint="eastAsia"/>
            <w:rPrChange w:id="1376" w:author="Alex" w:date="2015-07-30T09:56:00Z">
              <w:rPr>
                <w:rFonts w:ascii="Cambria Math" w:hAnsi="Cambria Math" w:hint="eastAsia"/>
                <w:i/>
              </w:rPr>
            </w:rPrChange>
          </w:rPr>
          <w:delText>〖</w:delText>
        </w:r>
      </w:del>
      <w:del w:id="1377" w:author="Alex" w:date="2015-07-30T10:00:00Z">
        <w:r w:rsidRPr="00040B45" w:rsidDel="00040B45">
          <w:rPr>
            <w:rFonts w:ascii="Times" w:eastAsiaTheme="minorEastAsia" w:hAnsi="Times"/>
            <w:rPrChange w:id="1378" w:author="Alex" w:date="2015-07-30T09:56:00Z">
              <w:rPr>
                <w:rFonts w:ascii="Cambria Math" w:hAnsi="Cambria Math"/>
                <w:i/>
              </w:rPr>
            </w:rPrChange>
          </w:rPr>
          <w:delText>-320</w:delText>
        </w:r>
      </w:del>
      <w:del w:id="1379" w:author="Alex" w:date="2015-07-30T09:57:00Z">
        <w:r w:rsidRPr="00040B45" w:rsidDel="00040B45">
          <w:rPr>
            <w:rFonts w:ascii="Times" w:eastAsiaTheme="minorEastAsia" w:hAnsi="Times" w:hint="eastAsia"/>
            <w:rPrChange w:id="1380" w:author="Alex" w:date="2015-07-30T09:56:00Z">
              <w:rPr>
                <w:rFonts w:ascii="Cambria Math" w:hAnsi="Cambria Math" w:hint="eastAsia"/>
                <w:i/>
              </w:rPr>
            </w:rPrChange>
          </w:rPr>
          <w:delText>〗</w:delText>
        </w:r>
        <w:r w:rsidRPr="00040B45" w:rsidDel="00040B45">
          <w:rPr>
            <w:rFonts w:ascii="Times" w:eastAsiaTheme="minorEastAsia" w:hAnsi="Times"/>
            <w:rPrChange w:id="1381" w:author="Alex" w:date="2015-07-30T09:56:00Z">
              <w:rPr>
                <w:rFonts w:ascii="Cambria Math" w:hAnsi="Cambria Math"/>
                <w:i/>
              </w:rPr>
            </w:rPrChange>
          </w:rPr>
          <w:delText>^</w:delText>
        </w:r>
      </w:del>
      <w:del w:id="1382" w:author="Alex" w:date="2015-07-30T10:00:00Z">
        <w:r w:rsidRPr="00040B45" w:rsidDel="00040B45">
          <w:rPr>
            <w:rFonts w:ascii="Times" w:eastAsiaTheme="minorEastAsia" w:hAnsi="Times"/>
            <w:rPrChange w:id="1383" w:author="Alex" w:date="2015-07-30T09:56:00Z">
              <w:rPr>
                <w:rFonts w:ascii="Cambria Math" w:hAnsi="Cambria Math"/>
                <w:i/>
              </w:rPr>
            </w:rPrChange>
          </w:rPr>
          <w:delText>o=</w:delText>
        </w:r>
        <w:r w:rsidRPr="00040B45" w:rsidDel="00040B45">
          <w:rPr>
            <w:rFonts w:ascii="Times" w:eastAsiaTheme="minorEastAsia" w:hAnsi="Times" w:hint="eastAsia"/>
            <w:rPrChange w:id="1384" w:author="Alex" w:date="2015-07-30T09:56:00Z">
              <w:rPr>
                <w:rFonts w:ascii="Cambria Math" w:hAnsi="Cambria Math" w:hint="eastAsia"/>
                <w:i/>
              </w:rPr>
            </w:rPrChange>
          </w:rPr>
          <w:delText>β</w:delText>
        </w:r>
      </w:del>
    </w:p>
    <w:p w14:paraId="72170808" w14:textId="2BB4F0E6" w:rsidR="009E341F" w:rsidDel="00232644" w:rsidRDefault="009E341F" w:rsidP="009E341F">
      <w:pPr>
        <w:spacing w:after="0"/>
        <w:rPr>
          <w:del w:id="1385" w:author="Alex" w:date="2015-07-30T10:02:00Z"/>
          <w:rFonts w:ascii="Times" w:eastAsiaTheme="minorEastAsia" w:hAnsi="Times"/>
        </w:rPr>
      </w:pPr>
    </w:p>
    <w:p w14:paraId="259138EF" w14:textId="4D696104"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 xml:space="preserve">ara encontrar </w:t>
      </w:r>
      <w:ins w:id="1386" w:author="Alex" w:date="2015-07-30T10:07:00Z">
        <w:r w:rsidR="00232644">
          <w:rPr>
            <w:rFonts w:ascii="Times" w:eastAsiaTheme="minorEastAsia" w:hAnsi="Times"/>
          </w:rPr>
          <w:t>diferentes</w:t>
        </w:r>
      </w:ins>
      <w:ins w:id="1387" w:author="Alex" w:date="2015-07-30T10:06:00Z">
        <w:r w:rsidR="00232644">
          <w:rPr>
            <w:rFonts w:ascii="Times" w:eastAsiaTheme="minorEastAsia" w:hAnsi="Times"/>
          </w:rPr>
          <w:t xml:space="preserve"> </w:t>
        </w:r>
      </w:ins>
      <w:r w:rsidR="009E341F" w:rsidRPr="009E341F">
        <w:rPr>
          <w:rFonts w:ascii="Times" w:eastAsiaTheme="minorEastAsia" w:hAnsi="Times"/>
        </w:rPr>
        <w:t>ángulo</w:t>
      </w:r>
      <w:r>
        <w:rPr>
          <w:rFonts w:ascii="Times" w:eastAsiaTheme="minorEastAsia" w:hAnsi="Times"/>
        </w:rPr>
        <w:t>s</w:t>
      </w:r>
      <w:r w:rsidR="009E341F" w:rsidRPr="009E341F">
        <w:rPr>
          <w:rFonts w:ascii="Times" w:eastAsiaTheme="minorEastAsia" w:hAnsi="Times"/>
        </w:rPr>
        <w:t xml:space="preserve"> coterminal</w:t>
      </w:r>
      <w:r>
        <w:rPr>
          <w:rFonts w:ascii="Times" w:eastAsiaTheme="minorEastAsia" w:hAnsi="Times"/>
        </w:rPr>
        <w:t>es a</w:t>
      </w:r>
      <w:r w:rsidR="009E341F" w:rsidRPr="009E341F">
        <w:rPr>
          <w:rFonts w:ascii="Times" w:eastAsiaTheme="minorEastAsia" w:hAnsi="Times"/>
        </w:rPr>
        <w:t xml:space="preserve"> un ángulo dado</w:t>
      </w:r>
      <w:r>
        <w:rPr>
          <w:rFonts w:ascii="Times" w:eastAsiaTheme="minorEastAsia" w:hAnsi="Times"/>
        </w:rPr>
        <w:t xml:space="preserve"> basta</w:t>
      </w:r>
      <w:del w:id="1388" w:author="Alex" w:date="2015-07-30T10:07:00Z">
        <w:r w:rsidDel="00232644">
          <w:rPr>
            <w:rFonts w:ascii="Times" w:eastAsiaTheme="minorEastAsia" w:hAnsi="Times"/>
          </w:rPr>
          <w:delText>,</w:delText>
        </w:r>
      </w:del>
      <w:r>
        <w:rPr>
          <w:rFonts w:ascii="Times" w:eastAsiaTheme="minorEastAsia" w:hAnsi="Times"/>
        </w:rPr>
        <w:t xml:space="preserve"> </w:t>
      </w:r>
      <w:del w:id="1389" w:author="Alex" w:date="2015-07-30T10:07:00Z">
        <w:r w:rsidDel="00232644">
          <w:rPr>
            <w:rFonts w:ascii="Times" w:eastAsiaTheme="minorEastAsia" w:hAnsi="Times"/>
          </w:rPr>
          <w:delText xml:space="preserve">bien </w:delText>
        </w:r>
      </w:del>
      <w:r>
        <w:rPr>
          <w:rFonts w:ascii="Times" w:eastAsiaTheme="minorEastAsia" w:hAnsi="Times"/>
        </w:rPr>
        <w:t>sumar</w:t>
      </w:r>
      <w:del w:id="1390" w:author="Alex" w:date="2015-07-30T10:07:00Z">
        <w:r w:rsidDel="00232644">
          <w:rPr>
            <w:rFonts w:ascii="Times" w:eastAsiaTheme="minorEastAsia" w:hAnsi="Times"/>
          </w:rPr>
          <w:delText>,</w:delText>
        </w:r>
      </w:del>
      <w:r>
        <w:rPr>
          <w:rFonts w:ascii="Times" w:eastAsiaTheme="minorEastAsia" w:hAnsi="Times"/>
        </w:rPr>
        <w:t xml:space="preserve"> o bien restar </w:t>
      </w:r>
      <w:del w:id="1391" w:author="Alex" w:date="2015-07-30T10:02:00Z">
        <w:r w:rsidDel="00232644">
          <w:rPr>
            <w:rFonts w:ascii="Times" w:eastAsiaTheme="minorEastAsia" w:hAnsi="Times"/>
          </w:rPr>
          <w:delText>otro ángulo de</w:delText>
        </w:r>
      </w:del>
      <w:ins w:id="1392" w:author="Alex" w:date="2015-07-30T10:02:00Z">
        <w:r w:rsidR="00232644">
          <w:rPr>
            <w:rFonts w:ascii="Times" w:eastAsiaTheme="minorEastAsia" w:hAnsi="Times"/>
          </w:rPr>
          <w:t>múltiplos de</w:t>
        </w:r>
      </w:ins>
      <w:r w:rsidR="00F956CE">
        <w:rPr>
          <w:rFonts w:ascii="Times" w:eastAsiaTheme="minorEastAsia" w:hAnsi="Times"/>
        </w:rPr>
        <w:t xml:space="preserve"> 360°</w:t>
      </w:r>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61D68422" w:rsidR="008263D1" w:rsidRDefault="008263D1" w:rsidP="008263D1">
      <w:pPr>
        <w:spacing w:after="0"/>
        <w:rPr>
          <w:ins w:id="1393" w:author="Alex" w:date="2015-07-30T10:39:00Z"/>
          <w:rFonts w:ascii="Times" w:eastAsiaTheme="minorEastAsia" w:hAnsi="Times"/>
        </w:rPr>
      </w:pPr>
      <w:r w:rsidRPr="00E210DA">
        <w:rPr>
          <w:rFonts w:ascii="Times" w:eastAsiaTheme="minorEastAsia" w:hAnsi="Times"/>
        </w:rPr>
        <w:t xml:space="preserve">Una propiedad adicional de los ángulos </w:t>
      </w:r>
      <w:r w:rsidR="00A721E3">
        <w:rPr>
          <w:rFonts w:ascii="Times" w:eastAsiaTheme="minorEastAsia" w:hAnsi="Times"/>
        </w:rPr>
        <w:t>coterminales</w:t>
      </w:r>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coterminales positivos, resulta un múltiplo de</w:t>
      </w:r>
      <w:r w:rsidR="00F956CE">
        <w:rPr>
          <w:rFonts w:ascii="Times" w:eastAsiaTheme="minorEastAsia" w:hAnsi="Times"/>
        </w:rPr>
        <w:t xml:space="preserve"> 360°</w:t>
      </w:r>
      <w:r w:rsidR="00A721E3">
        <w:rPr>
          <w:rFonts w:ascii="Times" w:eastAsiaTheme="minorEastAsia" w:hAnsi="Times"/>
        </w:rPr>
        <w:t xml:space="preserve">. Por su parte, si se resta </w:t>
      </w:r>
      <w:del w:id="1394" w:author="Alex" w:date="2015-07-30T10:39:00Z">
        <w:r w:rsidR="00A721E3" w:rsidDel="00B574F9">
          <w:rPr>
            <w:rFonts w:ascii="Times" w:eastAsiaTheme="minorEastAsia" w:hAnsi="Times"/>
          </w:rPr>
          <w:delText>uno</w:delText>
        </w:r>
      </w:del>
      <w:ins w:id="1395" w:author="Alex" w:date="2015-07-30T10:39:00Z">
        <w:r w:rsidR="00B574F9">
          <w:rPr>
            <w:rFonts w:ascii="Times" w:eastAsiaTheme="minorEastAsia" w:hAnsi="Times"/>
          </w:rPr>
          <w:t>un ángulo</w:t>
        </w:r>
      </w:ins>
      <w:r w:rsidR="00A721E3">
        <w:rPr>
          <w:rFonts w:ascii="Times" w:eastAsiaTheme="minorEastAsia" w:hAnsi="Times"/>
        </w:rPr>
        <w:t xml:space="preserve"> negativo </w:t>
      </w:r>
      <w:del w:id="1396" w:author="Alex" w:date="2015-07-30T10:39:00Z">
        <w:r w:rsidR="00A721E3" w:rsidDel="00B574F9">
          <w:rPr>
            <w:rFonts w:ascii="Times" w:eastAsiaTheme="minorEastAsia" w:hAnsi="Times"/>
          </w:rPr>
          <w:delText>de uno</w:delText>
        </w:r>
      </w:del>
      <w:ins w:id="1397" w:author="Alex" w:date="2015-07-30T10:39:00Z">
        <w:r w:rsidR="00B574F9">
          <w:rPr>
            <w:rFonts w:ascii="Times" w:eastAsiaTheme="minorEastAsia" w:hAnsi="Times"/>
          </w:rPr>
          <w:t>de un ángulo</w:t>
        </w:r>
      </w:ins>
      <w:r w:rsidR="00A721E3">
        <w:rPr>
          <w:rFonts w:ascii="Times" w:eastAsiaTheme="minorEastAsia" w:hAnsi="Times"/>
        </w:rPr>
        <w:t xml:space="preserve"> positivo,</w:t>
      </w:r>
      <w:ins w:id="1398" w:author="Alex" w:date="2015-07-30T10:39:00Z">
        <w:r w:rsidR="00B574F9">
          <w:rPr>
            <w:rFonts w:ascii="Times" w:eastAsiaTheme="minorEastAsia" w:hAnsi="Times"/>
          </w:rPr>
          <w:t xml:space="preserve"> si son coterminales</w:t>
        </w:r>
      </w:ins>
      <w:r w:rsidR="00A721E3">
        <w:rPr>
          <w:rFonts w:ascii="Times" w:eastAsiaTheme="minorEastAsia" w:hAnsi="Times"/>
        </w:rPr>
        <w:t xml:space="preserve"> resulta también un múltiplo de</w:t>
      </w:r>
      <w:r w:rsidR="00F956CE">
        <w:rPr>
          <w:rFonts w:ascii="Times" w:eastAsiaTheme="minorEastAsia" w:hAnsi="Times"/>
        </w:rPr>
        <w:t xml:space="preserve"> 360°</w:t>
      </w:r>
      <w:r w:rsidRPr="00E210DA">
        <w:rPr>
          <w:rFonts w:ascii="Times" w:eastAsiaTheme="minorEastAsia" w:hAnsi="Times"/>
        </w:rPr>
        <w:t xml:space="preserve">. </w:t>
      </w:r>
      <w:del w:id="1399" w:author="Alex" w:date="2015-07-30T10:39:00Z">
        <w:r w:rsidRPr="00E210DA" w:rsidDel="00B574F9">
          <w:rPr>
            <w:rFonts w:ascii="Times" w:eastAsiaTheme="minorEastAsia" w:hAnsi="Times"/>
          </w:rPr>
          <w:delText xml:space="preserve">Es lo que se conoce comúnmente como ángulo </w:delText>
        </w:r>
        <w:r w:rsidR="00A721E3" w:rsidDel="00B574F9">
          <w:rPr>
            <w:rFonts w:ascii="Times" w:eastAsiaTheme="minorEastAsia" w:hAnsi="Times"/>
          </w:rPr>
          <w:delText>completo</w:delText>
        </w:r>
        <w:r w:rsidRPr="00E210DA" w:rsidDel="00B574F9">
          <w:rPr>
            <w:rFonts w:ascii="Times" w:eastAsiaTheme="minorEastAsia" w:hAnsi="Times"/>
          </w:rPr>
          <w:delText>.</w:delText>
        </w:r>
      </w:del>
    </w:p>
    <w:p w14:paraId="7D97EF54" w14:textId="77777777" w:rsidR="00B574F9" w:rsidRDefault="00B574F9" w:rsidP="008263D1">
      <w:pPr>
        <w:spacing w:after="0"/>
        <w:rPr>
          <w:ins w:id="1400" w:author="Alex" w:date="2015-07-30T10:39:00Z"/>
          <w:rFonts w:ascii="Times" w:eastAsiaTheme="minorEastAsia" w:hAnsi="Times"/>
        </w:rPr>
      </w:pPr>
    </w:p>
    <w:tbl>
      <w:tblPr>
        <w:tblStyle w:val="Tablaconcuadrcula"/>
        <w:tblW w:w="0" w:type="auto"/>
        <w:tblLook w:val="04A0" w:firstRow="1" w:lastRow="0" w:firstColumn="1" w:lastColumn="0" w:noHBand="0" w:noVBand="1"/>
      </w:tblPr>
      <w:tblGrid>
        <w:gridCol w:w="2486"/>
        <w:gridCol w:w="6342"/>
      </w:tblGrid>
      <w:tr w:rsidR="00B574F9" w:rsidRPr="005D1738" w14:paraId="7201A2AE" w14:textId="77777777" w:rsidTr="00CF5086">
        <w:trPr>
          <w:ins w:id="1401" w:author="Alex" w:date="2015-07-30T10:39:00Z"/>
        </w:trPr>
        <w:tc>
          <w:tcPr>
            <w:tcW w:w="8978" w:type="dxa"/>
            <w:gridSpan w:val="2"/>
            <w:shd w:val="clear" w:color="auto" w:fill="000000" w:themeFill="text1"/>
          </w:tcPr>
          <w:p w14:paraId="3A91449A" w14:textId="77777777" w:rsidR="00B574F9" w:rsidRPr="005D1738" w:rsidRDefault="00B574F9" w:rsidP="00CF5086">
            <w:pPr>
              <w:jc w:val="center"/>
              <w:rPr>
                <w:ins w:id="1402" w:author="Alex" w:date="2015-07-30T10:39:00Z"/>
                <w:rFonts w:ascii="Times New Roman" w:hAnsi="Times New Roman" w:cs="Times New Roman"/>
                <w:b/>
                <w:color w:val="FFFFFF" w:themeColor="background1"/>
              </w:rPr>
            </w:pPr>
            <w:ins w:id="1403" w:author="Alex" w:date="2015-07-30T10:39:00Z">
              <w:r w:rsidRPr="005D1738">
                <w:rPr>
                  <w:rFonts w:ascii="Times New Roman" w:hAnsi="Times New Roman" w:cs="Times New Roman"/>
                  <w:b/>
                  <w:color w:val="FFFFFF" w:themeColor="background1"/>
                </w:rPr>
                <w:t>Recuerda</w:t>
              </w:r>
            </w:ins>
          </w:p>
        </w:tc>
      </w:tr>
      <w:tr w:rsidR="00B574F9" w:rsidRPr="00726376" w14:paraId="42DEEEB3" w14:textId="77777777" w:rsidTr="00CF5086">
        <w:trPr>
          <w:ins w:id="1404" w:author="Alex" w:date="2015-07-30T10:39:00Z"/>
        </w:trPr>
        <w:tc>
          <w:tcPr>
            <w:tcW w:w="2518" w:type="dxa"/>
          </w:tcPr>
          <w:p w14:paraId="43CAEC24" w14:textId="77777777" w:rsidR="00B574F9" w:rsidRPr="00726376" w:rsidRDefault="00B574F9" w:rsidP="00CF5086">
            <w:pPr>
              <w:rPr>
                <w:ins w:id="1405" w:author="Alex" w:date="2015-07-30T10:39:00Z"/>
                <w:rFonts w:ascii="Times" w:hAnsi="Times"/>
                <w:b/>
                <w:sz w:val="18"/>
                <w:szCs w:val="18"/>
              </w:rPr>
            </w:pPr>
            <w:ins w:id="1406" w:author="Alex" w:date="2015-07-30T10:39:00Z">
              <w:r w:rsidRPr="00726376">
                <w:rPr>
                  <w:rFonts w:ascii="Times" w:hAnsi="Times"/>
                  <w:b/>
                  <w:sz w:val="18"/>
                  <w:szCs w:val="18"/>
                </w:rPr>
                <w:t>Contenido</w:t>
              </w:r>
            </w:ins>
          </w:p>
        </w:tc>
        <w:tc>
          <w:tcPr>
            <w:tcW w:w="6460" w:type="dxa"/>
          </w:tcPr>
          <w:p w14:paraId="5AD1EF87" w14:textId="2D16D578" w:rsidR="00B574F9" w:rsidRPr="00B574F9" w:rsidRDefault="00B574F9">
            <w:pPr>
              <w:rPr>
                <w:ins w:id="1407" w:author="Alex" w:date="2015-07-30T10:39:00Z"/>
                <w:rFonts w:ascii="Times" w:hAnsi="Times"/>
                <w:sz w:val="18"/>
                <w:szCs w:val="18"/>
                <w:rPrChange w:id="1408" w:author="Alex" w:date="2015-07-30T10:40:00Z">
                  <w:rPr>
                    <w:ins w:id="1409" w:author="Alex" w:date="2015-07-30T10:39:00Z"/>
                    <w:rFonts w:ascii="Times" w:hAnsi="Times"/>
                    <w:b/>
                    <w:sz w:val="18"/>
                    <w:szCs w:val="18"/>
                  </w:rPr>
                </w:rPrChange>
              </w:rPr>
              <w:pPrChange w:id="1410" w:author="Alex" w:date="2015-07-30T10:40:00Z">
                <w:pPr>
                  <w:jc w:val="center"/>
                </w:pPr>
              </w:pPrChange>
            </w:pPr>
            <w:ins w:id="1411" w:author="Alex" w:date="2015-07-30T10:39:00Z">
              <w:r w:rsidRPr="00B574F9">
                <w:rPr>
                  <w:rFonts w:ascii="Times" w:hAnsi="Times"/>
                  <w:sz w:val="18"/>
                  <w:szCs w:val="18"/>
                  <w:rPrChange w:id="1412" w:author="Alex" w:date="2015-07-30T10:40:00Z">
                    <w:rPr>
                      <w:rFonts w:ascii="Times" w:hAnsi="Times"/>
                      <w:b/>
                      <w:sz w:val="18"/>
                      <w:szCs w:val="18"/>
                    </w:rPr>
                  </w:rPrChange>
                </w:rPr>
                <w:t xml:space="preserve">Un ángulo completo es un </w:t>
              </w:r>
            </w:ins>
            <w:ins w:id="1413" w:author="Alex" w:date="2015-07-30T10:40:00Z">
              <w:r w:rsidRPr="00B574F9">
                <w:rPr>
                  <w:rFonts w:ascii="Times" w:hAnsi="Times"/>
                  <w:sz w:val="18"/>
                  <w:szCs w:val="18"/>
                  <w:rPrChange w:id="1414" w:author="Alex" w:date="2015-07-30T10:40:00Z">
                    <w:rPr>
                      <w:rFonts w:ascii="Times" w:hAnsi="Times"/>
                      <w:b/>
                      <w:sz w:val="18"/>
                      <w:szCs w:val="18"/>
                    </w:rPr>
                  </w:rPrChange>
                </w:rPr>
                <w:t>ángulo de 360°</w:t>
              </w:r>
            </w:ins>
          </w:p>
        </w:tc>
      </w:tr>
    </w:tbl>
    <w:p w14:paraId="48C567B2" w14:textId="77777777" w:rsidR="00B574F9" w:rsidRDefault="00B574F9" w:rsidP="008263D1">
      <w:pPr>
        <w:spacing w:after="0"/>
        <w:rPr>
          <w:ins w:id="1415" w:author="Alex" w:date="2015-07-30T10:39:00Z"/>
          <w:rFonts w:ascii="Times" w:eastAsiaTheme="minorEastAsia" w:hAnsi="Times"/>
        </w:rPr>
      </w:pPr>
    </w:p>
    <w:p w14:paraId="5827ED02" w14:textId="3A6C594B" w:rsidR="00B574F9" w:rsidRDefault="00B574F9" w:rsidP="008263D1">
      <w:pPr>
        <w:spacing w:after="0"/>
        <w:rPr>
          <w:ins w:id="1416" w:author="Alex" w:date="2015-07-30T10:40:00Z"/>
          <w:rFonts w:ascii="Times" w:eastAsiaTheme="minorEastAsia" w:hAnsi="Times"/>
        </w:rPr>
      </w:pPr>
      <w:ins w:id="1417" w:author="Alex" w:date="2015-07-30T10:40:00Z">
        <w:r>
          <w:rPr>
            <w:rFonts w:ascii="Times" w:eastAsiaTheme="minorEastAsia" w:hAnsi="Times"/>
          </w:rPr>
          <w:t xml:space="preserve">Podemos </w:t>
        </w:r>
      </w:ins>
      <w:ins w:id="1418" w:author="Alex" w:date="2015-07-30T10:41:00Z">
        <w:r>
          <w:rPr>
            <w:rFonts w:ascii="Times" w:eastAsiaTheme="minorEastAsia" w:hAnsi="Times"/>
          </w:rPr>
          <w:t>generalizar las anteriores observaciones</w:t>
        </w:r>
      </w:ins>
      <w:ins w:id="1419" w:author="Alex" w:date="2015-07-30T10:40:00Z">
        <w:r>
          <w:rPr>
            <w:rFonts w:ascii="Times" w:eastAsiaTheme="minorEastAsia" w:hAnsi="Times"/>
          </w:rPr>
          <w:t xml:space="preserve"> que los ángulos coterminales a un ángulo dado </w:t>
        </w:r>
        <w:r w:rsidRPr="00B574F9">
          <w:rPr>
            <w:rFonts w:ascii="Times" w:eastAsiaTheme="minorEastAsia" w:hAnsi="Times" w:hint="eastAsia"/>
            <w:rPrChange w:id="1420" w:author="Alex" w:date="2015-07-30T10:40:00Z">
              <w:rPr>
                <w:rFonts w:ascii="Cambria Math" w:eastAsiaTheme="minorEastAsia" w:hAnsi="Cambria Math" w:hint="eastAsia"/>
                <w:i/>
              </w:rPr>
            </w:rPrChange>
          </w:rPr>
          <w:t>α</w:t>
        </w:r>
        <w:r>
          <w:rPr>
            <w:rFonts w:ascii="Times" w:eastAsiaTheme="minorEastAsia" w:hAnsi="Times"/>
          </w:rPr>
          <w:t xml:space="preserve"> son de la forma</w:t>
        </w:r>
      </w:ins>
    </w:p>
    <w:p w14:paraId="69AA541B" w14:textId="77777777" w:rsidR="00B574F9" w:rsidRDefault="00B574F9" w:rsidP="008263D1">
      <w:pPr>
        <w:spacing w:after="0"/>
        <w:rPr>
          <w:ins w:id="1421" w:author="Alex" w:date="2015-07-30T10:41:00Z"/>
          <w:rFonts w:ascii="Times" w:eastAsiaTheme="minorEastAsia" w:hAnsi="Times"/>
        </w:rPr>
      </w:pPr>
    </w:p>
    <w:p w14:paraId="1FC04E50" w14:textId="1701D53D" w:rsidR="00B574F9" w:rsidRDefault="00B574F9">
      <w:pPr>
        <w:spacing w:after="0"/>
        <w:jc w:val="center"/>
        <w:rPr>
          <w:rFonts w:ascii="Times" w:eastAsiaTheme="minorEastAsia" w:hAnsi="Times"/>
        </w:rPr>
        <w:pPrChange w:id="1422" w:author="Alex" w:date="2015-07-30T10:42:00Z">
          <w:pPr>
            <w:spacing w:after="0"/>
          </w:pPr>
        </w:pPrChange>
      </w:pPr>
      <w:ins w:id="1423" w:author="Alex" w:date="2015-07-30T10:41:00Z">
        <w:r w:rsidRPr="00B70C7F">
          <w:rPr>
            <w:rFonts w:ascii="Times" w:eastAsiaTheme="minorEastAsia" w:hAnsi="Times"/>
          </w:rPr>
          <w:t>α</w:t>
        </w:r>
        <w:r>
          <w:rPr>
            <w:rFonts w:ascii="Times" w:eastAsiaTheme="minorEastAsia" w:hAnsi="Times"/>
          </w:rPr>
          <w:t xml:space="preserve"> +360°</w:t>
        </w:r>
      </w:ins>
      <w:ins w:id="1424" w:author="Alex" w:date="2015-07-30T10:44:00Z">
        <w:r>
          <w:t>·</w:t>
        </w:r>
      </w:ins>
      <w:ins w:id="1425" w:author="Alex" w:date="2015-07-30T10:41:00Z">
        <w:r w:rsidRPr="00B574F9">
          <w:rPr>
            <w:rFonts w:ascii="Times" w:eastAsiaTheme="minorEastAsia" w:hAnsi="Times"/>
            <w:i/>
            <w:rPrChange w:id="1426" w:author="Alex" w:date="2015-07-30T10:43:00Z">
              <w:rPr>
                <w:rFonts w:ascii="Times" w:eastAsiaTheme="minorEastAsia" w:hAnsi="Times"/>
              </w:rPr>
            </w:rPrChange>
          </w:rPr>
          <w:t>n</w:t>
        </w:r>
        <w:r>
          <w:rPr>
            <w:rFonts w:ascii="Times" w:eastAsiaTheme="minorEastAsia" w:hAnsi="Times"/>
          </w:rPr>
          <w:t xml:space="preserve">              o                </w:t>
        </w:r>
      </w:ins>
      <w:ins w:id="1427" w:author="Alex" w:date="2015-07-30T10:42:00Z">
        <w:r w:rsidRPr="00B70C7F">
          <w:rPr>
            <w:rFonts w:ascii="Times" w:eastAsiaTheme="minorEastAsia" w:hAnsi="Times"/>
          </w:rPr>
          <w:t>α</w:t>
        </w:r>
        <w:r>
          <w:rPr>
            <w:rFonts w:ascii="Times" w:eastAsiaTheme="minorEastAsia" w:hAnsi="Times"/>
          </w:rPr>
          <w:t>-360°</w:t>
        </w:r>
      </w:ins>
      <w:ins w:id="1428" w:author="Alex" w:date="2015-07-30T10:44:00Z">
        <w:r>
          <w:t>·</w:t>
        </w:r>
      </w:ins>
      <w:ins w:id="1429" w:author="Alex" w:date="2015-07-30T10:43:00Z">
        <w:r w:rsidRPr="00B574F9">
          <w:rPr>
            <w:rFonts w:ascii="Times" w:eastAsiaTheme="minorEastAsia" w:hAnsi="Times"/>
            <w:i/>
            <w:rPrChange w:id="1430" w:author="Alex" w:date="2015-07-30T10:43:00Z">
              <w:rPr>
                <w:rFonts w:ascii="Times" w:eastAsiaTheme="minorEastAsia" w:hAnsi="Times"/>
              </w:rPr>
            </w:rPrChange>
          </w:rPr>
          <w:t>n</w:t>
        </w:r>
      </w:ins>
    </w:p>
    <w:p w14:paraId="7EC38AD2" w14:textId="77777777" w:rsidR="00B21304" w:rsidRDefault="00B21304" w:rsidP="008263D1">
      <w:pPr>
        <w:spacing w:after="0"/>
        <w:rPr>
          <w:ins w:id="1431" w:author="Alex" w:date="2015-07-30T10:42:00Z"/>
          <w:rFonts w:ascii="Times" w:eastAsiaTheme="minorEastAsia" w:hAnsi="Times"/>
        </w:rPr>
      </w:pPr>
    </w:p>
    <w:p w14:paraId="07708322" w14:textId="4CA47A15" w:rsidR="00B574F9" w:rsidRDefault="00B574F9" w:rsidP="008263D1">
      <w:pPr>
        <w:spacing w:after="0"/>
        <w:rPr>
          <w:ins w:id="1432" w:author="Alex" w:date="2015-07-30T10:44:00Z"/>
          <w:rFonts w:ascii="Times" w:eastAsiaTheme="minorEastAsia" w:hAnsi="Times"/>
        </w:rPr>
      </w:pPr>
      <w:ins w:id="1433" w:author="Alex" w:date="2015-07-30T10:42:00Z">
        <w:r>
          <w:rPr>
            <w:rFonts w:ascii="Times" w:eastAsiaTheme="minorEastAsia" w:hAnsi="Times"/>
          </w:rPr>
          <w:t xml:space="preserve">donde </w:t>
        </w:r>
        <w:r w:rsidRPr="00B574F9">
          <w:rPr>
            <w:rFonts w:ascii="Times" w:eastAsiaTheme="minorEastAsia" w:hAnsi="Times"/>
            <w:i/>
            <w:rPrChange w:id="1434" w:author="Alex" w:date="2015-07-30T10:43:00Z">
              <w:rPr>
                <w:rFonts w:ascii="Times" w:eastAsiaTheme="minorEastAsia" w:hAnsi="Times"/>
              </w:rPr>
            </w:rPrChange>
          </w:rPr>
          <w:t>n</w:t>
        </w:r>
        <w:r>
          <w:rPr>
            <w:rFonts w:ascii="Times" w:eastAsiaTheme="minorEastAsia" w:hAnsi="Times"/>
          </w:rPr>
          <w:t xml:space="preserve"> es un número natural, es decir sumar o restar </w:t>
        </w:r>
        <w:r w:rsidRPr="00B574F9">
          <w:rPr>
            <w:rFonts w:ascii="Times" w:eastAsiaTheme="minorEastAsia" w:hAnsi="Times"/>
            <w:i/>
            <w:rPrChange w:id="1435" w:author="Alex" w:date="2015-07-30T10:43:00Z">
              <w:rPr>
                <w:rFonts w:ascii="Times" w:eastAsiaTheme="minorEastAsia" w:hAnsi="Times"/>
              </w:rPr>
            </w:rPrChange>
          </w:rPr>
          <w:t>n</w:t>
        </w:r>
        <w:r>
          <w:rPr>
            <w:rFonts w:ascii="Times" w:eastAsiaTheme="minorEastAsia" w:hAnsi="Times"/>
          </w:rPr>
          <w:t xml:space="preserve"> veces ángulos completos al ángulo dado.</w:t>
        </w:r>
      </w:ins>
    </w:p>
    <w:p w14:paraId="3C5E479F" w14:textId="77777777" w:rsidR="00B574F9" w:rsidRDefault="00B574F9" w:rsidP="008263D1">
      <w:pPr>
        <w:spacing w:after="0"/>
        <w:rPr>
          <w:ins w:id="1436" w:author="Alex" w:date="2015-07-30T10:44:00Z"/>
          <w:rFonts w:ascii="Times" w:eastAsiaTheme="minorEastAsia" w:hAnsi="Times"/>
        </w:rPr>
      </w:pPr>
    </w:p>
    <w:p w14:paraId="07EE7D06" w14:textId="77777777" w:rsidR="00B574F9" w:rsidRDefault="00B574F9" w:rsidP="008263D1">
      <w:pPr>
        <w:spacing w:after="0"/>
        <w:rPr>
          <w:ins w:id="1437" w:author="Alex" w:date="2015-07-30T10:44:00Z"/>
          <w:rFonts w:ascii="Times" w:eastAsiaTheme="minorEastAsia" w:hAnsi="Times"/>
        </w:rPr>
      </w:pPr>
    </w:p>
    <w:tbl>
      <w:tblPr>
        <w:tblStyle w:val="Tablaconcuadrcula"/>
        <w:tblW w:w="0" w:type="auto"/>
        <w:tblLook w:val="04A0" w:firstRow="1" w:lastRow="0" w:firstColumn="1" w:lastColumn="0" w:noHBand="0" w:noVBand="1"/>
      </w:tblPr>
      <w:tblGrid>
        <w:gridCol w:w="1184"/>
        <w:gridCol w:w="7644"/>
      </w:tblGrid>
      <w:tr w:rsidR="00B574F9" w:rsidRPr="005D1738" w14:paraId="782D09DC" w14:textId="77777777" w:rsidTr="00CF5086">
        <w:trPr>
          <w:ins w:id="1438" w:author="Alex" w:date="2015-07-30T10:45:00Z"/>
        </w:trPr>
        <w:tc>
          <w:tcPr>
            <w:tcW w:w="9033" w:type="dxa"/>
            <w:gridSpan w:val="2"/>
            <w:shd w:val="clear" w:color="auto" w:fill="0D0D0D" w:themeFill="text1" w:themeFillTint="F2"/>
          </w:tcPr>
          <w:p w14:paraId="202CF7D9" w14:textId="77777777" w:rsidR="00B574F9" w:rsidRPr="005D1738" w:rsidRDefault="00B574F9" w:rsidP="00CF5086">
            <w:pPr>
              <w:jc w:val="center"/>
              <w:rPr>
                <w:ins w:id="1439" w:author="Alex" w:date="2015-07-30T10:45:00Z"/>
                <w:rFonts w:ascii="Times New Roman" w:hAnsi="Times New Roman" w:cs="Times New Roman"/>
                <w:b/>
                <w:color w:val="FFFFFF" w:themeColor="background1"/>
              </w:rPr>
            </w:pPr>
            <w:ins w:id="1440" w:author="Alex" w:date="2015-07-30T10:45:00Z">
              <w:r w:rsidRPr="005D1738">
                <w:rPr>
                  <w:rFonts w:ascii="Times New Roman" w:hAnsi="Times New Roman" w:cs="Times New Roman"/>
                  <w:b/>
                  <w:color w:val="FFFFFF" w:themeColor="background1"/>
                </w:rPr>
                <w:t>Imagen (fotografía, gráfica o ilustración)</w:t>
              </w:r>
            </w:ins>
          </w:p>
        </w:tc>
      </w:tr>
      <w:tr w:rsidR="00B574F9" w14:paraId="6BFDE11E" w14:textId="77777777" w:rsidTr="00CF5086">
        <w:trPr>
          <w:ins w:id="1441" w:author="Alex" w:date="2015-07-30T10:45:00Z"/>
        </w:trPr>
        <w:tc>
          <w:tcPr>
            <w:tcW w:w="2518" w:type="dxa"/>
          </w:tcPr>
          <w:p w14:paraId="72E02871" w14:textId="77777777" w:rsidR="00B574F9" w:rsidRPr="00053744" w:rsidRDefault="00B574F9" w:rsidP="00CF5086">
            <w:pPr>
              <w:rPr>
                <w:ins w:id="1442" w:author="Alex" w:date="2015-07-30T10:45:00Z"/>
                <w:rFonts w:ascii="Times New Roman" w:hAnsi="Times New Roman" w:cs="Times New Roman"/>
                <w:b/>
                <w:color w:val="000000"/>
                <w:sz w:val="18"/>
                <w:szCs w:val="18"/>
              </w:rPr>
            </w:pPr>
            <w:ins w:id="1443" w:author="Alex" w:date="2015-07-30T10:45:00Z">
              <w:r>
                <w:rPr>
                  <w:rFonts w:ascii="Times New Roman" w:hAnsi="Times New Roman" w:cs="Times New Roman"/>
                  <w:b/>
                  <w:color w:val="000000"/>
                  <w:sz w:val="18"/>
                  <w:szCs w:val="18"/>
                </w:rPr>
                <w:t>Código</w:t>
              </w:r>
            </w:ins>
          </w:p>
        </w:tc>
        <w:tc>
          <w:tcPr>
            <w:tcW w:w="6515" w:type="dxa"/>
          </w:tcPr>
          <w:p w14:paraId="1C7C6A11" w14:textId="77777777" w:rsidR="00B574F9" w:rsidRPr="00053744" w:rsidRDefault="00B574F9" w:rsidP="00CF5086">
            <w:pPr>
              <w:rPr>
                <w:ins w:id="1444" w:author="Alex" w:date="2015-07-30T10:45:00Z"/>
                <w:rFonts w:ascii="Times New Roman" w:hAnsi="Times New Roman" w:cs="Times New Roman"/>
                <w:b/>
                <w:color w:val="000000"/>
                <w:sz w:val="18"/>
                <w:szCs w:val="18"/>
              </w:rPr>
            </w:pPr>
            <w:ins w:id="1445" w:author="Alex" w:date="2015-07-30T10:45:00Z">
              <w:r>
                <w:rPr>
                  <w:rFonts w:ascii="Times New Roman" w:hAnsi="Times New Roman" w:cs="Times New Roman"/>
                  <w:color w:val="000000"/>
                </w:rPr>
                <w:t>XX_00_00_IMG00</w:t>
              </w:r>
            </w:ins>
          </w:p>
        </w:tc>
      </w:tr>
      <w:tr w:rsidR="00B574F9" w14:paraId="0B4AD0C5" w14:textId="77777777" w:rsidTr="00CF5086">
        <w:trPr>
          <w:ins w:id="1446" w:author="Alex" w:date="2015-07-30T10:45:00Z"/>
        </w:trPr>
        <w:tc>
          <w:tcPr>
            <w:tcW w:w="2518" w:type="dxa"/>
          </w:tcPr>
          <w:p w14:paraId="05B23F07" w14:textId="77777777" w:rsidR="00B574F9" w:rsidRDefault="00B574F9" w:rsidP="00CF5086">
            <w:pPr>
              <w:rPr>
                <w:ins w:id="1447" w:author="Alex" w:date="2015-07-30T10:45:00Z"/>
                <w:rFonts w:ascii="Times New Roman" w:hAnsi="Times New Roman" w:cs="Times New Roman"/>
                <w:color w:val="000000"/>
              </w:rPr>
            </w:pPr>
            <w:ins w:id="1448" w:author="Alex" w:date="2015-07-30T10:45:00Z">
              <w:r w:rsidRPr="00053744">
                <w:rPr>
                  <w:rFonts w:ascii="Times New Roman" w:hAnsi="Times New Roman" w:cs="Times New Roman"/>
                  <w:b/>
                  <w:color w:val="000000"/>
                  <w:sz w:val="18"/>
                  <w:szCs w:val="18"/>
                </w:rPr>
                <w:t>Descripción</w:t>
              </w:r>
            </w:ins>
          </w:p>
        </w:tc>
        <w:tc>
          <w:tcPr>
            <w:tcW w:w="6515" w:type="dxa"/>
          </w:tcPr>
          <w:p w14:paraId="22289E3A" w14:textId="5776767F" w:rsidR="00B574F9" w:rsidRDefault="00B574F9" w:rsidP="00CF5086">
            <w:pPr>
              <w:rPr>
                <w:ins w:id="1449" w:author="Alex" w:date="2015-07-30T10:45:00Z"/>
                <w:rFonts w:ascii="Times New Roman" w:hAnsi="Times New Roman" w:cs="Times New Roman"/>
                <w:color w:val="000000"/>
              </w:rPr>
            </w:pPr>
            <w:ins w:id="1450" w:author="Alex" w:date="2015-07-30T10:45:00Z">
              <w:r>
                <w:rPr>
                  <w:rFonts w:ascii="Times New Roman" w:hAnsi="Times New Roman" w:cs="Times New Roman"/>
                  <w:color w:val="000000"/>
                </w:rPr>
                <w:t xml:space="preserve">Diferentes ángulos coterminales al ángulo </w:t>
              </w:r>
              <w:r w:rsidRPr="00B70C7F">
                <w:rPr>
                  <w:rFonts w:ascii="Times" w:eastAsiaTheme="minorEastAsia" w:hAnsi="Times"/>
                </w:rPr>
                <w:t>α</w:t>
              </w:r>
            </w:ins>
          </w:p>
        </w:tc>
      </w:tr>
      <w:tr w:rsidR="00B574F9" w14:paraId="1002912B" w14:textId="77777777" w:rsidTr="00CF5086">
        <w:trPr>
          <w:ins w:id="1451" w:author="Alex" w:date="2015-07-30T10:45:00Z"/>
        </w:trPr>
        <w:tc>
          <w:tcPr>
            <w:tcW w:w="2518" w:type="dxa"/>
          </w:tcPr>
          <w:p w14:paraId="5037C3CC" w14:textId="77777777" w:rsidR="00B574F9" w:rsidRDefault="00B574F9" w:rsidP="00CF5086">
            <w:pPr>
              <w:rPr>
                <w:ins w:id="1452" w:author="Alex" w:date="2015-07-30T10:45:00Z"/>
                <w:rFonts w:ascii="Times New Roman" w:hAnsi="Times New Roman" w:cs="Times New Roman"/>
                <w:color w:val="000000"/>
              </w:rPr>
            </w:pPr>
            <w:ins w:id="1453" w:author="Alex" w:date="2015-07-30T10:45:00Z">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065F45B9" w14:textId="45EF7FB6" w:rsidR="00B574F9" w:rsidRDefault="008868AB" w:rsidP="00CF5086">
            <w:pPr>
              <w:rPr>
                <w:ins w:id="1454" w:author="Alex" w:date="2015-07-30T10:45:00Z"/>
                <w:rFonts w:ascii="Times New Roman" w:hAnsi="Times New Roman" w:cs="Times New Roman"/>
                <w:color w:val="000000"/>
              </w:rPr>
            </w:pPr>
            <w:ins w:id="1455" w:author="Alex" w:date="2015-07-30T11:00:00Z">
              <w:r>
                <w:rPr>
                  <w:sz w:val="24"/>
                  <w:szCs w:val="24"/>
                  <w:lang w:val="es-ES_tradnl"/>
                </w:rPr>
                <w:object w:dxaOrig="7754" w:dyaOrig="7139" w14:anchorId="3D14117B">
                  <v:shape id="_x0000_i1031" type="#_x0000_t75" style="width:387.85pt;height:357.3pt" o:ole="">
                    <v:imagedata r:id="rId41" o:title=""/>
                  </v:shape>
                  <o:OLEObject Type="Embed" ProgID="PBrush" ShapeID="_x0000_i1031" DrawAspect="Content" ObjectID="_1499851236" r:id="rId42"/>
                </w:object>
              </w:r>
            </w:ins>
          </w:p>
        </w:tc>
      </w:tr>
      <w:tr w:rsidR="00B574F9" w14:paraId="3D28DCBD" w14:textId="77777777" w:rsidTr="00CF5086">
        <w:trPr>
          <w:ins w:id="1456" w:author="Alex" w:date="2015-07-30T10:45:00Z"/>
        </w:trPr>
        <w:tc>
          <w:tcPr>
            <w:tcW w:w="2518" w:type="dxa"/>
          </w:tcPr>
          <w:p w14:paraId="4D87D29F" w14:textId="77777777" w:rsidR="00B574F9" w:rsidRDefault="00B574F9" w:rsidP="00CF5086">
            <w:pPr>
              <w:rPr>
                <w:ins w:id="1457" w:author="Alex" w:date="2015-07-30T10:45:00Z"/>
                <w:rFonts w:ascii="Times New Roman" w:hAnsi="Times New Roman" w:cs="Times New Roman"/>
                <w:color w:val="000000"/>
              </w:rPr>
            </w:pPr>
            <w:ins w:id="1458" w:author="Alex" w:date="2015-07-30T10:45:00Z">
              <w:r w:rsidRPr="00053744">
                <w:rPr>
                  <w:rFonts w:ascii="Times New Roman" w:hAnsi="Times New Roman" w:cs="Times New Roman"/>
                  <w:b/>
                  <w:color w:val="000000"/>
                  <w:sz w:val="18"/>
                  <w:szCs w:val="18"/>
                </w:rPr>
                <w:t>Pie de imagen</w:t>
              </w:r>
            </w:ins>
          </w:p>
        </w:tc>
        <w:tc>
          <w:tcPr>
            <w:tcW w:w="6515" w:type="dxa"/>
          </w:tcPr>
          <w:p w14:paraId="6EA7F9D9" w14:textId="15498EC1" w:rsidR="00B574F9" w:rsidRDefault="00427819">
            <w:pPr>
              <w:rPr>
                <w:ins w:id="1459" w:author="Alex" w:date="2015-07-30T10:45:00Z"/>
                <w:rFonts w:ascii="Times New Roman" w:hAnsi="Times New Roman" w:cs="Times New Roman"/>
                <w:color w:val="000000"/>
              </w:rPr>
            </w:pPr>
            <w:ins w:id="1460" w:author="Alex" w:date="2015-07-30T11:01:00Z">
              <w:r>
                <w:rPr>
                  <w:rFonts w:ascii="Times New Roman" w:hAnsi="Times New Roman" w:cs="Times New Roman"/>
                  <w:color w:val="000000"/>
                </w:rPr>
                <w:t xml:space="preserve">Ángulo </w:t>
              </w:r>
              <w:r w:rsidRPr="00B70C7F">
                <w:rPr>
                  <w:rFonts w:ascii="Times" w:eastAsiaTheme="minorEastAsia" w:hAnsi="Times"/>
                </w:rPr>
                <w:t>α</w:t>
              </w:r>
              <w:r>
                <w:rPr>
                  <w:rFonts w:ascii="Times" w:eastAsiaTheme="minorEastAsia" w:hAnsi="Times"/>
                </w:rPr>
                <w:t xml:space="preserve"> y el ángulo coterminal </w:t>
              </w:r>
              <w:r w:rsidRPr="00B70C7F">
                <w:rPr>
                  <w:rFonts w:ascii="Times" w:eastAsiaTheme="minorEastAsia" w:hAnsi="Times"/>
                </w:rPr>
                <w:t>α</w:t>
              </w:r>
              <w:r>
                <w:rPr>
                  <w:rFonts w:ascii="Times" w:eastAsiaTheme="minorEastAsia" w:hAnsi="Times"/>
                </w:rPr>
                <w:t xml:space="preserve"> +360°</w:t>
              </w:r>
              <w:r>
                <w:t>·2</w:t>
              </w:r>
              <w:r>
                <w:rPr>
                  <w:rFonts w:ascii="Times" w:eastAsiaTheme="minorEastAsia" w:hAnsi="Times"/>
                </w:rPr>
                <w:t xml:space="preserve">              </w:t>
              </w:r>
            </w:ins>
          </w:p>
        </w:tc>
      </w:tr>
    </w:tbl>
    <w:p w14:paraId="633F15FC" w14:textId="77777777" w:rsidR="00B574F9" w:rsidRDefault="00B574F9" w:rsidP="008263D1">
      <w:pPr>
        <w:spacing w:after="0"/>
        <w:rPr>
          <w:ins w:id="1461" w:author="Alex" w:date="2015-07-30T10:42:00Z"/>
          <w:rFonts w:ascii="Times" w:eastAsiaTheme="minorEastAsia" w:hAnsi="Times"/>
        </w:rPr>
      </w:pPr>
    </w:p>
    <w:p w14:paraId="036F02E3" w14:textId="77777777" w:rsidR="00B574F9" w:rsidRDefault="00B574F9" w:rsidP="008263D1">
      <w:pPr>
        <w:spacing w:after="0"/>
        <w:rPr>
          <w:ins w:id="1462" w:author="Alex" w:date="2015-07-30T10:42:00Z"/>
          <w:rFonts w:ascii="Times" w:eastAsiaTheme="minorEastAsia" w:hAnsi="Times"/>
        </w:rPr>
      </w:pPr>
    </w:p>
    <w:p w14:paraId="0FAB1414" w14:textId="77777777" w:rsidR="00B574F9" w:rsidRDefault="00B574F9"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59ADEBB9" w:rsidR="00B21304" w:rsidRDefault="00C72DF0" w:rsidP="00E418A9">
            <w:pPr>
              <w:rPr>
                <w:rFonts w:ascii="Times New Roman" w:hAnsi="Times New Roman" w:cs="Times New Roman"/>
                <w:color w:val="000000"/>
              </w:rPr>
            </w:pPr>
            <w:r>
              <w:rPr>
                <w:rFonts w:ascii="Times New Roman" w:hAnsi="Times New Roman" w:cs="Times New Roman"/>
                <w:color w:val="000000"/>
              </w:rPr>
              <w:t>Á</w:t>
            </w:r>
            <w:r w:rsidR="0087661C" w:rsidRPr="0087661C">
              <w:rPr>
                <w:rFonts w:ascii="Times New Roman" w:hAnsi="Times New Roman" w:cs="Times New Roman"/>
                <w:color w:val="000000"/>
              </w:rPr>
              <w:t>ngulos coterminales</w:t>
            </w:r>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en ángulos coterminales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E418A9">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283D2D84" w14:textId="77777777" w:rsidR="003943CF" w:rsidRPr="00392DE4" w:rsidRDefault="003943CF" w:rsidP="003943CF">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1453490B"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356" w:type="dxa"/>
          </w:tcPr>
          <w:p w14:paraId="7E35754B" w14:textId="2161241D" w:rsidR="007F24B6" w:rsidRPr="00027F1A" w:rsidRDefault="003943CF" w:rsidP="00E418A9">
            <w:pPr>
              <w:rPr>
                <w:rFonts w:ascii="Times New Roman" w:hAnsi="Times New Roman" w:cs="Times New Roman"/>
                <w:sz w:val="24"/>
                <w:szCs w:val="24"/>
                <w:lang w:val="es-ES_tradnl"/>
              </w:rPr>
            </w:pPr>
            <w:r w:rsidRPr="00300834">
              <w:rPr>
                <w:rFonts w:ascii="Times New Roman" w:hAnsi="Times New Roman"/>
                <w:color w:val="000000"/>
              </w:rPr>
              <w:t xml:space="preserve">Refuerza tu aprendizaje: </w:t>
            </w:r>
            <w:r w:rsidR="00027F1A">
              <w:rPr>
                <w:rFonts w:ascii="Times New Roman" w:hAnsi="Times New Roman" w:cs="Times New Roman"/>
                <w:color w:val="000000"/>
              </w:rPr>
              <w:t>Actividades sobre d</w:t>
            </w:r>
            <w:r w:rsidR="00027F1A" w:rsidRPr="00680E94">
              <w:rPr>
                <w:rFonts w:ascii="Times New Roman" w:hAnsi="Times New Roman" w:cs="Times New Roman"/>
                <w:color w:val="000000"/>
              </w:rPr>
              <w:t>efinición</w:t>
            </w:r>
            <w:r w:rsidR="00027F1A">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E418A9">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022"/>
        <w:gridCol w:w="7806"/>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32" type="#_x0000_t75" style="width:118.2pt;height:92.4pt" o:ole="">
                  <v:imagedata r:id="rId43" o:title=""/>
                </v:shape>
                <o:OLEObject Type="Embed" ProgID="PBrush" ShapeID="_x0000_i1032" DrawAspect="Content" ObjectID="_1499851237" r:id="rId44"/>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33" type="#_x0000_t75" style="width:122.25pt;height:82.2pt" o:ole="">
                  <v:imagedata r:id="rId45" o:title=""/>
                </v:shape>
                <o:OLEObject Type="Embed" ProgID="PBrush" ShapeID="_x0000_i1033" DrawAspect="Content" ObjectID="_1499851238" r:id="rId46"/>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“debeís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34" type="#_x0000_t75" style="width:122.25pt;height:77.45pt" o:ole="">
                  <v:imagedata r:id="rId47" o:title=""/>
                </v:shape>
                <o:OLEObject Type="Embed" ProgID="PBrush" ShapeID="_x0000_i1034" DrawAspect="Content" ObjectID="_1499851239" r:id="rId48"/>
              </w:object>
            </w:r>
          </w:p>
          <w:p w14:paraId="7ACD50BA" w14:textId="5891580F"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35" type="#_x0000_t75" style="width:114.1pt;height:73.35pt" o:ole="">
                  <v:imagedata r:id="rId49" o:title=""/>
                </v:shape>
                <o:OLEObject Type="Embed" ProgID="PBrush" ShapeID="_x0000_i1035" DrawAspect="Content" ObjectID="_1499851240" r:id="rId50"/>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6" type="#_x0000_t75" style="width:124.3pt;height:82.2pt" o:ole="">
                  <v:imagedata r:id="rId51" o:title=""/>
                </v:shape>
                <o:OLEObject Type="Embed" ProgID="PBrush" ShapeID="_x0000_i1036" DrawAspect="Content" ObjectID="_1499851241" r:id="rId52"/>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“tendreís”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t>En la tercera cambiar “podeís”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7" type="#_x0000_t75" style="width:131.75pt;height:78.8pt" o:ole="">
                  <v:imagedata r:id="rId53" o:title=""/>
                </v:shape>
                <o:OLEObject Type="Embed" ProgID="PBrush" ShapeID="_x0000_i1037" DrawAspect="Content" ObjectID="_1499851242" r:id="rId54"/>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t>Cambiar “podeís”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“llegais” por “llegas” y “teneís”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 xml:space="preserve">En la respuesta incorrecta cambiar “adoptaís”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8" type="#_x0000_t75" style="width:141.95pt;height:84.25pt" o:ole="">
                  <v:imagedata r:id="rId55" o:title=""/>
                </v:shape>
                <o:OLEObject Type="Embed" ProgID="PBrush" ShapeID="_x0000_i1038" DrawAspect="Content" ObjectID="_1499851243" r:id="rId56"/>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9" type="#_x0000_t75" style="width:120.25pt;height:89pt" o:ole="">
                  <v:imagedata r:id="rId57" o:title=""/>
                </v:shape>
                <o:OLEObject Type="Embed" ProgID="PBrush" ShapeID="_x0000_i1039" DrawAspect="Content" ObjectID="_1499851244" r:id="rId58"/>
              </w:object>
            </w:r>
          </w:p>
          <w:p w14:paraId="7EDBB582" w14:textId="78970B04"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lastRenderedPageBreak/>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40" type="#_x0000_t75" style="width:135.85pt;height:84.25pt" o:ole="">
                  <v:imagedata r:id="rId59" o:title=""/>
                </v:shape>
                <o:OLEObject Type="Embed" ProgID="PBrush" ShapeID="_x0000_i1040" DrawAspect="Content" ObjectID="_1499851245" r:id="rId60"/>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“podreís”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41" type="#_x0000_t75" style="width:119.55pt;height:80.85pt" o:ole="">
                  <v:imagedata r:id="rId61" o:title=""/>
                </v:shape>
                <o:OLEObject Type="Embed" ProgID="PBrush" ShapeID="_x0000_i1041" DrawAspect="Content" ObjectID="_1499851246" r:id="rId62"/>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42" type="#_x0000_t75" style="width:129.05pt;height:85.6pt" o:ole="">
                  <v:imagedata r:id="rId63" o:title=""/>
                </v:shape>
                <o:OLEObject Type="Embed" ProgID="PBrush" ShapeID="_x0000_i1042" DrawAspect="Content" ObjectID="_1499851247" r:id="rId64"/>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43" type="#_x0000_t75" style="width:117.5pt;height:79.45pt" o:ole="">
                  <v:imagedata r:id="rId65" o:title=""/>
                </v:shape>
                <o:OLEObject Type="Embed" ProgID="PBrush" ShapeID="_x0000_i1043" DrawAspect="Content" ObjectID="_1499851248" r:id="rId66"/>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“escuchaís” por “escuchas”, “utilizaís” por “utilizas” y “podeís” por “puedes”</w:t>
            </w:r>
          </w:p>
          <w:p w14:paraId="4F4B9947"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segunda, cambiar “usaís” por “usas” y “os” por “te”</w:t>
            </w:r>
          </w:p>
          <w:p w14:paraId="224415A2" w14:textId="77777777" w:rsidR="00C72DF0" w:rsidRDefault="00C72DF0" w:rsidP="00E418A9">
            <w:pPr>
              <w:tabs>
                <w:tab w:val="left" w:pos="3719"/>
              </w:tabs>
              <w:rPr>
                <w:rFonts w:ascii="Times New Roman" w:hAnsi="Times New Roman" w:cs="Times New Roman"/>
              </w:rPr>
            </w:pPr>
          </w:p>
          <w:p w14:paraId="28FE9D5A" w14:textId="77777777" w:rsidR="00C72DF0" w:rsidRDefault="00C72DF0" w:rsidP="00E418A9">
            <w:pPr>
              <w:tabs>
                <w:tab w:val="left" w:pos="3719"/>
              </w:tabs>
              <w:rPr>
                <w:rFonts w:ascii="Times New Roman" w:hAnsi="Times New Roman" w:cs="Times New Roman"/>
              </w:rPr>
            </w:pPr>
          </w:p>
          <w:p w14:paraId="72C4E202" w14:textId="77777777" w:rsidR="00C72DF0" w:rsidRDefault="00C72DF0" w:rsidP="00C72DF0">
            <w:pPr>
              <w:rPr>
                <w:rFonts w:ascii="Times" w:hAnsi="Times"/>
              </w:rPr>
            </w:pPr>
            <w:r w:rsidRPr="00991F28">
              <w:rPr>
                <w:rFonts w:ascii="Times" w:hAnsi="Times"/>
                <w:highlight w:val="cyan"/>
              </w:rPr>
              <w:lastRenderedPageBreak/>
              <w:t>RECURSO QUE RECOPILE SECCIÓN 1</w:t>
            </w:r>
            <w:r>
              <w:rPr>
                <w:rFonts w:ascii="Times" w:hAnsi="Times"/>
              </w:rPr>
              <w:t xml:space="preserve"> Asociado a la ubicación de las personas en posición de trabajo y de descanso, importancia de las líneas de visión y de lo ángulos de posición respectivos.</w:t>
            </w:r>
          </w:p>
          <w:p w14:paraId="061F5FBD" w14:textId="77777777" w:rsidR="00C72DF0" w:rsidRDefault="00C72DF0" w:rsidP="00C72DF0">
            <w:pPr>
              <w:rPr>
                <w:rFonts w:ascii="Times" w:hAnsi="Times"/>
              </w:rPr>
            </w:pPr>
          </w:p>
          <w:p w14:paraId="7CA8969F" w14:textId="77777777" w:rsidR="00C72DF0" w:rsidRDefault="00C72DF0" w:rsidP="00C72DF0">
            <w:pPr>
              <w:rPr>
                <w:rFonts w:ascii="Times" w:hAnsi="Times"/>
              </w:rPr>
            </w:pPr>
            <w:r>
              <w:rPr>
                <w:noProof/>
                <w:lang w:val="es-CO" w:eastAsia="es-CO"/>
              </w:rPr>
              <w:drawing>
                <wp:inline distT="0" distB="0" distL="0" distR="0" wp14:anchorId="7AE3208C" wp14:editId="7664831C">
                  <wp:extent cx="2365374" cy="1526651"/>
                  <wp:effectExtent l="0" t="0" r="0" b="0"/>
                  <wp:docPr id="25" name="Imagen 25" descr="http://www.todovisual.com.mx/tienda/img/diag_bocin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odovisual.com.mx/tienda/img/diag_bocinas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7335" cy="1527916"/>
                          </a:xfrm>
                          <a:prstGeom prst="rect">
                            <a:avLst/>
                          </a:prstGeom>
                          <a:noFill/>
                          <a:ln>
                            <a:noFill/>
                          </a:ln>
                        </pic:spPr>
                      </pic:pic>
                    </a:graphicData>
                  </a:graphic>
                </wp:inline>
              </w:drawing>
            </w:r>
          </w:p>
          <w:p w14:paraId="6AA73E1B" w14:textId="77777777" w:rsidR="00C72DF0" w:rsidRDefault="00C72DF0" w:rsidP="00C72DF0">
            <w:pPr>
              <w:rPr>
                <w:rFonts w:ascii="Times" w:hAnsi="Times"/>
              </w:rPr>
            </w:pPr>
            <w:r w:rsidRPr="000624A6">
              <w:rPr>
                <w:rFonts w:ascii="Times" w:hAnsi="Times"/>
              </w:rPr>
              <w:t>http://www.todovisual.com.mx/tienda/img/diag_bocinas3.jpg</w:t>
            </w:r>
          </w:p>
          <w:p w14:paraId="2D0684D3" w14:textId="77777777" w:rsidR="00C72DF0" w:rsidRDefault="00C72DF0" w:rsidP="00C72DF0">
            <w:pPr>
              <w:rPr>
                <w:rFonts w:ascii="Times" w:hAnsi="Times"/>
              </w:rPr>
            </w:pPr>
          </w:p>
          <w:p w14:paraId="6E226585" w14:textId="77777777" w:rsidR="00C72DF0" w:rsidRDefault="00C72DF0" w:rsidP="00C72DF0">
            <w:pPr>
              <w:rPr>
                <w:rFonts w:ascii="Times" w:hAnsi="Times"/>
              </w:rPr>
            </w:pPr>
            <w:r>
              <w:rPr>
                <w:noProof/>
                <w:lang w:val="es-CO" w:eastAsia="es-CO"/>
              </w:rPr>
              <w:drawing>
                <wp:inline distT="0" distB="0" distL="0" distR="0" wp14:anchorId="0906C3D5" wp14:editId="63938331">
                  <wp:extent cx="5612130" cy="2130652"/>
                  <wp:effectExtent l="0" t="0" r="7620" b="3175"/>
                  <wp:docPr id="42" name="Imagen 42" descr="http://techtastico.com/files/2010/01/Altura-de-la-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echtastico.com/files/2010/01/Altura-de-la-TV.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130652"/>
                          </a:xfrm>
                          <a:prstGeom prst="rect">
                            <a:avLst/>
                          </a:prstGeom>
                          <a:noFill/>
                          <a:ln>
                            <a:noFill/>
                          </a:ln>
                        </pic:spPr>
                      </pic:pic>
                    </a:graphicData>
                  </a:graphic>
                </wp:inline>
              </w:drawing>
            </w:r>
          </w:p>
          <w:p w14:paraId="389D9B79" w14:textId="77777777" w:rsidR="00C72DF0" w:rsidRDefault="00C72DF0" w:rsidP="00C72DF0">
            <w:pPr>
              <w:rPr>
                <w:rFonts w:ascii="Times" w:hAnsi="Times"/>
              </w:rPr>
            </w:pPr>
            <w:r w:rsidRPr="000624A6">
              <w:rPr>
                <w:rFonts w:ascii="Times" w:hAnsi="Times"/>
              </w:rPr>
              <w:t>http://techtastico.com/files/2010/01/Altura-de-la-TV.jpg</w:t>
            </w:r>
          </w:p>
          <w:p w14:paraId="11624A0D" w14:textId="77777777" w:rsidR="00C72DF0" w:rsidRDefault="00C72DF0" w:rsidP="00C72DF0">
            <w:pPr>
              <w:rPr>
                <w:rFonts w:ascii="Times" w:hAnsi="Times"/>
              </w:rPr>
            </w:pPr>
          </w:p>
          <w:p w14:paraId="02BF8714" w14:textId="77777777" w:rsidR="00C72DF0" w:rsidRDefault="00C72DF0" w:rsidP="00C72DF0">
            <w:pPr>
              <w:rPr>
                <w:rFonts w:ascii="Times" w:hAnsi="Times"/>
              </w:rPr>
            </w:pPr>
            <w:r>
              <w:rPr>
                <w:noProof/>
                <w:lang w:val="es-CO" w:eastAsia="es-CO"/>
              </w:rPr>
              <w:drawing>
                <wp:inline distT="0" distB="0" distL="0" distR="0" wp14:anchorId="2D1CCD36" wp14:editId="44F9655C">
                  <wp:extent cx="4285615" cy="3260090"/>
                  <wp:effectExtent l="0" t="0" r="635" b="0"/>
                  <wp:docPr id="43" name="Imagen 43" descr="http://basesysoportes.com/wp-content/uploads/2012/10/Altura-equivocada-incorrecta-para-instalar-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asesysoportes.com/wp-content/uploads/2012/10/Altura-equivocada-incorrecta-para-instalar-tv.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5615" cy="3260090"/>
                          </a:xfrm>
                          <a:prstGeom prst="rect">
                            <a:avLst/>
                          </a:prstGeom>
                          <a:noFill/>
                          <a:ln>
                            <a:noFill/>
                          </a:ln>
                        </pic:spPr>
                      </pic:pic>
                    </a:graphicData>
                  </a:graphic>
                </wp:inline>
              </w:drawing>
            </w:r>
          </w:p>
          <w:p w14:paraId="08ADC025" w14:textId="77777777" w:rsidR="00C72DF0" w:rsidRPr="0052270B" w:rsidRDefault="00C72DF0" w:rsidP="00C72DF0">
            <w:pPr>
              <w:rPr>
                <w:rFonts w:ascii="Times" w:hAnsi="Times"/>
              </w:rPr>
            </w:pPr>
            <w:r w:rsidRPr="00DA1EE3">
              <w:rPr>
                <w:rFonts w:ascii="Times" w:hAnsi="Times"/>
              </w:rPr>
              <w:lastRenderedPageBreak/>
              <w:t>http://basesysoportes.com/wp-content/uploads/2012/10/Altura-equivocada-incorrecta-para-instalar-tv.jpg</w:t>
            </w:r>
          </w:p>
          <w:p w14:paraId="0CB0EF90" w14:textId="77777777" w:rsidR="00C72DF0" w:rsidRDefault="00C72DF0" w:rsidP="00C72DF0"/>
          <w:p w14:paraId="4AE753B2" w14:textId="77777777" w:rsidR="00C72DF0" w:rsidRDefault="00C72DF0" w:rsidP="00E418A9">
            <w:pPr>
              <w:tabs>
                <w:tab w:val="left" w:pos="3719"/>
              </w:tabs>
              <w:rPr>
                <w:rFonts w:ascii="Times New Roman" w:hAnsi="Times New Roman" w:cs="Times New Roman"/>
              </w:rPr>
            </w:pPr>
          </w:p>
          <w:p w14:paraId="44E0C583" w14:textId="1C304BA6" w:rsidR="00C72DF0" w:rsidRPr="00A05FF2" w:rsidRDefault="00C72DF0" w:rsidP="00E418A9">
            <w:pPr>
              <w:tabs>
                <w:tab w:val="left" w:pos="3719"/>
              </w:tabs>
              <w:rPr>
                <w:rFonts w:ascii="Times New Roman" w:hAnsi="Times New Roman" w:cs="Times New Roman"/>
              </w:rPr>
            </w:pP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64616A18"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w:t>
            </w:r>
            <w:r w:rsidR="00C72DF0">
              <w:rPr>
                <w:rFonts w:ascii="Times New Roman" w:hAnsi="Times New Roman" w:cs="Times New Roman"/>
                <w:color w:val="000000"/>
              </w:rPr>
              <w:t xml:space="preserv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3AE24380" w14:textId="1A48D8CE" w:rsidR="00F946D6" w:rsidRDefault="00F946D6" w:rsidP="00991F28">
      <w:pPr>
        <w:spacing w:after="0"/>
        <w:rPr>
          <w:ins w:id="1463" w:author="Alex" w:date="2015-07-30T12:30:00Z"/>
          <w:rFonts w:ascii="Times" w:hAnsi="Times"/>
        </w:rPr>
      </w:pPr>
      <w:ins w:id="1464" w:author="Alex" w:date="2015-07-30T12:30:00Z">
        <w:r>
          <w:rPr>
            <w:rFonts w:ascii="Times" w:hAnsi="Times"/>
          </w:rPr>
          <w:t xml:space="preserve">La forma de medir ángulos en matemáticas que más se utiliza para desarrollos teóricos </w:t>
        </w:r>
      </w:ins>
      <w:ins w:id="1465" w:author="Alex" w:date="2015-07-30T12:31:00Z">
        <w:r>
          <w:rPr>
            <w:rFonts w:ascii="Times" w:hAnsi="Times"/>
          </w:rPr>
          <w:t xml:space="preserve">y prácticos </w:t>
        </w:r>
      </w:ins>
      <w:ins w:id="1466" w:author="Alex" w:date="2015-07-30T12:30:00Z">
        <w:r>
          <w:rPr>
            <w:rFonts w:ascii="Times" w:hAnsi="Times"/>
          </w:rPr>
          <w:t>es el sistema cíclico o en radianes.</w:t>
        </w:r>
      </w:ins>
    </w:p>
    <w:p w14:paraId="15445B39" w14:textId="77777777" w:rsidR="00F946D6" w:rsidRDefault="00F946D6" w:rsidP="00991F28">
      <w:pPr>
        <w:spacing w:after="0"/>
        <w:rPr>
          <w:ins w:id="1467" w:author="Alex" w:date="2015-07-30T12:31:00Z"/>
          <w:rFonts w:ascii="Times" w:hAnsi="Times"/>
        </w:rPr>
      </w:pPr>
    </w:p>
    <w:tbl>
      <w:tblPr>
        <w:tblStyle w:val="Tablaconcuadrcula"/>
        <w:tblW w:w="0" w:type="auto"/>
        <w:tblLook w:val="04A0" w:firstRow="1" w:lastRow="0" w:firstColumn="1" w:lastColumn="0" w:noHBand="0" w:noVBand="1"/>
      </w:tblPr>
      <w:tblGrid>
        <w:gridCol w:w="2483"/>
        <w:gridCol w:w="6345"/>
      </w:tblGrid>
      <w:tr w:rsidR="00F946D6" w:rsidRPr="005D1738" w14:paraId="5F884FA4" w14:textId="77777777" w:rsidTr="00CF5086">
        <w:trPr>
          <w:ins w:id="1468" w:author="Alex" w:date="2015-07-30T12:31:00Z"/>
        </w:trPr>
        <w:tc>
          <w:tcPr>
            <w:tcW w:w="8978" w:type="dxa"/>
            <w:gridSpan w:val="2"/>
            <w:shd w:val="clear" w:color="auto" w:fill="000000" w:themeFill="text1"/>
          </w:tcPr>
          <w:p w14:paraId="17B395D8" w14:textId="77777777" w:rsidR="00F946D6" w:rsidRPr="005D1738" w:rsidRDefault="00F946D6" w:rsidP="00CF5086">
            <w:pPr>
              <w:jc w:val="center"/>
              <w:rPr>
                <w:ins w:id="1469" w:author="Alex" w:date="2015-07-30T12:31:00Z"/>
                <w:rFonts w:ascii="Times New Roman" w:hAnsi="Times New Roman" w:cs="Times New Roman"/>
                <w:b/>
                <w:color w:val="FFFFFF" w:themeColor="background1"/>
              </w:rPr>
            </w:pPr>
            <w:ins w:id="1470" w:author="Alex" w:date="2015-07-30T12:31:00Z">
              <w:r w:rsidRPr="005D1738">
                <w:rPr>
                  <w:rFonts w:ascii="Times New Roman" w:hAnsi="Times New Roman" w:cs="Times New Roman"/>
                  <w:b/>
                  <w:color w:val="FFFFFF" w:themeColor="background1"/>
                </w:rPr>
                <w:t>Recuerda</w:t>
              </w:r>
            </w:ins>
          </w:p>
        </w:tc>
      </w:tr>
      <w:tr w:rsidR="00F946D6" w:rsidRPr="00726376" w14:paraId="604547FC" w14:textId="77777777" w:rsidTr="00CF5086">
        <w:trPr>
          <w:ins w:id="1471" w:author="Alex" w:date="2015-07-30T12:31:00Z"/>
        </w:trPr>
        <w:tc>
          <w:tcPr>
            <w:tcW w:w="2518" w:type="dxa"/>
          </w:tcPr>
          <w:p w14:paraId="0B642E0F" w14:textId="77777777" w:rsidR="00F946D6" w:rsidRPr="00726376" w:rsidRDefault="00F946D6" w:rsidP="00CF5086">
            <w:pPr>
              <w:rPr>
                <w:ins w:id="1472" w:author="Alex" w:date="2015-07-30T12:31:00Z"/>
                <w:rFonts w:ascii="Times" w:hAnsi="Times"/>
                <w:b/>
                <w:sz w:val="18"/>
                <w:szCs w:val="18"/>
              </w:rPr>
            </w:pPr>
            <w:ins w:id="1473" w:author="Alex" w:date="2015-07-30T12:31:00Z">
              <w:r w:rsidRPr="00726376">
                <w:rPr>
                  <w:rFonts w:ascii="Times" w:hAnsi="Times"/>
                  <w:b/>
                  <w:sz w:val="18"/>
                  <w:szCs w:val="18"/>
                </w:rPr>
                <w:t>Contenido</w:t>
              </w:r>
            </w:ins>
          </w:p>
        </w:tc>
        <w:tc>
          <w:tcPr>
            <w:tcW w:w="6460" w:type="dxa"/>
          </w:tcPr>
          <w:p w14:paraId="64CCCB30" w14:textId="375E0F73" w:rsidR="00F946D6" w:rsidRDefault="00F946D6" w:rsidP="00F946D6">
            <w:pPr>
              <w:rPr>
                <w:ins w:id="1474" w:author="Alex" w:date="2015-07-30T12:31:00Z"/>
                <w:rFonts w:ascii="Times" w:hAnsi="Times"/>
              </w:rPr>
            </w:pPr>
            <w:ins w:id="1475" w:author="Alex" w:date="2015-07-30T12:31:00Z">
              <w:r>
                <w:rPr>
                  <w:rFonts w:ascii="Times" w:hAnsi="Times"/>
                </w:rPr>
                <w:t>Una forma de medir los ángulos es tomando como unidad un radián, es decir, un segmento de la misma longitud del radio, pero puesto sobre la circunferencia.</w:t>
              </w:r>
            </w:ins>
          </w:p>
          <w:p w14:paraId="1D47A302" w14:textId="77777777" w:rsidR="00F946D6" w:rsidRPr="00726376" w:rsidRDefault="00F946D6" w:rsidP="00CF5086">
            <w:pPr>
              <w:jc w:val="center"/>
              <w:rPr>
                <w:ins w:id="1476" w:author="Alex" w:date="2015-07-30T12:31:00Z"/>
                <w:rFonts w:ascii="Times" w:hAnsi="Times"/>
                <w:b/>
                <w:sz w:val="18"/>
                <w:szCs w:val="18"/>
              </w:rPr>
            </w:pPr>
          </w:p>
        </w:tc>
      </w:tr>
    </w:tbl>
    <w:p w14:paraId="11183E8A" w14:textId="77777777" w:rsidR="00F946D6" w:rsidRDefault="00F946D6" w:rsidP="00991F28">
      <w:pPr>
        <w:spacing w:after="0"/>
        <w:rPr>
          <w:ins w:id="1477" w:author="Alex" w:date="2015-07-30T12:31:00Z"/>
          <w:rFonts w:ascii="Times" w:hAnsi="Times"/>
        </w:rPr>
      </w:pPr>
    </w:p>
    <w:p w14:paraId="6A23E44F" w14:textId="77777777" w:rsidR="00F946D6" w:rsidRDefault="00F946D6" w:rsidP="00991F28">
      <w:pPr>
        <w:spacing w:after="0"/>
        <w:rPr>
          <w:ins w:id="1478" w:author="Alex" w:date="2015-07-30T12:30:00Z"/>
          <w:rFonts w:ascii="Times" w:hAnsi="Times"/>
        </w:rPr>
      </w:pPr>
    </w:p>
    <w:p w14:paraId="4A2E6635" w14:textId="03401390" w:rsidR="00991F28" w:rsidDel="00F946D6" w:rsidRDefault="00991F28" w:rsidP="00991F28">
      <w:pPr>
        <w:spacing w:after="0"/>
        <w:rPr>
          <w:del w:id="1479" w:author="Alex" w:date="2015-07-30T12:32:00Z"/>
          <w:rFonts w:ascii="Times" w:hAnsi="Times"/>
        </w:rPr>
      </w:pPr>
      <w:del w:id="1480" w:author="Alex" w:date="2015-07-30T12:32:00Z">
        <w:r w:rsidDel="00F946D6">
          <w:rPr>
            <w:rFonts w:ascii="Times" w:hAnsi="Times"/>
          </w:rPr>
          <w:delText xml:space="preserve">Como se indicó en la sección anterior, </w:delText>
        </w:r>
      </w:del>
      <w:del w:id="1481" w:author="Alex" w:date="2015-07-30T12:31:00Z">
        <w:r w:rsidDel="00F946D6">
          <w:rPr>
            <w:rFonts w:ascii="Times" w:hAnsi="Times"/>
          </w:rPr>
          <w:delText xml:space="preserve">una forma de medir los ángulos es tomando como unidad un radián, es decir, un segmento de la misma longitud del radio, pero </w:delText>
        </w:r>
        <w:r w:rsidR="009F269D" w:rsidDel="00F946D6">
          <w:rPr>
            <w:rFonts w:ascii="Times" w:hAnsi="Times"/>
          </w:rPr>
          <w:delText>puesto sobre la circunferencia.</w:delText>
        </w:r>
      </w:del>
    </w:p>
    <w:p w14:paraId="040F8248" w14:textId="4C3B2C8A" w:rsidR="00991F28" w:rsidDel="00F946D6" w:rsidRDefault="00991F28" w:rsidP="00991F28">
      <w:pPr>
        <w:spacing w:after="0"/>
        <w:rPr>
          <w:del w:id="1482" w:author="Alex" w:date="2015-07-30T12:32:00Z"/>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4EA42B69" w:rsidR="00991F28" w:rsidRPr="00092B6E" w:rsidRDefault="00C82D30" w:rsidP="002953CB">
            <w:pPr>
              <w:pStyle w:val="ListadoImgenes"/>
              <w:numPr>
                <w:ilvl w:val="0"/>
                <w:numId w:val="0"/>
              </w:numPr>
              <w:ind w:left="720" w:hanging="360"/>
            </w:pPr>
            <w:r>
              <w:t>MA_10_02_CO_IMG14</w:t>
            </w: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7854D2A" w14:textId="71AC971C" w:rsidR="00991F28" w:rsidRDefault="00217405" w:rsidP="00CC7A54">
            <w:pPr>
              <w:rPr>
                <w:rFonts w:ascii="Times New Roman" w:hAnsi="Times New Roman" w:cs="Times New Roman"/>
                <w:color w:val="000000"/>
              </w:rPr>
            </w:pPr>
            <w:hyperlink r:id="rId70"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71">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74205506"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sidR="00BF5821">
              <w:rPr>
                <w:rFonts w:ascii="Times New Roman" w:hAnsi="Times New Roman" w:cs="Times New Roman"/>
                <w:i/>
                <w:color w:val="000000"/>
              </w:rPr>
              <w:t>.</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5EEB1CE4" w14:textId="7C0E930B" w:rsidR="00F946D6" w:rsidRDefault="00F946D6" w:rsidP="00227789">
      <w:pPr>
        <w:spacing w:after="0"/>
        <w:rPr>
          <w:ins w:id="1483" w:author="Alex" w:date="2015-07-30T12:42:00Z"/>
          <w:rFonts w:ascii="Times" w:hAnsi="Times"/>
        </w:rPr>
      </w:pPr>
      <w:ins w:id="1484" w:author="Alex" w:date="2015-07-30T12:34:00Z">
        <w:r>
          <w:rPr>
            <w:rFonts w:ascii="Times" w:hAnsi="Times"/>
          </w:rPr>
          <w:t xml:space="preserve">Dado que </w:t>
        </w:r>
      </w:ins>
      <w:ins w:id="1485" w:author="Alex" w:date="2015-07-30T12:38:00Z">
        <w:r>
          <w:rPr>
            <w:rFonts w:ascii="Times" w:hAnsi="Times"/>
          </w:rPr>
          <w:t xml:space="preserve">un ángulo puede medirse con sistema sexagesimal (grados) o </w:t>
        </w:r>
      </w:ins>
      <w:ins w:id="1486" w:author="Alex" w:date="2015-07-30T12:39:00Z">
        <w:r>
          <w:rPr>
            <w:rFonts w:ascii="Times" w:hAnsi="Times"/>
          </w:rPr>
          <w:t xml:space="preserve">en el sistema </w:t>
        </w:r>
      </w:ins>
      <w:ins w:id="1487" w:author="Alex" w:date="2015-07-30T12:40:00Z">
        <w:r w:rsidR="008904CE">
          <w:rPr>
            <w:rFonts w:ascii="Times" w:hAnsi="Times"/>
          </w:rPr>
          <w:t>centesimal (</w:t>
        </w:r>
      </w:ins>
      <w:ins w:id="1488" w:author="Alex" w:date="2015-07-30T12:41:00Z">
        <w:r w:rsidR="008904CE">
          <w:rPr>
            <w:rFonts w:ascii="Times" w:hAnsi="Times"/>
          </w:rPr>
          <w:t>grado centesimal</w:t>
        </w:r>
      </w:ins>
      <w:ins w:id="1489" w:author="Alex" w:date="2015-07-30T12:40:00Z">
        <w:r w:rsidR="008904CE">
          <w:rPr>
            <w:rFonts w:ascii="Times" w:hAnsi="Times"/>
          </w:rPr>
          <w:t>)</w:t>
        </w:r>
      </w:ins>
      <w:ins w:id="1490" w:author="Alex" w:date="2015-07-30T12:41:00Z">
        <w:r w:rsidR="008904CE">
          <w:rPr>
            <w:rFonts w:ascii="Times" w:hAnsi="Times"/>
          </w:rPr>
          <w:t xml:space="preserve"> o sistema cíclico (radianes) podemos </w:t>
        </w:r>
      </w:ins>
      <w:ins w:id="1491" w:author="Alex" w:date="2015-07-30T12:42:00Z">
        <w:r w:rsidR="008904CE">
          <w:rPr>
            <w:rFonts w:ascii="Times" w:hAnsi="Times"/>
          </w:rPr>
          <w:t>relacionar estos sistemas</w:t>
        </w:r>
      </w:ins>
      <w:ins w:id="1492" w:author="Alex" w:date="2015-07-30T12:43:00Z">
        <w:r w:rsidR="008904CE">
          <w:rPr>
            <w:rFonts w:ascii="Times" w:hAnsi="Times"/>
          </w:rPr>
          <w:t xml:space="preserve"> entre sí</w:t>
        </w:r>
      </w:ins>
      <w:ins w:id="1493" w:author="Alex" w:date="2015-07-30T12:42:00Z">
        <w:r w:rsidR="008904CE">
          <w:rPr>
            <w:rFonts w:ascii="Times" w:hAnsi="Times"/>
          </w:rPr>
          <w:t>.</w:t>
        </w:r>
      </w:ins>
    </w:p>
    <w:p w14:paraId="155D6EB2" w14:textId="77777777" w:rsidR="008904CE" w:rsidRDefault="008904CE" w:rsidP="00227789">
      <w:pPr>
        <w:spacing w:after="0"/>
        <w:rPr>
          <w:ins w:id="1494" w:author="Alex" w:date="2015-07-30T12:34:00Z"/>
          <w:rFonts w:ascii="Times" w:hAnsi="Times"/>
        </w:rPr>
      </w:pPr>
    </w:p>
    <w:p w14:paraId="7BA84EB2" w14:textId="0B998A35" w:rsidR="008904CE" w:rsidRDefault="001B42A7" w:rsidP="00227789">
      <w:pPr>
        <w:spacing w:after="0"/>
        <w:rPr>
          <w:ins w:id="1495" w:author="Alex" w:date="2015-07-30T12:45:00Z"/>
          <w:rFonts w:ascii="Times" w:hAnsi="Times"/>
        </w:rPr>
      </w:pPr>
      <w:r>
        <w:rPr>
          <w:rFonts w:ascii="Times" w:hAnsi="Times"/>
        </w:rPr>
        <w:t xml:space="preserve">El número </w:t>
      </w:r>
      <w:r w:rsidR="00F946D6" w:rsidRPr="00F946D6">
        <w:rPr>
          <w:rFonts w:ascii="Times" w:eastAsiaTheme="minorEastAsia" w:hAnsi="Times" w:hint="eastAsia"/>
          <w:rPrChange w:id="1496" w:author="Alex" w:date="2015-07-30T12:32:00Z">
            <w:rPr>
              <w:rFonts w:ascii="Cambria Math" w:hAnsi="Cambria Math" w:hint="eastAsia"/>
              <w:i/>
            </w:rPr>
          </w:rPrChange>
        </w:rPr>
        <w:t>π</w:t>
      </w:r>
      <w:r>
        <w:rPr>
          <w:rFonts w:ascii="Times" w:eastAsiaTheme="minorEastAsia" w:hAnsi="Times"/>
        </w:rPr>
        <w:t xml:space="preserve"> indica las </w:t>
      </w:r>
      <w:del w:id="1497" w:author="Alex" w:date="2015-07-30T12:33:00Z">
        <w:r w:rsidDel="00F946D6">
          <w:rPr>
            <w:rFonts w:ascii="Times" w:eastAsiaTheme="minorEastAsia" w:hAnsi="Times"/>
          </w:rPr>
          <w:delText>“</w:delText>
        </w:r>
      </w:del>
      <w:r>
        <w:rPr>
          <w:rFonts w:ascii="Times" w:eastAsiaTheme="minorEastAsia" w:hAnsi="Times"/>
        </w:rPr>
        <w:t xml:space="preserve">veces que </w:t>
      </w:r>
      <w:ins w:id="1498" w:author="Alex" w:date="2015-07-30T12:33:00Z">
        <w:r w:rsidR="00F946D6">
          <w:rPr>
            <w:rFonts w:ascii="Times" w:eastAsiaTheme="minorEastAsia" w:hAnsi="Times"/>
          </w:rPr>
          <w:t>“</w:t>
        </w:r>
      </w:ins>
      <w:r>
        <w:rPr>
          <w:rFonts w:ascii="Times" w:eastAsiaTheme="minorEastAsia" w:hAnsi="Times"/>
        </w:rPr>
        <w:t>cabe</w:t>
      </w:r>
      <w:ins w:id="1499" w:author="Alex" w:date="2015-07-30T12:33:00Z">
        <w:r w:rsidR="00F946D6">
          <w:rPr>
            <w:rFonts w:ascii="Times" w:eastAsiaTheme="minorEastAsia" w:hAnsi="Times"/>
          </w:rPr>
          <w:t>”</w:t>
        </w:r>
      </w:ins>
      <w:del w:id="1500" w:author="Alex" w:date="2015-07-30T12:33:00Z">
        <w:r w:rsidDel="00F946D6">
          <w:rPr>
            <w:rFonts w:ascii="Times" w:eastAsiaTheme="minorEastAsia" w:hAnsi="Times"/>
          </w:rPr>
          <w:delText>”</w:delText>
        </w:r>
      </w:del>
      <w:r>
        <w:rPr>
          <w:rFonts w:ascii="Times" w:eastAsiaTheme="minorEastAsia" w:hAnsi="Times"/>
        </w:rPr>
        <w:t xml:space="preserve"> un radián en una semicircunferencia, así que en la circunferencia completa caben </w:t>
      </w:r>
      <w:r w:rsidR="00F946D6" w:rsidRPr="00F946D6">
        <w:rPr>
          <w:rFonts w:ascii="Times" w:eastAsiaTheme="minorEastAsia" w:hAnsi="Times" w:hint="eastAsia"/>
          <w:rPrChange w:id="1501" w:author="Alex" w:date="2015-07-30T12:33:00Z">
            <w:rPr>
              <w:rFonts w:ascii="Cambria Math" w:eastAsiaTheme="minorEastAsia" w:hAnsi="Cambria Math" w:hint="eastAsia"/>
              <w:i/>
            </w:rPr>
          </w:rPrChange>
        </w:rPr>
        <w:t>2</w:t>
      </w:r>
      <w:r w:rsidR="00F946D6" w:rsidRPr="00F946D6">
        <w:rPr>
          <w:rFonts w:ascii="Times" w:eastAsiaTheme="minorEastAsia" w:hAnsi="Times" w:hint="eastAsia"/>
          <w:rPrChange w:id="1502" w:author="Alex" w:date="2015-07-30T12:33:00Z">
            <w:rPr>
              <w:rFonts w:ascii="Cambria Math" w:eastAsiaTheme="minorEastAsia" w:hAnsi="Cambria Math" w:hint="eastAsia"/>
              <w:i/>
            </w:rPr>
          </w:rPrChange>
        </w:rPr>
        <w:t>π</w:t>
      </w:r>
      <w:r>
        <w:rPr>
          <w:rFonts w:ascii="Times" w:eastAsiaTheme="minorEastAsia" w:hAnsi="Times"/>
        </w:rPr>
        <w:t xml:space="preserve"> radianes</w:t>
      </w:r>
      <w:ins w:id="1503" w:author="Alex" w:date="2015-07-30T12:33:00Z">
        <w:r w:rsidR="00F946D6">
          <w:rPr>
            <w:rFonts w:ascii="Times" w:eastAsiaTheme="minorEastAsia" w:hAnsi="Times"/>
          </w:rPr>
          <w:t>, que es aproximadamente 6,28</w:t>
        </w:r>
      </w:ins>
      <w:r>
        <w:rPr>
          <w:rFonts w:ascii="Times" w:eastAsiaTheme="minorEastAsia" w:hAnsi="Times"/>
        </w:rPr>
        <w:t xml:space="preserve">. </w:t>
      </w:r>
      <w:del w:id="1504" w:author="Alex" w:date="2015-07-30T12:42:00Z">
        <w:r w:rsidDel="008904CE">
          <w:rPr>
            <w:rFonts w:ascii="Times" w:eastAsiaTheme="minorEastAsia" w:hAnsi="Times"/>
          </w:rPr>
          <w:delText>Por otra parte, e</w:delText>
        </w:r>
      </w:del>
      <w:ins w:id="1505" w:author="Alex" w:date="2015-07-30T12:42:00Z">
        <w:r w:rsidR="008904CE">
          <w:rPr>
            <w:rFonts w:ascii="Times" w:eastAsiaTheme="minorEastAsia" w:hAnsi="Times"/>
          </w:rPr>
          <w:t>E</w:t>
        </w:r>
      </w:ins>
      <w:r>
        <w:rPr>
          <w:rFonts w:ascii="Times" w:eastAsiaTheme="minorEastAsia" w:hAnsi="Times"/>
        </w:rPr>
        <w:t xml:space="preserve">n la </w:t>
      </w:r>
      <w:ins w:id="1506" w:author="Alex" w:date="2015-07-30T12:44:00Z">
        <w:r w:rsidR="008904CE">
          <w:rPr>
            <w:rFonts w:ascii="Times" w:eastAsiaTheme="minorEastAsia" w:hAnsi="Times"/>
          </w:rPr>
          <w:t xml:space="preserve">misma </w:t>
        </w:r>
      </w:ins>
      <w:r>
        <w:rPr>
          <w:rFonts w:ascii="Times" w:eastAsiaTheme="minorEastAsia" w:hAnsi="Times"/>
        </w:rPr>
        <w:t xml:space="preserve">semicircunferencia, </w:t>
      </w:r>
      <w:r w:rsidR="00054CB4">
        <w:rPr>
          <w:rFonts w:ascii="Times" w:eastAsiaTheme="minorEastAsia" w:hAnsi="Times"/>
        </w:rPr>
        <w:t>un</w:t>
      </w:r>
      <w:r>
        <w:rPr>
          <w:rFonts w:ascii="Times" w:eastAsiaTheme="minorEastAsia" w:hAnsi="Times"/>
        </w:rPr>
        <w:t xml:space="preserve"> grado cabe 180 veces.</w:t>
      </w:r>
      <w:ins w:id="1507" w:author="Alex" w:date="2015-07-30T12:44:00Z">
        <w:r w:rsidR="008904CE">
          <w:rPr>
            <w:rFonts w:ascii="Times" w:eastAsiaTheme="minorEastAsia" w:hAnsi="Times"/>
          </w:rPr>
          <w:t xml:space="preserve"> Por otra parte, </w:t>
        </w:r>
      </w:ins>
      <w:del w:id="1508" w:author="Alex" w:date="2015-07-30T12:44:00Z">
        <w:r w:rsidDel="008904CE">
          <w:rPr>
            <w:rFonts w:ascii="Times" w:eastAsiaTheme="minorEastAsia" w:hAnsi="Times"/>
          </w:rPr>
          <w:delText xml:space="preserve"> </w:delText>
        </w:r>
      </w:del>
      <w:del w:id="1509" w:author="Alex" w:date="2015-07-30T12:42:00Z">
        <w:r w:rsidR="00227789" w:rsidDel="008904CE">
          <w:rPr>
            <w:rFonts w:ascii="Times" w:eastAsiaTheme="minorEastAsia" w:hAnsi="Times"/>
          </w:rPr>
          <w:delText>Ya</w:delText>
        </w:r>
      </w:del>
      <w:del w:id="1510" w:author="Alex" w:date="2015-07-30T12:44:00Z">
        <w:r w:rsidR="00227789" w:rsidDel="008904CE">
          <w:rPr>
            <w:rFonts w:ascii="Times" w:eastAsiaTheme="minorEastAsia" w:hAnsi="Times"/>
          </w:rPr>
          <w:delText xml:space="preserve"> que </w:delText>
        </w:r>
      </w:del>
      <w:r w:rsidR="00227789">
        <w:rPr>
          <w:rFonts w:ascii="Times" w:eastAsiaTheme="minorEastAsia" w:hAnsi="Times"/>
        </w:rPr>
        <w:t>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ins w:id="1511" w:author="Alex" w:date="2015-07-30T12:45:00Z">
        <w:r w:rsidR="008904CE">
          <w:rPr>
            <w:rFonts w:ascii="Times" w:hAnsi="Times"/>
          </w:rPr>
          <w:t>. En virtud de lo anterior obtenemos la siguiente relación:</w:t>
        </w:r>
      </w:ins>
      <w:del w:id="1512" w:author="Alex" w:date="2015-07-30T12:45:00Z">
        <w:r w:rsidR="00227789" w:rsidDel="008904CE">
          <w:rPr>
            <w:rFonts w:ascii="Times" w:hAnsi="Times"/>
          </w:rPr>
          <w:delText xml:space="preserve">, entonces ambos son iguales a </w:delText>
        </w:r>
        <m:oMath>
          <m:r>
            <w:rPr>
              <w:rFonts w:ascii="Cambria Math" w:hAnsi="Cambria Math"/>
            </w:rPr>
            <m:t>π</m:t>
          </m:r>
        </m:oMath>
        <w:r w:rsidR="00227789" w:rsidDel="008904CE">
          <w:rPr>
            <w:rFonts w:ascii="Times" w:eastAsiaTheme="minorEastAsia" w:hAnsi="Times"/>
          </w:rPr>
          <w:delText xml:space="preserve"> radianes</w:delText>
        </w:r>
      </w:del>
    </w:p>
    <w:p w14:paraId="4E0C6B31" w14:textId="6E0E0A00" w:rsidR="00227789" w:rsidRDefault="001B42A7" w:rsidP="00227789">
      <w:pPr>
        <w:spacing w:after="0"/>
        <w:rPr>
          <w:rFonts w:ascii="Times" w:hAnsi="Times"/>
        </w:rPr>
      </w:pPr>
      <w:del w:id="1513" w:author="Alex" w:date="2015-07-30T12:45:00Z">
        <w:r w:rsidDel="008904CE">
          <w:rPr>
            <w:rFonts w:ascii="Times" w:hAnsi="Times"/>
          </w:rPr>
          <w:delText xml:space="preserve">. </w:delText>
        </w:r>
        <w:r w:rsidR="00227789" w:rsidDel="008904CE">
          <w:rPr>
            <w:rFonts w:ascii="Times" w:hAnsi="Times"/>
          </w:rPr>
          <w:delText>Así, tenemos la siguiente equivalencia:</w:delText>
        </w:r>
      </w:del>
    </w:p>
    <w:p w14:paraId="5A538272" w14:textId="59847013" w:rsidR="00227789" w:rsidRPr="008904CE" w:rsidRDefault="008904CE">
      <w:pPr>
        <w:spacing w:after="0"/>
        <w:jc w:val="center"/>
        <w:rPr>
          <w:rFonts w:ascii="Times" w:eastAsiaTheme="minorEastAsia" w:hAnsi="Times"/>
        </w:rPr>
        <w:pPrChange w:id="1514" w:author="Alex" w:date="2015-07-30T12:45:00Z">
          <w:pPr>
            <w:spacing w:after="0"/>
          </w:pPr>
        </w:pPrChange>
      </w:pPr>
      <w:del w:id="1515" w:author="Alex" w:date="2015-07-30T12:45:00Z">
        <w:r w:rsidRPr="008904CE" w:rsidDel="008904CE">
          <w:rPr>
            <w:rFonts w:ascii="Times" w:eastAsiaTheme="minorEastAsia" w:hAnsi="Times" w:hint="eastAsia"/>
            <w:rPrChange w:id="1516" w:author="Alex" w:date="2015-07-30T12:45:00Z">
              <w:rPr>
                <w:rFonts w:ascii="Cambria Math" w:hAnsi="Cambria Math" w:hint="eastAsia"/>
                <w:i/>
              </w:rPr>
            </w:rPrChange>
          </w:rPr>
          <w:delText>〖</w:delText>
        </w:r>
      </w:del>
      <w:r w:rsidRPr="008904CE">
        <w:rPr>
          <w:rFonts w:ascii="Times" w:eastAsiaTheme="minorEastAsia" w:hAnsi="Times"/>
          <w:rPrChange w:id="1517" w:author="Alex" w:date="2015-07-30T12:45:00Z">
            <w:rPr>
              <w:rFonts w:ascii="Cambria Math" w:hAnsi="Cambria Math"/>
              <w:i/>
            </w:rPr>
          </w:rPrChange>
        </w:rPr>
        <w:t>18</w:t>
      </w:r>
      <w:ins w:id="1518" w:author="Alex" w:date="2015-07-30T12:45:00Z">
        <w:r>
          <w:rPr>
            <w:rFonts w:ascii="Times" w:eastAsiaTheme="minorEastAsia" w:hAnsi="Times"/>
          </w:rPr>
          <w:t>0°</w:t>
        </w:r>
      </w:ins>
      <w:del w:id="1519" w:author="Alex" w:date="2015-07-30T12:45:00Z">
        <w:r w:rsidRPr="008904CE" w:rsidDel="008904CE">
          <w:rPr>
            <w:rFonts w:ascii="Times" w:eastAsiaTheme="minorEastAsia" w:hAnsi="Times"/>
            <w:rPrChange w:id="1520" w:author="Alex" w:date="2015-07-30T12:45:00Z">
              <w:rPr>
                <w:rFonts w:ascii="Cambria Math" w:hAnsi="Cambria Math"/>
                <w:i/>
              </w:rPr>
            </w:rPrChange>
          </w:rPr>
          <w:delText>0</w:delText>
        </w:r>
        <w:r w:rsidRPr="008904CE" w:rsidDel="008904CE">
          <w:rPr>
            <w:rFonts w:ascii="Times" w:eastAsiaTheme="minorEastAsia" w:hAnsi="Times" w:hint="eastAsia"/>
            <w:rPrChange w:id="1521" w:author="Alex" w:date="2015-07-30T12:45:00Z">
              <w:rPr>
                <w:rFonts w:ascii="Cambria Math" w:hAnsi="Cambria Math" w:hint="eastAsia"/>
                <w:i/>
              </w:rPr>
            </w:rPrChange>
          </w:rPr>
          <w:delText>〗</w:delText>
        </w:r>
        <w:r w:rsidRPr="008904CE" w:rsidDel="008904CE">
          <w:rPr>
            <w:rFonts w:ascii="Times" w:eastAsiaTheme="minorEastAsia" w:hAnsi="Times"/>
            <w:rPrChange w:id="1522" w:author="Alex" w:date="2015-07-30T12:45:00Z">
              <w:rPr>
                <w:rFonts w:ascii="Cambria Math" w:hAnsi="Cambria Math"/>
                <w:i/>
              </w:rPr>
            </w:rPrChange>
          </w:rPr>
          <w:delText>^o</w:delText>
        </w:r>
      </w:del>
      <w:r w:rsidRPr="008904CE">
        <w:rPr>
          <w:rFonts w:ascii="Times" w:eastAsiaTheme="minorEastAsia" w:hAnsi="Times"/>
          <w:rPrChange w:id="1523" w:author="Alex" w:date="2015-07-30T12:45:00Z">
            <w:rPr>
              <w:rFonts w:ascii="Cambria Math" w:hAnsi="Cambria Math"/>
              <w:i/>
            </w:rPr>
          </w:rPrChange>
        </w:rPr>
        <w:t>=</w:t>
      </w:r>
      <w:del w:id="1524" w:author="Alex" w:date="2015-07-30T12:45:00Z">
        <w:r w:rsidRPr="008904CE" w:rsidDel="008904CE">
          <w:rPr>
            <w:rFonts w:ascii="Times" w:eastAsiaTheme="minorEastAsia" w:hAnsi="Times" w:hint="eastAsia"/>
            <w:rPrChange w:id="1525" w:author="Alex" w:date="2015-07-30T12:45:00Z">
              <w:rPr>
                <w:rFonts w:ascii="Cambria Math" w:hAnsi="Cambria Math" w:hint="eastAsia"/>
                <w:i/>
              </w:rPr>
            </w:rPrChange>
          </w:rPr>
          <w:delText>〖</w:delText>
        </w:r>
      </w:del>
      <w:r w:rsidRPr="008904CE">
        <w:rPr>
          <w:rFonts w:ascii="Times" w:eastAsiaTheme="minorEastAsia" w:hAnsi="Times"/>
          <w:rPrChange w:id="1526" w:author="Alex" w:date="2015-07-30T12:45:00Z">
            <w:rPr>
              <w:rFonts w:ascii="Cambria Math" w:hAnsi="Cambria Math"/>
              <w:i/>
            </w:rPr>
          </w:rPrChange>
        </w:rPr>
        <w:t>200</w:t>
      </w:r>
      <w:del w:id="1527" w:author="Alex" w:date="2015-07-30T12:45:00Z">
        <w:r w:rsidRPr="008904CE" w:rsidDel="008904CE">
          <w:rPr>
            <w:rFonts w:ascii="Times" w:eastAsiaTheme="minorEastAsia" w:hAnsi="Times" w:hint="eastAsia"/>
            <w:vertAlign w:val="superscript"/>
            <w:rPrChange w:id="1528" w:author="Alex" w:date="2015-07-30T12:45:00Z">
              <w:rPr>
                <w:rFonts w:ascii="Cambria Math" w:hAnsi="Cambria Math" w:hint="eastAsia"/>
                <w:i/>
              </w:rPr>
            </w:rPrChange>
          </w:rPr>
          <w:delText>〗</w:delText>
        </w:r>
        <w:r w:rsidRPr="008904CE" w:rsidDel="008904CE">
          <w:rPr>
            <w:rFonts w:ascii="Times" w:eastAsiaTheme="minorEastAsia" w:hAnsi="Times"/>
            <w:vertAlign w:val="superscript"/>
            <w:rPrChange w:id="1529" w:author="Alex" w:date="2015-07-30T12:45:00Z">
              <w:rPr>
                <w:rFonts w:ascii="Cambria Math" w:hAnsi="Cambria Math"/>
                <w:i/>
              </w:rPr>
            </w:rPrChange>
          </w:rPr>
          <w:delText>^C</w:delText>
        </w:r>
      </w:del>
      <w:ins w:id="1530" w:author="Alex" w:date="2015-07-30T12:45:00Z">
        <w:r w:rsidRPr="008904CE">
          <w:rPr>
            <w:rFonts w:ascii="Times" w:eastAsiaTheme="minorEastAsia" w:hAnsi="Times"/>
            <w:vertAlign w:val="superscript"/>
            <w:rPrChange w:id="1531" w:author="Alex" w:date="2015-07-30T12:45:00Z">
              <w:rPr>
                <w:rFonts w:ascii="Times" w:eastAsiaTheme="minorEastAsia" w:hAnsi="Times"/>
              </w:rPr>
            </w:rPrChange>
          </w:rPr>
          <w:t>g</w:t>
        </w:r>
      </w:ins>
      <w:r w:rsidRPr="008904CE">
        <w:rPr>
          <w:rFonts w:ascii="Times" w:eastAsiaTheme="minorEastAsia" w:hAnsi="Times"/>
          <w:rPrChange w:id="1532" w:author="Alex" w:date="2015-07-30T12:45:00Z">
            <w:rPr>
              <w:rFonts w:ascii="Cambria Math" w:hAnsi="Cambria Math"/>
              <w:i/>
            </w:rPr>
          </w:rPrChange>
        </w:rPr>
        <w:t>=</w:t>
      </w:r>
      <w:r w:rsidRPr="008904CE">
        <w:rPr>
          <w:rFonts w:ascii="Times" w:eastAsiaTheme="minorEastAsia" w:hAnsi="Times" w:hint="eastAsia"/>
          <w:rPrChange w:id="1533" w:author="Alex" w:date="2015-07-30T12:45:00Z">
            <w:rPr>
              <w:rFonts w:ascii="Cambria Math" w:hAnsi="Cambria Math" w:hint="eastAsia"/>
              <w:i/>
            </w:rPr>
          </w:rPrChange>
        </w:rPr>
        <w:t>π</w:t>
      </w:r>
      <w:r w:rsidRPr="008904CE">
        <w:rPr>
          <w:rFonts w:ascii="Times" w:eastAsiaTheme="minorEastAsia" w:hAnsi="Times"/>
          <w:rPrChange w:id="1534" w:author="Alex" w:date="2015-07-30T12:45:00Z">
            <w:rPr>
              <w:rFonts w:ascii="Cambria Math" w:hAnsi="Cambria Math"/>
              <w:i/>
            </w:rPr>
          </w:rPrChange>
        </w:rPr>
        <w:t xml:space="preserve"> rad</w:t>
      </w:r>
    </w:p>
    <w:p w14:paraId="76185E80" w14:textId="77777777" w:rsidR="00227789" w:rsidRPr="008904CE" w:rsidRDefault="00227789" w:rsidP="00227789">
      <w:pPr>
        <w:spacing w:after="0"/>
        <w:rPr>
          <w:rFonts w:ascii="Times" w:eastAsiaTheme="minorEastAsia" w:hAnsi="Times"/>
        </w:rPr>
      </w:pPr>
    </w:p>
    <w:p w14:paraId="3BC5A69F" w14:textId="1DF86777" w:rsidR="000C729E" w:rsidRDefault="003600ED" w:rsidP="003600ED">
      <w:pPr>
        <w:spacing w:after="0"/>
        <w:rPr>
          <w:rFonts w:ascii="Times" w:eastAsiaTheme="minorEastAsia" w:hAnsi="Times"/>
        </w:rPr>
      </w:pPr>
      <w:r>
        <w:rPr>
          <w:rFonts w:ascii="Times" w:eastAsiaTheme="minorEastAsia" w:hAnsi="Times"/>
        </w:rPr>
        <w:t xml:space="preserve">Dado que la </w:t>
      </w:r>
      <w:del w:id="1535" w:author="Alex" w:date="2015-07-30T12:46:00Z">
        <w:r w:rsidDel="008904CE">
          <w:rPr>
            <w:rFonts w:ascii="Times" w:eastAsiaTheme="minorEastAsia" w:hAnsi="Times"/>
          </w:rPr>
          <w:delText xml:space="preserve">equivalencia </w:delText>
        </w:r>
      </w:del>
      <w:ins w:id="1536" w:author="Alex" w:date="2015-07-30T12:46:00Z">
        <w:r w:rsidR="008904CE">
          <w:rPr>
            <w:rFonts w:ascii="Times" w:eastAsiaTheme="minorEastAsia" w:hAnsi="Times"/>
          </w:rPr>
          <w:t xml:space="preserve">relación entre los sistemas es </w:t>
        </w:r>
      </w:ins>
      <w:del w:id="1537" w:author="Alex" w:date="2015-07-30T12:46:00Z">
        <w:r w:rsidDel="008904CE">
          <w:rPr>
            <w:rFonts w:ascii="Times" w:eastAsiaTheme="minorEastAsia" w:hAnsi="Times"/>
          </w:rPr>
          <w:delText xml:space="preserve">anterior es </w:delText>
        </w:r>
      </w:del>
      <w:r>
        <w:rPr>
          <w:rFonts w:ascii="Times" w:eastAsiaTheme="minorEastAsia" w:hAnsi="Times"/>
        </w:rPr>
        <w:t xml:space="preserve">directamente proporcional, </w:t>
      </w:r>
      <w:ins w:id="1538" w:author="Alex" w:date="2015-07-30T13:00:00Z">
        <w:r w:rsidR="003D46A6">
          <w:rPr>
            <w:rFonts w:ascii="Times" w:eastAsiaTheme="minorEastAsia" w:hAnsi="Times"/>
          </w:rPr>
          <w:t xml:space="preserve">para un ángulo de A° </w:t>
        </w:r>
      </w:ins>
      <w:del w:id="1539" w:author="Alex" w:date="2015-07-30T12:46:00Z">
        <w:r w:rsidDel="008904CE">
          <w:rPr>
            <w:rFonts w:ascii="Times" w:eastAsiaTheme="minorEastAsia" w:hAnsi="Times"/>
          </w:rPr>
          <w:delText>tenemos que</w:delText>
        </w:r>
      </w:del>
      <w:ins w:id="1540" w:author="Alex" w:date="2015-07-30T12:46:00Z">
        <w:r w:rsidR="008904CE">
          <w:rPr>
            <w:rFonts w:ascii="Times" w:eastAsiaTheme="minorEastAsia" w:hAnsi="Times"/>
          </w:rPr>
          <w:t xml:space="preserve">podemos </w:t>
        </w:r>
      </w:ins>
      <w:ins w:id="1541" w:author="Alex" w:date="2015-07-30T13:01:00Z">
        <w:r w:rsidR="003D46A6">
          <w:rPr>
            <w:rFonts w:ascii="Times" w:eastAsiaTheme="minorEastAsia" w:hAnsi="Times"/>
          </w:rPr>
          <w:t xml:space="preserve">determinar su valor en X radianes al </w:t>
        </w:r>
      </w:ins>
      <w:ins w:id="1542" w:author="Alex" w:date="2015-07-30T12:46:00Z">
        <w:r w:rsidR="008904CE">
          <w:rPr>
            <w:rFonts w:ascii="Times" w:eastAsiaTheme="minorEastAsia" w:hAnsi="Times"/>
          </w:rPr>
          <w:t>escribir la relaci</w:t>
        </w:r>
      </w:ins>
      <w:ins w:id="1543" w:author="Alex" w:date="2015-07-30T12:47:00Z">
        <w:r w:rsidR="008904CE">
          <w:rPr>
            <w:rFonts w:ascii="Times" w:eastAsiaTheme="minorEastAsia" w:hAnsi="Times"/>
          </w:rPr>
          <w:t xml:space="preserve">ón entre grados y radianes </w:t>
        </w:r>
      </w:ins>
      <w:ins w:id="1544" w:author="Alex" w:date="2015-07-30T12:48:00Z">
        <w:r w:rsidR="008904CE">
          <w:rPr>
            <w:rFonts w:ascii="Times" w:eastAsiaTheme="minorEastAsia" w:hAnsi="Times"/>
          </w:rPr>
          <w:t>como una proporción así</w:t>
        </w:r>
      </w:ins>
      <w:r w:rsidR="000C729E">
        <w:rPr>
          <w:rFonts w:ascii="Times" w:eastAsiaTheme="minorEastAsia" w:hAnsi="Times"/>
        </w:rPr>
        <w:t>:</w:t>
      </w:r>
    </w:p>
    <w:p w14:paraId="176AC18A" w14:textId="77777777" w:rsidR="00BF5821" w:rsidRDefault="00BF5821" w:rsidP="003600ED">
      <w:pPr>
        <w:spacing w:after="0"/>
        <w:rPr>
          <w:rFonts w:ascii="Times" w:eastAsiaTheme="minorEastAsia" w:hAnsi="Times"/>
        </w:rPr>
      </w:pPr>
    </w:p>
    <w:p w14:paraId="51AA08E8" w14:textId="31E1CD20" w:rsidR="003600ED" w:rsidRPr="003600ED" w:rsidRDefault="008904CE">
      <w:pPr>
        <w:spacing w:after="0"/>
        <w:jc w:val="center"/>
        <w:rPr>
          <w:rFonts w:ascii="Times" w:eastAsiaTheme="minorEastAsia" w:hAnsi="Times"/>
        </w:rPr>
        <w:pPrChange w:id="1545" w:author="Alex" w:date="2015-07-30T12:51:00Z">
          <w:pPr>
            <w:spacing w:after="0"/>
          </w:pPr>
        </w:pPrChange>
      </w:pPr>
      <w:del w:id="1546" w:author="Alex" w:date="2015-07-30T12:51:00Z">
        <w:r w:rsidRPr="008904CE" w:rsidDel="006364A0">
          <w:rPr>
            <w:rFonts w:ascii="Times" w:eastAsiaTheme="minorEastAsia" w:hAnsi="Times" w:hint="eastAsia"/>
            <w:rPrChange w:id="1547" w:author="Alex" w:date="2015-07-30T12:47:00Z">
              <w:rPr>
                <w:rFonts w:ascii="Cambria Math" w:hAnsi="Cambria Math" w:hint="eastAsia"/>
                <w:i/>
              </w:rPr>
            </w:rPrChange>
          </w:rPr>
          <w:delText>〖</w:delText>
        </w:r>
      </w:del>
      <w:r w:rsidRPr="008904CE">
        <w:rPr>
          <w:rFonts w:ascii="Times" w:eastAsiaTheme="minorEastAsia" w:hAnsi="Times"/>
          <w:rPrChange w:id="1548" w:author="Alex" w:date="2015-07-30T12:47:00Z">
            <w:rPr>
              <w:rFonts w:ascii="Cambria Math" w:hAnsi="Cambria Math"/>
              <w:i/>
            </w:rPr>
          </w:rPrChange>
        </w:rPr>
        <w:t>18</w:t>
      </w:r>
      <w:ins w:id="1549" w:author="Alex" w:date="2015-07-30T12:51:00Z">
        <w:r w:rsidR="006364A0">
          <w:rPr>
            <w:rFonts w:ascii="Times" w:eastAsiaTheme="minorEastAsia" w:hAnsi="Times"/>
          </w:rPr>
          <w:t>0°</w:t>
        </w:r>
      </w:ins>
      <w:del w:id="1550" w:author="Alex" w:date="2015-07-30T12:51:00Z">
        <w:r w:rsidRPr="008904CE" w:rsidDel="006364A0">
          <w:rPr>
            <w:rFonts w:ascii="Times" w:eastAsiaTheme="minorEastAsia" w:hAnsi="Times"/>
            <w:rPrChange w:id="1551" w:author="Alex" w:date="2015-07-30T12:47:00Z">
              <w:rPr>
                <w:rFonts w:ascii="Cambria Math" w:hAnsi="Cambria Math"/>
                <w:i/>
              </w:rPr>
            </w:rPrChange>
          </w:rPr>
          <w:delText>0</w:delText>
        </w:r>
        <w:r w:rsidRPr="008904CE" w:rsidDel="006364A0">
          <w:rPr>
            <w:rFonts w:ascii="Times" w:eastAsiaTheme="minorEastAsia" w:hAnsi="Times" w:hint="eastAsia"/>
            <w:rPrChange w:id="1552" w:author="Alex" w:date="2015-07-30T12:47:00Z">
              <w:rPr>
                <w:rFonts w:ascii="Cambria Math" w:hAnsi="Cambria Math" w:hint="eastAsia"/>
                <w:i/>
              </w:rPr>
            </w:rPrChange>
          </w:rPr>
          <w:delText>〗</w:delText>
        </w:r>
        <w:r w:rsidRPr="008904CE" w:rsidDel="006364A0">
          <w:rPr>
            <w:rFonts w:ascii="Times" w:eastAsiaTheme="minorEastAsia" w:hAnsi="Times"/>
            <w:rPrChange w:id="1553" w:author="Alex" w:date="2015-07-30T12:47:00Z">
              <w:rPr>
                <w:rFonts w:ascii="Cambria Math" w:hAnsi="Cambria Math"/>
                <w:i/>
              </w:rPr>
            </w:rPrChange>
          </w:rPr>
          <w:delText>^o</w:delText>
        </w:r>
      </w:del>
      <w:r w:rsidRPr="008904CE">
        <w:rPr>
          <w:rFonts w:ascii="Cambria Math" w:eastAsiaTheme="minorEastAsia" w:hAnsi="Cambria Math" w:cs="Cambria Math"/>
          <w:rPrChange w:id="1554" w:author="Alex" w:date="2015-07-30T12:47:00Z">
            <w:rPr>
              <w:rFonts w:ascii="Cambria Math" w:hAnsi="Cambria Math"/>
              <w:i/>
            </w:rPr>
          </w:rPrChange>
        </w:rPr>
        <w:t>∶</w:t>
      </w:r>
      <w:r w:rsidRPr="008904CE">
        <w:rPr>
          <w:rFonts w:ascii="Times" w:eastAsiaTheme="minorEastAsia" w:hAnsi="Times" w:cs="Times" w:hint="eastAsia"/>
          <w:rPrChange w:id="1555" w:author="Alex" w:date="2015-07-30T12:47:00Z">
            <w:rPr>
              <w:rFonts w:ascii="Cambria Math" w:hAnsi="Cambria Math" w:hint="eastAsia"/>
              <w:i/>
            </w:rPr>
          </w:rPrChange>
        </w:rPr>
        <w:t>π</w:t>
      </w:r>
      <w:r w:rsidRPr="008904CE">
        <w:rPr>
          <w:rFonts w:ascii="Times" w:eastAsiaTheme="minorEastAsia" w:hAnsi="Times"/>
          <w:rPrChange w:id="1556" w:author="Alex" w:date="2015-07-30T12:47:00Z">
            <w:rPr>
              <w:rFonts w:ascii="Cambria Math" w:hAnsi="Cambria Math"/>
              <w:i/>
            </w:rPr>
          </w:rPrChange>
        </w:rPr>
        <w:t xml:space="preserve"> rad</w:t>
      </w:r>
      <w:r w:rsidRPr="008904CE">
        <w:rPr>
          <w:rFonts w:ascii="Cambria Math" w:eastAsiaTheme="minorEastAsia" w:hAnsi="Cambria Math" w:cs="Cambria Math"/>
          <w:rPrChange w:id="1557" w:author="Alex" w:date="2015-07-30T12:47:00Z">
            <w:rPr>
              <w:rFonts w:ascii="Cambria Math" w:hAnsi="Cambria Math"/>
              <w:i/>
            </w:rPr>
          </w:rPrChange>
        </w:rPr>
        <w:t>∷</w:t>
      </w:r>
      <w:ins w:id="1558" w:author="Alex" w:date="2015-07-30T13:01:00Z">
        <w:r w:rsidR="003D46A6">
          <w:rPr>
            <w:rFonts w:ascii="Cambria Math" w:eastAsiaTheme="minorEastAsia" w:hAnsi="Cambria Math" w:cs="Cambria Math"/>
          </w:rPr>
          <w:t>A</w:t>
        </w:r>
      </w:ins>
      <w:del w:id="1559" w:author="Alex" w:date="2015-07-30T12:51:00Z">
        <w:r w:rsidRPr="008904CE" w:rsidDel="006364A0">
          <w:rPr>
            <w:rFonts w:ascii="Times" w:eastAsiaTheme="minorEastAsia" w:hAnsi="Times"/>
            <w:rPrChange w:id="1560" w:author="Alex" w:date="2015-07-30T12:47:00Z">
              <w:rPr>
                <w:rFonts w:ascii="Cambria Math" w:hAnsi="Cambria Math"/>
                <w:i/>
              </w:rPr>
            </w:rPrChange>
          </w:rPr>
          <w:delText>1^o</w:delText>
        </w:r>
      </w:del>
      <w:ins w:id="1561" w:author="Alex" w:date="2015-07-30T12:51:00Z">
        <w:r w:rsidR="006364A0">
          <w:rPr>
            <w:rFonts w:ascii="Times" w:eastAsiaTheme="minorEastAsia" w:hAnsi="Times"/>
          </w:rPr>
          <w:t>°</w:t>
        </w:r>
      </w:ins>
      <w:r w:rsidRPr="008904CE">
        <w:rPr>
          <w:rFonts w:ascii="Cambria Math" w:eastAsiaTheme="minorEastAsia" w:hAnsi="Cambria Math" w:cs="Cambria Math"/>
          <w:rPrChange w:id="1562" w:author="Alex" w:date="2015-07-30T12:47:00Z">
            <w:rPr>
              <w:rFonts w:ascii="Cambria Math" w:hAnsi="Cambria Math"/>
              <w:i/>
            </w:rPr>
          </w:rPrChange>
        </w:rPr>
        <w:t>∶</w:t>
      </w:r>
      <w:del w:id="1563" w:author="Alex" w:date="2015-07-30T13:01:00Z">
        <w:r w:rsidRPr="008904CE" w:rsidDel="003D46A6">
          <w:rPr>
            <w:rFonts w:ascii="Times" w:eastAsiaTheme="minorEastAsia" w:hAnsi="Times"/>
            <w:rPrChange w:id="1564" w:author="Alex" w:date="2015-07-30T12:47:00Z">
              <w:rPr>
                <w:rFonts w:ascii="Cambria Math" w:hAnsi="Cambria Math"/>
                <w:i/>
              </w:rPr>
            </w:rPrChange>
          </w:rPr>
          <w:delText>1</w:delText>
        </w:r>
      </w:del>
      <w:ins w:id="1565" w:author="Alex" w:date="2015-07-30T13:01:00Z">
        <w:r w:rsidR="003D46A6">
          <w:rPr>
            <w:rFonts w:ascii="Times" w:eastAsiaTheme="minorEastAsia" w:hAnsi="Times"/>
          </w:rPr>
          <w:t>X</w:t>
        </w:r>
      </w:ins>
      <w:r w:rsidRPr="008904CE">
        <w:rPr>
          <w:rFonts w:ascii="Times" w:eastAsiaTheme="minorEastAsia" w:hAnsi="Times"/>
          <w:rPrChange w:id="1566" w:author="Alex" w:date="2015-07-30T12:47:00Z">
            <w:rPr>
              <w:rFonts w:ascii="Cambria Math" w:hAnsi="Cambria Math"/>
              <w:i/>
            </w:rPr>
          </w:rPrChange>
        </w:rPr>
        <w:t xml:space="preserve"> rad</w:t>
      </w:r>
    </w:p>
    <w:p w14:paraId="3127E565" w14:textId="77777777" w:rsidR="003600ED" w:rsidRPr="003600ED" w:rsidRDefault="003600ED" w:rsidP="003600ED">
      <w:pPr>
        <w:spacing w:after="0"/>
        <w:rPr>
          <w:rFonts w:ascii="Times" w:eastAsiaTheme="minorEastAsia" w:hAnsi="Times"/>
        </w:rPr>
      </w:pPr>
    </w:p>
    <w:p w14:paraId="174231D2" w14:textId="3257A89E" w:rsidR="003600ED" w:rsidRDefault="003600ED" w:rsidP="003600ED">
      <w:pPr>
        <w:spacing w:after="0"/>
        <w:rPr>
          <w:rFonts w:ascii="Times" w:eastAsiaTheme="minorEastAsia" w:hAnsi="Times"/>
        </w:rPr>
      </w:pPr>
      <w:del w:id="1567" w:author="Alex" w:date="2015-07-30T13:01:00Z">
        <w:r w:rsidDel="003D46A6">
          <w:rPr>
            <w:rFonts w:ascii="Times" w:eastAsiaTheme="minorEastAsia" w:hAnsi="Times"/>
          </w:rPr>
          <w:delText>Al escribir la proporción como razón</w:delText>
        </w:r>
      </w:del>
      <w:ins w:id="1568" w:author="Alex" w:date="2015-07-30T13:01:00Z">
        <w:r w:rsidR="003D46A6">
          <w:rPr>
            <w:rFonts w:ascii="Times" w:eastAsiaTheme="minorEastAsia" w:hAnsi="Times"/>
          </w:rPr>
          <w:t>Equivalentemente</w:t>
        </w:r>
      </w:ins>
      <w:del w:id="1569" w:author="Alex" w:date="2015-07-30T13:01:00Z">
        <w:r w:rsidDel="003D46A6">
          <w:rPr>
            <w:rFonts w:ascii="Times" w:eastAsiaTheme="minorEastAsia" w:hAnsi="Times"/>
          </w:rPr>
          <w:delText>, se obtiene que</w:delText>
        </w:r>
      </w:del>
      <w:r>
        <w:rPr>
          <w:rFonts w:ascii="Times" w:eastAsiaTheme="minorEastAsia" w:hAnsi="Times"/>
        </w:rPr>
        <w:t>:</w:t>
      </w:r>
    </w:p>
    <w:p w14:paraId="629833E6" w14:textId="298A96F9" w:rsidR="003600ED" w:rsidRPr="003600ED" w:rsidRDefault="00217405" w:rsidP="003600ED">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w:del w:id="1570" w:author="Alex" w:date="2015-07-30T13:04:00Z">
                    <m:r>
                      <w:rPr>
                        <w:rFonts w:ascii="Cambria Math" w:hAnsi="Cambria Math"/>
                      </w:rPr>
                      <m:t>1</m:t>
                    </m:r>
                  </w:del>
                  <w:ins w:id="1571" w:author="Alex" w:date="2015-07-30T13:04:00Z">
                    <m:r>
                      <w:rPr>
                        <w:rFonts w:ascii="Cambria Math" w:hAnsi="Cambria Math"/>
                      </w:rPr>
                      <m:t>A</m:t>
                    </m:r>
                  </w:ins>
                </m:e>
                <m:sup>
                  <m:r>
                    <w:rPr>
                      <w:rFonts w:ascii="Cambria Math" w:hAnsi="Cambria Math"/>
                    </w:rPr>
                    <m:t>o</m:t>
                  </m:r>
                </m:sup>
              </m:sSup>
            </m:num>
            <m:den>
              <w:del w:id="1572" w:author="Alex" w:date="2015-07-30T13:04:00Z">
                <m:r>
                  <w:rPr>
                    <w:rFonts w:ascii="Cambria Math" w:hAnsi="Cambria Math"/>
                  </w:rPr>
                  <m:t>1</m:t>
                </m:r>
              </w:del>
              <w:ins w:id="1573" w:author="Alex" w:date="2015-07-30T13:04:00Z">
                <m:r>
                  <w:rPr>
                    <w:rFonts w:ascii="Cambria Math" w:hAnsi="Cambria Math"/>
                  </w:rPr>
                  <m:t>X</m:t>
                </m:r>
              </w:ins>
              <m:r>
                <w:rPr>
                  <w:rFonts w:ascii="Cambria Math" w:hAnsi="Cambria Math"/>
                </w:rPr>
                <m:t xml:space="preserve"> rad</m:t>
              </m:r>
            </m:den>
          </m:f>
        </m:oMath>
      </m:oMathPara>
    </w:p>
    <w:p w14:paraId="29727C4E" w14:textId="77777777" w:rsidR="003600ED" w:rsidRDefault="003600ED" w:rsidP="001B42A7">
      <w:pPr>
        <w:spacing w:after="0"/>
        <w:rPr>
          <w:rFonts w:ascii="Times" w:eastAsiaTheme="minorEastAsia" w:hAnsi="Times"/>
        </w:rPr>
      </w:pPr>
    </w:p>
    <w:p w14:paraId="50AE3642" w14:textId="41FC83C1" w:rsidR="003600ED" w:rsidDel="003D46A6" w:rsidRDefault="00CC7A54" w:rsidP="001B42A7">
      <w:pPr>
        <w:spacing w:after="0"/>
        <w:rPr>
          <w:del w:id="1574" w:author="Alex" w:date="2015-07-30T13:04:00Z"/>
          <w:rFonts w:ascii="Times" w:eastAsiaTheme="minorEastAsia" w:hAnsi="Times"/>
        </w:rPr>
      </w:pPr>
      <w:del w:id="1575" w:author="Alex" w:date="2015-07-30T13:04:00Z">
        <w:r w:rsidDel="003D46A6">
          <w:rPr>
            <w:rFonts w:ascii="Times" w:eastAsiaTheme="minorEastAsia" w:hAnsi="Times"/>
          </w:rPr>
          <w:delText xml:space="preserve">Por lo anterior, se puede realizar la conversión, bien de grados sexagesimales a radianes o bien de radianes a grados sexagesimales. </w:delText>
        </w:r>
      </w:del>
    </w:p>
    <w:p w14:paraId="141CE38A" w14:textId="0F576A85" w:rsidR="00CC7A54" w:rsidDel="003D46A6" w:rsidRDefault="00CC7A54" w:rsidP="001B42A7">
      <w:pPr>
        <w:spacing w:after="0"/>
        <w:rPr>
          <w:del w:id="1576" w:author="Alex" w:date="2015-07-30T13:04:00Z"/>
          <w:rFonts w:ascii="Times" w:eastAsiaTheme="minorEastAsia" w:hAnsi="Times"/>
        </w:rPr>
      </w:pPr>
    </w:p>
    <w:p w14:paraId="65C1AC69" w14:textId="7545A3C3" w:rsidR="00CC7A54" w:rsidDel="003D46A6" w:rsidRDefault="00CC7A54" w:rsidP="001B42A7">
      <w:pPr>
        <w:spacing w:after="0"/>
        <w:rPr>
          <w:del w:id="1577" w:author="Alex" w:date="2015-07-30T13:04:00Z"/>
          <w:rFonts w:ascii="Times" w:eastAsiaTheme="minorEastAsia" w:hAnsi="Times"/>
        </w:rPr>
      </w:pPr>
      <w:del w:id="1578" w:author="Alex" w:date="2015-07-30T13:04:00Z">
        <w:r w:rsidDel="003D46A6">
          <w:rPr>
            <w:rFonts w:ascii="Times" w:eastAsiaTheme="minorEastAsia" w:hAnsi="Times"/>
          </w:rPr>
          <w:delText xml:space="preserve">En caso de que se tengan </w:delText>
        </w:r>
        <m:oMath>
          <m:r>
            <w:rPr>
              <w:rFonts w:ascii="Cambria Math" w:eastAsiaTheme="minorEastAsia" w:hAnsi="Cambria Math"/>
            </w:rPr>
            <m:t>a</m:t>
          </m:r>
        </m:oMath>
        <w:r w:rsidDel="003D46A6">
          <w:rPr>
            <w:rFonts w:ascii="Times" w:eastAsiaTheme="minorEastAsia" w:hAnsi="Times"/>
          </w:rPr>
          <w:delText xml:space="preserve"> grados sexagesimales y se quiera convertir a radianes, entonces</w:delText>
        </w:r>
      </w:del>
    </w:p>
    <w:p w14:paraId="0BBF7428" w14:textId="3C303610" w:rsidR="00CC7A54" w:rsidRPr="00CC7A54" w:rsidDel="003D46A6" w:rsidRDefault="00217405" w:rsidP="00CC7A54">
      <w:pPr>
        <w:spacing w:after="0"/>
        <w:rPr>
          <w:del w:id="1579" w:author="Alex" w:date="2015-07-30T13:04:00Z"/>
          <w:rFonts w:ascii="Times" w:eastAsiaTheme="minorEastAsia" w:hAnsi="Times"/>
        </w:rPr>
      </w:pPr>
      <m:oMathPara>
        <m:oMath>
          <m:f>
            <m:fPr>
              <m:ctrlPr>
                <w:del w:id="1580" w:author="Alex" w:date="2015-07-30T13:04:00Z">
                  <w:rPr>
                    <w:rFonts w:ascii="Cambria Math" w:hAnsi="Cambria Math"/>
                    <w:i/>
                  </w:rPr>
                </w:del>
              </m:ctrlPr>
            </m:fPr>
            <m:num>
              <m:sSup>
                <m:sSupPr>
                  <m:ctrlPr>
                    <w:del w:id="1581" w:author="Alex" w:date="2015-07-30T13:04:00Z">
                      <w:rPr>
                        <w:rFonts w:ascii="Cambria Math" w:hAnsi="Cambria Math"/>
                        <w:i/>
                      </w:rPr>
                    </w:del>
                  </m:ctrlPr>
                </m:sSupPr>
                <m:e>
                  <w:del w:id="1582" w:author="Alex" w:date="2015-07-30T13:04:00Z">
                    <m:r>
                      <w:rPr>
                        <w:rFonts w:ascii="Cambria Math" w:hAnsi="Cambria Math"/>
                      </w:rPr>
                      <m:t>180</m:t>
                    </m:r>
                  </w:del>
                </m:e>
                <m:sup>
                  <w:del w:id="1583" w:author="Alex" w:date="2015-07-30T13:04:00Z">
                    <m:r>
                      <w:rPr>
                        <w:rFonts w:ascii="Cambria Math" w:hAnsi="Cambria Math"/>
                      </w:rPr>
                      <m:t>o</m:t>
                    </m:r>
                  </w:del>
                </m:sup>
              </m:sSup>
            </m:num>
            <m:den>
              <w:del w:id="1584" w:author="Alex" w:date="2015-07-30T13:04:00Z">
                <m:r>
                  <w:rPr>
                    <w:rFonts w:ascii="Cambria Math" w:hAnsi="Cambria Math"/>
                  </w:rPr>
                  <m:t>π rad</m:t>
                </m:r>
              </w:del>
            </m:den>
          </m:f>
          <w:del w:id="1585" w:author="Alex" w:date="2015-07-30T13:04:00Z">
            <m:r>
              <w:rPr>
                <w:rFonts w:ascii="Cambria Math" w:hAnsi="Cambria Math"/>
              </w:rPr>
              <m:t>=</m:t>
            </m:r>
          </w:del>
          <m:f>
            <m:fPr>
              <m:ctrlPr>
                <w:del w:id="1586" w:author="Alex" w:date="2015-07-30T13:04:00Z">
                  <w:rPr>
                    <w:rFonts w:ascii="Cambria Math" w:hAnsi="Cambria Math"/>
                    <w:i/>
                  </w:rPr>
                </w:del>
              </m:ctrlPr>
            </m:fPr>
            <m:num>
              <m:sSup>
                <m:sSupPr>
                  <m:ctrlPr>
                    <w:del w:id="1587" w:author="Alex" w:date="2015-07-30T13:04:00Z">
                      <w:rPr>
                        <w:rFonts w:ascii="Cambria Math" w:hAnsi="Cambria Math"/>
                        <w:i/>
                      </w:rPr>
                    </w:del>
                  </m:ctrlPr>
                </m:sSupPr>
                <m:e>
                  <w:del w:id="1588" w:author="Alex" w:date="2015-07-30T13:04:00Z">
                    <m:r>
                      <w:rPr>
                        <w:rFonts w:ascii="Cambria Math" w:hAnsi="Cambria Math"/>
                      </w:rPr>
                      <m:t>a</m:t>
                    </m:r>
                  </w:del>
                </m:e>
                <m:sup>
                  <w:del w:id="1589" w:author="Alex" w:date="2015-07-30T13:04:00Z">
                    <m:r>
                      <w:rPr>
                        <w:rFonts w:ascii="Cambria Math" w:hAnsi="Cambria Math"/>
                      </w:rPr>
                      <m:t>o</m:t>
                    </m:r>
                  </w:del>
                </m:sup>
              </m:sSup>
            </m:num>
            <m:den>
              <w:del w:id="1590" w:author="Alex" w:date="2015-07-30T13:04:00Z">
                <m:r>
                  <w:rPr>
                    <w:rFonts w:ascii="Cambria Math" w:hAnsi="Cambria Math"/>
                  </w:rPr>
                  <m:t>x rad</m:t>
                </m:r>
              </w:del>
            </m:den>
          </m:f>
        </m:oMath>
      </m:oMathPara>
    </w:p>
    <w:p w14:paraId="5DA02E24" w14:textId="2096D51D" w:rsidR="00CC7A54" w:rsidDel="003D46A6" w:rsidRDefault="00CC7A54" w:rsidP="00CC7A54">
      <w:pPr>
        <w:spacing w:after="0"/>
        <w:rPr>
          <w:del w:id="1591" w:author="Alex" w:date="2015-07-30T13:04:00Z"/>
          <w:rFonts w:ascii="Times" w:eastAsiaTheme="minorEastAsia" w:hAnsi="Times"/>
        </w:rPr>
      </w:pPr>
    </w:p>
    <w:p w14:paraId="6C3F7CB1" w14:textId="6B74E0F1" w:rsidR="00CC7A54" w:rsidDel="003D46A6" w:rsidRDefault="00217405" w:rsidP="00CC7A54">
      <w:pPr>
        <w:spacing w:after="0"/>
        <w:rPr>
          <w:del w:id="1592" w:author="Alex" w:date="2015-07-30T13:04:00Z"/>
          <w:rFonts w:ascii="Times" w:eastAsiaTheme="minorEastAsia" w:hAnsi="Times"/>
        </w:rPr>
      </w:pPr>
      <m:oMathPara>
        <m:oMath>
          <m:f>
            <m:fPr>
              <m:ctrlPr>
                <w:del w:id="1593" w:author="Alex" w:date="2015-07-30T13:04:00Z">
                  <w:rPr>
                    <w:rFonts w:ascii="Cambria Math" w:hAnsi="Cambria Math"/>
                    <w:i/>
                  </w:rPr>
                </w:del>
              </m:ctrlPr>
            </m:fPr>
            <m:num>
              <w:del w:id="1594" w:author="Alex" w:date="2015-07-30T13:04:00Z">
                <m:r>
                  <w:rPr>
                    <w:rFonts w:ascii="Cambria Math" w:hAnsi="Cambria Math"/>
                  </w:rPr>
                  <m:t>π rad</m:t>
                </m:r>
              </w:del>
            </m:num>
            <m:den>
              <m:sSup>
                <m:sSupPr>
                  <m:ctrlPr>
                    <w:del w:id="1595" w:author="Alex" w:date="2015-07-30T13:04:00Z">
                      <w:rPr>
                        <w:rFonts w:ascii="Cambria Math" w:hAnsi="Cambria Math"/>
                        <w:i/>
                      </w:rPr>
                    </w:del>
                  </m:ctrlPr>
                </m:sSupPr>
                <m:e>
                  <w:del w:id="1596" w:author="Alex" w:date="2015-07-30T13:04:00Z">
                    <m:r>
                      <w:rPr>
                        <w:rFonts w:ascii="Cambria Math" w:hAnsi="Cambria Math"/>
                      </w:rPr>
                      <m:t>180</m:t>
                    </m:r>
                  </w:del>
                </m:e>
                <m:sup>
                  <w:del w:id="1597" w:author="Alex" w:date="2015-07-30T13:04:00Z">
                    <m:r>
                      <w:rPr>
                        <w:rFonts w:ascii="Cambria Math" w:hAnsi="Cambria Math"/>
                      </w:rPr>
                      <m:t>o</m:t>
                    </m:r>
                  </w:del>
                </m:sup>
              </m:sSup>
            </m:den>
          </m:f>
          <w:del w:id="1598" w:author="Alex" w:date="2015-07-30T13:04:00Z">
            <m:r>
              <w:rPr>
                <w:rFonts w:ascii="Cambria Math" w:hAnsi="Cambria Math"/>
              </w:rPr>
              <m:t>=</m:t>
            </m:r>
          </w:del>
          <m:f>
            <m:fPr>
              <m:ctrlPr>
                <w:del w:id="1599" w:author="Alex" w:date="2015-07-30T13:04:00Z">
                  <w:rPr>
                    <w:rFonts w:ascii="Cambria Math" w:hAnsi="Cambria Math"/>
                    <w:i/>
                  </w:rPr>
                </w:del>
              </m:ctrlPr>
            </m:fPr>
            <m:num>
              <w:del w:id="1600" w:author="Alex" w:date="2015-07-30T13:04:00Z">
                <m:r>
                  <w:rPr>
                    <w:rFonts w:ascii="Cambria Math" w:hAnsi="Cambria Math"/>
                  </w:rPr>
                  <m:t>x rad</m:t>
                </m:r>
              </w:del>
            </m:num>
            <m:den>
              <m:sSup>
                <m:sSupPr>
                  <m:ctrlPr>
                    <w:del w:id="1601" w:author="Alex" w:date="2015-07-30T13:04:00Z">
                      <w:rPr>
                        <w:rFonts w:ascii="Cambria Math" w:hAnsi="Cambria Math"/>
                        <w:i/>
                      </w:rPr>
                    </w:del>
                  </m:ctrlPr>
                </m:sSupPr>
                <m:e>
                  <w:del w:id="1602" w:author="Alex" w:date="2015-07-30T13:04:00Z">
                    <m:r>
                      <w:rPr>
                        <w:rFonts w:ascii="Cambria Math" w:hAnsi="Cambria Math"/>
                      </w:rPr>
                      <m:t>a</m:t>
                    </m:r>
                  </w:del>
                </m:e>
                <m:sup>
                  <w:del w:id="1603" w:author="Alex" w:date="2015-07-30T13:04:00Z">
                    <m:r>
                      <w:rPr>
                        <w:rFonts w:ascii="Cambria Math" w:hAnsi="Cambria Math"/>
                      </w:rPr>
                      <m:t>o</m:t>
                    </m:r>
                  </w:del>
                </m:sup>
              </m:sSup>
            </m:den>
          </m:f>
        </m:oMath>
      </m:oMathPara>
    </w:p>
    <w:p w14:paraId="3CF41564" w14:textId="3F03AE68" w:rsidR="00CC7A54" w:rsidRDefault="00CC7A54" w:rsidP="00CC7A54">
      <w:pPr>
        <w:spacing w:after="0"/>
        <w:rPr>
          <w:rFonts w:ascii="Times" w:eastAsiaTheme="minorEastAsia" w:hAnsi="Times"/>
        </w:rPr>
      </w:pPr>
      <w:del w:id="1604" w:author="Alex" w:date="2015-07-30T13:04:00Z">
        <w:r w:rsidDel="003D46A6">
          <w:rPr>
            <w:rFonts w:ascii="Times" w:eastAsiaTheme="minorEastAsia" w:hAnsi="Times"/>
          </w:rPr>
          <w:delText>por lo que</w:delText>
        </w:r>
      </w:del>
      <w:ins w:id="1605" w:author="Alex" w:date="2015-07-30T13:04:00Z">
        <w:r w:rsidR="003D46A6">
          <w:rPr>
            <w:rFonts w:ascii="Times" w:eastAsiaTheme="minorEastAsia" w:hAnsi="Times"/>
          </w:rPr>
          <w:t>De donde obtenemos las siguientes f</w:t>
        </w:r>
      </w:ins>
      <w:ins w:id="1606" w:author="Alex" w:date="2015-07-30T13:05:00Z">
        <w:r w:rsidR="003D46A6">
          <w:rPr>
            <w:rFonts w:ascii="Times" w:eastAsiaTheme="minorEastAsia" w:hAnsi="Times"/>
          </w:rPr>
          <w:t xml:space="preserve">órmulas para convertir grados sexagesimales a radianes y </w:t>
        </w:r>
      </w:ins>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1A656F0C" w:rsidR="00CC7A54" w:rsidRPr="00726376" w:rsidRDefault="00CC7A54">
            <w:pPr>
              <w:jc w:val="center"/>
              <w:rPr>
                <w:rFonts w:ascii="Times" w:hAnsi="Times"/>
                <w:b/>
                <w:sz w:val="18"/>
                <w:szCs w:val="18"/>
              </w:rPr>
            </w:pPr>
            <w:r>
              <w:rPr>
                <w:rFonts w:ascii="Times" w:hAnsi="Times"/>
                <w:b/>
                <w:sz w:val="18"/>
                <w:szCs w:val="18"/>
              </w:rPr>
              <w:t xml:space="preserve">Conversión </w:t>
            </w:r>
            <w:del w:id="1607" w:author="Alex" w:date="2015-07-30T13:07:00Z">
              <w:r w:rsidDel="003D46A6">
                <w:rPr>
                  <w:rFonts w:ascii="Times" w:hAnsi="Times"/>
                  <w:b/>
                  <w:sz w:val="18"/>
                  <w:szCs w:val="18"/>
                </w:rPr>
                <w:delText xml:space="preserve">de </w:delText>
              </w:r>
              <m:oMath>
                <m:r>
                  <m:rPr>
                    <m:sty m:val="bi"/>
                  </m:rPr>
                  <w:rPr>
                    <w:rFonts w:ascii="Cambria Math" w:hAnsi="Cambria Math"/>
                    <w:sz w:val="18"/>
                    <w:szCs w:val="18"/>
                  </w:rPr>
                  <m:t>a</m:t>
                </m:r>
              </m:oMath>
              <w:r w:rsidDel="003D46A6">
                <w:rPr>
                  <w:rFonts w:ascii="Times" w:hAnsi="Times"/>
                  <w:b/>
                  <w:sz w:val="18"/>
                  <w:szCs w:val="18"/>
                </w:rPr>
                <w:delText xml:space="preserve"> </w:delText>
              </w:r>
            </w:del>
            <w:ins w:id="1608" w:author="Alex" w:date="2015-07-30T13:07:00Z">
              <w:r w:rsidR="003D46A6">
                <w:rPr>
                  <w:rFonts w:ascii="Times" w:hAnsi="Times"/>
                  <w:b/>
                  <w:sz w:val="18"/>
                  <w:szCs w:val="18"/>
                </w:rPr>
                <w:t xml:space="preserve">de A </w:t>
              </w:r>
            </w:ins>
            <w:r>
              <w:rPr>
                <w:rFonts w:ascii="Times" w:hAnsi="Times"/>
                <w:b/>
                <w:sz w:val="18"/>
                <w:szCs w:val="18"/>
              </w:rPr>
              <w:t>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28184D3C" w14:textId="4A2EDA4D" w:rsidR="00CC7A54" w:rsidRPr="009F269D" w:rsidRDefault="003D46A6">
            <w:pPr>
              <w:rPr>
                <w:rFonts w:ascii="Times" w:eastAsiaTheme="minorEastAsia" w:hAnsi="Times"/>
              </w:rPr>
            </w:pPr>
            <w:ins w:id="1609" w:author="Alex" w:date="2015-07-30T13:07:00Z">
              <m:oMathPara>
                <m:oMath>
                  <m:r>
                    <w:rPr>
                      <w:rFonts w:ascii="Cambria Math" w:hAnsi="Cambria Math"/>
                    </w:rPr>
                    <m:t>X rad</m:t>
                  </m:r>
                  <m:r>
                    <w:rPr>
                      <w:rFonts w:ascii="Cambria Math" w:hAnsi="Cambria Math"/>
                      <w:sz w:val="24"/>
                      <w:szCs w:val="24"/>
                      <w:lang w:val="es-ES_tradnl"/>
                    </w:rPr>
                    <m:t>=</m:t>
                  </m:r>
                </m:oMath>
              </m:oMathPara>
            </w:ins>
            <m:oMathPara>
              <m:oMath>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w:ins w:id="1610" w:author="Alex" w:date="2015-07-30T13:06:00Z">
                          <m:r>
                            <w:rPr>
                              <w:rFonts w:ascii="Cambria Math" w:hAnsi="Cambria Math"/>
                            </w:rPr>
                            <m:t>A</m:t>
                          </m:r>
                        </w:ins>
                        <w:del w:id="1611" w:author="Alex" w:date="2015-07-30T13:06:00Z">
                          <m:r>
                            <w:rPr>
                              <w:rFonts w:ascii="Cambria Math" w:hAnsi="Cambria Math"/>
                            </w:rPr>
                            <m:t>a</m:t>
                          </m:r>
                        </w:del>
                      </m:e>
                      <m:sup>
                        <m:r>
                          <w:rPr>
                            <w:rFonts w:ascii="Cambria Math" w:hAnsi="Cambria Math"/>
                          </w:rPr>
                          <m:t>o</m:t>
                        </m:r>
                      </m:sup>
                    </m:sSup>
                    <w:ins w:id="1612" w:author="Alex" w:date="2015-07-30T13:08:00Z">
                      <m:r>
                        <w:rPr>
                          <w:rFonts w:ascii="Cambria Math" w:hAnsi="Cambria Math"/>
                        </w:rPr>
                        <m:t>⋅</m:t>
                      </m:r>
                    </w:ins>
                    <m:r>
                      <w:rPr>
                        <w:rFonts w:ascii="Cambria Math" w:hAnsi="Cambria Math"/>
                      </w:rPr>
                      <m:t>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w:del w:id="1613" w:author="Alex" w:date="2015-07-30T13:08:00Z">
                  <m:r>
                    <w:rPr>
                      <w:rFonts w:ascii="Cambria Math" w:hAnsi="Cambria Math"/>
                    </w:rPr>
                    <m:t>=</m:t>
                  </m:r>
                </w:del>
                <w:del w:id="1614" w:author="Alex" w:date="2015-07-30T13:06:00Z">
                  <m:r>
                    <w:rPr>
                      <w:rFonts w:ascii="Cambria Math" w:hAnsi="Cambria Math"/>
                    </w:rPr>
                    <m:t>x</m:t>
                  </m:r>
                </w:del>
                <w:del w:id="1615" w:author="Alex" w:date="2015-07-30T13:07:00Z">
                  <m:r>
                    <w:rPr>
                      <w:rFonts w:ascii="Cambria Math" w:hAnsi="Cambria Math"/>
                    </w:rPr>
                    <m:t xml:space="preserve"> rad</m:t>
                  </m:r>
                </w:del>
              </m:oMath>
            </m:oMathPara>
          </w:p>
        </w:tc>
      </w:tr>
    </w:tbl>
    <w:p w14:paraId="508DE340" w14:textId="77777777" w:rsidR="00BF5821" w:rsidRDefault="00BF5821" w:rsidP="00CC7A54">
      <w:pPr>
        <w:spacing w:after="0"/>
        <w:rPr>
          <w:ins w:id="1616" w:author="Alex" w:date="2015-07-30T13:06: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D46A6" w:rsidRPr="005D1738" w14:paraId="1BFA827F" w14:textId="77777777" w:rsidTr="00CF5086">
        <w:trPr>
          <w:ins w:id="1617" w:author="Alex" w:date="2015-07-30T13:06:00Z"/>
        </w:trPr>
        <w:tc>
          <w:tcPr>
            <w:tcW w:w="8828" w:type="dxa"/>
            <w:gridSpan w:val="2"/>
            <w:shd w:val="clear" w:color="auto" w:fill="000000" w:themeFill="text1"/>
          </w:tcPr>
          <w:p w14:paraId="1EE6EC0D" w14:textId="77777777" w:rsidR="003D46A6" w:rsidRPr="005D1738" w:rsidRDefault="003D46A6" w:rsidP="00CF5086">
            <w:pPr>
              <w:jc w:val="center"/>
              <w:rPr>
                <w:ins w:id="1618" w:author="Alex" w:date="2015-07-30T13:06:00Z"/>
                <w:rFonts w:ascii="Times New Roman" w:hAnsi="Times New Roman" w:cs="Times New Roman"/>
                <w:b/>
                <w:color w:val="FFFFFF" w:themeColor="background1"/>
              </w:rPr>
            </w:pPr>
            <w:ins w:id="1619" w:author="Alex" w:date="2015-07-30T13:06:00Z">
              <w:r w:rsidRPr="005D1738">
                <w:rPr>
                  <w:rFonts w:ascii="Times New Roman" w:hAnsi="Times New Roman" w:cs="Times New Roman"/>
                  <w:b/>
                  <w:color w:val="FFFFFF" w:themeColor="background1"/>
                </w:rPr>
                <w:t>Destacado</w:t>
              </w:r>
            </w:ins>
          </w:p>
        </w:tc>
      </w:tr>
      <w:tr w:rsidR="003D46A6" w:rsidRPr="00726376" w14:paraId="604D05FD" w14:textId="77777777" w:rsidTr="00CF5086">
        <w:trPr>
          <w:ins w:id="1620" w:author="Alex" w:date="2015-07-30T13:06:00Z"/>
        </w:trPr>
        <w:tc>
          <w:tcPr>
            <w:tcW w:w="2485" w:type="dxa"/>
          </w:tcPr>
          <w:p w14:paraId="746CF875" w14:textId="77777777" w:rsidR="003D46A6" w:rsidRPr="00726376" w:rsidRDefault="003D46A6" w:rsidP="00CF5086">
            <w:pPr>
              <w:rPr>
                <w:ins w:id="1621" w:author="Alex" w:date="2015-07-30T13:06:00Z"/>
                <w:rFonts w:ascii="Times" w:hAnsi="Times"/>
                <w:b/>
                <w:sz w:val="18"/>
                <w:szCs w:val="18"/>
              </w:rPr>
            </w:pPr>
            <w:ins w:id="1622" w:author="Alex" w:date="2015-07-30T13:06:00Z">
              <w:r w:rsidRPr="00726376">
                <w:rPr>
                  <w:rFonts w:ascii="Times" w:hAnsi="Times"/>
                  <w:b/>
                  <w:sz w:val="18"/>
                  <w:szCs w:val="18"/>
                </w:rPr>
                <w:t>Título</w:t>
              </w:r>
            </w:ins>
          </w:p>
        </w:tc>
        <w:tc>
          <w:tcPr>
            <w:tcW w:w="6343" w:type="dxa"/>
          </w:tcPr>
          <w:p w14:paraId="138494CC" w14:textId="03F64C83" w:rsidR="003D46A6" w:rsidRPr="00726376" w:rsidRDefault="003D46A6">
            <w:pPr>
              <w:jc w:val="center"/>
              <w:rPr>
                <w:ins w:id="1623" w:author="Alex" w:date="2015-07-30T13:06:00Z"/>
                <w:rFonts w:ascii="Times" w:hAnsi="Times"/>
                <w:b/>
                <w:sz w:val="18"/>
                <w:szCs w:val="18"/>
              </w:rPr>
            </w:pPr>
            <w:ins w:id="1624" w:author="Alex" w:date="2015-07-30T13:06:00Z">
              <w:r>
                <w:rPr>
                  <w:rFonts w:ascii="Times" w:hAnsi="Times"/>
                  <w:b/>
                  <w:sz w:val="18"/>
                  <w:szCs w:val="18"/>
                </w:rPr>
                <w:t xml:space="preserve">Conversión de </w:t>
              </w:r>
            </w:ins>
            <w:ins w:id="1625" w:author="Alex" w:date="2015-07-30T13:07:00Z">
              <w:r>
                <w:rPr>
                  <w:rFonts w:ascii="Times" w:hAnsi="Times"/>
                  <w:b/>
                  <w:sz w:val="18"/>
                  <w:szCs w:val="18"/>
                </w:rPr>
                <w:t>X radianes a</w:t>
              </w:r>
            </w:ins>
            <w:ins w:id="1626" w:author="Alex" w:date="2015-07-30T13:06:00Z">
              <w:r>
                <w:rPr>
                  <w:rFonts w:ascii="Times" w:hAnsi="Times"/>
                  <w:b/>
                  <w:sz w:val="18"/>
                  <w:szCs w:val="18"/>
                </w:rPr>
                <w:t xml:space="preserve"> grados sexagesimales</w:t>
              </w:r>
            </w:ins>
          </w:p>
        </w:tc>
      </w:tr>
      <w:tr w:rsidR="003D46A6" w14:paraId="377E91CC" w14:textId="77777777" w:rsidTr="00CF5086">
        <w:trPr>
          <w:ins w:id="1627" w:author="Alex" w:date="2015-07-30T13:06:00Z"/>
        </w:trPr>
        <w:tc>
          <w:tcPr>
            <w:tcW w:w="2485" w:type="dxa"/>
          </w:tcPr>
          <w:p w14:paraId="05EB9760" w14:textId="77777777" w:rsidR="003D46A6" w:rsidRDefault="003D46A6" w:rsidP="00CF5086">
            <w:pPr>
              <w:rPr>
                <w:ins w:id="1628" w:author="Alex" w:date="2015-07-30T13:06:00Z"/>
                <w:rFonts w:ascii="Times" w:hAnsi="Times"/>
              </w:rPr>
            </w:pPr>
            <w:ins w:id="1629" w:author="Alex" w:date="2015-07-30T13:06:00Z">
              <w:r w:rsidRPr="00726376">
                <w:rPr>
                  <w:rFonts w:ascii="Times" w:hAnsi="Times"/>
                  <w:b/>
                  <w:sz w:val="18"/>
                  <w:szCs w:val="18"/>
                </w:rPr>
                <w:t>Contenido</w:t>
              </w:r>
            </w:ins>
          </w:p>
        </w:tc>
        <w:tc>
          <w:tcPr>
            <w:tcW w:w="6343" w:type="dxa"/>
          </w:tcPr>
          <w:p w14:paraId="3A1AF6E5" w14:textId="4E426514" w:rsidR="003D46A6" w:rsidRPr="009F269D" w:rsidRDefault="003D46A6" w:rsidP="00CF5086">
            <w:pPr>
              <w:rPr>
                <w:ins w:id="1630" w:author="Alex" w:date="2015-07-30T13:06:00Z"/>
                <w:rFonts w:ascii="Times" w:eastAsiaTheme="minorEastAsia" w:hAnsi="Times"/>
              </w:rPr>
            </w:pPr>
            <w:ins w:id="1631" w:author="Alex" w:date="2015-07-30T13:08:00Z">
              <m:oMathPara>
                <m:oMath>
                  <m:r>
                    <w:rPr>
                      <w:rFonts w:ascii="Cambria Math" w:hAnsi="Cambria Math"/>
                      <w:sz w:val="24"/>
                      <w:szCs w:val="24"/>
                      <w:lang w:val="es-ES_tradnl"/>
                    </w:rPr>
                    <m:t>A°=</m:t>
                  </m:r>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⋅X rad</m:t>
                      </m:r>
                    </m:num>
                    <m:den>
                      <m:r>
                        <w:rPr>
                          <w:rFonts w:ascii="Cambria Math" w:hAnsi="Cambria Math"/>
                        </w:rPr>
                        <m:t>π rad</m:t>
                      </m:r>
                    </m:den>
                  </m:f>
                </m:oMath>
              </m:oMathPara>
            </w:ins>
          </w:p>
        </w:tc>
      </w:tr>
    </w:tbl>
    <w:p w14:paraId="4D7865D1" w14:textId="77777777" w:rsidR="003D46A6" w:rsidRDefault="003D46A6" w:rsidP="00CC7A54">
      <w:pPr>
        <w:spacing w:after="0"/>
        <w:rPr>
          <w:rFonts w:ascii="Times" w:eastAsiaTheme="minorEastAsia" w:hAnsi="Times"/>
        </w:rPr>
      </w:pPr>
    </w:p>
    <w:p w14:paraId="1F2D52BC" w14:textId="50C6EFFA" w:rsidR="00CC7A54" w:rsidDel="003D46A6" w:rsidRDefault="00CC7A54" w:rsidP="00CC7A54">
      <w:pPr>
        <w:spacing w:after="0"/>
        <w:rPr>
          <w:del w:id="1632" w:author="Alex" w:date="2015-07-30T13:09:00Z"/>
          <w:rFonts w:ascii="Times" w:eastAsiaTheme="minorEastAsia" w:hAnsi="Times"/>
        </w:rPr>
      </w:pPr>
      <w:del w:id="1633" w:author="Alex" w:date="2015-07-30T13:09:00Z">
        <w:r w:rsidDel="003D46A6">
          <w:rPr>
            <w:rFonts w:ascii="Times" w:eastAsiaTheme="minorEastAsia" w:hAnsi="Times"/>
          </w:rPr>
          <w:delText xml:space="preserve">En el caso contrario, es decir si se tiene </w:delText>
        </w:r>
        <m:oMath>
          <m:r>
            <w:rPr>
              <w:rFonts w:ascii="Cambria Math" w:eastAsiaTheme="minorEastAsia" w:hAnsi="Cambria Math"/>
            </w:rPr>
            <m:t>b</m:t>
          </m:r>
        </m:oMath>
        <w:r w:rsidDel="003D46A6">
          <w:rPr>
            <w:rFonts w:ascii="Times" w:eastAsiaTheme="minorEastAsia" w:hAnsi="Times"/>
          </w:rPr>
          <w:delText xml:space="preserve"> radianes y se quiere convertir a grados sexagesimales, entonces</w:delText>
        </w:r>
        <w:r w:rsidR="009F269D" w:rsidDel="003D46A6">
          <w:rPr>
            <w:rFonts w:ascii="Times" w:eastAsiaTheme="minorEastAsia" w:hAnsi="Times"/>
          </w:rPr>
          <w:delText>:</w:delText>
        </w:r>
      </w:del>
    </w:p>
    <w:p w14:paraId="28CBC8A5" w14:textId="7E71FFF2" w:rsidR="00CC7A54" w:rsidRPr="00CC7A54" w:rsidDel="003D46A6" w:rsidRDefault="00217405" w:rsidP="00CC7A54">
      <w:pPr>
        <w:spacing w:after="0"/>
        <w:rPr>
          <w:del w:id="1634" w:author="Alex" w:date="2015-07-30T13:09:00Z"/>
          <w:rFonts w:ascii="Times" w:eastAsiaTheme="minorEastAsia" w:hAnsi="Times"/>
        </w:rPr>
      </w:pPr>
      <m:oMathPara>
        <m:oMath>
          <m:f>
            <m:fPr>
              <m:ctrlPr>
                <w:del w:id="1635" w:author="Alex" w:date="2015-07-30T13:09:00Z">
                  <w:rPr>
                    <w:rFonts w:ascii="Cambria Math" w:hAnsi="Cambria Math"/>
                    <w:i/>
                  </w:rPr>
                </w:del>
              </m:ctrlPr>
            </m:fPr>
            <m:num>
              <m:sSup>
                <m:sSupPr>
                  <m:ctrlPr>
                    <w:del w:id="1636" w:author="Alex" w:date="2015-07-30T13:09:00Z">
                      <w:rPr>
                        <w:rFonts w:ascii="Cambria Math" w:hAnsi="Cambria Math"/>
                        <w:i/>
                      </w:rPr>
                    </w:del>
                  </m:ctrlPr>
                </m:sSupPr>
                <m:e>
                  <w:del w:id="1637" w:author="Alex" w:date="2015-07-30T13:09:00Z">
                    <m:r>
                      <w:rPr>
                        <w:rFonts w:ascii="Cambria Math" w:hAnsi="Cambria Math"/>
                      </w:rPr>
                      <m:t>180</m:t>
                    </m:r>
                  </w:del>
                </m:e>
                <m:sup>
                  <w:del w:id="1638" w:author="Alex" w:date="2015-07-30T13:09:00Z">
                    <m:r>
                      <w:rPr>
                        <w:rFonts w:ascii="Cambria Math" w:hAnsi="Cambria Math"/>
                      </w:rPr>
                      <m:t>o</m:t>
                    </m:r>
                  </w:del>
                </m:sup>
              </m:sSup>
            </m:num>
            <m:den>
              <w:del w:id="1639" w:author="Alex" w:date="2015-07-30T13:09:00Z">
                <m:r>
                  <w:rPr>
                    <w:rFonts w:ascii="Cambria Math" w:hAnsi="Cambria Math"/>
                  </w:rPr>
                  <m:t>π rad</m:t>
                </m:r>
              </w:del>
            </m:den>
          </m:f>
          <w:del w:id="1640" w:author="Alex" w:date="2015-07-30T13:09:00Z">
            <m:r>
              <w:rPr>
                <w:rFonts w:ascii="Cambria Math" w:hAnsi="Cambria Math"/>
              </w:rPr>
              <m:t>=</m:t>
            </m:r>
          </w:del>
          <m:f>
            <m:fPr>
              <m:ctrlPr>
                <w:del w:id="1641" w:author="Alex" w:date="2015-07-30T13:09:00Z">
                  <w:rPr>
                    <w:rFonts w:ascii="Cambria Math" w:hAnsi="Cambria Math"/>
                    <w:i/>
                  </w:rPr>
                </w:del>
              </m:ctrlPr>
            </m:fPr>
            <m:num>
              <m:sSup>
                <m:sSupPr>
                  <m:ctrlPr>
                    <w:del w:id="1642" w:author="Alex" w:date="2015-07-30T13:09:00Z">
                      <w:rPr>
                        <w:rFonts w:ascii="Cambria Math" w:hAnsi="Cambria Math"/>
                        <w:i/>
                      </w:rPr>
                    </w:del>
                  </m:ctrlPr>
                </m:sSupPr>
                <m:e>
                  <w:del w:id="1643" w:author="Alex" w:date="2015-07-30T13:09:00Z">
                    <m:r>
                      <w:rPr>
                        <w:rFonts w:ascii="Cambria Math" w:hAnsi="Cambria Math"/>
                      </w:rPr>
                      <m:t>x</m:t>
                    </m:r>
                  </w:del>
                </m:e>
                <m:sup>
                  <w:del w:id="1644" w:author="Alex" w:date="2015-07-30T13:09:00Z">
                    <m:r>
                      <w:rPr>
                        <w:rFonts w:ascii="Cambria Math" w:hAnsi="Cambria Math"/>
                      </w:rPr>
                      <m:t>o</m:t>
                    </m:r>
                  </w:del>
                </m:sup>
              </m:sSup>
            </m:num>
            <m:den>
              <w:del w:id="1645" w:author="Alex" w:date="2015-07-30T13:09:00Z">
                <m:r>
                  <w:rPr>
                    <w:rFonts w:ascii="Cambria Math" w:hAnsi="Cambria Math"/>
                  </w:rPr>
                  <m:t>b rad</m:t>
                </m:r>
              </w:del>
            </m:den>
          </m:f>
        </m:oMath>
      </m:oMathPara>
    </w:p>
    <w:p w14:paraId="2CDD2D52" w14:textId="7674DA3A" w:rsidR="00CC7A54" w:rsidDel="003D46A6" w:rsidRDefault="00CC7A54" w:rsidP="00CC7A54">
      <w:pPr>
        <w:spacing w:after="0"/>
        <w:rPr>
          <w:del w:id="1646" w:author="Alex" w:date="2015-07-30T13:09:00Z"/>
          <w:rFonts w:ascii="Times" w:eastAsiaTheme="minorEastAsia" w:hAnsi="Times"/>
        </w:rPr>
      </w:pPr>
    </w:p>
    <w:p w14:paraId="3C20724A" w14:textId="5D6D1085" w:rsidR="00CC7A54" w:rsidDel="003D46A6" w:rsidRDefault="001654BD" w:rsidP="00CC7A54">
      <w:pPr>
        <w:spacing w:after="0"/>
        <w:rPr>
          <w:del w:id="1647" w:author="Alex" w:date="2015-07-30T13:09:00Z"/>
          <w:rFonts w:ascii="Times" w:eastAsiaTheme="minorEastAsia" w:hAnsi="Times"/>
        </w:rPr>
      </w:pPr>
      <w:del w:id="1648" w:author="Alex" w:date="2015-07-30T13:09:00Z">
        <w:r w:rsidDel="003D46A6">
          <w:rPr>
            <w:rFonts w:ascii="Times" w:eastAsiaTheme="minorEastAsia" w:hAnsi="Times"/>
          </w:rPr>
          <w:delText xml:space="preserve">despejando </w:delText>
        </w:r>
        <m:oMath>
          <m:r>
            <w:rPr>
              <w:rFonts w:ascii="Cambria Math" w:hAnsi="Cambria Math"/>
            </w:rPr>
            <m:t>x</m:t>
          </m:r>
        </m:oMath>
        <w:r w:rsidR="00CC7A54" w:rsidDel="003D46A6">
          <w:rPr>
            <w:rFonts w:ascii="Times" w:eastAsiaTheme="minorEastAsia" w:hAnsi="Times"/>
          </w:rPr>
          <w:delText xml:space="preserve"> se </w:delText>
        </w:r>
        <w:r w:rsidDel="003D46A6">
          <w:rPr>
            <w:rFonts w:ascii="Times" w:eastAsiaTheme="minorEastAsia" w:hAnsi="Times"/>
          </w:rPr>
          <w:delText>ob</w:delText>
        </w:r>
        <w:r w:rsidR="00CC7A54" w:rsidDel="003D46A6">
          <w:rPr>
            <w:rFonts w:ascii="Times" w:eastAsiaTheme="minorEastAsia" w:hAnsi="Times"/>
          </w:rPr>
          <w:delText>tiene</w:delText>
        </w:r>
        <w:r w:rsidR="009F269D" w:rsidDel="003D46A6">
          <w:rPr>
            <w:rFonts w:ascii="Times" w:eastAsiaTheme="minorEastAsia" w:hAnsi="Times"/>
          </w:rPr>
          <w:delText>:</w:delText>
        </w:r>
      </w:del>
    </w:p>
    <w:p w14:paraId="61BD36C3" w14:textId="3C1FB90D" w:rsidR="00CC7A54" w:rsidDel="003D46A6" w:rsidRDefault="00CC7A54" w:rsidP="00CC7A54">
      <w:pPr>
        <w:spacing w:after="0"/>
        <w:rPr>
          <w:del w:id="1649" w:author="Alex" w:date="2015-07-30T13:09: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rsidDel="003D46A6" w14:paraId="724380F7" w14:textId="46902248" w:rsidTr="00CC7A54">
        <w:trPr>
          <w:del w:id="1650" w:author="Alex" w:date="2015-07-30T13:09:00Z"/>
        </w:trPr>
        <w:tc>
          <w:tcPr>
            <w:tcW w:w="8978" w:type="dxa"/>
            <w:gridSpan w:val="2"/>
            <w:shd w:val="clear" w:color="auto" w:fill="000000" w:themeFill="text1"/>
          </w:tcPr>
          <w:p w14:paraId="32EABC38" w14:textId="280AEF6E" w:rsidR="00CC7A54" w:rsidRPr="005D1738" w:rsidDel="003D46A6" w:rsidRDefault="00CC7A54" w:rsidP="00CC7A54">
            <w:pPr>
              <w:jc w:val="center"/>
              <w:rPr>
                <w:del w:id="1651" w:author="Alex" w:date="2015-07-30T13:09:00Z"/>
                <w:rFonts w:ascii="Times New Roman" w:hAnsi="Times New Roman" w:cs="Times New Roman"/>
                <w:b/>
                <w:color w:val="FFFFFF" w:themeColor="background1"/>
              </w:rPr>
            </w:pPr>
            <w:del w:id="1652" w:author="Alex" w:date="2015-07-30T13:09:00Z">
              <w:r w:rsidRPr="005D1738" w:rsidDel="003D46A6">
                <w:rPr>
                  <w:rFonts w:ascii="Times New Roman" w:hAnsi="Times New Roman" w:cs="Times New Roman"/>
                  <w:b/>
                  <w:color w:val="FFFFFF" w:themeColor="background1"/>
                </w:rPr>
                <w:delText>Destacado</w:delText>
              </w:r>
            </w:del>
          </w:p>
        </w:tc>
      </w:tr>
      <w:tr w:rsidR="00CC7A54" w:rsidRPr="00726376" w:rsidDel="003D46A6" w14:paraId="5888FD73" w14:textId="0A9B5B49" w:rsidTr="00CC7A54">
        <w:trPr>
          <w:del w:id="1653" w:author="Alex" w:date="2015-07-30T13:09:00Z"/>
        </w:trPr>
        <w:tc>
          <w:tcPr>
            <w:tcW w:w="2518" w:type="dxa"/>
          </w:tcPr>
          <w:p w14:paraId="22B76EA8" w14:textId="227FFD66" w:rsidR="00CC7A54" w:rsidRPr="00726376" w:rsidDel="003D46A6" w:rsidRDefault="00CC7A54" w:rsidP="00CC7A54">
            <w:pPr>
              <w:rPr>
                <w:del w:id="1654" w:author="Alex" w:date="2015-07-30T13:09:00Z"/>
                <w:rFonts w:ascii="Times" w:hAnsi="Times"/>
                <w:b/>
                <w:sz w:val="18"/>
                <w:szCs w:val="18"/>
              </w:rPr>
            </w:pPr>
            <w:del w:id="1655" w:author="Alex" w:date="2015-07-30T13:09:00Z">
              <w:r w:rsidRPr="00726376" w:rsidDel="003D46A6">
                <w:rPr>
                  <w:rFonts w:ascii="Times" w:hAnsi="Times"/>
                  <w:b/>
                  <w:sz w:val="18"/>
                  <w:szCs w:val="18"/>
                </w:rPr>
                <w:delText>Título</w:delText>
              </w:r>
            </w:del>
          </w:p>
        </w:tc>
        <w:tc>
          <w:tcPr>
            <w:tcW w:w="6460" w:type="dxa"/>
          </w:tcPr>
          <w:p w14:paraId="721CDE4C" w14:textId="2BD44D04" w:rsidR="00CC7A54" w:rsidRPr="00726376" w:rsidDel="003D46A6" w:rsidRDefault="00CC7A54" w:rsidP="001654BD">
            <w:pPr>
              <w:jc w:val="center"/>
              <w:rPr>
                <w:del w:id="1656" w:author="Alex" w:date="2015-07-30T13:09:00Z"/>
                <w:rFonts w:ascii="Times" w:hAnsi="Times"/>
                <w:b/>
                <w:sz w:val="18"/>
                <w:szCs w:val="18"/>
              </w:rPr>
            </w:pPr>
            <w:del w:id="1657" w:author="Alex" w:date="2015-07-30T13:09:00Z">
              <w:r w:rsidDel="003D46A6">
                <w:rPr>
                  <w:rFonts w:ascii="Times" w:hAnsi="Times"/>
                  <w:b/>
                  <w:sz w:val="18"/>
                  <w:szCs w:val="18"/>
                </w:rPr>
                <w:delText xml:space="preserve">Conversión de </w:delText>
              </w:r>
              <m:oMath>
                <m:r>
                  <m:rPr>
                    <m:sty m:val="bi"/>
                  </m:rPr>
                  <w:rPr>
                    <w:rFonts w:ascii="Cambria Math" w:hAnsi="Cambria Math"/>
                    <w:sz w:val="18"/>
                    <w:szCs w:val="18"/>
                  </w:rPr>
                  <m:t>b</m:t>
                </m:r>
              </m:oMath>
              <w:r w:rsidDel="003D46A6">
                <w:rPr>
                  <w:rFonts w:ascii="Times" w:hAnsi="Times"/>
                  <w:b/>
                  <w:sz w:val="18"/>
                  <w:szCs w:val="18"/>
                </w:rPr>
                <w:delText xml:space="preserve"> radianes</w:delText>
              </w:r>
              <w:r w:rsidR="001654BD" w:rsidDel="003D46A6">
                <w:rPr>
                  <w:rFonts w:ascii="Times" w:hAnsi="Times"/>
                  <w:b/>
                  <w:sz w:val="18"/>
                  <w:szCs w:val="18"/>
                </w:rPr>
                <w:delText xml:space="preserve"> a grados</w:delText>
              </w:r>
              <w:r w:rsidR="00721792" w:rsidDel="003D46A6">
                <w:rPr>
                  <w:rFonts w:ascii="Times" w:hAnsi="Times"/>
                  <w:b/>
                  <w:sz w:val="18"/>
                  <w:szCs w:val="18"/>
                </w:rPr>
                <w:delText xml:space="preserve"> sexagesimales</w:delText>
              </w:r>
            </w:del>
          </w:p>
        </w:tc>
      </w:tr>
      <w:tr w:rsidR="00CC7A54" w:rsidDel="003D46A6" w14:paraId="6E15D207" w14:textId="69E46C66" w:rsidTr="00CC7A54">
        <w:trPr>
          <w:del w:id="1658" w:author="Alex" w:date="2015-07-30T13:09:00Z"/>
        </w:trPr>
        <w:tc>
          <w:tcPr>
            <w:tcW w:w="2518" w:type="dxa"/>
          </w:tcPr>
          <w:p w14:paraId="1A6FF7BA" w14:textId="63550D94" w:rsidR="00CC7A54" w:rsidDel="003D46A6" w:rsidRDefault="00CC7A54" w:rsidP="00CC7A54">
            <w:pPr>
              <w:rPr>
                <w:del w:id="1659" w:author="Alex" w:date="2015-07-30T13:09:00Z"/>
                <w:rFonts w:ascii="Times" w:hAnsi="Times"/>
              </w:rPr>
            </w:pPr>
            <w:del w:id="1660" w:author="Alex" w:date="2015-07-30T13:09:00Z">
              <w:r w:rsidRPr="00726376" w:rsidDel="003D46A6">
                <w:rPr>
                  <w:rFonts w:ascii="Times" w:hAnsi="Times"/>
                  <w:b/>
                  <w:sz w:val="18"/>
                  <w:szCs w:val="18"/>
                </w:rPr>
                <w:delText>Contenido</w:delText>
              </w:r>
            </w:del>
          </w:p>
        </w:tc>
        <w:tc>
          <w:tcPr>
            <w:tcW w:w="6460" w:type="dxa"/>
          </w:tcPr>
          <w:p w14:paraId="33520EFD" w14:textId="31D595E6" w:rsidR="00CC7A54" w:rsidDel="003D46A6" w:rsidRDefault="00217405" w:rsidP="001654BD">
            <w:pPr>
              <w:rPr>
                <w:del w:id="1661" w:author="Alex" w:date="2015-07-30T13:09:00Z"/>
                <w:rFonts w:ascii="Times" w:hAnsi="Times"/>
              </w:rPr>
            </w:pPr>
            <m:oMathPara>
              <m:oMath>
                <m:f>
                  <m:fPr>
                    <m:ctrlPr>
                      <w:del w:id="1662" w:author="Alex" w:date="2015-07-30T13:09:00Z">
                        <w:rPr>
                          <w:rFonts w:ascii="Cambria Math" w:hAnsi="Cambria Math"/>
                          <w:i/>
                        </w:rPr>
                      </w:del>
                    </m:ctrlPr>
                  </m:fPr>
                  <m:num>
                    <m:sSup>
                      <m:sSupPr>
                        <m:ctrlPr>
                          <w:del w:id="1663" w:author="Alex" w:date="2015-07-30T13:09:00Z">
                            <w:rPr>
                              <w:rFonts w:ascii="Cambria Math" w:hAnsi="Cambria Math"/>
                              <w:i/>
                            </w:rPr>
                          </w:del>
                        </m:ctrlPr>
                      </m:sSupPr>
                      <m:e>
                        <w:del w:id="1664" w:author="Alex" w:date="2015-07-30T13:09:00Z">
                          <m:r>
                            <w:rPr>
                              <w:rFonts w:ascii="Cambria Math" w:hAnsi="Cambria Math"/>
                            </w:rPr>
                            <m:t>b∙180</m:t>
                          </m:r>
                        </w:del>
                      </m:e>
                      <m:sup>
                        <w:del w:id="1665" w:author="Alex" w:date="2015-07-30T13:09:00Z">
                          <m:r>
                            <w:rPr>
                              <w:rFonts w:ascii="Cambria Math" w:hAnsi="Cambria Math"/>
                            </w:rPr>
                            <m:t>o</m:t>
                          </m:r>
                        </w:del>
                      </m:sup>
                    </m:sSup>
                  </m:num>
                  <m:den>
                    <w:del w:id="1666" w:author="Alex" w:date="2015-07-30T13:09:00Z">
                      <m:r>
                        <w:rPr>
                          <w:rFonts w:ascii="Cambria Math" w:hAnsi="Cambria Math"/>
                        </w:rPr>
                        <m:t>π</m:t>
                      </m:r>
                    </w:del>
                  </m:den>
                </m:f>
                <w:del w:id="1667" w:author="Alex" w:date="2015-07-30T13:09:00Z">
                  <m:r>
                    <w:rPr>
                      <w:rFonts w:ascii="Cambria Math" w:hAnsi="Cambria Math"/>
                    </w:rPr>
                    <m:t>=</m:t>
                  </m:r>
                </w:del>
                <m:sSup>
                  <m:sSupPr>
                    <m:ctrlPr>
                      <w:del w:id="1668" w:author="Alex" w:date="2015-07-30T13:09:00Z">
                        <w:rPr>
                          <w:rFonts w:ascii="Cambria Math" w:hAnsi="Cambria Math"/>
                          <w:i/>
                        </w:rPr>
                      </w:del>
                    </m:ctrlPr>
                  </m:sSupPr>
                  <m:e>
                    <w:del w:id="1669" w:author="Alex" w:date="2015-07-30T13:09:00Z">
                      <m:r>
                        <w:rPr>
                          <w:rFonts w:ascii="Cambria Math" w:hAnsi="Cambria Math"/>
                        </w:rPr>
                        <m:t>x</m:t>
                      </m:r>
                    </w:del>
                  </m:e>
                  <m:sup>
                    <w:del w:id="1670" w:author="Alex" w:date="2015-07-30T13:09:00Z">
                      <m:r>
                        <w:rPr>
                          <w:rFonts w:ascii="Cambria Math" w:hAnsi="Cambria Math"/>
                        </w:rPr>
                        <m:t>o</m:t>
                      </m:r>
                    </w:del>
                  </m:sup>
                </m:sSup>
              </m:oMath>
            </m:oMathPara>
          </w:p>
        </w:tc>
      </w:tr>
    </w:tbl>
    <w:p w14:paraId="48FF91CB" w14:textId="77777777" w:rsidR="003D46A6" w:rsidRDefault="003D46A6" w:rsidP="001B42A7">
      <w:pPr>
        <w:spacing w:after="0"/>
        <w:rPr>
          <w:ins w:id="1671" w:author="Alex" w:date="2015-07-30T13:09:00Z"/>
          <w:rFonts w:ascii="Times" w:eastAsiaTheme="minorEastAsia" w:hAnsi="Times"/>
        </w:rPr>
      </w:pPr>
      <w:ins w:id="1672" w:author="Alex" w:date="2015-07-30T13:09:00Z">
        <w:r>
          <w:rPr>
            <w:rFonts w:ascii="Times" w:eastAsiaTheme="minorEastAsia" w:hAnsi="Times"/>
          </w:rPr>
          <w:t>Por ejemplo, para convertir 24° a radianes debes operar de la siguiente forma:</w:t>
        </w:r>
      </w:ins>
    </w:p>
    <w:p w14:paraId="3EEC8E64" w14:textId="0F88FE0D" w:rsidR="003E754D" w:rsidRDefault="003D46A6" w:rsidP="001B42A7">
      <w:pPr>
        <w:spacing w:after="0"/>
        <w:rPr>
          <w:ins w:id="1673" w:author="Alex" w:date="2015-07-30T13:09:00Z"/>
          <w:rFonts w:ascii="Times" w:eastAsiaTheme="minorEastAsia" w:hAnsi="Times"/>
        </w:rPr>
      </w:pPr>
      <w:ins w:id="1674" w:author="Alex" w:date="2015-07-30T13:09:00Z">
        <w:r>
          <w:rPr>
            <w:rFonts w:ascii="Times" w:eastAsiaTheme="minorEastAsia" w:hAnsi="Times"/>
          </w:rPr>
          <w:t xml:space="preserve"> </w:t>
        </w:r>
      </w:ins>
    </w:p>
    <w:p w14:paraId="5E684F6D" w14:textId="5B83B720" w:rsidR="003D46A6" w:rsidRDefault="00BE5AD4">
      <w:pPr>
        <w:spacing w:after="0"/>
        <w:jc w:val="center"/>
        <w:rPr>
          <w:ins w:id="1675" w:author="Alex" w:date="2015-07-30T13:59:00Z"/>
          <w:rFonts w:ascii="Times" w:eastAsiaTheme="minorEastAsia" w:hAnsi="Times"/>
        </w:rPr>
        <w:pPrChange w:id="1676" w:author="Alex" w:date="2015-07-30T14:02:00Z">
          <w:pPr>
            <w:spacing w:after="0"/>
          </w:pPr>
        </w:pPrChange>
      </w:pPr>
      <w:ins w:id="1677" w:author="Alex" w:date="2015-07-30T14:05:00Z">
        <w:r>
          <w:rPr>
            <w:noProof/>
            <w:lang w:val="es-CO" w:eastAsia="es-CO"/>
          </w:rPr>
          <w:drawing>
            <wp:inline distT="0" distB="0" distL="0" distR="0" wp14:anchorId="60F8DC1C" wp14:editId="243690D3">
              <wp:extent cx="1751162" cy="793152"/>
              <wp:effectExtent l="0" t="0" r="1905" b="6985"/>
              <wp:docPr id="54" name="Imagen 54" descr="file:///C:/Users/Jorge/AppData/Local/Temp/CodeCogsEqn-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le:///C:/Users/Jorge/AppData/Local/Temp/CodeCogsEqn-11.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1413" cy="811383"/>
                      </a:xfrm>
                      <a:prstGeom prst="rect">
                        <a:avLst/>
                      </a:prstGeom>
                      <a:noFill/>
                      <a:ln>
                        <a:noFill/>
                      </a:ln>
                    </pic:spPr>
                  </pic:pic>
                </a:graphicData>
              </a:graphic>
            </wp:inline>
          </w:drawing>
        </w:r>
      </w:ins>
    </w:p>
    <w:p w14:paraId="204BA33C" w14:textId="77777777" w:rsidR="00BE5AD4" w:rsidRDefault="00BE5AD4" w:rsidP="001B42A7">
      <w:pPr>
        <w:spacing w:after="0"/>
        <w:rPr>
          <w:ins w:id="1678" w:author="Alex" w:date="2015-07-30T13:59:00Z"/>
          <w:rFonts w:ascii="Times" w:eastAsiaTheme="minorEastAsia" w:hAnsi="Times"/>
        </w:rPr>
      </w:pPr>
    </w:p>
    <w:p w14:paraId="10C20ABE" w14:textId="77777777" w:rsidR="00BE5AD4" w:rsidRDefault="00BE5AD4" w:rsidP="001B42A7">
      <w:pPr>
        <w:spacing w:after="0"/>
        <w:rPr>
          <w:ins w:id="1679" w:author="Alex" w:date="2015-07-30T13:59:00Z"/>
          <w:rFonts w:ascii="Times" w:eastAsiaTheme="minorEastAsia" w:hAnsi="Times"/>
        </w:rPr>
      </w:pPr>
    </w:p>
    <w:p w14:paraId="7F22DB9C" w14:textId="79A81FC0" w:rsidR="00BE5AD4" w:rsidRDefault="001825BC" w:rsidP="001B42A7">
      <w:pPr>
        <w:spacing w:after="0"/>
        <w:rPr>
          <w:ins w:id="1680" w:author="Alex" w:date="2015-07-30T14:57:00Z"/>
          <w:rFonts w:ascii="Times" w:eastAsiaTheme="minorEastAsia" w:hAnsi="Times"/>
        </w:rPr>
      </w:pPr>
      <w:ins w:id="1681" w:author="Alex" w:date="2015-07-30T14:08:00Z">
        <w:r>
          <w:rPr>
            <w:rFonts w:ascii="Times" w:eastAsiaTheme="minorEastAsia" w:hAnsi="Times"/>
          </w:rPr>
          <w:t>Por ejemplo, p</w:t>
        </w:r>
      </w:ins>
      <w:ins w:id="1682" w:author="Alex" w:date="2015-07-30T14:07:00Z">
        <w:r>
          <w:rPr>
            <w:rFonts w:ascii="Times" w:eastAsiaTheme="minorEastAsia" w:hAnsi="Times"/>
          </w:rPr>
          <w:t xml:space="preserve">ara convertir 1,3 rad a grados debes </w:t>
        </w:r>
      </w:ins>
      <w:ins w:id="1683" w:author="Alex" w:date="2015-07-30T14:08:00Z">
        <w:r>
          <w:rPr>
            <w:rFonts w:ascii="Times" w:eastAsiaTheme="minorEastAsia" w:hAnsi="Times"/>
          </w:rPr>
          <w:t>operar de la siguiente forma:</w:t>
        </w:r>
      </w:ins>
    </w:p>
    <w:p w14:paraId="5C5EB9F4" w14:textId="77777777" w:rsidR="00E7726D" w:rsidRDefault="00E7726D" w:rsidP="001B42A7">
      <w:pPr>
        <w:spacing w:after="0"/>
        <w:rPr>
          <w:ins w:id="1684" w:author="Alex" w:date="2015-07-30T14:08:00Z"/>
          <w:rFonts w:ascii="Times" w:eastAsiaTheme="minorEastAsia" w:hAnsi="Times"/>
        </w:rPr>
      </w:pPr>
    </w:p>
    <w:p w14:paraId="0C67800D" w14:textId="77777777" w:rsidR="001825BC" w:rsidRDefault="001825BC" w:rsidP="001B42A7">
      <w:pPr>
        <w:spacing w:after="0"/>
        <w:rPr>
          <w:ins w:id="1685" w:author="Alex" w:date="2015-07-30T14:08:00Z"/>
          <w:rFonts w:ascii="Times" w:eastAsiaTheme="minorEastAsia" w:hAnsi="Times"/>
        </w:rPr>
      </w:pPr>
    </w:p>
    <w:p w14:paraId="41D70F52" w14:textId="6A202E33" w:rsidR="001825BC" w:rsidRDefault="00E7726D">
      <w:pPr>
        <w:spacing w:after="0"/>
        <w:jc w:val="center"/>
        <w:rPr>
          <w:ins w:id="1686" w:author="Alex" w:date="2015-07-30T14:57:00Z"/>
          <w:rFonts w:ascii="Times" w:eastAsiaTheme="minorEastAsia" w:hAnsi="Times"/>
        </w:rPr>
        <w:pPrChange w:id="1687" w:author="Alex" w:date="2015-07-30T14:57:00Z">
          <w:pPr>
            <w:spacing w:after="0"/>
          </w:pPr>
        </w:pPrChange>
      </w:pPr>
      <w:ins w:id="1688" w:author="Alex" w:date="2015-07-30T14:56:00Z">
        <w:r>
          <w:rPr>
            <w:noProof/>
            <w:lang w:val="es-CO" w:eastAsia="es-CO"/>
          </w:rPr>
          <w:drawing>
            <wp:inline distT="0" distB="0" distL="0" distR="0" wp14:anchorId="1FECDFF9" wp14:editId="1E45D21B">
              <wp:extent cx="1647646" cy="1314248"/>
              <wp:effectExtent l="0" t="0" r="0" b="635"/>
              <wp:docPr id="57" name="Imagen 57" descr="file:///C:/Users/Jorge/AppData/Local/Temp/CodeCogsEqn-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ile:///C:/Users/Jorge/AppData/Local/Temp/CodeCogsEqn-13.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75348" cy="1336344"/>
                      </a:xfrm>
                      <a:prstGeom prst="rect">
                        <a:avLst/>
                      </a:prstGeom>
                      <a:noFill/>
                      <a:ln>
                        <a:noFill/>
                      </a:ln>
                    </pic:spPr>
                  </pic:pic>
                </a:graphicData>
              </a:graphic>
            </wp:inline>
          </w:drawing>
        </w:r>
      </w:ins>
    </w:p>
    <w:p w14:paraId="6F994659" w14:textId="304EC1F4" w:rsidR="00E7726D" w:rsidRDefault="00E7726D" w:rsidP="001B42A7">
      <w:pPr>
        <w:spacing w:after="0"/>
        <w:rPr>
          <w:ins w:id="1689" w:author="Alex" w:date="2015-07-30T13:09:00Z"/>
          <w:rFonts w:ascii="Times" w:eastAsiaTheme="minorEastAsia" w:hAnsi="Times"/>
        </w:rPr>
      </w:pPr>
    </w:p>
    <w:p w14:paraId="62BBE894" w14:textId="77777777" w:rsidR="003D46A6" w:rsidRDefault="003D46A6"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3A3ABA83" w:rsidR="00CC7A54" w:rsidRPr="00053744" w:rsidRDefault="00C82D30" w:rsidP="002953CB">
            <w:pPr>
              <w:pStyle w:val="ListadoImgenes"/>
              <w:numPr>
                <w:ilvl w:val="0"/>
                <w:numId w:val="0"/>
              </w:numPr>
              <w:ind w:left="720" w:hanging="360"/>
            </w:pPr>
            <w:r>
              <w:t>MA_10_02_CO_IMG15</w:t>
            </w: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(sen, cos)</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217405" w:rsidP="00CC7A54">
            <w:pPr>
              <w:rPr>
                <w:rFonts w:ascii="Times New Roman" w:hAnsi="Times New Roman" w:cs="Times New Roman"/>
                <w:color w:val="000000"/>
              </w:rPr>
            </w:pPr>
            <w:hyperlink r:id="rId74"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es-CO"/>
              </w:rPr>
              <w:lastRenderedPageBreak/>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75">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703F8519" w14:textId="710C4D5F"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r w:rsidR="00F47BDD">
              <w:rPr>
                <w:rFonts w:ascii="Times New Roman" w:hAnsi="Times New Roman" w:cs="Times New Roman"/>
                <w:color w:val="000000"/>
              </w:rPr>
              <w:t>.</w:t>
            </w:r>
          </w:p>
        </w:tc>
      </w:tr>
    </w:tbl>
    <w:p w14:paraId="789620AE" w14:textId="77777777" w:rsidR="00CC7A54" w:rsidRDefault="00CC7A54" w:rsidP="001B42A7">
      <w:pPr>
        <w:spacing w:after="0"/>
        <w:rPr>
          <w:rFonts w:ascii="Times" w:eastAsiaTheme="minorEastAsia" w:hAnsi="Times"/>
        </w:rPr>
      </w:pPr>
    </w:p>
    <w:p w14:paraId="7E390709" w14:textId="77777777" w:rsidR="00E7726D" w:rsidRDefault="00E7726D" w:rsidP="004A304B">
      <w:pPr>
        <w:spacing w:after="0"/>
        <w:rPr>
          <w:ins w:id="1690" w:author="Alex" w:date="2015-07-30T15:00:00Z"/>
          <w:rFonts w:ascii="Times" w:eastAsiaTheme="minorEastAsia" w:hAnsi="Times"/>
        </w:rPr>
      </w:pPr>
    </w:p>
    <w:p w14:paraId="6CCFD5B5" w14:textId="3AF59AC7" w:rsidR="00E7726D" w:rsidRDefault="00E7726D" w:rsidP="004A304B">
      <w:pPr>
        <w:spacing w:after="0"/>
        <w:rPr>
          <w:ins w:id="1691" w:author="Alex" w:date="2015-07-30T15:01:00Z"/>
          <w:rFonts w:ascii="Times" w:eastAsiaTheme="minorEastAsia" w:hAnsi="Times"/>
        </w:rPr>
      </w:pPr>
      <w:ins w:id="1692" w:author="Alex" w:date="2015-07-30T15:00:00Z">
        <w:r>
          <w:rPr>
            <w:rFonts w:ascii="Times" w:eastAsiaTheme="minorEastAsia" w:hAnsi="Times"/>
          </w:rPr>
          <w:t>Todas las calculadoras científicas ofrecen la posibilidad de usar cualquiera de los sistemas de medici</w:t>
        </w:r>
      </w:ins>
      <w:ins w:id="1693" w:author="Alex" w:date="2015-07-30T15:01:00Z">
        <w:r>
          <w:rPr>
            <w:rFonts w:ascii="Times" w:eastAsiaTheme="minorEastAsia" w:hAnsi="Times"/>
          </w:rPr>
          <w:t>ón de ángulos, por lo que es necesario que verifiques su configuración dependiendo del sistema que vayas a utilizar:</w:t>
        </w:r>
      </w:ins>
    </w:p>
    <w:p w14:paraId="74BE1341" w14:textId="77777777" w:rsidR="00E7726D" w:rsidRDefault="00E7726D" w:rsidP="004A304B">
      <w:pPr>
        <w:spacing w:after="0"/>
        <w:rPr>
          <w:ins w:id="1694" w:author="Alex" w:date="2015-07-30T15:02:00Z"/>
          <w:rFonts w:ascii="Times" w:eastAsiaTheme="minorEastAsia" w:hAnsi="Times"/>
        </w:rPr>
      </w:pPr>
    </w:p>
    <w:p w14:paraId="1BF5B296" w14:textId="6546019C" w:rsidR="00E7726D" w:rsidRPr="00E7726D" w:rsidRDefault="00E7726D">
      <w:pPr>
        <w:pStyle w:val="Prrafodelista"/>
        <w:numPr>
          <w:ilvl w:val="0"/>
          <w:numId w:val="49"/>
        </w:numPr>
        <w:spacing w:after="0"/>
        <w:rPr>
          <w:ins w:id="1695" w:author="Alex" w:date="2015-07-30T15:05:00Z"/>
          <w:rFonts w:ascii="Times" w:eastAsiaTheme="minorEastAsia" w:hAnsi="Times"/>
          <w:rPrChange w:id="1696" w:author="Alex" w:date="2015-07-30T15:05:00Z">
            <w:rPr>
              <w:ins w:id="1697" w:author="Alex" w:date="2015-07-30T15:05:00Z"/>
            </w:rPr>
          </w:rPrChange>
        </w:rPr>
      </w:pPr>
      <w:ins w:id="1698" w:author="Alex" w:date="2015-07-30T15:05:00Z">
        <w:r>
          <w:rPr>
            <w:rFonts w:ascii="Times" w:eastAsiaTheme="minorEastAsia" w:hAnsi="Times"/>
          </w:rPr>
          <w:t xml:space="preserve">Para el sistema sexagesimal se debe </w:t>
        </w:r>
      </w:ins>
      <w:ins w:id="1699" w:author="Alex" w:date="2015-07-30T15:06:00Z">
        <w:r w:rsidR="00142673">
          <w:rPr>
            <w:rFonts w:ascii="Times" w:eastAsiaTheme="minorEastAsia" w:hAnsi="Times"/>
          </w:rPr>
          <w:t>configurar</w:t>
        </w:r>
      </w:ins>
      <w:ins w:id="1700" w:author="Alex" w:date="2015-07-30T15:05:00Z">
        <w:r>
          <w:rPr>
            <w:rFonts w:ascii="Times" w:eastAsiaTheme="minorEastAsia" w:hAnsi="Times"/>
          </w:rPr>
          <w:t xml:space="preserve"> en DEG, abreviatura de la palabra inglesa </w:t>
        </w:r>
        <w:r w:rsidR="00142673">
          <w:rPr>
            <w:rFonts w:ascii="Times" w:eastAsiaTheme="minorEastAsia" w:hAnsi="Times"/>
            <w:i/>
          </w:rPr>
          <w:t>degree</w:t>
        </w:r>
        <w:r>
          <w:rPr>
            <w:rFonts w:ascii="Times" w:eastAsiaTheme="minorEastAsia" w:hAnsi="Times"/>
            <w:i/>
          </w:rPr>
          <w:t>.</w:t>
        </w:r>
      </w:ins>
    </w:p>
    <w:p w14:paraId="3BD0F198" w14:textId="0E621ED8" w:rsidR="00E7726D" w:rsidRDefault="00E7726D" w:rsidP="00E7726D">
      <w:pPr>
        <w:pStyle w:val="Prrafodelista"/>
        <w:numPr>
          <w:ilvl w:val="0"/>
          <w:numId w:val="49"/>
        </w:numPr>
        <w:spacing w:after="0"/>
        <w:rPr>
          <w:ins w:id="1701" w:author="Alex" w:date="2015-07-30T15:05:00Z"/>
          <w:rFonts w:ascii="Times" w:eastAsiaTheme="minorEastAsia" w:hAnsi="Times"/>
        </w:rPr>
      </w:pPr>
      <w:ins w:id="1702" w:author="Alex" w:date="2015-07-30T15:05:00Z">
        <w:r>
          <w:rPr>
            <w:rFonts w:ascii="Times" w:eastAsiaTheme="minorEastAsia" w:hAnsi="Times"/>
          </w:rPr>
          <w:t xml:space="preserve">Para </w:t>
        </w:r>
      </w:ins>
      <w:ins w:id="1703" w:author="Alex" w:date="2015-07-30T15:06:00Z">
        <w:r w:rsidR="00142673">
          <w:rPr>
            <w:rFonts w:ascii="Times" w:eastAsiaTheme="minorEastAsia" w:hAnsi="Times"/>
          </w:rPr>
          <w:t>el sistema cíclico</w:t>
        </w:r>
      </w:ins>
      <w:ins w:id="1704" w:author="Alex" w:date="2015-07-30T15:05:00Z">
        <w:r>
          <w:rPr>
            <w:rFonts w:ascii="Times" w:eastAsiaTheme="minorEastAsia" w:hAnsi="Times"/>
          </w:rPr>
          <w:t xml:space="preserve"> se debe </w:t>
        </w:r>
      </w:ins>
      <w:ins w:id="1705" w:author="Alex" w:date="2015-07-30T15:06:00Z">
        <w:r w:rsidR="00142673">
          <w:rPr>
            <w:rFonts w:ascii="Times" w:eastAsiaTheme="minorEastAsia" w:hAnsi="Times"/>
          </w:rPr>
          <w:t xml:space="preserve">configurar </w:t>
        </w:r>
      </w:ins>
      <w:ins w:id="1706" w:author="Alex" w:date="2015-07-30T15:05:00Z">
        <w:r>
          <w:rPr>
            <w:rFonts w:ascii="Times" w:eastAsiaTheme="minorEastAsia" w:hAnsi="Times"/>
          </w:rPr>
          <w:t xml:space="preserve">en </w:t>
        </w:r>
      </w:ins>
      <w:ins w:id="1707" w:author="Alex" w:date="2015-07-30T15:06:00Z">
        <w:r w:rsidR="00142673">
          <w:rPr>
            <w:rFonts w:ascii="Times" w:eastAsiaTheme="minorEastAsia" w:hAnsi="Times"/>
          </w:rPr>
          <w:t>RAD</w:t>
        </w:r>
      </w:ins>
      <w:ins w:id="1708" w:author="Alex" w:date="2015-07-30T15:05:00Z">
        <w:r>
          <w:rPr>
            <w:rFonts w:ascii="Times" w:eastAsiaTheme="minorEastAsia" w:hAnsi="Times"/>
          </w:rPr>
          <w:t xml:space="preserve">, abreviatura de la palabra inglesa </w:t>
        </w:r>
      </w:ins>
      <w:ins w:id="1709" w:author="Alex" w:date="2015-07-30T15:07:00Z">
        <w:r w:rsidR="00142673">
          <w:rPr>
            <w:rFonts w:ascii="Times" w:eastAsiaTheme="minorEastAsia" w:hAnsi="Times"/>
            <w:i/>
          </w:rPr>
          <w:t>radian</w:t>
        </w:r>
      </w:ins>
      <w:ins w:id="1710" w:author="Alex" w:date="2015-07-30T15:05:00Z">
        <w:r>
          <w:rPr>
            <w:rFonts w:ascii="Times" w:eastAsiaTheme="minorEastAsia" w:hAnsi="Times"/>
            <w:i/>
          </w:rPr>
          <w:t>.</w:t>
        </w:r>
      </w:ins>
    </w:p>
    <w:p w14:paraId="59D12A89" w14:textId="3AC07498" w:rsidR="00E7726D" w:rsidRPr="00B70C7F" w:rsidRDefault="00142673" w:rsidP="00E7726D">
      <w:pPr>
        <w:pStyle w:val="Prrafodelista"/>
        <w:numPr>
          <w:ilvl w:val="0"/>
          <w:numId w:val="49"/>
        </w:numPr>
        <w:spacing w:after="0"/>
        <w:rPr>
          <w:ins w:id="1711" w:author="Alex" w:date="2015-07-30T15:05:00Z"/>
          <w:rFonts w:ascii="Times" w:eastAsiaTheme="minorEastAsia" w:hAnsi="Times"/>
        </w:rPr>
      </w:pPr>
      <w:ins w:id="1712" w:author="Alex" w:date="2015-07-30T15:07:00Z">
        <w:r>
          <w:rPr>
            <w:rFonts w:ascii="Times" w:eastAsiaTheme="minorEastAsia" w:hAnsi="Times"/>
          </w:rPr>
          <w:t xml:space="preserve">Para el sistema </w:t>
        </w:r>
      </w:ins>
      <w:ins w:id="1713" w:author="Alex" w:date="2015-07-30T15:12:00Z">
        <w:r>
          <w:rPr>
            <w:rFonts w:ascii="Times" w:eastAsiaTheme="minorEastAsia" w:hAnsi="Times"/>
          </w:rPr>
          <w:t xml:space="preserve">centesimal </w:t>
        </w:r>
      </w:ins>
      <w:ins w:id="1714" w:author="Alex" w:date="2015-07-30T15:07:00Z">
        <w:r>
          <w:rPr>
            <w:rFonts w:ascii="Times" w:eastAsiaTheme="minorEastAsia" w:hAnsi="Times"/>
          </w:rPr>
          <w:t xml:space="preserve">se debe configurar en GRAD, abreviatura de la palabra inglesa </w:t>
        </w:r>
      </w:ins>
      <w:ins w:id="1715" w:author="Alex" w:date="2015-07-30T15:08:00Z">
        <w:r>
          <w:rPr>
            <w:rFonts w:ascii="Times" w:eastAsiaTheme="minorEastAsia" w:hAnsi="Times"/>
            <w:i/>
          </w:rPr>
          <w:t>grade</w:t>
        </w:r>
      </w:ins>
      <w:ins w:id="1716" w:author="Alex" w:date="2015-07-30T15:07:00Z">
        <w:r>
          <w:rPr>
            <w:rFonts w:ascii="Times" w:eastAsiaTheme="minorEastAsia" w:hAnsi="Times"/>
            <w:i/>
          </w:rPr>
          <w:t>.</w:t>
        </w:r>
      </w:ins>
    </w:p>
    <w:p w14:paraId="65CBA334" w14:textId="753BEEF9" w:rsidR="004A304B" w:rsidDel="00142673" w:rsidRDefault="004A304B" w:rsidP="004A304B">
      <w:pPr>
        <w:spacing w:after="0"/>
        <w:rPr>
          <w:del w:id="1717" w:author="Alex" w:date="2015-07-30T15:08:00Z"/>
          <w:rFonts w:ascii="Times" w:eastAsiaTheme="minorEastAsia" w:hAnsi="Times"/>
        </w:rPr>
      </w:pPr>
      <w:del w:id="1718" w:author="Alex" w:date="2015-07-30T15:08:00Z">
        <w:r w:rsidDel="00142673">
          <w:rPr>
            <w:rFonts w:ascii="Times" w:eastAsiaTheme="minorEastAsia" w:hAnsi="Times"/>
          </w:rPr>
          <w:delText xml:space="preserve">Debes prestar atención cuando uses tu calculadora, pues la palabra que en el idioma inglés corresponde a “grados sexagesimales” es </w:delText>
        </w:r>
      </w:del>
      <w:del w:id="1719" w:author="Alex" w:date="2015-07-30T14:58:00Z">
        <w:r w:rsidRPr="00E7726D" w:rsidDel="00E7726D">
          <w:rPr>
            <w:rFonts w:ascii="Times" w:eastAsiaTheme="minorEastAsia" w:hAnsi="Times"/>
            <w:i/>
            <w:rPrChange w:id="1720" w:author="Alex" w:date="2015-07-30T14:58:00Z">
              <w:rPr>
                <w:rFonts w:ascii="Times" w:eastAsiaTheme="minorEastAsia" w:hAnsi="Times"/>
              </w:rPr>
            </w:rPrChange>
          </w:rPr>
          <w:delText>“</w:delText>
        </w:r>
      </w:del>
      <w:del w:id="1721" w:author="Alex" w:date="2015-07-30T15:08:00Z">
        <w:r w:rsidRPr="00E7726D" w:rsidDel="00142673">
          <w:rPr>
            <w:rFonts w:ascii="Times" w:eastAsiaTheme="minorEastAsia" w:hAnsi="Times"/>
            <w:i/>
            <w:rPrChange w:id="1722" w:author="Alex" w:date="2015-07-30T14:58:00Z">
              <w:rPr>
                <w:rFonts w:ascii="Times" w:eastAsiaTheme="minorEastAsia" w:hAnsi="Times"/>
              </w:rPr>
            </w:rPrChange>
          </w:rPr>
          <w:delText>degrees</w:delText>
        </w:r>
      </w:del>
      <w:del w:id="1723" w:author="Alex" w:date="2015-07-30T14:58:00Z">
        <w:r w:rsidRPr="00E7726D" w:rsidDel="00E7726D">
          <w:rPr>
            <w:rFonts w:ascii="Times" w:eastAsiaTheme="minorEastAsia" w:hAnsi="Times"/>
            <w:i/>
            <w:rPrChange w:id="1724" w:author="Alex" w:date="2015-07-30T14:58:00Z">
              <w:rPr>
                <w:rFonts w:ascii="Times" w:eastAsiaTheme="minorEastAsia" w:hAnsi="Times"/>
              </w:rPr>
            </w:rPrChange>
          </w:rPr>
          <w:delText>”</w:delText>
        </w:r>
      </w:del>
      <w:del w:id="1725" w:author="Alex" w:date="2015-07-30T15:08:00Z">
        <w:r w:rsidDel="00142673">
          <w:rPr>
            <w:rFonts w:ascii="Times" w:eastAsiaTheme="minorEastAsia" w:hAnsi="Times"/>
          </w:rPr>
          <w:delText>, por lo que en la calculadora aparece la abreviatura DEG. Por su parte, los “grados centesimales” se traducen al inglés como “grades”, por lo que en la calculadora aparece la abreviatura GRA.</w:delText>
        </w:r>
      </w:del>
    </w:p>
    <w:p w14:paraId="281780E6" w14:textId="77777777" w:rsidR="003600ED" w:rsidRDefault="003600ED" w:rsidP="001B42A7">
      <w:pPr>
        <w:spacing w:after="0"/>
        <w:rPr>
          <w:ins w:id="1726" w:author="Alex" w:date="2015-07-30T15:08: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142673" w:rsidRPr="005D1738" w14:paraId="3ED80151" w14:textId="77777777" w:rsidTr="00CF5086">
        <w:trPr>
          <w:ins w:id="1727" w:author="Alex" w:date="2015-07-30T15:09:00Z"/>
        </w:trPr>
        <w:tc>
          <w:tcPr>
            <w:tcW w:w="8978" w:type="dxa"/>
            <w:gridSpan w:val="2"/>
            <w:shd w:val="clear" w:color="auto" w:fill="000000" w:themeFill="text1"/>
          </w:tcPr>
          <w:p w14:paraId="39C7BE30" w14:textId="77777777" w:rsidR="00142673" w:rsidRPr="005D1738" w:rsidRDefault="00142673" w:rsidP="00CF5086">
            <w:pPr>
              <w:jc w:val="center"/>
              <w:rPr>
                <w:ins w:id="1728" w:author="Alex" w:date="2015-07-30T15:09:00Z"/>
                <w:rFonts w:ascii="Times New Roman" w:hAnsi="Times New Roman" w:cs="Times New Roman"/>
                <w:b/>
                <w:color w:val="FFFFFF" w:themeColor="background1"/>
              </w:rPr>
            </w:pPr>
            <w:ins w:id="1729" w:author="Alex" w:date="2015-07-30T15:09:00Z">
              <w:r w:rsidRPr="005D1738">
                <w:rPr>
                  <w:rFonts w:ascii="Times New Roman" w:hAnsi="Times New Roman" w:cs="Times New Roman"/>
                  <w:b/>
                  <w:color w:val="FFFFFF" w:themeColor="background1"/>
                </w:rPr>
                <w:t>Destacado</w:t>
              </w:r>
            </w:ins>
          </w:p>
        </w:tc>
      </w:tr>
      <w:tr w:rsidR="00142673" w:rsidRPr="00726376" w14:paraId="30EB4ECD" w14:textId="77777777" w:rsidTr="00CF5086">
        <w:trPr>
          <w:ins w:id="1730" w:author="Alex" w:date="2015-07-30T15:09:00Z"/>
        </w:trPr>
        <w:tc>
          <w:tcPr>
            <w:tcW w:w="2518" w:type="dxa"/>
          </w:tcPr>
          <w:p w14:paraId="7FB75E02" w14:textId="77777777" w:rsidR="00142673" w:rsidRPr="00726376" w:rsidRDefault="00142673" w:rsidP="00CF5086">
            <w:pPr>
              <w:rPr>
                <w:ins w:id="1731" w:author="Alex" w:date="2015-07-30T15:09:00Z"/>
                <w:rFonts w:ascii="Times" w:hAnsi="Times"/>
                <w:b/>
                <w:sz w:val="18"/>
                <w:szCs w:val="18"/>
              </w:rPr>
            </w:pPr>
            <w:ins w:id="1732" w:author="Alex" w:date="2015-07-30T15:09:00Z">
              <w:r w:rsidRPr="00726376">
                <w:rPr>
                  <w:rFonts w:ascii="Times" w:hAnsi="Times"/>
                  <w:b/>
                  <w:sz w:val="18"/>
                  <w:szCs w:val="18"/>
                </w:rPr>
                <w:t>Título</w:t>
              </w:r>
            </w:ins>
          </w:p>
        </w:tc>
        <w:tc>
          <w:tcPr>
            <w:tcW w:w="6460" w:type="dxa"/>
          </w:tcPr>
          <w:p w14:paraId="389E6DE9" w14:textId="248A2FF3" w:rsidR="00142673" w:rsidRPr="00726376" w:rsidRDefault="00142673" w:rsidP="00CF5086">
            <w:pPr>
              <w:jc w:val="center"/>
              <w:rPr>
                <w:ins w:id="1733" w:author="Alex" w:date="2015-07-30T15:09:00Z"/>
                <w:rFonts w:ascii="Times" w:hAnsi="Times"/>
                <w:b/>
                <w:sz w:val="18"/>
                <w:szCs w:val="18"/>
              </w:rPr>
            </w:pPr>
            <w:ins w:id="1734" w:author="Alex" w:date="2015-07-30T15:09:00Z">
              <w:r>
                <w:rPr>
                  <w:rFonts w:ascii="Times" w:hAnsi="Times"/>
                  <w:b/>
                  <w:sz w:val="18"/>
                  <w:szCs w:val="18"/>
                </w:rPr>
                <w:t>Ángulos en la calculadora</w:t>
              </w:r>
            </w:ins>
          </w:p>
        </w:tc>
      </w:tr>
      <w:tr w:rsidR="00142673" w14:paraId="02958749" w14:textId="77777777" w:rsidTr="00CF5086">
        <w:trPr>
          <w:ins w:id="1735" w:author="Alex" w:date="2015-07-30T15:09:00Z"/>
        </w:trPr>
        <w:tc>
          <w:tcPr>
            <w:tcW w:w="2518" w:type="dxa"/>
          </w:tcPr>
          <w:p w14:paraId="4E3AC911" w14:textId="77777777" w:rsidR="00142673" w:rsidRDefault="00142673" w:rsidP="00CF5086">
            <w:pPr>
              <w:rPr>
                <w:ins w:id="1736" w:author="Alex" w:date="2015-07-30T15:09:00Z"/>
                <w:rFonts w:ascii="Times" w:hAnsi="Times"/>
              </w:rPr>
            </w:pPr>
            <w:ins w:id="1737" w:author="Alex" w:date="2015-07-30T15:09:00Z">
              <w:r w:rsidRPr="00726376">
                <w:rPr>
                  <w:rFonts w:ascii="Times" w:hAnsi="Times"/>
                  <w:b/>
                  <w:sz w:val="18"/>
                  <w:szCs w:val="18"/>
                </w:rPr>
                <w:t>Contenido</w:t>
              </w:r>
            </w:ins>
          </w:p>
        </w:tc>
        <w:tc>
          <w:tcPr>
            <w:tcW w:w="6460" w:type="dxa"/>
          </w:tcPr>
          <w:p w14:paraId="40406CAA" w14:textId="1346B334" w:rsidR="00142673" w:rsidRDefault="00142673">
            <w:pPr>
              <w:rPr>
                <w:ins w:id="1738" w:author="Alex" w:date="2015-07-30T15:09:00Z"/>
                <w:rFonts w:ascii="Times" w:hAnsi="Times"/>
              </w:rPr>
            </w:pPr>
            <w:ins w:id="1739" w:author="Alex" w:date="2015-07-30T15:09:00Z">
              <w:r>
                <w:rPr>
                  <w:rFonts w:ascii="Times" w:hAnsi="Times"/>
                </w:rPr>
                <w:t>Es de capital importancia siempre verificar el sistema en el que estás trabajando y en el que está configurada la calculadora, si no lo haces posiblemente obtengas malos resultados a pesar de entender los conceptos de medici</w:t>
              </w:r>
            </w:ins>
            <w:ins w:id="1740" w:author="Alex" w:date="2015-07-30T15:10:00Z">
              <w:r>
                <w:rPr>
                  <w:rFonts w:ascii="Times" w:hAnsi="Times"/>
                </w:rPr>
                <w:t>ón de ángulos.</w:t>
              </w:r>
            </w:ins>
          </w:p>
        </w:tc>
      </w:tr>
    </w:tbl>
    <w:p w14:paraId="174BB2E2" w14:textId="77777777" w:rsidR="00142673" w:rsidRDefault="00142673" w:rsidP="001B42A7">
      <w:pPr>
        <w:spacing w:after="0"/>
        <w:rPr>
          <w:ins w:id="1741" w:author="Alex" w:date="2015-07-30T15:08:00Z"/>
          <w:rFonts w:ascii="Times" w:eastAsiaTheme="minorEastAsia" w:hAnsi="Times"/>
        </w:rPr>
      </w:pPr>
    </w:p>
    <w:p w14:paraId="4E1A3548" w14:textId="77777777" w:rsidR="00142673" w:rsidRDefault="00142673" w:rsidP="001B42A7">
      <w:pPr>
        <w:spacing w:after="0"/>
        <w:rPr>
          <w:ins w:id="1742" w:author="Alex" w:date="2015-07-30T15:08:00Z"/>
          <w:rFonts w:ascii="Times" w:eastAsiaTheme="minorEastAsia" w:hAnsi="Times"/>
        </w:rPr>
      </w:pPr>
    </w:p>
    <w:p w14:paraId="5E7AF94D" w14:textId="77777777" w:rsidR="00142673" w:rsidRDefault="00142673" w:rsidP="001B42A7">
      <w:pPr>
        <w:spacing w:after="0"/>
        <w:rPr>
          <w:ins w:id="1743" w:author="Alex" w:date="2015-07-30T15:08:00Z"/>
          <w:rFonts w:ascii="Times" w:eastAsiaTheme="minorEastAsia" w:hAnsi="Times"/>
        </w:rPr>
      </w:pPr>
    </w:p>
    <w:p w14:paraId="2EBAD943" w14:textId="77777777" w:rsidR="00142673" w:rsidRDefault="00142673"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1667466" w14:textId="21F6027F" w:rsidR="004A304B" w:rsidRPr="00053744" w:rsidRDefault="002953CB" w:rsidP="00C82D30">
            <w:pPr>
              <w:pStyle w:val="ListadoImgenes"/>
              <w:numPr>
                <w:ilvl w:val="0"/>
                <w:numId w:val="0"/>
              </w:numPr>
              <w:ind w:left="720"/>
            </w:pPr>
            <w:r>
              <w:t>MA_10_02_CO_IMG1</w:t>
            </w:r>
            <w:r w:rsidR="00C82D30">
              <w:t>6</w:t>
            </w: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76">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es-CO"/>
              </w:rPr>
              <w:lastRenderedPageBreak/>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77">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2BB6175E" w14:textId="0418A4E8"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r w:rsidR="005324B6">
              <w:rPr>
                <w:rFonts w:ascii="Times New Roman" w:hAnsi="Times New Roman" w:cs="Times New Roman"/>
                <w:color w:val="000000"/>
              </w:rPr>
              <w:t>.</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C53551">
        <w:tc>
          <w:tcPr>
            <w:tcW w:w="8828" w:type="dxa"/>
            <w:gridSpan w:val="2"/>
            <w:shd w:val="clear" w:color="auto" w:fill="000000" w:themeFill="text1"/>
          </w:tcPr>
          <w:p w14:paraId="3092ED3A" w14:textId="77777777" w:rsidR="00486D73" w:rsidRPr="005D1738" w:rsidRDefault="00486D73"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C53551">
        <w:tc>
          <w:tcPr>
            <w:tcW w:w="2472" w:type="dxa"/>
          </w:tcPr>
          <w:p w14:paraId="110B1364"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C53551">
        <w:tc>
          <w:tcPr>
            <w:tcW w:w="2472" w:type="dxa"/>
          </w:tcPr>
          <w:p w14:paraId="19AF3B6A" w14:textId="77777777" w:rsidR="00486D73" w:rsidRDefault="00486D73"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7286FEE9" w14:textId="0480DFF8" w:rsidR="00486D73" w:rsidRDefault="00A0060A" w:rsidP="00C53551">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C53551">
        <w:tc>
          <w:tcPr>
            <w:tcW w:w="2472" w:type="dxa"/>
          </w:tcPr>
          <w:p w14:paraId="304201AA" w14:textId="77777777" w:rsidR="00486D73" w:rsidRDefault="00486D73"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6161E81E" w:rsidR="00486D73" w:rsidRDefault="00A0060A" w:rsidP="00C53551">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ángulos de polígonos</w:t>
            </w:r>
            <w:r w:rsidR="00A06A56">
              <w:rPr>
                <w:rFonts w:ascii="Times New Roman" w:hAnsi="Times New Roman" w:cs="Times New Roman"/>
                <w:color w:val="000000"/>
              </w:rPr>
              <w:t xml:space="preserve"> inscritos en la circunferencia</w:t>
            </w:r>
          </w:p>
        </w:tc>
      </w:tr>
      <w:tr w:rsidR="00486D73" w14:paraId="3A44501B" w14:textId="77777777" w:rsidTr="00C53551">
        <w:tc>
          <w:tcPr>
            <w:tcW w:w="2472" w:type="dxa"/>
          </w:tcPr>
          <w:p w14:paraId="063DC729"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059C0EE3" w:rsidR="00486D73" w:rsidRPr="00AD795C" w:rsidRDefault="00A0060A" w:rsidP="00C53551">
            <w:pPr>
              <w:rPr>
                <w:rFonts w:ascii="Times New Roman" w:hAnsi="Times New Roman" w:cs="Times New Roman"/>
                <w:color w:val="000000"/>
              </w:rPr>
            </w:pPr>
            <w:r w:rsidRPr="00A0060A">
              <w:rPr>
                <w:rFonts w:ascii="Times New Roman" w:hAnsi="Times New Roman" w:cs="Times New Roman"/>
                <w:color w:val="000000"/>
              </w:rPr>
              <w:t>Ejercicio Genérico M3A: Asociar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1FE20B1D" w:rsidR="003B619B" w:rsidDel="00BC6508" w:rsidRDefault="003B619B" w:rsidP="003B619B">
      <w:pPr>
        <w:spacing w:after="0"/>
        <w:rPr>
          <w:del w:id="1744" w:author="Alex" w:date="2015-07-30T21:27:00Z"/>
          <w:rFonts w:ascii="Times" w:hAnsi="Times"/>
          <w:b/>
        </w:rPr>
      </w:pPr>
      <w:del w:id="1745" w:author="Alex" w:date="2015-07-30T21:27:00Z">
        <w:r w:rsidRPr="004E5E51" w:rsidDel="00BC6508">
          <w:rPr>
            <w:rFonts w:ascii="Times" w:hAnsi="Times"/>
            <w:highlight w:val="yellow"/>
          </w:rPr>
          <w:delText>[SECCIÓN 2]</w:delText>
        </w:r>
        <w:r w:rsidDel="00BC6508">
          <w:rPr>
            <w:rFonts w:ascii="Times" w:hAnsi="Times"/>
          </w:rPr>
          <w:delText xml:space="preserve"> </w:delText>
        </w:r>
        <w:r w:rsidDel="00BC6508">
          <w:rPr>
            <w:rFonts w:ascii="Times" w:hAnsi="Times"/>
            <w:b/>
          </w:rPr>
          <w:delText>2</w:delText>
        </w:r>
        <w:r w:rsidRPr="004E5E51" w:rsidDel="00BC6508">
          <w:rPr>
            <w:rFonts w:ascii="Times" w:hAnsi="Times"/>
            <w:b/>
          </w:rPr>
          <w:delText>.</w:delText>
        </w:r>
        <w:r w:rsidDel="00BC6508">
          <w:rPr>
            <w:rFonts w:ascii="Times" w:hAnsi="Times"/>
            <w:b/>
          </w:rPr>
          <w:delText>2</w:delText>
        </w:r>
        <w:r w:rsidRPr="004E5E51" w:rsidDel="00BC6508">
          <w:rPr>
            <w:rFonts w:ascii="Times" w:hAnsi="Times"/>
            <w:b/>
          </w:rPr>
          <w:delText xml:space="preserve"> </w:delText>
        </w:r>
        <w:r w:rsidDel="00BC6508">
          <w:rPr>
            <w:rFonts w:ascii="Times" w:hAnsi="Times"/>
            <w:b/>
          </w:rPr>
          <w:delText>Longitud de arco</w:delText>
        </w:r>
        <w:r w:rsidR="00D260BC" w:rsidDel="00BC6508">
          <w:rPr>
            <w:rFonts w:ascii="Times" w:hAnsi="Times"/>
            <w:b/>
          </w:rPr>
          <w:delText xml:space="preserve"> de circunferencia</w:delText>
        </w:r>
      </w:del>
    </w:p>
    <w:p w14:paraId="71BC519F" w14:textId="3DD11BF2" w:rsidR="00CD7E5E" w:rsidDel="00BC6508" w:rsidRDefault="00CD7E5E" w:rsidP="00D260BC">
      <w:pPr>
        <w:spacing w:after="0"/>
        <w:rPr>
          <w:del w:id="1746" w:author="Alex" w:date="2015-07-30T21:27:00Z"/>
          <w:rFonts w:ascii="Times" w:hAnsi="Times"/>
        </w:rPr>
      </w:pPr>
    </w:p>
    <w:p w14:paraId="21E499AD" w14:textId="3441134E" w:rsidR="00B45148" w:rsidDel="00D94336" w:rsidRDefault="00D14824">
      <w:pPr>
        <w:spacing w:after="0"/>
        <w:rPr>
          <w:del w:id="1747" w:author="Alex" w:date="2015-07-30T15:26:00Z"/>
          <w:rFonts w:ascii="Times" w:eastAsiaTheme="minorEastAsia" w:hAnsi="Times"/>
        </w:rPr>
      </w:pPr>
      <w:del w:id="1748" w:author="Alex" w:date="2015-07-30T15:16:00Z">
        <w:r w:rsidDel="009D6FA9">
          <w:rPr>
            <w:rFonts w:ascii="Times" w:hAnsi="Times"/>
          </w:rPr>
          <w:delText>Uno de los atributos me</w:delText>
        </w:r>
        <w:r w:rsidR="002C78A9" w:rsidDel="009D6FA9">
          <w:rPr>
            <w:rFonts w:ascii="Times" w:hAnsi="Times"/>
          </w:rPr>
          <w:delText xml:space="preserve">dibles de la circunferencia que es más reconocible es el perímetro. </w:delText>
        </w:r>
      </w:del>
      <w:del w:id="1749" w:author="Alex" w:date="2015-07-30T21:27:00Z">
        <w:r w:rsidR="002C78A9" w:rsidDel="00BC6508">
          <w:rPr>
            <w:rFonts w:ascii="Times" w:hAnsi="Times"/>
          </w:rPr>
          <w:delText>El perímetro es la longitud de la circunferencia</w:delText>
        </w:r>
        <w:r w:rsidR="003851C0" w:rsidDel="00BC6508">
          <w:rPr>
            <w:rFonts w:ascii="Times" w:hAnsi="Times"/>
          </w:rPr>
          <w:delText xml:space="preserve">, </w:delText>
        </w:r>
      </w:del>
      <w:del w:id="1750" w:author="Alex" w:date="2015-07-30T15:16:00Z">
        <w:r w:rsidR="003851C0" w:rsidDel="009D6FA9">
          <w:rPr>
            <w:rFonts w:ascii="Times" w:hAnsi="Times"/>
          </w:rPr>
          <w:delText xml:space="preserve">que </w:delText>
        </w:r>
      </w:del>
      <w:del w:id="1751" w:author="Alex" w:date="2015-07-30T21:27:00Z">
        <w:r w:rsidR="003851C0" w:rsidDel="00BC6508">
          <w:rPr>
            <w:rFonts w:ascii="Times" w:hAnsi="Times"/>
          </w:rPr>
          <w:delText xml:space="preserve">habitualmente se calcula </w:delText>
        </w:r>
      </w:del>
      <w:del w:id="1752" w:author="Alex" w:date="2015-07-30T15:16:00Z">
        <w:r w:rsidR="003851C0" w:rsidDel="009D6FA9">
          <w:rPr>
            <w:rFonts w:ascii="Times" w:hAnsi="Times"/>
          </w:rPr>
          <w:delText>como</w:delText>
        </w:r>
      </w:del>
      <w:del w:id="1753" w:author="Alex" w:date="2015-07-30T21:27:00Z">
        <w:r w:rsidR="009D6FA9" w:rsidRPr="009D6FA9" w:rsidDel="00BC6508">
          <w:rPr>
            <w:rFonts w:ascii="Times" w:eastAsiaTheme="minorEastAsia" w:hAnsi="Times"/>
            <w:rPrChange w:id="1754" w:author="Alex" w:date="2015-07-30T15:16:00Z">
              <w:rPr>
                <w:rFonts w:ascii="Cambria Math" w:hAnsi="Cambria Math"/>
                <w:i/>
              </w:rPr>
            </w:rPrChange>
          </w:rPr>
          <w:delText>P=2</w:delText>
        </w:r>
        <w:r w:rsidR="009D6FA9" w:rsidRPr="009D6FA9" w:rsidDel="00BC6508">
          <w:rPr>
            <w:rFonts w:ascii="Times" w:eastAsiaTheme="minorEastAsia" w:hAnsi="Times" w:hint="eastAsia"/>
            <w:rPrChange w:id="1755" w:author="Alex" w:date="2015-07-30T15:16:00Z">
              <w:rPr>
                <w:rFonts w:ascii="Cambria Math" w:hAnsi="Cambria Math" w:hint="eastAsia"/>
                <w:i/>
              </w:rPr>
            </w:rPrChange>
          </w:rPr>
          <w:delText>π</w:delText>
        </w:r>
        <w:r w:rsidR="009D6FA9" w:rsidRPr="009D6FA9" w:rsidDel="00BC6508">
          <w:rPr>
            <w:rFonts w:ascii="Times" w:eastAsiaTheme="minorEastAsia" w:hAnsi="Times"/>
            <w:rPrChange w:id="1756" w:author="Alex" w:date="2015-07-30T15:16:00Z">
              <w:rPr>
                <w:rFonts w:ascii="Cambria Math" w:hAnsi="Cambria Math"/>
                <w:i/>
              </w:rPr>
            </w:rPrChange>
          </w:rPr>
          <w:delText>r</w:delText>
        </w:r>
      </w:del>
      <w:del w:id="1757" w:author="Alex" w:date="2015-07-30T15:16:00Z">
        <w:r w:rsidR="00361D32" w:rsidDel="00C47772">
          <w:rPr>
            <w:rFonts w:ascii="Times" w:eastAsiaTheme="minorEastAsia" w:hAnsi="Times"/>
          </w:rPr>
          <w:delText>y que indica la medición en unidades lineales del contorno del círculo</w:delText>
        </w:r>
      </w:del>
      <w:del w:id="1758" w:author="Alex" w:date="2015-07-30T15:24:00Z">
        <w:r w:rsidR="003851C0" w:rsidDel="00C47772">
          <w:rPr>
            <w:rFonts w:ascii="Times" w:eastAsiaTheme="minorEastAsia" w:hAnsi="Times"/>
          </w:rPr>
          <w:delText>.</w:delText>
        </w:r>
        <w:r w:rsidR="00DA5AF4" w:rsidDel="00C47772">
          <w:rPr>
            <w:rFonts w:ascii="Times" w:eastAsiaTheme="minorEastAsia" w:hAnsi="Times"/>
          </w:rPr>
          <w:delText xml:space="preserve"> </w:delText>
        </w:r>
      </w:del>
      <w:del w:id="1759" w:author="Alex" w:date="2015-07-30T15:26:00Z">
        <w:r w:rsidR="00B45148" w:rsidDel="00D94336">
          <w:rPr>
            <w:rFonts w:ascii="Times" w:eastAsiaTheme="minorEastAsia" w:hAnsi="Times"/>
          </w:rPr>
          <w:delText xml:space="preserve">El perímetro de la circunferencia se obtiene </w:delText>
        </w:r>
        <w:r w:rsidR="00B45148" w:rsidDel="00D94336">
          <w:rPr>
            <w:rFonts w:ascii="Times" w:hAnsi="Times"/>
          </w:rPr>
          <w:delText>por</w:delText>
        </w:r>
        <w:r w:rsidR="00D260BC" w:rsidDel="00D94336">
          <w:rPr>
            <w:rFonts w:ascii="Times" w:hAnsi="Times"/>
          </w:rPr>
          <w:delText xml:space="preserve"> la definición misma de radián</w:delText>
        </w:r>
        <w:r w:rsidR="00B45148" w:rsidDel="00D94336">
          <w:rPr>
            <w:rFonts w:ascii="Times" w:hAnsi="Times"/>
          </w:rPr>
          <w:delText>, ya que si el</w:delText>
        </w:r>
        <w:r w:rsidR="00BD5901" w:rsidDel="00D94336">
          <w:rPr>
            <w:rFonts w:ascii="Times" w:hAnsi="Times"/>
          </w:rPr>
          <w:delText xml:space="preserve"> radio de la circunfe</w:delText>
        </w:r>
        <w:r w:rsidR="00461407" w:rsidDel="00D94336">
          <w:rPr>
            <w:rFonts w:ascii="Times" w:hAnsi="Times"/>
          </w:rPr>
          <w:delText>rencia es de una unidad lineal (</w:delText>
        </w:r>
        <w:r w:rsidR="00BD5901" w:rsidDel="00D94336">
          <w:rPr>
            <w:rFonts w:ascii="Times" w:hAnsi="Times"/>
          </w:rPr>
          <w:delText xml:space="preserve">medida en metros, centímetros, pulgadas o </w:delText>
        </w:r>
        <w:r w:rsidR="001C75E5" w:rsidDel="00D94336">
          <w:rPr>
            <w:rFonts w:ascii="Times" w:hAnsi="Times"/>
          </w:rPr>
          <w:delText>cualquier otra</w:delText>
        </w:r>
        <w:r w:rsidR="00BD5901" w:rsidDel="00D94336">
          <w:rPr>
            <w:rFonts w:ascii="Times" w:hAnsi="Times"/>
          </w:rPr>
          <w:delText xml:space="preserve"> magnitud </w:delText>
        </w:r>
        <w:r w:rsidR="001C75E5" w:rsidDel="00D94336">
          <w:rPr>
            <w:rFonts w:ascii="Times" w:hAnsi="Times"/>
          </w:rPr>
          <w:delText>lineal</w:delText>
        </w:r>
        <w:r w:rsidR="00461407" w:rsidDel="00D94336">
          <w:rPr>
            <w:rFonts w:ascii="Times" w:hAnsi="Times"/>
          </w:rPr>
          <w:delText>)</w:delText>
        </w:r>
        <w:r w:rsidR="00B45148" w:rsidDel="00D94336">
          <w:rPr>
            <w:rFonts w:ascii="Times" w:hAnsi="Times"/>
          </w:rPr>
          <w:delText xml:space="preserve"> la longitud de la circunferencia completa será </w:delText>
        </w:r>
        <m:oMath>
          <m:r>
            <w:rPr>
              <w:rFonts w:ascii="Cambria Math" w:hAnsi="Cambria Math"/>
            </w:rPr>
            <m:t>2π</m:t>
          </m:r>
        </m:oMath>
        <w:r w:rsidR="001C75E5" w:rsidDel="00D94336">
          <w:rPr>
            <w:rFonts w:ascii="Times" w:eastAsiaTheme="minorEastAsia" w:hAnsi="Times"/>
          </w:rPr>
          <w:delText xml:space="preserve"> unidades</w:delText>
        </w:r>
        <w:r w:rsidR="00B45148" w:rsidDel="00D94336">
          <w:rPr>
            <w:rFonts w:ascii="Times" w:eastAsiaTheme="minorEastAsia" w:hAnsi="Times"/>
          </w:rPr>
          <w:delText>.</w:delText>
        </w:r>
        <w:r w:rsidR="00BD5901" w:rsidDel="00D94336">
          <w:rPr>
            <w:rFonts w:ascii="Times" w:eastAsiaTheme="minorEastAsia" w:hAnsi="Times"/>
          </w:rPr>
          <w:delText xml:space="preserve"> </w:delText>
        </w:r>
      </w:del>
    </w:p>
    <w:p w14:paraId="221A153B" w14:textId="5456B4EA" w:rsidR="005B167A" w:rsidDel="005B167A" w:rsidRDefault="0017220E">
      <w:pPr>
        <w:spacing w:after="0"/>
        <w:rPr>
          <w:del w:id="1760" w:author="Alex" w:date="2015-07-30T15:30:00Z"/>
          <w:rFonts w:ascii="Times" w:eastAsiaTheme="minorEastAsia" w:hAnsi="Times"/>
        </w:rPr>
      </w:pPr>
      <w:del w:id="1761" w:author="Alex" w:date="2015-07-30T15:26:00Z">
        <w:r w:rsidDel="00D94336">
          <w:rPr>
            <w:rFonts w:ascii="Times" w:hAnsi="Times"/>
          </w:rPr>
          <w:delText xml:space="preserve">Sin embargo, si el radio de la circunferencia es </w:delText>
        </w:r>
        <m:oMath>
          <m:r>
            <w:rPr>
              <w:rFonts w:ascii="Cambria Math" w:hAnsi="Cambria Math"/>
            </w:rPr>
            <m:t>r</m:t>
          </m:r>
        </m:oMath>
        <w:r w:rsidR="00461407" w:rsidDel="00D94336">
          <w:rPr>
            <w:rFonts w:ascii="Times" w:hAnsi="Times"/>
          </w:rPr>
          <w:delText xml:space="preserve"> (</w:delText>
        </w:r>
        <w:r w:rsidDel="00D94336">
          <w:rPr>
            <w:rFonts w:ascii="Times" w:hAnsi="Times"/>
          </w:rPr>
          <w:delText xml:space="preserve">medido en metros, centímetros, pulgadas o </w:delText>
        </w:r>
        <w:r w:rsidR="00461407" w:rsidDel="00D94336">
          <w:rPr>
            <w:rFonts w:ascii="Times" w:hAnsi="Times"/>
          </w:rPr>
          <w:delText>cualquier otra magnitud lineal)</w:delText>
        </w:r>
        <w:r w:rsidDel="00D94336">
          <w:rPr>
            <w:rFonts w:ascii="Times" w:hAnsi="Times"/>
          </w:rPr>
          <w:delText xml:space="preserve"> la longitud de la circunferencia completa será </w:delText>
        </w:r>
        <m:oMath>
          <m:r>
            <w:rPr>
              <w:rFonts w:ascii="Cambria Math" w:hAnsi="Cambria Math"/>
            </w:rPr>
            <m:t>2πr</m:t>
          </m:r>
        </m:oMath>
        <w:r w:rsidDel="00D94336">
          <w:rPr>
            <w:rFonts w:ascii="Times" w:eastAsiaTheme="minorEastAsia" w:hAnsi="Times"/>
          </w:rPr>
          <w:delText xml:space="preserve"> unidades.</w:delText>
        </w:r>
      </w:del>
    </w:p>
    <w:p w14:paraId="3D878A80" w14:textId="10B393A0" w:rsidR="0017220E" w:rsidDel="005B167A" w:rsidRDefault="0017220E" w:rsidP="0017220E">
      <w:pPr>
        <w:spacing w:after="0"/>
        <w:rPr>
          <w:del w:id="1762" w:author="Alex" w:date="2015-07-30T15:30: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rsidDel="00C47772" w14:paraId="036FA08F" w14:textId="32A5A7B0" w:rsidTr="00B916A5">
        <w:trPr>
          <w:del w:id="1763" w:author="Alex" w:date="2015-07-30T15:24:00Z"/>
        </w:trPr>
        <w:tc>
          <w:tcPr>
            <w:tcW w:w="8828" w:type="dxa"/>
            <w:gridSpan w:val="2"/>
            <w:shd w:val="clear" w:color="auto" w:fill="000000" w:themeFill="text1"/>
          </w:tcPr>
          <w:p w14:paraId="54EF8289" w14:textId="6BA1A0E0" w:rsidR="005D744C" w:rsidRPr="005D1738" w:rsidDel="00C47772" w:rsidRDefault="005D744C" w:rsidP="00B916A5">
            <w:pPr>
              <w:jc w:val="center"/>
              <w:rPr>
                <w:del w:id="1764" w:author="Alex" w:date="2015-07-30T15:24:00Z"/>
                <w:rFonts w:ascii="Times New Roman" w:hAnsi="Times New Roman" w:cs="Times New Roman"/>
                <w:b/>
                <w:color w:val="FFFFFF" w:themeColor="background1"/>
              </w:rPr>
            </w:pPr>
            <w:del w:id="1765" w:author="Alex" w:date="2015-07-30T15:24:00Z">
              <w:r w:rsidRPr="005D1738" w:rsidDel="00C47772">
                <w:rPr>
                  <w:rFonts w:ascii="Times New Roman" w:hAnsi="Times New Roman" w:cs="Times New Roman"/>
                  <w:b/>
                  <w:color w:val="FFFFFF" w:themeColor="background1"/>
                </w:rPr>
                <w:delText>Destacado</w:delText>
              </w:r>
            </w:del>
          </w:p>
        </w:tc>
      </w:tr>
      <w:tr w:rsidR="005D744C" w:rsidRPr="00726376" w:rsidDel="00C47772" w14:paraId="042DD31C" w14:textId="18EA1819" w:rsidTr="00B916A5">
        <w:trPr>
          <w:del w:id="1766" w:author="Alex" w:date="2015-07-30T15:24:00Z"/>
        </w:trPr>
        <w:tc>
          <w:tcPr>
            <w:tcW w:w="2485" w:type="dxa"/>
          </w:tcPr>
          <w:p w14:paraId="6C6F38CE" w14:textId="181EDD96" w:rsidR="005D744C" w:rsidRPr="00726376" w:rsidDel="00C47772" w:rsidRDefault="005D744C" w:rsidP="00B916A5">
            <w:pPr>
              <w:rPr>
                <w:del w:id="1767" w:author="Alex" w:date="2015-07-30T15:24:00Z"/>
                <w:rFonts w:ascii="Times" w:hAnsi="Times"/>
                <w:b/>
                <w:sz w:val="18"/>
                <w:szCs w:val="18"/>
              </w:rPr>
            </w:pPr>
            <w:del w:id="1768" w:author="Alex" w:date="2015-07-30T15:24:00Z">
              <w:r w:rsidRPr="00726376" w:rsidDel="00C47772">
                <w:rPr>
                  <w:rFonts w:ascii="Times" w:hAnsi="Times"/>
                  <w:b/>
                  <w:sz w:val="18"/>
                  <w:szCs w:val="18"/>
                </w:rPr>
                <w:delText>Título</w:delText>
              </w:r>
            </w:del>
          </w:p>
        </w:tc>
        <w:tc>
          <w:tcPr>
            <w:tcW w:w="6343" w:type="dxa"/>
          </w:tcPr>
          <w:p w14:paraId="01E33325" w14:textId="4E0E629E" w:rsidR="005D744C" w:rsidRPr="00726376" w:rsidDel="00C47772" w:rsidRDefault="005D744C" w:rsidP="00B916A5">
            <w:pPr>
              <w:jc w:val="center"/>
              <w:rPr>
                <w:del w:id="1769" w:author="Alex" w:date="2015-07-30T15:24:00Z"/>
                <w:rFonts w:ascii="Times" w:hAnsi="Times"/>
                <w:b/>
                <w:sz w:val="18"/>
                <w:szCs w:val="18"/>
              </w:rPr>
            </w:pPr>
            <w:del w:id="1770" w:author="Alex" w:date="2015-07-30T15:24:00Z">
              <w:r w:rsidDel="00C47772">
                <w:rPr>
                  <w:rFonts w:ascii="Times" w:hAnsi="Times"/>
                  <w:b/>
                  <w:sz w:val="18"/>
                  <w:szCs w:val="18"/>
                </w:rPr>
                <w:delText>Perímetro de una circunferencia</w:delText>
              </w:r>
            </w:del>
          </w:p>
        </w:tc>
      </w:tr>
      <w:tr w:rsidR="005D744C" w:rsidDel="00C47772" w14:paraId="6E755C8E" w14:textId="62E3F00F" w:rsidTr="00B916A5">
        <w:trPr>
          <w:del w:id="1771" w:author="Alex" w:date="2015-07-30T15:24:00Z"/>
        </w:trPr>
        <w:tc>
          <w:tcPr>
            <w:tcW w:w="2485" w:type="dxa"/>
          </w:tcPr>
          <w:p w14:paraId="6D088348" w14:textId="3027381C" w:rsidR="005D744C" w:rsidDel="00C47772" w:rsidRDefault="005D744C" w:rsidP="00B916A5">
            <w:pPr>
              <w:rPr>
                <w:del w:id="1772" w:author="Alex" w:date="2015-07-30T15:24:00Z"/>
                <w:rFonts w:ascii="Times" w:hAnsi="Times"/>
              </w:rPr>
            </w:pPr>
            <w:del w:id="1773" w:author="Alex" w:date="2015-07-30T15:24:00Z">
              <w:r w:rsidRPr="00726376" w:rsidDel="00C47772">
                <w:rPr>
                  <w:rFonts w:ascii="Times" w:hAnsi="Times"/>
                  <w:b/>
                  <w:sz w:val="18"/>
                  <w:szCs w:val="18"/>
                </w:rPr>
                <w:delText>Contenido</w:delText>
              </w:r>
            </w:del>
          </w:p>
        </w:tc>
        <w:tc>
          <w:tcPr>
            <w:tcW w:w="6343" w:type="dxa"/>
          </w:tcPr>
          <w:p w14:paraId="5E7E2599" w14:textId="7FB8D7D2" w:rsidR="00893607" w:rsidRPr="00893607" w:rsidDel="00C47772" w:rsidRDefault="00893607" w:rsidP="00893607">
            <w:pPr>
              <w:rPr>
                <w:del w:id="1774" w:author="Alex" w:date="2015-07-30T15:24:00Z"/>
                <w:rFonts w:ascii="Times" w:eastAsiaTheme="minorEastAsia" w:hAnsi="Times"/>
              </w:rPr>
            </w:pPr>
            <w:del w:id="1775" w:author="Alex" w:date="2015-07-30T15:24:00Z">
              <w:r w:rsidDel="00C47772">
                <w:rPr>
                  <w:rFonts w:ascii="Times" w:hAnsi="Times"/>
                </w:rPr>
                <w:delText xml:space="preserve">El perímetro de una circunferencia de radio </w:delText>
              </w:r>
              <m:oMath>
                <m:r>
                  <w:rPr>
                    <w:rFonts w:ascii="Cambria Math" w:hAnsi="Cambria Math"/>
                  </w:rPr>
                  <m:t>r</m:t>
                </m:r>
              </m:oMath>
              <w:r w:rsidDel="00C47772">
                <w:rPr>
                  <w:rFonts w:ascii="Times" w:hAnsi="Times"/>
                </w:rPr>
                <w:delText xml:space="preserve"> se calcula como</w:delText>
              </w:r>
              <w:r w:rsidR="005324B6" w:rsidDel="00C47772">
                <w:rPr>
                  <w:rFonts w:ascii="Times" w:hAnsi="Times"/>
                </w:rPr>
                <w:delText>:</w:delText>
              </w:r>
              <w:r w:rsidDel="00C47772">
                <w:rPr>
                  <w:rFonts w:ascii="Times" w:hAnsi="Times"/>
                </w:rPr>
                <w:delText xml:space="preserve"> </w:delText>
              </w:r>
            </w:del>
          </w:p>
          <w:p w14:paraId="1A4BF150" w14:textId="06040296" w:rsidR="005D744C" w:rsidDel="00C47772" w:rsidRDefault="00893607" w:rsidP="00893607">
            <w:pPr>
              <w:rPr>
                <w:del w:id="1776" w:author="Alex" w:date="2015-07-30T15:24:00Z"/>
                <w:rFonts w:ascii="Times" w:hAnsi="Times"/>
              </w:rPr>
            </w:pPr>
            <w:del w:id="1777" w:author="Alex" w:date="2015-07-30T15:24:00Z">
              <m:oMathPara>
                <m:oMath>
                  <m:r>
                    <w:rPr>
                      <w:rFonts w:ascii="Cambria Math" w:hAnsi="Cambria Math"/>
                    </w:rPr>
                    <m:t>P=2πr</m:t>
                  </m:r>
                </m:oMath>
              </m:oMathPara>
            </w:del>
          </w:p>
        </w:tc>
      </w:tr>
    </w:tbl>
    <w:p w14:paraId="400DF68A" w14:textId="1D675C69" w:rsidR="0096184F" w:rsidDel="00BC6508" w:rsidRDefault="0096184F" w:rsidP="00D260BC">
      <w:pPr>
        <w:spacing w:after="0"/>
        <w:rPr>
          <w:del w:id="1778" w:author="Alex" w:date="2015-07-30T21:27:00Z"/>
          <w:rFonts w:ascii="Times" w:eastAsiaTheme="minorEastAsia" w:hAnsi="Times"/>
        </w:rPr>
      </w:pPr>
    </w:p>
    <w:p w14:paraId="4025356F" w14:textId="51F59B35" w:rsidR="001C75E5" w:rsidDel="00BE7827" w:rsidRDefault="005818F1" w:rsidP="00D260BC">
      <w:pPr>
        <w:spacing w:after="0"/>
        <w:rPr>
          <w:del w:id="1779" w:author="Alex" w:date="2015-07-30T15:55:00Z"/>
          <w:rFonts w:ascii="Times" w:eastAsiaTheme="minorEastAsia" w:hAnsi="Times"/>
        </w:rPr>
      </w:pPr>
      <w:del w:id="1780" w:author="Alex" w:date="2015-07-30T15:30:00Z">
        <w:r w:rsidDel="005B167A">
          <w:rPr>
            <w:rFonts w:ascii="Times" w:eastAsiaTheme="minorEastAsia" w:hAnsi="Times"/>
          </w:rPr>
          <w:delText xml:space="preserve">Un arco de circunferencia es </w:delText>
        </w:r>
        <w:r w:rsidR="003A088F" w:rsidDel="005B167A">
          <w:rPr>
            <w:rFonts w:ascii="Times" w:eastAsiaTheme="minorEastAsia" w:hAnsi="Times"/>
          </w:rPr>
          <w:delText>una parte del contorno del círculo, que es una fracción de su perímetro</w:delText>
        </w:r>
        <w:r w:rsidR="00DB65A3" w:rsidDel="005B167A">
          <w:rPr>
            <w:rFonts w:ascii="Times" w:eastAsiaTheme="minorEastAsia" w:hAnsi="Times"/>
          </w:rPr>
          <w:delText xml:space="preserve"> el cual queda completamente determinado por el ángulo que lo subtiende. </w:delText>
        </w:r>
        <w:r w:rsidR="00712539" w:rsidDel="005B167A">
          <w:rPr>
            <w:rFonts w:ascii="Times" w:eastAsiaTheme="minorEastAsia" w:hAnsi="Times"/>
          </w:rPr>
          <w:delText>El arco</w:delText>
        </w:r>
        <w:r w:rsidR="00F97BA5" w:rsidDel="005B167A">
          <w:rPr>
            <w:rFonts w:ascii="Times" w:eastAsiaTheme="minorEastAsia" w:hAnsi="Times"/>
          </w:rPr>
          <w:delText xml:space="preserve"> </w:delText>
        </w:r>
      </w:del>
      <m:oMath>
        <m:acc>
          <m:accPr>
            <m:ctrlPr>
              <w:del w:id="1781" w:author="Alex" w:date="2015-07-30T15:55:00Z">
                <w:rPr>
                  <w:rFonts w:ascii="Cambria Math" w:eastAsiaTheme="minorEastAsia" w:hAnsi="Cambria Math"/>
                  <w:i/>
                </w:rPr>
              </w:del>
            </m:ctrlPr>
          </m:accPr>
          <m:e>
            <w:del w:id="1782" w:author="Alex" w:date="2015-07-30T15:55:00Z">
              <m:r>
                <w:rPr>
                  <w:rFonts w:ascii="Cambria Math" w:eastAsiaTheme="minorEastAsia" w:hAnsi="Cambria Math"/>
                </w:rPr>
                <m:t>AB</m:t>
              </m:r>
            </w:del>
          </m:e>
        </m:acc>
      </m:oMath>
      <w:del w:id="1783" w:author="Alex" w:date="2015-07-30T15:55:00Z">
        <w:r w:rsidR="00712539" w:rsidDel="00BE7827">
          <w:rPr>
            <w:rFonts w:ascii="Times" w:eastAsiaTheme="minorEastAsia" w:hAnsi="Times"/>
          </w:rPr>
          <w:delText xml:space="preserve"> de una circunfer</w:delText>
        </w:r>
        <w:r w:rsidR="00F97BA5" w:rsidDel="00BE7827">
          <w:rPr>
            <w:rFonts w:ascii="Times" w:eastAsiaTheme="minorEastAsia" w:hAnsi="Times"/>
          </w:rPr>
          <w:delText>encia se identific</w:delText>
        </w:r>
        <w:r w:rsidR="00712539" w:rsidDel="00BE7827">
          <w:rPr>
            <w:rFonts w:ascii="Times" w:eastAsiaTheme="minorEastAsia" w:hAnsi="Times"/>
          </w:rPr>
          <w:delText xml:space="preserve">a tomando dos puntos </w:delText>
        </w:r>
        <m:oMath>
          <m:r>
            <w:rPr>
              <w:rFonts w:ascii="Cambria Math" w:eastAsiaTheme="minorEastAsia" w:hAnsi="Cambria Math"/>
            </w:rPr>
            <m:t>A</m:t>
          </m:r>
        </m:oMath>
        <w:r w:rsidR="00712539" w:rsidDel="00BE7827">
          <w:rPr>
            <w:rFonts w:ascii="Times" w:eastAsiaTheme="minorEastAsia" w:hAnsi="Times"/>
          </w:rPr>
          <w:delText xml:space="preserve"> y </w:delText>
        </w:r>
        <m:oMath>
          <m:r>
            <w:rPr>
              <w:rFonts w:ascii="Cambria Math" w:eastAsiaTheme="minorEastAsia" w:hAnsi="Cambria Math"/>
            </w:rPr>
            <m:t>B</m:t>
          </m:r>
        </m:oMath>
        <w:r w:rsidR="00712539" w:rsidDel="00BE7827">
          <w:rPr>
            <w:rFonts w:ascii="Times" w:eastAsiaTheme="minorEastAsia" w:hAnsi="Times"/>
          </w:rPr>
          <w:delText xml:space="preserve"> de la circunferencia</w:delText>
        </w:r>
        <w:r w:rsidR="002B22E1" w:rsidDel="00BE7827">
          <w:rPr>
            <w:rFonts w:ascii="Times" w:eastAsiaTheme="minorEastAsia" w:hAnsi="Times"/>
          </w:rPr>
          <w:delText xml:space="preserve"> que lo delimitan</w:delText>
        </w:r>
        <w:r w:rsidR="00280B7D" w:rsidDel="00BE7827">
          <w:rPr>
            <w:rFonts w:ascii="Times" w:eastAsiaTheme="minorEastAsia" w:hAnsi="Times"/>
          </w:rPr>
          <w:delText>. Algunos ejemplos de arco se muestran a continuación:</w:delText>
        </w:r>
      </w:del>
    </w:p>
    <w:p w14:paraId="7F7C6888" w14:textId="1784B934" w:rsidR="00792628" w:rsidDel="00BC6508" w:rsidRDefault="00792628" w:rsidP="00D260BC">
      <w:pPr>
        <w:spacing w:after="0"/>
        <w:rPr>
          <w:del w:id="1784"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rsidDel="00BC6508" w14:paraId="676C28F4" w14:textId="04C302F5" w:rsidTr="00B916A5">
        <w:trPr>
          <w:del w:id="1785" w:author="Alex" w:date="2015-07-30T21:27:00Z"/>
        </w:trPr>
        <w:tc>
          <w:tcPr>
            <w:tcW w:w="9033" w:type="dxa"/>
            <w:gridSpan w:val="2"/>
            <w:shd w:val="clear" w:color="auto" w:fill="0D0D0D" w:themeFill="text1" w:themeFillTint="F2"/>
          </w:tcPr>
          <w:p w14:paraId="3E2D358D" w14:textId="7A32AA7A" w:rsidR="00792628" w:rsidRPr="005D1738" w:rsidDel="00BC6508" w:rsidRDefault="00792628" w:rsidP="00B916A5">
            <w:pPr>
              <w:jc w:val="center"/>
              <w:rPr>
                <w:del w:id="1786" w:author="Alex" w:date="2015-07-30T21:27:00Z"/>
                <w:rFonts w:ascii="Times New Roman" w:hAnsi="Times New Roman" w:cs="Times New Roman"/>
                <w:b/>
                <w:color w:val="FFFFFF" w:themeColor="background1"/>
              </w:rPr>
            </w:pPr>
            <w:del w:id="1787" w:author="Alex" w:date="2015-07-30T21:27:00Z">
              <w:r w:rsidRPr="005D1738" w:rsidDel="00BC6508">
                <w:rPr>
                  <w:rFonts w:ascii="Times New Roman" w:hAnsi="Times New Roman" w:cs="Times New Roman"/>
                  <w:b/>
                  <w:color w:val="FFFFFF" w:themeColor="background1"/>
                </w:rPr>
                <w:delText>Imagen (fotografía, gráfica o ilustración)</w:delText>
              </w:r>
            </w:del>
          </w:p>
        </w:tc>
      </w:tr>
      <w:tr w:rsidR="00792628" w:rsidDel="00BC6508" w14:paraId="62630435" w14:textId="2BA46440" w:rsidTr="00B916A5">
        <w:trPr>
          <w:del w:id="1788" w:author="Alex" w:date="2015-07-30T21:27:00Z"/>
        </w:trPr>
        <w:tc>
          <w:tcPr>
            <w:tcW w:w="2518" w:type="dxa"/>
          </w:tcPr>
          <w:p w14:paraId="3B6C0477" w14:textId="07F4B6DF" w:rsidR="00792628" w:rsidRPr="00053744" w:rsidDel="00BC6508" w:rsidRDefault="00792628" w:rsidP="00B916A5">
            <w:pPr>
              <w:rPr>
                <w:del w:id="1789" w:author="Alex" w:date="2015-07-30T21:27:00Z"/>
                <w:rFonts w:ascii="Times New Roman" w:hAnsi="Times New Roman" w:cs="Times New Roman"/>
                <w:b/>
                <w:color w:val="000000"/>
                <w:sz w:val="18"/>
                <w:szCs w:val="18"/>
              </w:rPr>
            </w:pPr>
            <w:del w:id="1790" w:author="Alex" w:date="2015-07-30T21:27:00Z">
              <w:r w:rsidDel="00BC6508">
                <w:rPr>
                  <w:rFonts w:ascii="Times New Roman" w:hAnsi="Times New Roman" w:cs="Times New Roman"/>
                  <w:b/>
                  <w:color w:val="000000"/>
                  <w:sz w:val="18"/>
                  <w:szCs w:val="18"/>
                </w:rPr>
                <w:delText>Código</w:delText>
              </w:r>
            </w:del>
          </w:p>
        </w:tc>
        <w:tc>
          <w:tcPr>
            <w:tcW w:w="6515" w:type="dxa"/>
          </w:tcPr>
          <w:p w14:paraId="39F40B51" w14:textId="09AF783D" w:rsidR="00792628" w:rsidRPr="00092B6E" w:rsidDel="00BC6508" w:rsidRDefault="00C82D30" w:rsidP="002953CB">
            <w:pPr>
              <w:pStyle w:val="ListadoImgenes"/>
              <w:numPr>
                <w:ilvl w:val="0"/>
                <w:numId w:val="0"/>
              </w:numPr>
              <w:ind w:left="720" w:hanging="360"/>
              <w:rPr>
                <w:del w:id="1791" w:author="Alex" w:date="2015-07-30T21:27:00Z"/>
              </w:rPr>
            </w:pPr>
            <w:del w:id="1792" w:author="Alex" w:date="2015-07-30T21:27:00Z">
              <w:r w:rsidDel="00BC6508">
                <w:delText>MA_10_02_CO_IMG17</w:delText>
              </w:r>
            </w:del>
          </w:p>
        </w:tc>
      </w:tr>
      <w:tr w:rsidR="00792628" w:rsidDel="00BC6508" w14:paraId="10D67E6D" w14:textId="3CE16179" w:rsidTr="00B916A5">
        <w:trPr>
          <w:del w:id="1793" w:author="Alex" w:date="2015-07-30T21:27:00Z"/>
        </w:trPr>
        <w:tc>
          <w:tcPr>
            <w:tcW w:w="2518" w:type="dxa"/>
          </w:tcPr>
          <w:p w14:paraId="0BA540AC" w14:textId="0029AB7A" w:rsidR="00792628" w:rsidDel="00BC6508" w:rsidRDefault="00792628" w:rsidP="00B916A5">
            <w:pPr>
              <w:rPr>
                <w:del w:id="1794" w:author="Alex" w:date="2015-07-30T21:27:00Z"/>
                <w:rFonts w:ascii="Times New Roman" w:hAnsi="Times New Roman" w:cs="Times New Roman"/>
                <w:color w:val="000000"/>
              </w:rPr>
            </w:pPr>
            <w:del w:id="1795" w:author="Alex" w:date="2015-07-30T21:27:00Z">
              <w:r w:rsidRPr="00053744" w:rsidDel="00BC6508">
                <w:rPr>
                  <w:rFonts w:ascii="Times New Roman" w:hAnsi="Times New Roman" w:cs="Times New Roman"/>
                  <w:b/>
                  <w:color w:val="000000"/>
                  <w:sz w:val="18"/>
                  <w:szCs w:val="18"/>
                </w:rPr>
                <w:delText>Descripción</w:delText>
              </w:r>
            </w:del>
          </w:p>
        </w:tc>
        <w:tc>
          <w:tcPr>
            <w:tcW w:w="6515" w:type="dxa"/>
          </w:tcPr>
          <w:p w14:paraId="5DAEAAAC" w14:textId="5B1B2EDB" w:rsidR="00C74F54" w:rsidDel="00BC6508" w:rsidRDefault="0085209F" w:rsidP="00B916A5">
            <w:pPr>
              <w:rPr>
                <w:del w:id="1796" w:author="Alex" w:date="2015-07-30T21:27:00Z"/>
                <w:rFonts w:ascii="Times New Roman" w:hAnsi="Times New Roman" w:cs="Times New Roman"/>
                <w:color w:val="000000"/>
              </w:rPr>
            </w:pPr>
            <w:del w:id="1797" w:author="Alex" w:date="2015-07-30T21:27:00Z">
              <w:r w:rsidDel="00BC6508">
                <w:rPr>
                  <w:rFonts w:ascii="Times New Roman" w:hAnsi="Times New Roman" w:cs="Times New Roman"/>
                  <w:color w:val="000000"/>
                </w:rPr>
                <w:delText xml:space="preserve">Imágenes que muestran arcos de circunferencia. </w:delText>
              </w:r>
              <w:r w:rsidR="00C74F54" w:rsidDel="00BC6508">
                <w:rPr>
                  <w:rFonts w:ascii="Times New Roman" w:hAnsi="Times New Roman" w:cs="Times New Roman"/>
                  <w:color w:val="000000"/>
                </w:rPr>
                <w:delText>Incluir la imagen de la URL y otra como la que se muestra</w:delText>
              </w:r>
            </w:del>
            <w:del w:id="1798" w:author="Alex" w:date="2015-07-30T15:32:00Z">
              <w:r w:rsidR="00C74F54" w:rsidDel="005B167A">
                <w:rPr>
                  <w:rFonts w:ascii="Times New Roman" w:hAnsi="Times New Roman" w:cs="Times New Roman"/>
                  <w:color w:val="000000"/>
                </w:rPr>
                <w:delText>.</w:delText>
              </w:r>
            </w:del>
          </w:p>
        </w:tc>
      </w:tr>
      <w:tr w:rsidR="00792628" w:rsidDel="00BC6508" w14:paraId="6A607B42" w14:textId="0C8E0B14" w:rsidTr="00B916A5">
        <w:trPr>
          <w:del w:id="1799" w:author="Alex" w:date="2015-07-30T21:27:00Z"/>
        </w:trPr>
        <w:tc>
          <w:tcPr>
            <w:tcW w:w="2518" w:type="dxa"/>
          </w:tcPr>
          <w:p w14:paraId="0FBCCB55" w14:textId="78E5B456" w:rsidR="00792628" w:rsidDel="00BC6508" w:rsidRDefault="00792628" w:rsidP="00B916A5">
            <w:pPr>
              <w:rPr>
                <w:del w:id="1800" w:author="Alex" w:date="2015-07-30T21:27:00Z"/>
                <w:rFonts w:ascii="Times New Roman" w:hAnsi="Times New Roman" w:cs="Times New Roman"/>
                <w:color w:val="000000"/>
              </w:rPr>
            </w:pPr>
            <w:del w:id="1801" w:author="Alex" w:date="2015-07-30T21:27:00Z">
              <w:r w:rsidRPr="00053744" w:rsidDel="00BC6508">
                <w:rPr>
                  <w:rFonts w:ascii="Times New Roman" w:hAnsi="Times New Roman" w:cs="Times New Roman"/>
                  <w:b/>
                  <w:color w:val="000000"/>
                  <w:sz w:val="18"/>
                  <w:szCs w:val="18"/>
                </w:rPr>
                <w:delText>Código Shutterstock (o URL</w:delText>
              </w:r>
              <w:r w:rsidDel="00BC6508">
                <w:rPr>
                  <w:rFonts w:ascii="Times New Roman" w:hAnsi="Times New Roman" w:cs="Times New Roman"/>
                  <w:b/>
                  <w:color w:val="000000"/>
                  <w:sz w:val="18"/>
                  <w:szCs w:val="18"/>
                </w:rPr>
                <w:delText xml:space="preserve"> o la ruta en AulaPlaneta</w:delText>
              </w:r>
              <w:r w:rsidRPr="00053744" w:rsidDel="00BC6508">
                <w:rPr>
                  <w:rFonts w:ascii="Times New Roman" w:hAnsi="Times New Roman" w:cs="Times New Roman"/>
                  <w:b/>
                  <w:color w:val="000000"/>
                  <w:sz w:val="18"/>
                  <w:szCs w:val="18"/>
                </w:rPr>
                <w:delText>)</w:delText>
              </w:r>
            </w:del>
          </w:p>
        </w:tc>
        <w:tc>
          <w:tcPr>
            <w:tcW w:w="6515" w:type="dxa"/>
          </w:tcPr>
          <w:p w14:paraId="3E13CAC5" w14:textId="398E3191" w:rsidR="00C74F54" w:rsidDel="00BC6508" w:rsidRDefault="00C74F54" w:rsidP="00B916A5">
            <w:pPr>
              <w:jc w:val="center"/>
              <w:rPr>
                <w:del w:id="1802" w:author="Alex" w:date="2015-07-30T21:27:00Z"/>
                <w:rFonts w:ascii="Times New Roman" w:hAnsi="Times New Roman" w:cs="Times New Roman"/>
                <w:color w:val="000000"/>
              </w:rPr>
            </w:pPr>
            <w:del w:id="1803" w:author="Alex" w:date="2015-07-30T21:27:00Z">
              <w:r w:rsidRPr="00C74F54" w:rsidDel="00BC6508">
                <w:rPr>
                  <w:rFonts w:ascii="Times New Roman" w:hAnsi="Times New Roman" w:cs="Times New Roman"/>
                  <w:color w:val="000000"/>
                </w:rPr>
                <w:delText>http://upload.wikimedia.org/wikipedia/commons/7/7a/Arco_circ.png</w:delText>
              </w:r>
            </w:del>
          </w:p>
          <w:p w14:paraId="37DD3DB5" w14:textId="71B61947" w:rsidR="00792628" w:rsidDel="00BC6508" w:rsidRDefault="007F3E23" w:rsidP="00B916A5">
            <w:pPr>
              <w:jc w:val="center"/>
              <w:rPr>
                <w:del w:id="1804" w:author="Alex" w:date="2015-07-30T21:27:00Z"/>
                <w:rFonts w:ascii="Times New Roman" w:hAnsi="Times New Roman" w:cs="Times New Roman"/>
                <w:color w:val="000000"/>
              </w:rPr>
            </w:pPr>
            <w:del w:id="1805" w:author="Alex" w:date="2015-07-30T21:27:00Z">
              <w:r w:rsidDel="00BC6508">
                <w:rPr>
                  <w:rFonts w:ascii="Times New Roman" w:hAnsi="Times New Roman" w:cs="Times New Roman"/>
                  <w:noProof/>
                  <w:color w:val="000000"/>
                  <w:lang w:val="es-CO" w:eastAsia="es-CO"/>
                  <w:rPrChange w:id="1806" w:author="Unknown">
                    <w:rPr>
                      <w:noProof/>
                      <w:lang w:val="es-CO" w:eastAsia="es-CO"/>
                    </w:rPr>
                  </w:rPrChange>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78">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sidDel="00BC6508">
                <w:rPr>
                  <w:rFonts w:ascii="Times New Roman" w:hAnsi="Times New Roman" w:cs="Times New Roman"/>
                  <w:noProof/>
                  <w:color w:val="000000"/>
                  <w:lang w:val="es-CO" w:eastAsia="es-CO"/>
                  <w:rPrChange w:id="1807" w:author="Unknown">
                    <w:rPr>
                      <w:noProof/>
                      <w:lang w:val="es-CO" w:eastAsia="es-CO"/>
                    </w:rPr>
                  </w:rPrChange>
                </w:rPr>
                <w:drawing>
                  <wp:inline distT="0" distB="0" distL="0" distR="0" wp14:anchorId="4C542961" wp14:editId="2FF62F0A">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79">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del>
          </w:p>
          <w:p w14:paraId="58D1240A" w14:textId="1C8A9BF7" w:rsidR="00EB3C91" w:rsidDel="00BC6508" w:rsidRDefault="00EB3C91" w:rsidP="00B916A5">
            <w:pPr>
              <w:jc w:val="center"/>
              <w:rPr>
                <w:del w:id="1808" w:author="Alex" w:date="2015-07-30T21:27:00Z"/>
                <w:rFonts w:ascii="Times New Roman" w:hAnsi="Times New Roman" w:cs="Times New Roman"/>
                <w:color w:val="000000"/>
              </w:rPr>
            </w:pPr>
          </w:p>
        </w:tc>
      </w:tr>
      <w:tr w:rsidR="00792628" w:rsidDel="00BC6508" w14:paraId="052A8C47" w14:textId="008A7D77" w:rsidTr="00B916A5">
        <w:trPr>
          <w:del w:id="1809" w:author="Alex" w:date="2015-07-30T21:27:00Z"/>
        </w:trPr>
        <w:tc>
          <w:tcPr>
            <w:tcW w:w="2518" w:type="dxa"/>
          </w:tcPr>
          <w:p w14:paraId="126574D6" w14:textId="36587062" w:rsidR="00792628" w:rsidDel="00BC6508" w:rsidRDefault="00792628" w:rsidP="00B916A5">
            <w:pPr>
              <w:rPr>
                <w:del w:id="1810" w:author="Alex" w:date="2015-07-30T21:27:00Z"/>
                <w:rFonts w:ascii="Times New Roman" w:hAnsi="Times New Roman" w:cs="Times New Roman"/>
                <w:color w:val="000000"/>
              </w:rPr>
            </w:pPr>
            <w:del w:id="1811" w:author="Alex" w:date="2015-07-30T21:27:00Z">
              <w:r w:rsidRPr="00053744" w:rsidDel="00BC6508">
                <w:rPr>
                  <w:rFonts w:ascii="Times New Roman" w:hAnsi="Times New Roman" w:cs="Times New Roman"/>
                  <w:b/>
                  <w:color w:val="000000"/>
                  <w:sz w:val="18"/>
                  <w:szCs w:val="18"/>
                </w:rPr>
                <w:delText>Pie de imagen</w:delText>
              </w:r>
            </w:del>
          </w:p>
        </w:tc>
        <w:tc>
          <w:tcPr>
            <w:tcW w:w="6515" w:type="dxa"/>
          </w:tcPr>
          <w:p w14:paraId="593FF1C2" w14:textId="58639CFD" w:rsidR="00792628" w:rsidDel="00BC6508" w:rsidRDefault="007F3E23" w:rsidP="00B916A5">
            <w:pPr>
              <w:rPr>
                <w:del w:id="1812" w:author="Alex" w:date="2015-07-30T21:27:00Z"/>
                <w:rFonts w:ascii="Times New Roman" w:hAnsi="Times New Roman" w:cs="Times New Roman"/>
                <w:color w:val="000000"/>
              </w:rPr>
            </w:pPr>
            <w:del w:id="1813" w:author="Alex" w:date="2015-07-30T21:27:00Z">
              <w:r w:rsidDel="00BC6508">
                <w:rPr>
                  <w:rFonts w:ascii="Times New Roman" w:hAnsi="Times New Roman" w:cs="Times New Roman"/>
                  <w:color w:val="000000"/>
                </w:rPr>
                <w:delText>Arcos de circunferencia</w:delText>
              </w:r>
              <w:r w:rsidR="00792628" w:rsidDel="00BC6508">
                <w:rPr>
                  <w:rFonts w:ascii="Times New Roman" w:hAnsi="Times New Roman" w:cs="Times New Roman"/>
                  <w:color w:val="000000"/>
                </w:rPr>
                <w:delText xml:space="preserve">. </w:delText>
              </w:r>
            </w:del>
          </w:p>
        </w:tc>
      </w:tr>
    </w:tbl>
    <w:p w14:paraId="1C2E7AE4" w14:textId="5BFBF2C1" w:rsidR="00792628" w:rsidDel="00BC6508" w:rsidRDefault="00792628" w:rsidP="00D260BC">
      <w:pPr>
        <w:spacing w:after="0"/>
        <w:rPr>
          <w:del w:id="1814" w:author="Alex" w:date="2015-07-30T21:27:00Z"/>
          <w:rFonts w:ascii="Times" w:eastAsiaTheme="minorEastAsia" w:hAnsi="Times"/>
        </w:rPr>
      </w:pPr>
    </w:p>
    <w:p w14:paraId="1B5F6AD2" w14:textId="01C2B440" w:rsidR="006465BA" w:rsidDel="00BC6508" w:rsidRDefault="00497BD8" w:rsidP="00AE406C">
      <w:pPr>
        <w:spacing w:after="0"/>
        <w:rPr>
          <w:del w:id="1815" w:author="Alex" w:date="2015-07-30T21:27:00Z"/>
          <w:rFonts w:ascii="Times" w:eastAsiaTheme="minorEastAsia" w:hAnsi="Times"/>
        </w:rPr>
      </w:pPr>
      <w:del w:id="1816" w:author="Alex" w:date="2015-07-30T18:27:00Z">
        <w:r w:rsidDel="00CF5086">
          <w:rPr>
            <w:rFonts w:ascii="Times" w:eastAsiaTheme="minorEastAsia" w:hAnsi="Times"/>
          </w:rPr>
          <w:delText xml:space="preserve">La </w:delText>
        </w:r>
        <w:r w:rsidR="00C273F4" w:rsidDel="00CF5086">
          <w:rPr>
            <w:rFonts w:ascii="Times" w:hAnsi="Times"/>
          </w:rPr>
          <w:delText xml:space="preserve">longitud </w:delText>
        </w:r>
        <w:r w:rsidR="006465BA" w:rsidDel="00CF5086">
          <w:rPr>
            <w:rFonts w:ascii="Times" w:hAnsi="Times"/>
          </w:rPr>
          <w:delText>de un arco de</w:delText>
        </w:r>
        <w:r w:rsidR="000D275B" w:rsidDel="00CF5086">
          <w:rPr>
            <w:rFonts w:ascii="Times" w:eastAsiaTheme="minorEastAsia" w:hAnsi="Times"/>
          </w:rPr>
          <w:delText xml:space="preserve"> circunferencia</w:delText>
        </w:r>
        <w:r w:rsidR="00D75525" w:rsidDel="00CF5086">
          <w:rPr>
            <w:rFonts w:ascii="Times" w:eastAsiaTheme="minorEastAsia" w:hAnsi="Times"/>
          </w:rPr>
          <w:delText xml:space="preserve">, </w:delText>
        </w:r>
        <w:r w:rsidR="00C273F4" w:rsidDel="00CF5086">
          <w:rPr>
            <w:rFonts w:ascii="Times" w:eastAsiaTheme="minorEastAsia" w:hAnsi="Times"/>
          </w:rPr>
          <w:delText xml:space="preserve">así </w:delText>
        </w:r>
        <w:r w:rsidR="00D75525" w:rsidDel="00CF5086">
          <w:rPr>
            <w:rFonts w:ascii="Times" w:eastAsiaTheme="minorEastAsia" w:hAnsi="Times"/>
          </w:rPr>
          <w:delText>como la medición del per</w:delText>
        </w:r>
        <w:r w:rsidR="00C273F4" w:rsidDel="00CF5086">
          <w:rPr>
            <w:rFonts w:ascii="Times" w:eastAsiaTheme="minorEastAsia" w:hAnsi="Times"/>
          </w:rPr>
          <w:delText>ímetro total</w:delText>
        </w:r>
        <w:r w:rsidR="004B671A" w:rsidDel="00CF5086">
          <w:rPr>
            <w:rFonts w:ascii="Times" w:eastAsiaTheme="minorEastAsia" w:hAnsi="Times"/>
          </w:rPr>
          <w:delText xml:space="preserve"> </w:delText>
        </w:r>
        <m:oMath>
          <m:r>
            <w:rPr>
              <w:rFonts w:ascii="Cambria Math" w:eastAsiaTheme="minorEastAsia" w:hAnsi="Cambria Math"/>
            </w:rPr>
            <m:t>P</m:t>
          </m:r>
        </m:oMath>
        <w:r w:rsidR="00C273F4" w:rsidDel="00CF5086">
          <w:rPr>
            <w:rFonts w:ascii="Times" w:eastAsiaTheme="minorEastAsia" w:hAnsi="Times"/>
          </w:rPr>
          <w:delText xml:space="preserve">, </w:delText>
        </w:r>
        <w:r w:rsidR="00AE406C" w:rsidDel="00CF5086">
          <w:rPr>
            <w:rFonts w:ascii="Times" w:hAnsi="Times"/>
          </w:rPr>
          <w:delText xml:space="preserve">depende de </w:delText>
        </w:r>
        <w:r w:rsidR="00C273F4" w:rsidDel="00CF5086">
          <w:rPr>
            <w:rFonts w:ascii="Times" w:hAnsi="Times"/>
          </w:rPr>
          <w:delText>la medida del</w:delText>
        </w:r>
        <w:r w:rsidR="00AE406C" w:rsidDel="00CF5086">
          <w:rPr>
            <w:rFonts w:ascii="Times" w:hAnsi="Times"/>
          </w:rPr>
          <w:delText xml:space="preserve"> radio que </w:delText>
        </w:r>
        <w:r w:rsidR="00A351EE" w:rsidDel="00CF5086">
          <w:rPr>
            <w:rFonts w:ascii="Times" w:hAnsi="Times"/>
          </w:rPr>
          <w:delText>define la circunferencia</w:delText>
        </w:r>
        <w:r w:rsidR="00C273F4" w:rsidDel="00CF5086">
          <w:rPr>
            <w:rFonts w:ascii="Times" w:hAnsi="Times"/>
          </w:rPr>
          <w:delText xml:space="preserve">. </w:delText>
        </w:r>
        <w:r w:rsidR="00BE7433" w:rsidDel="00CF5086">
          <w:rPr>
            <w:rFonts w:ascii="Times" w:hAnsi="Times"/>
          </w:rPr>
          <w:delText xml:space="preserve">Ya que la medida del perímetro completo es </w:delText>
        </w:r>
        <m:oMath>
          <m:r>
            <w:rPr>
              <w:rFonts w:ascii="Cambria Math" w:hAnsi="Cambria Math"/>
            </w:rPr>
            <m:t>P=2πr</m:t>
          </m:r>
        </m:oMath>
        <w:r w:rsidR="004B671A" w:rsidDel="00CF5086">
          <w:rPr>
            <w:rFonts w:ascii="Times" w:eastAsiaTheme="minorEastAsia" w:hAnsi="Times"/>
          </w:rPr>
          <w:delText xml:space="preserve">, </w:delText>
        </w:r>
      </w:del>
      <w:del w:id="1817" w:author="Alex" w:date="2015-07-30T18:46:00Z">
        <w:r w:rsidR="004B671A" w:rsidDel="00906E81">
          <w:rPr>
            <w:rFonts w:ascii="Times" w:eastAsiaTheme="minorEastAsia" w:hAnsi="Times"/>
          </w:rPr>
          <w:delText xml:space="preserve">entonces </w:delText>
        </w:r>
        <w:r w:rsidR="00A351EE" w:rsidDel="00906E81">
          <w:rPr>
            <w:rFonts w:ascii="Times" w:eastAsiaTheme="minorEastAsia" w:hAnsi="Times"/>
          </w:rPr>
          <w:delText>por proporcionalidad</w:delText>
        </w:r>
        <w:r w:rsidR="00D605BB" w:rsidDel="00906E81">
          <w:rPr>
            <w:rFonts w:ascii="Times" w:eastAsiaTheme="minorEastAsia" w:hAnsi="Times"/>
          </w:rPr>
          <w:delText xml:space="preserve"> entre el perímetro total y la medida </w:delText>
        </w:r>
        <w:r w:rsidR="00F96D02" w:rsidDel="00906E81">
          <w:rPr>
            <w:rFonts w:ascii="Times" w:eastAsiaTheme="minorEastAsia" w:hAnsi="Times"/>
          </w:rPr>
          <w:delText>en ángulos sexagesimales de la circunferencia total,</w:delText>
        </w:r>
        <w:r w:rsidR="00A351EE" w:rsidDel="00906E81">
          <w:rPr>
            <w:rFonts w:ascii="Times" w:eastAsiaTheme="minorEastAsia" w:hAnsi="Times"/>
          </w:rPr>
          <w:delText xml:space="preserve"> </w:delText>
        </w:r>
        <w:r w:rsidR="006465BA" w:rsidDel="00906E81">
          <w:rPr>
            <w:rFonts w:ascii="Times" w:eastAsiaTheme="minorEastAsia" w:hAnsi="Times"/>
          </w:rPr>
          <w:delText>tenemos que</w:delText>
        </w:r>
        <w:r w:rsidR="00FC66FB" w:rsidDel="00906E81">
          <w:rPr>
            <w:rFonts w:ascii="Times" w:eastAsiaTheme="minorEastAsia" w:hAnsi="Times"/>
          </w:rPr>
          <w:delText xml:space="preserve"> la </w:delText>
        </w:r>
        <w:r w:rsidR="00FC66FB" w:rsidDel="00906E81">
          <w:rPr>
            <w:rFonts w:ascii="Times" w:hAnsi="Times"/>
          </w:rPr>
          <w:delText xml:space="preserve">longitud </w:delText>
        </w:r>
        <m:oMath>
          <m:r>
            <w:rPr>
              <w:rFonts w:ascii="Cambria Math" w:hAnsi="Cambria Math"/>
            </w:rPr>
            <m:t>L</m:t>
          </m:r>
        </m:oMath>
        <w:r w:rsidR="00FC66FB" w:rsidDel="00906E81">
          <w:rPr>
            <w:rFonts w:ascii="Times" w:hAnsi="Times"/>
          </w:rPr>
          <w:delText xml:space="preserve"> de un arco</w:delText>
        </w:r>
        <w:r w:rsidR="006465BA" w:rsidDel="00906E81">
          <w:rPr>
            <w:rFonts w:ascii="Times" w:eastAsiaTheme="minorEastAsia" w:hAnsi="Times"/>
          </w:rPr>
          <w:delText xml:space="preserve"> </w:delText>
        </w:r>
        <m:oMath>
          <m:acc>
            <m:accPr>
              <m:ctrlPr>
                <w:rPr>
                  <w:rFonts w:ascii="Cambria Math" w:eastAsiaTheme="minorEastAsia" w:hAnsi="Cambria Math"/>
                  <w:i/>
                </w:rPr>
              </m:ctrlPr>
            </m:accPr>
            <m:e>
              <m:r>
                <w:rPr>
                  <w:rFonts w:ascii="Cambria Math" w:eastAsiaTheme="minorEastAsia" w:hAnsi="Cambria Math"/>
                </w:rPr>
                <m:t>AB</m:t>
              </m:r>
            </m:e>
          </m:acc>
        </m:oMath>
        <w:r w:rsidR="006465BA" w:rsidDel="00906E81">
          <w:rPr>
            <w:rFonts w:ascii="Times" w:eastAsiaTheme="minorEastAsia" w:hAnsi="Times"/>
          </w:rPr>
          <w:delText xml:space="preserve"> </w:delText>
        </w:r>
        <w:r w:rsidR="00FC66FB" w:rsidDel="00906E81">
          <w:rPr>
            <w:rFonts w:ascii="Times" w:eastAsiaTheme="minorEastAsia" w:hAnsi="Times"/>
          </w:rPr>
          <w:delText>subtendido por un ángulo</w:delText>
        </w:r>
        <w:r w:rsidR="0023239E" w:rsidDel="00906E81">
          <w:rPr>
            <w:rFonts w:ascii="Times" w:eastAsiaTheme="minorEastAsia" w:hAnsi="Times"/>
          </w:rPr>
          <w:delText xml:space="preserve"> de </w:delTex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sidDel="00906E81">
          <w:rPr>
            <w:rFonts w:ascii="Times" w:eastAsiaTheme="minorEastAsia" w:hAnsi="Times"/>
          </w:rPr>
          <w:delText xml:space="preserve"> </w:delText>
        </w:r>
        <w:r w:rsidR="00F96D02" w:rsidDel="00906E81">
          <w:rPr>
            <w:rFonts w:ascii="Times" w:eastAsiaTheme="minorEastAsia" w:hAnsi="Times"/>
          </w:rPr>
          <w:delText xml:space="preserve">en una circunferencia de radio </w:delText>
        </w:r>
        <m:oMath>
          <m:r>
            <w:rPr>
              <w:rFonts w:ascii="Cambria Math" w:eastAsiaTheme="minorEastAsia" w:hAnsi="Cambria Math"/>
            </w:rPr>
            <m:t>r</m:t>
          </m:r>
        </m:oMath>
        <w:r w:rsidR="00F96D02" w:rsidDel="00906E81">
          <w:rPr>
            <w:rFonts w:ascii="Times" w:eastAsiaTheme="minorEastAsia" w:hAnsi="Times"/>
          </w:rPr>
          <w:delText xml:space="preserve"> </w:delText>
        </w:r>
        <w:r w:rsidR="00FC66FB" w:rsidDel="00906E81">
          <w:rPr>
            <w:rFonts w:ascii="Times" w:eastAsiaTheme="minorEastAsia" w:hAnsi="Times"/>
          </w:rPr>
          <w:delText>satisface que</w:delText>
        </w:r>
      </w:del>
      <w:del w:id="1818" w:author="Alex" w:date="2015-07-30T18:47:00Z">
        <w:r w:rsidR="00FC66FB" w:rsidDel="00906E81">
          <w:rPr>
            <w:rFonts w:ascii="Times" w:eastAsiaTheme="minorEastAsia" w:hAnsi="Times"/>
          </w:rPr>
          <w:delText>:</w:delText>
        </w:r>
      </w:del>
    </w:p>
    <w:p w14:paraId="7CEEB04B" w14:textId="519A6A0F" w:rsidR="00AE406C" w:rsidRPr="006465BA" w:rsidDel="00BC6508" w:rsidRDefault="00906E81">
      <w:pPr>
        <w:spacing w:after="0"/>
        <w:jc w:val="center"/>
        <w:rPr>
          <w:del w:id="1819" w:author="Alex" w:date="2015-07-30T21:27:00Z"/>
          <w:rFonts w:ascii="Times" w:eastAsiaTheme="minorEastAsia" w:hAnsi="Times"/>
        </w:rPr>
        <w:pPrChange w:id="1820" w:author="Alex" w:date="2015-07-30T18:47:00Z">
          <w:pPr>
            <w:spacing w:after="0"/>
          </w:pPr>
        </w:pPrChange>
      </w:pPr>
      <w:del w:id="1821" w:author="Alex" w:date="2015-07-30T21:27:00Z">
        <w:r w:rsidRPr="00906E81" w:rsidDel="00BC6508">
          <w:rPr>
            <w:rFonts w:ascii="Times" w:eastAsiaTheme="minorEastAsia" w:hAnsi="Times"/>
            <w:rPrChange w:id="1822" w:author="Alex" w:date="2015-07-30T18:47:00Z">
              <w:rPr>
                <w:rFonts w:ascii="Cambria Math" w:hAnsi="Cambria Math"/>
                <w:i/>
              </w:rPr>
            </w:rPrChange>
          </w:rPr>
          <w:delText>2</w:delText>
        </w:r>
        <w:r w:rsidRPr="00906E81" w:rsidDel="00BC6508">
          <w:rPr>
            <w:rFonts w:ascii="Times" w:eastAsiaTheme="minorEastAsia" w:hAnsi="Times" w:hint="eastAsia"/>
            <w:rPrChange w:id="1823" w:author="Alex" w:date="2015-07-30T18:47:00Z">
              <w:rPr>
                <w:rFonts w:ascii="Cambria Math" w:hAnsi="Cambria Math" w:hint="eastAsia"/>
                <w:i/>
              </w:rPr>
            </w:rPrChange>
          </w:rPr>
          <w:delText>π</w:delText>
        </w:r>
        <w:r w:rsidRPr="00906E81" w:rsidDel="00BC6508">
          <w:rPr>
            <w:rFonts w:ascii="Times" w:eastAsiaTheme="minorEastAsia" w:hAnsi="Times"/>
            <w:rPrChange w:id="1824" w:author="Alex" w:date="2015-07-30T18:47:00Z">
              <w:rPr>
                <w:rFonts w:ascii="Cambria Math" w:hAnsi="Cambria Math"/>
                <w:i/>
              </w:rPr>
            </w:rPrChange>
          </w:rPr>
          <w:delText>r</w:delText>
        </w:r>
      </w:del>
      <w:del w:id="1825" w:author="Alex" w:date="2015-07-30T18:48:00Z">
        <w:r w:rsidRPr="00906E81" w:rsidDel="00970002">
          <w:rPr>
            <w:rFonts w:ascii="Cambria Math" w:eastAsiaTheme="minorEastAsia" w:hAnsi="Cambria Math" w:cs="Cambria Math"/>
            <w:rPrChange w:id="1826" w:author="Alex" w:date="2015-07-30T18:47:00Z">
              <w:rPr>
                <w:rFonts w:ascii="Cambria Math" w:hAnsi="Cambria Math"/>
                <w:i/>
              </w:rPr>
            </w:rPrChange>
          </w:rPr>
          <w:delText>∶</w:delText>
        </w:r>
      </w:del>
      <w:del w:id="1827" w:author="Alex" w:date="2015-07-30T18:47:00Z">
        <w:r w:rsidRPr="00906E81" w:rsidDel="00906E81">
          <w:rPr>
            <w:rFonts w:ascii="Times" w:eastAsiaTheme="minorEastAsia" w:hAnsi="Times" w:hint="eastAsia"/>
            <w:rPrChange w:id="1828" w:author="Alex" w:date="2015-07-30T18:47:00Z">
              <w:rPr>
                <w:rFonts w:ascii="Cambria Math" w:hAnsi="Cambria Math" w:hint="eastAsia"/>
                <w:i/>
              </w:rPr>
            </w:rPrChange>
          </w:rPr>
          <w:delText>〖</w:delText>
        </w:r>
      </w:del>
      <w:del w:id="1829" w:author="Alex" w:date="2015-07-30T21:27:00Z">
        <w:r w:rsidRPr="00906E81" w:rsidDel="00BC6508">
          <w:rPr>
            <w:rFonts w:ascii="Times" w:eastAsiaTheme="minorEastAsia" w:hAnsi="Times"/>
            <w:rPrChange w:id="1830" w:author="Alex" w:date="2015-07-30T18:47:00Z">
              <w:rPr>
                <w:rFonts w:ascii="Cambria Math" w:hAnsi="Cambria Math"/>
                <w:i/>
              </w:rPr>
            </w:rPrChange>
          </w:rPr>
          <w:delText>36</w:delText>
        </w:r>
      </w:del>
      <w:del w:id="1831" w:author="Alex" w:date="2015-07-30T18:47:00Z">
        <w:r w:rsidRPr="00906E81" w:rsidDel="00906E81">
          <w:rPr>
            <w:rFonts w:ascii="Times" w:eastAsiaTheme="minorEastAsia" w:hAnsi="Times"/>
            <w:rPrChange w:id="1832" w:author="Alex" w:date="2015-07-30T18:47:00Z">
              <w:rPr>
                <w:rFonts w:ascii="Cambria Math" w:hAnsi="Cambria Math"/>
                <w:i/>
              </w:rPr>
            </w:rPrChange>
          </w:rPr>
          <w:delText>0</w:delText>
        </w:r>
        <w:r w:rsidRPr="00906E81" w:rsidDel="00906E81">
          <w:rPr>
            <w:rFonts w:ascii="Times" w:eastAsiaTheme="minorEastAsia" w:hAnsi="Times" w:hint="eastAsia"/>
            <w:rPrChange w:id="1833" w:author="Alex" w:date="2015-07-30T18:47:00Z">
              <w:rPr>
                <w:rFonts w:ascii="Cambria Math" w:hAnsi="Cambria Math" w:hint="eastAsia"/>
                <w:i/>
              </w:rPr>
            </w:rPrChange>
          </w:rPr>
          <w:delText>〗</w:delText>
        </w:r>
        <w:r w:rsidRPr="00906E81" w:rsidDel="00906E81">
          <w:rPr>
            <w:rFonts w:ascii="Times" w:eastAsiaTheme="minorEastAsia" w:hAnsi="Times"/>
            <w:rPrChange w:id="1834" w:author="Alex" w:date="2015-07-30T18:47:00Z">
              <w:rPr>
                <w:rFonts w:ascii="Cambria Math" w:hAnsi="Cambria Math"/>
                <w:i/>
              </w:rPr>
            </w:rPrChange>
          </w:rPr>
          <w:delText>^o</w:delText>
        </w:r>
      </w:del>
      <w:del w:id="1835" w:author="Alex" w:date="2015-07-30T21:27:00Z">
        <w:r w:rsidRPr="00906E81" w:rsidDel="00BC6508">
          <w:rPr>
            <w:rFonts w:ascii="Cambria Math" w:eastAsiaTheme="minorEastAsia" w:hAnsi="Cambria Math" w:cs="Cambria Math"/>
            <w:rPrChange w:id="1836" w:author="Alex" w:date="2015-07-30T18:47:00Z">
              <w:rPr>
                <w:rFonts w:ascii="Cambria Math" w:hAnsi="Cambria Math"/>
                <w:i/>
              </w:rPr>
            </w:rPrChange>
          </w:rPr>
          <w:delText>∷</w:delText>
        </w:r>
        <w:r w:rsidRPr="00906E81" w:rsidDel="00BC6508">
          <w:rPr>
            <w:rFonts w:ascii="Times" w:eastAsiaTheme="minorEastAsia" w:hAnsi="Times"/>
            <w:rPrChange w:id="1837" w:author="Alex" w:date="2015-07-30T18:47:00Z">
              <w:rPr>
                <w:rFonts w:ascii="Cambria Math" w:hAnsi="Cambria Math"/>
                <w:i/>
              </w:rPr>
            </w:rPrChange>
          </w:rPr>
          <w:delText>L</w:delText>
        </w:r>
        <w:r w:rsidRPr="00906E81" w:rsidDel="00BC6508">
          <w:rPr>
            <w:rFonts w:ascii="Cambria Math" w:eastAsiaTheme="minorEastAsia" w:hAnsi="Cambria Math" w:cs="Cambria Math"/>
            <w:rPrChange w:id="1838" w:author="Alex" w:date="2015-07-30T18:47:00Z">
              <w:rPr>
                <w:rFonts w:ascii="Cambria Math" w:hAnsi="Cambria Math"/>
                <w:i/>
              </w:rPr>
            </w:rPrChange>
          </w:rPr>
          <w:delText>∶</w:delText>
        </w:r>
        <w:r w:rsidRPr="00906E81" w:rsidDel="00BC6508">
          <w:rPr>
            <w:rFonts w:ascii="Times" w:eastAsiaTheme="minorEastAsia" w:hAnsi="Times" w:hint="eastAsia"/>
            <w:rPrChange w:id="1839" w:author="Alex" w:date="2015-07-30T18:47:00Z">
              <w:rPr>
                <w:rFonts w:ascii="Cambria Math" w:eastAsiaTheme="minorEastAsia" w:hAnsi="Cambria Math" w:hint="eastAsia"/>
                <w:i/>
              </w:rPr>
            </w:rPrChange>
          </w:rPr>
          <w:delText>α</w:delText>
        </w:r>
      </w:del>
      <w:del w:id="1840" w:author="Alex" w:date="2015-07-30T18:47:00Z">
        <w:r w:rsidRPr="00906E81" w:rsidDel="00906E81">
          <w:rPr>
            <w:rFonts w:ascii="Times" w:eastAsiaTheme="minorEastAsia" w:hAnsi="Times" w:hint="eastAsia"/>
            <w:rPrChange w:id="1841" w:author="Alex" w:date="2015-07-30T18:47:00Z">
              <w:rPr>
                <w:rFonts w:ascii="Cambria Math" w:eastAsiaTheme="minorEastAsia" w:hAnsi="Cambria Math" w:hint="eastAsia"/>
                <w:i/>
              </w:rPr>
            </w:rPrChange>
          </w:rPr>
          <w:delText>^o</w:delText>
        </w:r>
      </w:del>
    </w:p>
    <w:p w14:paraId="6BEE2701" w14:textId="2BE3B13E" w:rsidR="00AE406C" w:rsidRPr="003600ED" w:rsidDel="00BC6508" w:rsidRDefault="00AE406C" w:rsidP="00AE406C">
      <w:pPr>
        <w:spacing w:after="0"/>
        <w:rPr>
          <w:del w:id="1842" w:author="Alex" w:date="2015-07-30T21:27:00Z"/>
          <w:rFonts w:ascii="Times" w:eastAsiaTheme="minorEastAsia" w:hAnsi="Times"/>
        </w:rPr>
      </w:pPr>
    </w:p>
    <w:p w14:paraId="10E64C12" w14:textId="3F46DF75" w:rsidR="00970002" w:rsidDel="00BC6508" w:rsidRDefault="00AE406C" w:rsidP="00AE406C">
      <w:pPr>
        <w:spacing w:after="0"/>
        <w:rPr>
          <w:del w:id="1843" w:author="Alex" w:date="2015-07-30T21:27:00Z"/>
          <w:rFonts w:ascii="Times" w:eastAsiaTheme="minorEastAsia" w:hAnsi="Times"/>
        </w:rPr>
      </w:pPr>
      <w:del w:id="1844" w:author="Alex" w:date="2015-07-30T18:54:00Z">
        <w:r w:rsidDel="00970002">
          <w:rPr>
            <w:rFonts w:ascii="Times" w:eastAsiaTheme="minorEastAsia" w:hAnsi="Times"/>
          </w:rPr>
          <w:delText>Al escribir la proporción como razón</w:delText>
        </w:r>
      </w:del>
      <w:del w:id="1845" w:author="Alex" w:date="2015-07-30T18:51:00Z">
        <w:r w:rsidDel="00970002">
          <w:rPr>
            <w:rFonts w:ascii="Times" w:eastAsiaTheme="minorEastAsia" w:hAnsi="Times"/>
          </w:rPr>
          <w:delText>, se obtiene que:</w:delText>
        </w:r>
      </w:del>
    </w:p>
    <w:p w14:paraId="078C7085" w14:textId="4FA7AA40" w:rsidR="00AE406C" w:rsidRPr="003600ED" w:rsidDel="00BC6508" w:rsidRDefault="00217405" w:rsidP="00AE406C">
      <w:pPr>
        <w:spacing w:after="0"/>
        <w:rPr>
          <w:del w:id="1846" w:author="Alex" w:date="2015-07-30T21:27:00Z"/>
          <w:rFonts w:ascii="Times" w:eastAsiaTheme="minorEastAsia" w:hAnsi="Times"/>
        </w:rPr>
      </w:pPr>
      <m:oMathPara>
        <m:oMath>
          <m:f>
            <m:fPr>
              <m:ctrlPr>
                <w:del w:id="1847" w:author="Alex" w:date="2015-07-30T21:27:00Z">
                  <w:rPr>
                    <w:rFonts w:ascii="Cambria Math" w:hAnsi="Cambria Math"/>
                    <w:i/>
                  </w:rPr>
                </w:del>
              </m:ctrlPr>
            </m:fPr>
            <m:num>
              <w:del w:id="1848" w:author="Alex" w:date="2015-07-30T21:27:00Z">
                <m:r>
                  <w:rPr>
                    <w:rFonts w:ascii="Cambria Math" w:hAnsi="Cambria Math"/>
                  </w:rPr>
                  <m:t>2πr</m:t>
                </m:r>
              </w:del>
            </m:num>
            <m:den>
              <m:sSup>
                <m:sSupPr>
                  <m:ctrlPr>
                    <w:del w:id="1849" w:author="Alex" w:date="2015-07-30T21:27:00Z">
                      <w:rPr>
                        <w:rFonts w:ascii="Cambria Math" w:hAnsi="Cambria Math"/>
                        <w:i/>
                      </w:rPr>
                    </w:del>
                  </m:ctrlPr>
                </m:sSupPr>
                <m:e>
                  <w:del w:id="1850" w:author="Alex" w:date="2015-07-30T21:27:00Z">
                    <m:r>
                      <w:rPr>
                        <w:rFonts w:ascii="Cambria Math" w:hAnsi="Cambria Math"/>
                      </w:rPr>
                      <m:t>360</m:t>
                    </m:r>
                  </w:del>
                </m:e>
                <m:sup>
                  <w:del w:id="1851" w:author="Alex" w:date="2015-07-30T21:27:00Z">
                    <m:r>
                      <w:rPr>
                        <w:rFonts w:ascii="Cambria Math" w:hAnsi="Cambria Math"/>
                      </w:rPr>
                      <m:t>o</m:t>
                    </m:r>
                  </w:del>
                </m:sup>
              </m:sSup>
            </m:den>
          </m:f>
          <w:del w:id="1852" w:author="Alex" w:date="2015-07-30T21:27:00Z">
            <m:r>
              <w:rPr>
                <w:rFonts w:ascii="Cambria Math" w:hAnsi="Cambria Math"/>
              </w:rPr>
              <m:t>=</m:t>
            </m:r>
          </w:del>
          <m:f>
            <m:fPr>
              <m:ctrlPr>
                <w:del w:id="1853" w:author="Alex" w:date="2015-07-30T21:27:00Z">
                  <w:rPr>
                    <w:rFonts w:ascii="Cambria Math" w:hAnsi="Cambria Math"/>
                    <w:i/>
                  </w:rPr>
                </w:del>
              </m:ctrlPr>
            </m:fPr>
            <m:num>
              <w:del w:id="1854" w:author="Alex" w:date="2015-07-30T21:27:00Z">
                <m:r>
                  <w:rPr>
                    <w:rFonts w:ascii="Cambria Math" w:hAnsi="Cambria Math"/>
                  </w:rPr>
                  <m:t>L</m:t>
                </m:r>
              </w:del>
            </m:num>
            <m:den>
              <m:sSup>
                <m:sSupPr>
                  <m:ctrlPr>
                    <w:del w:id="1855" w:author="Alex" w:date="2015-07-30T21:27:00Z">
                      <w:rPr>
                        <w:rFonts w:ascii="Cambria Math" w:hAnsi="Cambria Math"/>
                        <w:i/>
                      </w:rPr>
                    </w:del>
                  </m:ctrlPr>
                </m:sSupPr>
                <m:e>
                  <w:del w:id="1856" w:author="Alex" w:date="2015-07-30T21:27:00Z">
                    <m:r>
                      <w:rPr>
                        <w:rFonts w:ascii="Cambria Math" w:hAnsi="Cambria Math"/>
                      </w:rPr>
                      <m:t>α</m:t>
                    </m:r>
                  </w:del>
                </m:e>
                <m:sup>
                  <w:del w:id="1857" w:author="Alex" w:date="2015-07-30T21:27:00Z">
                    <m:r>
                      <w:rPr>
                        <w:rFonts w:ascii="Cambria Math" w:hAnsi="Cambria Math"/>
                      </w:rPr>
                      <m:t>o</m:t>
                    </m:r>
                  </w:del>
                </m:sup>
              </m:sSup>
            </m:den>
          </m:f>
        </m:oMath>
      </m:oMathPara>
    </w:p>
    <w:p w14:paraId="31C54F2C" w14:textId="6E3B32C9" w:rsidR="00AE406C" w:rsidDel="00BC6508" w:rsidRDefault="00AE406C" w:rsidP="00AE406C">
      <w:pPr>
        <w:spacing w:after="0"/>
        <w:rPr>
          <w:del w:id="1858" w:author="Alex" w:date="2015-07-30T21:27:00Z"/>
          <w:rFonts w:ascii="Times" w:eastAsiaTheme="minorEastAsia" w:hAnsi="Times"/>
        </w:rPr>
      </w:pPr>
    </w:p>
    <w:p w14:paraId="0303E580" w14:textId="5E4DF98B" w:rsidR="00970002" w:rsidDel="00BC6508" w:rsidRDefault="00AE406C" w:rsidP="00AE406C">
      <w:pPr>
        <w:spacing w:after="0"/>
        <w:rPr>
          <w:del w:id="1859" w:author="Alex" w:date="2015-07-30T21:27:00Z"/>
          <w:rFonts w:ascii="Times" w:eastAsiaTheme="minorEastAsia" w:hAnsi="Times"/>
        </w:rPr>
      </w:pPr>
      <w:del w:id="1860" w:author="Alex" w:date="2015-07-30T18:54:00Z">
        <w:r w:rsidDel="00970002">
          <w:rPr>
            <w:rFonts w:ascii="Times" w:eastAsiaTheme="minorEastAsia" w:hAnsi="Times"/>
          </w:rPr>
          <w:delText>Por lo anterior, se puede</w:delText>
        </w:r>
      </w:del>
      <w:del w:id="1861" w:author="Alex" w:date="2015-07-30T21:27:00Z">
        <w:r w:rsidDel="00BC6508">
          <w:rPr>
            <w:rFonts w:ascii="Times" w:eastAsiaTheme="minorEastAsia" w:hAnsi="Times"/>
          </w:rPr>
          <w:delText xml:space="preserve"> realizar la conversión</w:delText>
        </w:r>
      </w:del>
      <w:del w:id="1862" w:author="Alex" w:date="2015-07-30T18:54:00Z">
        <w:r w:rsidDel="00970002">
          <w:rPr>
            <w:rFonts w:ascii="Times" w:eastAsiaTheme="minorEastAsia" w:hAnsi="Times"/>
          </w:rPr>
          <w:delText>, bien</w:delText>
        </w:r>
      </w:del>
      <w:del w:id="1863" w:author="Alex" w:date="2015-07-30T21:27:00Z">
        <w:r w:rsidDel="00BC6508">
          <w:rPr>
            <w:rFonts w:ascii="Times" w:eastAsiaTheme="minorEastAsia" w:hAnsi="Times"/>
          </w:rPr>
          <w:delText xml:space="preserve"> de grados sexagesimales a </w:delText>
        </w:r>
        <w:r w:rsidR="00E63AE3" w:rsidDel="00BC6508">
          <w:rPr>
            <w:rFonts w:ascii="Times" w:eastAsiaTheme="minorEastAsia" w:hAnsi="Times"/>
          </w:rPr>
          <w:delText>longitud de arco</w:delText>
        </w:r>
        <w:r w:rsidDel="00BC6508">
          <w:rPr>
            <w:rFonts w:ascii="Times" w:eastAsiaTheme="minorEastAsia" w:hAnsi="Times"/>
          </w:rPr>
          <w:delText xml:space="preserve"> o bien de </w:delText>
        </w:r>
        <w:r w:rsidR="00E63AE3" w:rsidDel="00BC6508">
          <w:rPr>
            <w:rFonts w:ascii="Times" w:eastAsiaTheme="minorEastAsia" w:hAnsi="Times"/>
          </w:rPr>
          <w:delText>longitud de arco</w:delText>
        </w:r>
        <w:r w:rsidDel="00BC6508">
          <w:rPr>
            <w:rFonts w:ascii="Times" w:eastAsiaTheme="minorEastAsia" w:hAnsi="Times"/>
          </w:rPr>
          <w:delText xml:space="preserve"> a grados sexagesimales. </w:delText>
        </w:r>
        <w:r w:rsidR="00CC2802" w:rsidDel="00BC6508">
          <w:fldChar w:fldCharType="begin"/>
        </w:r>
        <w:r w:rsidR="00CC2802" w:rsidDel="00BC6508">
          <w:fldChar w:fldCharType="end"/>
        </w:r>
      </w:del>
    </w:p>
    <w:p w14:paraId="00F92A17" w14:textId="2BF9DD77" w:rsidR="00AE406C" w:rsidDel="00CC2802" w:rsidRDefault="00AE406C" w:rsidP="00AE406C">
      <w:pPr>
        <w:spacing w:after="0"/>
        <w:rPr>
          <w:del w:id="1864" w:author="Alex" w:date="2015-07-30T19:25:00Z"/>
          <w:rFonts w:ascii="Times" w:eastAsiaTheme="minorEastAsia" w:hAnsi="Times"/>
        </w:rPr>
      </w:pPr>
    </w:p>
    <w:p w14:paraId="71D0759E" w14:textId="7780600C" w:rsidR="00AE406C" w:rsidDel="00CC2802" w:rsidRDefault="00AE406C" w:rsidP="00AE406C">
      <w:pPr>
        <w:spacing w:after="0"/>
        <w:rPr>
          <w:del w:id="1865" w:author="Alex" w:date="2015-07-30T19:25:00Z"/>
          <w:rFonts w:ascii="Times" w:eastAsiaTheme="minorEastAsia" w:hAnsi="Times"/>
        </w:rPr>
      </w:pPr>
      <w:del w:id="1866" w:author="Alex" w:date="2015-07-30T19:25:00Z">
        <w:r w:rsidDel="00CC2802">
          <w:rPr>
            <w:rFonts w:ascii="Times" w:eastAsiaTheme="minorEastAsia" w:hAnsi="Times"/>
          </w:rPr>
          <w:delText xml:space="preserve">En caso de que se tengan </w:delText>
        </w:r>
        <m:oMath>
          <m:r>
            <w:rPr>
              <w:rFonts w:ascii="Cambria Math" w:eastAsiaTheme="minorEastAsia" w:hAnsi="Cambria Math"/>
            </w:rPr>
            <m:t>a</m:t>
          </m:r>
        </m:oMath>
        <w:r w:rsidDel="00CC2802">
          <w:rPr>
            <w:rFonts w:ascii="Times" w:eastAsiaTheme="minorEastAsia" w:hAnsi="Times"/>
          </w:rPr>
          <w:delText xml:space="preserve"> grados sexagesimales y se quiera </w:delText>
        </w:r>
        <w:r w:rsidR="00E63AE3" w:rsidDel="00CC2802">
          <w:rPr>
            <w:rFonts w:ascii="Times" w:eastAsiaTheme="minorEastAsia" w:hAnsi="Times"/>
          </w:rPr>
          <w:delText>hallar la medida del arco</w:delText>
        </w:r>
        <w:r w:rsidDel="00CC2802">
          <w:rPr>
            <w:rFonts w:ascii="Times" w:eastAsiaTheme="minorEastAsia" w:hAnsi="Times"/>
          </w:rPr>
          <w:delText>, entonces</w:delText>
        </w:r>
        <w:r w:rsidR="009F269D" w:rsidDel="00CC2802">
          <w:rPr>
            <w:rFonts w:ascii="Times" w:eastAsiaTheme="minorEastAsia" w:hAnsi="Times"/>
          </w:rPr>
          <w:delText>:</w:delText>
        </w:r>
      </w:del>
    </w:p>
    <w:p w14:paraId="3C4480A6" w14:textId="12F1A6DF" w:rsidR="00946590" w:rsidDel="00CC2802" w:rsidRDefault="00946590" w:rsidP="00AE406C">
      <w:pPr>
        <w:spacing w:after="0"/>
        <w:rPr>
          <w:del w:id="1867" w:author="Alex" w:date="2015-07-30T19:25:00Z"/>
          <w:rFonts w:ascii="Times" w:eastAsiaTheme="minorEastAsia" w:hAnsi="Times"/>
        </w:rPr>
      </w:pPr>
    </w:p>
    <w:p w14:paraId="7618AA32" w14:textId="289D7380" w:rsidR="00946590" w:rsidRPr="003600ED" w:rsidDel="00CC2802" w:rsidRDefault="00217405" w:rsidP="00946590">
      <w:pPr>
        <w:spacing w:after="0"/>
        <w:rPr>
          <w:del w:id="1868" w:author="Alex" w:date="2015-07-30T19:25:00Z"/>
          <w:rFonts w:ascii="Times" w:eastAsiaTheme="minorEastAsia" w:hAnsi="Times"/>
        </w:rPr>
      </w:pPr>
      <m:oMathPara>
        <m:oMath>
          <m:f>
            <m:fPr>
              <m:ctrlPr>
                <w:del w:id="1869" w:author="Alex" w:date="2015-07-30T19:25:00Z">
                  <w:rPr>
                    <w:rFonts w:ascii="Cambria Math" w:hAnsi="Cambria Math"/>
                    <w:i/>
                  </w:rPr>
                </w:del>
              </m:ctrlPr>
            </m:fPr>
            <m:num>
              <w:del w:id="1870" w:author="Alex" w:date="2015-07-30T19:25:00Z">
                <m:r>
                  <w:rPr>
                    <w:rFonts w:ascii="Cambria Math" w:hAnsi="Cambria Math"/>
                  </w:rPr>
                  <m:t>2πr</m:t>
                </m:r>
              </w:del>
            </m:num>
            <m:den>
              <m:sSup>
                <m:sSupPr>
                  <m:ctrlPr>
                    <w:del w:id="1871" w:author="Alex" w:date="2015-07-30T19:25:00Z">
                      <w:rPr>
                        <w:rFonts w:ascii="Cambria Math" w:hAnsi="Cambria Math"/>
                        <w:i/>
                      </w:rPr>
                    </w:del>
                  </m:ctrlPr>
                </m:sSupPr>
                <m:e>
                  <w:del w:id="1872" w:author="Alex" w:date="2015-07-30T19:25:00Z">
                    <m:r>
                      <w:rPr>
                        <w:rFonts w:ascii="Cambria Math" w:hAnsi="Cambria Math"/>
                      </w:rPr>
                      <m:t>360</m:t>
                    </m:r>
                  </w:del>
                </m:e>
                <m:sup>
                  <w:del w:id="1873" w:author="Alex" w:date="2015-07-30T19:25:00Z">
                    <m:r>
                      <w:rPr>
                        <w:rFonts w:ascii="Cambria Math" w:hAnsi="Cambria Math"/>
                      </w:rPr>
                      <m:t>o</m:t>
                    </m:r>
                  </w:del>
                </m:sup>
              </m:sSup>
            </m:den>
          </m:f>
          <w:del w:id="1874" w:author="Alex" w:date="2015-07-30T19:25:00Z">
            <m:r>
              <w:rPr>
                <w:rFonts w:ascii="Cambria Math" w:hAnsi="Cambria Math"/>
              </w:rPr>
              <m:t>=</m:t>
            </m:r>
          </w:del>
          <m:f>
            <m:fPr>
              <m:ctrlPr>
                <w:del w:id="1875" w:author="Alex" w:date="2015-07-30T19:25:00Z">
                  <w:rPr>
                    <w:rFonts w:ascii="Cambria Math" w:hAnsi="Cambria Math"/>
                    <w:i/>
                  </w:rPr>
                </w:del>
              </m:ctrlPr>
            </m:fPr>
            <m:num>
              <w:del w:id="1876" w:author="Alex" w:date="2015-07-30T19:25:00Z">
                <m:r>
                  <w:rPr>
                    <w:rFonts w:ascii="Cambria Math" w:hAnsi="Cambria Math"/>
                  </w:rPr>
                  <m:t>x</m:t>
                </m:r>
              </w:del>
            </m:num>
            <m:den>
              <m:sSup>
                <m:sSupPr>
                  <m:ctrlPr>
                    <w:del w:id="1877" w:author="Alex" w:date="2015-07-30T19:25:00Z">
                      <w:rPr>
                        <w:rFonts w:ascii="Cambria Math" w:hAnsi="Cambria Math"/>
                        <w:i/>
                      </w:rPr>
                    </w:del>
                  </m:ctrlPr>
                </m:sSupPr>
                <m:e>
                  <w:del w:id="1878" w:author="Alex" w:date="2015-07-30T19:25:00Z">
                    <m:r>
                      <w:rPr>
                        <w:rFonts w:ascii="Cambria Math" w:hAnsi="Cambria Math"/>
                      </w:rPr>
                      <m:t>a</m:t>
                    </m:r>
                  </w:del>
                </m:e>
                <m:sup>
                  <w:del w:id="1879" w:author="Alex" w:date="2015-07-30T19:25:00Z">
                    <m:r>
                      <w:rPr>
                        <w:rFonts w:ascii="Cambria Math" w:hAnsi="Cambria Math"/>
                      </w:rPr>
                      <m:t>o</m:t>
                    </m:r>
                  </w:del>
                </m:sup>
              </m:sSup>
            </m:den>
          </m:f>
        </m:oMath>
      </m:oMathPara>
    </w:p>
    <w:p w14:paraId="2B463CC5" w14:textId="3B64C9A5" w:rsidR="00946590" w:rsidDel="00CC2802" w:rsidRDefault="00946590" w:rsidP="00946590">
      <w:pPr>
        <w:spacing w:after="0"/>
        <w:rPr>
          <w:del w:id="1880" w:author="Alex" w:date="2015-07-30T19:25:00Z"/>
          <w:rFonts w:ascii="Times" w:eastAsiaTheme="minorEastAsia" w:hAnsi="Times"/>
        </w:rPr>
      </w:pPr>
      <w:del w:id="1881" w:author="Alex" w:date="2015-07-30T19:25:00Z">
        <w:r w:rsidDel="00CC2802">
          <w:rPr>
            <w:rFonts w:ascii="Times" w:eastAsiaTheme="minorEastAsia" w:hAnsi="Times"/>
          </w:rPr>
          <w:delText>por lo que</w:delText>
        </w:r>
      </w:del>
    </w:p>
    <w:p w14:paraId="6B6BD6CA" w14:textId="706B268E" w:rsidR="005A500E" w:rsidDel="00BC6508" w:rsidRDefault="005A500E" w:rsidP="00946590">
      <w:pPr>
        <w:spacing w:after="0"/>
        <w:rPr>
          <w:del w:id="1882"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rsidDel="00BC6508" w14:paraId="584A1A93" w14:textId="719674DE" w:rsidTr="007A36AB">
        <w:trPr>
          <w:del w:id="1883" w:author="Alex" w:date="2015-07-30T21:27:00Z"/>
        </w:trPr>
        <w:tc>
          <w:tcPr>
            <w:tcW w:w="8828" w:type="dxa"/>
            <w:gridSpan w:val="2"/>
            <w:shd w:val="clear" w:color="auto" w:fill="000000" w:themeFill="text1"/>
          </w:tcPr>
          <w:p w14:paraId="0EF496CE" w14:textId="440792C5" w:rsidR="00AE406C" w:rsidRPr="005D1738" w:rsidDel="00BC6508" w:rsidRDefault="00AE406C" w:rsidP="007A36AB">
            <w:pPr>
              <w:jc w:val="center"/>
              <w:rPr>
                <w:del w:id="1884" w:author="Alex" w:date="2015-07-30T21:27:00Z"/>
                <w:rFonts w:ascii="Times New Roman" w:hAnsi="Times New Roman" w:cs="Times New Roman"/>
                <w:b/>
                <w:color w:val="FFFFFF" w:themeColor="background1"/>
              </w:rPr>
            </w:pPr>
            <w:del w:id="1885" w:author="Alex" w:date="2015-07-30T21:27:00Z">
              <w:r w:rsidRPr="005D1738" w:rsidDel="00BC6508">
                <w:rPr>
                  <w:rFonts w:ascii="Times New Roman" w:hAnsi="Times New Roman" w:cs="Times New Roman"/>
                  <w:b/>
                  <w:color w:val="FFFFFF" w:themeColor="background1"/>
                </w:rPr>
                <w:delText>Destacado</w:delText>
              </w:r>
            </w:del>
          </w:p>
        </w:tc>
      </w:tr>
      <w:tr w:rsidR="00AE406C" w:rsidRPr="00726376" w:rsidDel="00BC6508" w14:paraId="6224F8F1" w14:textId="0E54E60E" w:rsidTr="007A36AB">
        <w:trPr>
          <w:del w:id="1886" w:author="Alex" w:date="2015-07-30T21:27:00Z"/>
        </w:trPr>
        <w:tc>
          <w:tcPr>
            <w:tcW w:w="2485" w:type="dxa"/>
          </w:tcPr>
          <w:p w14:paraId="2DEA6D05" w14:textId="256C60E1" w:rsidR="00AE406C" w:rsidRPr="00726376" w:rsidDel="00BC6508" w:rsidRDefault="00AE406C" w:rsidP="007A36AB">
            <w:pPr>
              <w:rPr>
                <w:del w:id="1887" w:author="Alex" w:date="2015-07-30T21:27:00Z"/>
                <w:rFonts w:ascii="Times" w:hAnsi="Times"/>
                <w:b/>
                <w:sz w:val="18"/>
                <w:szCs w:val="18"/>
              </w:rPr>
            </w:pPr>
            <w:del w:id="1888" w:author="Alex" w:date="2015-07-30T21:27:00Z">
              <w:r w:rsidRPr="00726376" w:rsidDel="00BC6508">
                <w:rPr>
                  <w:rFonts w:ascii="Times" w:hAnsi="Times"/>
                  <w:b/>
                  <w:sz w:val="18"/>
                  <w:szCs w:val="18"/>
                </w:rPr>
                <w:delText>Título</w:delText>
              </w:r>
            </w:del>
          </w:p>
        </w:tc>
        <w:tc>
          <w:tcPr>
            <w:tcW w:w="6343" w:type="dxa"/>
          </w:tcPr>
          <w:p w14:paraId="156516B6" w14:textId="16928715" w:rsidR="00AE406C" w:rsidRPr="00726376" w:rsidDel="00BC6508" w:rsidRDefault="00AE406C">
            <w:pPr>
              <w:jc w:val="center"/>
              <w:rPr>
                <w:del w:id="1889" w:author="Alex" w:date="2015-07-30T21:27:00Z"/>
                <w:rFonts w:ascii="Times" w:hAnsi="Times"/>
                <w:b/>
                <w:sz w:val="18"/>
                <w:szCs w:val="18"/>
              </w:rPr>
            </w:pPr>
            <w:del w:id="1890" w:author="Alex" w:date="2015-07-30T21:27:00Z">
              <w:r w:rsidDel="00BC6508">
                <w:rPr>
                  <w:rFonts w:ascii="Times" w:hAnsi="Times"/>
                  <w:b/>
                  <w:sz w:val="18"/>
                  <w:szCs w:val="18"/>
                </w:rPr>
                <w:delText xml:space="preserve">Conversión de </w:delText>
              </w:r>
            </w:del>
            <w:del w:id="1891" w:author="Alex" w:date="2015-07-30T19:26:00Z">
              <w:r w:rsidR="00C6329B" w:rsidRPr="00C6329B" w:rsidDel="00C6329B">
                <w:rPr>
                  <w:rFonts w:ascii="Times" w:eastAsiaTheme="minorEastAsia" w:hAnsi="Times"/>
                  <w:b/>
                  <w:sz w:val="18"/>
                  <w:szCs w:val="18"/>
                  <w:rPrChange w:id="1892" w:author="Alex" w:date="2015-07-30T19:25:00Z">
                    <w:rPr>
                      <w:rFonts w:ascii="Cambria Math" w:hAnsi="Cambria Math"/>
                      <w:b/>
                      <w:i/>
                      <w:sz w:val="18"/>
                      <w:szCs w:val="18"/>
                    </w:rPr>
                  </w:rPrChange>
                </w:rPr>
                <w:delText>a</w:delText>
              </w:r>
              <w:r w:rsidDel="00C6329B">
                <w:rPr>
                  <w:rFonts w:ascii="Times" w:hAnsi="Times"/>
                  <w:b/>
                  <w:sz w:val="18"/>
                  <w:szCs w:val="18"/>
                </w:rPr>
                <w:delText xml:space="preserve"> </w:delText>
              </w:r>
            </w:del>
            <w:del w:id="1893" w:author="Alex" w:date="2015-07-30T21:27:00Z">
              <w:r w:rsidDel="00BC6508">
                <w:rPr>
                  <w:rFonts w:ascii="Times" w:hAnsi="Times"/>
                  <w:b/>
                  <w:sz w:val="18"/>
                  <w:szCs w:val="18"/>
                </w:rPr>
                <w:delText xml:space="preserve">grados sexagesimales a </w:delText>
              </w:r>
              <w:r w:rsidR="003A09A6" w:rsidDel="00BC6508">
                <w:rPr>
                  <w:rFonts w:ascii="Times" w:hAnsi="Times"/>
                  <w:b/>
                  <w:sz w:val="18"/>
                  <w:szCs w:val="18"/>
                </w:rPr>
                <w:delText>longitud de arco de circunferencia</w:delText>
              </w:r>
            </w:del>
          </w:p>
        </w:tc>
      </w:tr>
      <w:tr w:rsidR="00AE406C" w:rsidDel="00BC6508" w14:paraId="166FBE70" w14:textId="60A6C955" w:rsidTr="007A36AB">
        <w:trPr>
          <w:del w:id="1894" w:author="Alex" w:date="2015-07-30T21:27:00Z"/>
        </w:trPr>
        <w:tc>
          <w:tcPr>
            <w:tcW w:w="2485" w:type="dxa"/>
          </w:tcPr>
          <w:p w14:paraId="3F6F1190" w14:textId="2D2F563B" w:rsidR="00AE406C" w:rsidDel="00BC6508" w:rsidRDefault="00AE406C" w:rsidP="007A36AB">
            <w:pPr>
              <w:rPr>
                <w:del w:id="1895" w:author="Alex" w:date="2015-07-30T21:27:00Z"/>
                <w:rFonts w:ascii="Times" w:hAnsi="Times"/>
              </w:rPr>
            </w:pPr>
            <w:del w:id="1896" w:author="Alex" w:date="2015-07-30T21:27:00Z">
              <w:r w:rsidRPr="00726376" w:rsidDel="00BC6508">
                <w:rPr>
                  <w:rFonts w:ascii="Times" w:hAnsi="Times"/>
                  <w:b/>
                  <w:sz w:val="18"/>
                  <w:szCs w:val="18"/>
                </w:rPr>
                <w:delText>Contenido</w:delText>
              </w:r>
            </w:del>
          </w:p>
        </w:tc>
        <w:tc>
          <w:tcPr>
            <w:tcW w:w="6343" w:type="dxa"/>
          </w:tcPr>
          <w:p w14:paraId="0FFA7539" w14:textId="4403CB9B" w:rsidR="00AE406C" w:rsidRPr="00B916A5" w:rsidDel="00BC6508" w:rsidRDefault="00217405" w:rsidP="007A36AB">
            <w:pPr>
              <w:rPr>
                <w:del w:id="1897" w:author="Alex" w:date="2015-07-30T21:27:00Z"/>
                <w:rFonts w:ascii="Times" w:eastAsiaTheme="minorEastAsia" w:hAnsi="Times"/>
              </w:rPr>
            </w:pPr>
            <m:oMathPara>
              <m:oMath>
                <m:f>
                  <m:fPr>
                    <m:ctrlPr>
                      <w:del w:id="1898" w:author="Alex" w:date="2015-07-30T21:27:00Z">
                        <w:rPr>
                          <w:rFonts w:ascii="Cambria Math" w:hAnsi="Cambria Math"/>
                          <w:i/>
                        </w:rPr>
                      </w:del>
                    </m:ctrlPr>
                  </m:fPr>
                  <m:num>
                    <w:del w:id="1899" w:author="Alex" w:date="2015-07-30T21:27:00Z">
                      <m:r>
                        <w:rPr>
                          <w:rFonts w:ascii="Cambria Math" w:hAnsi="Cambria Math"/>
                        </w:rPr>
                        <m:t>2πr∙</m:t>
                      </m:r>
                    </w:del>
                    <m:sSup>
                      <m:sSupPr>
                        <m:ctrlPr>
                          <w:del w:id="1900" w:author="Alex" w:date="2015-07-30T21:27:00Z">
                            <w:rPr>
                              <w:rFonts w:ascii="Cambria Math" w:hAnsi="Cambria Math"/>
                              <w:i/>
                              <w:sz w:val="24"/>
                              <w:szCs w:val="24"/>
                              <w:lang w:val="es-ES_tradnl"/>
                            </w:rPr>
                          </w:del>
                        </m:ctrlPr>
                      </m:sSupPr>
                      <m:e>
                        <w:del w:id="1901" w:author="Alex" w:date="2015-07-30T19:27:00Z">
                          <m:r>
                            <w:rPr>
                              <w:rFonts w:ascii="Cambria Math" w:hAnsi="Cambria Math"/>
                            </w:rPr>
                            <m:t>a</m:t>
                          </m:r>
                        </w:del>
                      </m:e>
                      <m:sup>
                        <w:del w:id="1902" w:author="Alex" w:date="2015-07-30T21:27:00Z">
                          <m:r>
                            <w:rPr>
                              <w:rFonts w:ascii="Cambria Math" w:hAnsi="Cambria Math"/>
                            </w:rPr>
                            <m:t>o</m:t>
                          </m:r>
                        </w:del>
                      </m:sup>
                    </m:sSup>
                  </m:num>
                  <m:den>
                    <m:sSup>
                      <m:sSupPr>
                        <m:ctrlPr>
                          <w:del w:id="1903" w:author="Alex" w:date="2015-07-30T21:27:00Z">
                            <w:rPr>
                              <w:rFonts w:ascii="Cambria Math" w:hAnsi="Cambria Math"/>
                              <w:i/>
                              <w:sz w:val="24"/>
                              <w:szCs w:val="24"/>
                              <w:lang w:val="es-ES_tradnl"/>
                            </w:rPr>
                          </w:del>
                        </m:ctrlPr>
                      </m:sSupPr>
                      <m:e>
                        <w:del w:id="1904" w:author="Alex" w:date="2015-07-30T21:27:00Z">
                          <m:r>
                            <w:rPr>
                              <w:rFonts w:ascii="Cambria Math" w:hAnsi="Cambria Math"/>
                            </w:rPr>
                            <m:t>360</m:t>
                          </m:r>
                        </w:del>
                      </m:e>
                      <m:sup>
                        <w:del w:id="1905" w:author="Alex" w:date="2015-07-30T21:27:00Z">
                          <m:r>
                            <w:rPr>
                              <w:rFonts w:ascii="Cambria Math" w:hAnsi="Cambria Math"/>
                            </w:rPr>
                            <m:t>o</m:t>
                          </m:r>
                        </w:del>
                      </m:sup>
                    </m:sSup>
                  </m:den>
                </m:f>
                <w:del w:id="1906" w:author="Alex" w:date="2015-07-30T19:28:00Z">
                  <m:r>
                    <w:rPr>
                      <w:rFonts w:ascii="Cambria Math" w:hAnsi="Cambria Math"/>
                    </w:rPr>
                    <m:t>=x</m:t>
                  </m:r>
                </w:del>
              </m:oMath>
            </m:oMathPara>
          </w:p>
        </w:tc>
      </w:tr>
    </w:tbl>
    <w:p w14:paraId="51D46899" w14:textId="79869B6A" w:rsidR="003A09A6" w:rsidDel="00BC6508" w:rsidRDefault="003A09A6" w:rsidP="00AE406C">
      <w:pPr>
        <w:spacing w:after="0"/>
        <w:rPr>
          <w:del w:id="1907" w:author="Alex" w:date="2015-07-30T21:27:00Z"/>
          <w:rFonts w:ascii="Times" w:eastAsiaTheme="minorEastAsia" w:hAnsi="Times"/>
        </w:rPr>
      </w:pPr>
    </w:p>
    <w:p w14:paraId="57E9810A" w14:textId="5C99481F" w:rsidR="00AE406C" w:rsidDel="00C6329B" w:rsidRDefault="00AE406C" w:rsidP="00AE406C">
      <w:pPr>
        <w:spacing w:after="0"/>
        <w:rPr>
          <w:del w:id="1908" w:author="Alex" w:date="2015-07-30T19:26:00Z"/>
          <w:rFonts w:ascii="Times" w:eastAsiaTheme="minorEastAsia" w:hAnsi="Times"/>
        </w:rPr>
      </w:pPr>
      <w:del w:id="1909" w:author="Alex" w:date="2015-07-30T19:26:00Z">
        <w:r w:rsidDel="00C6329B">
          <w:rPr>
            <w:rFonts w:ascii="Times" w:eastAsiaTheme="minorEastAsia" w:hAnsi="Times"/>
          </w:rPr>
          <w:delText>En el caso contrario, es decir si se tiene</w:delText>
        </w:r>
        <w:r w:rsidR="00EE6699" w:rsidDel="00C6329B">
          <w:rPr>
            <w:rFonts w:ascii="Times" w:eastAsiaTheme="minorEastAsia" w:hAnsi="Times"/>
          </w:rPr>
          <w:delText xml:space="preserve"> una longitud de arco de</w:delText>
        </w:r>
        <w:r w:rsidDel="00C6329B">
          <w:rPr>
            <w:rFonts w:ascii="Times" w:eastAsiaTheme="minorEastAsia" w:hAnsi="Times"/>
          </w:rPr>
          <w:delText xml:space="preserve"> </w:delText>
        </w:r>
        <m:oMath>
          <m:r>
            <w:rPr>
              <w:rFonts w:ascii="Cambria Math" w:eastAsiaTheme="minorEastAsia" w:hAnsi="Cambria Math"/>
            </w:rPr>
            <m:t>b</m:t>
          </m:r>
        </m:oMath>
        <w:r w:rsidDel="00C6329B">
          <w:rPr>
            <w:rFonts w:ascii="Times" w:eastAsiaTheme="minorEastAsia" w:hAnsi="Times"/>
          </w:rPr>
          <w:delText xml:space="preserve"> </w:delText>
        </w:r>
        <w:r w:rsidR="00EE6699" w:rsidDel="00C6329B">
          <w:rPr>
            <w:rFonts w:ascii="Times" w:eastAsiaTheme="minorEastAsia" w:hAnsi="Times"/>
          </w:rPr>
          <w:delText>unidad</w:delText>
        </w:r>
        <w:r w:rsidDel="00C6329B">
          <w:rPr>
            <w:rFonts w:ascii="Times" w:eastAsiaTheme="minorEastAsia" w:hAnsi="Times"/>
          </w:rPr>
          <w:delText>es y se quiere con</w:delText>
        </w:r>
        <w:r w:rsidR="00EE6699" w:rsidDel="00C6329B">
          <w:rPr>
            <w:rFonts w:ascii="Times" w:eastAsiaTheme="minorEastAsia" w:hAnsi="Times"/>
          </w:rPr>
          <w:delText xml:space="preserve">ocer el valor del ángulo sexagesimal que determina ese arco, </w:delText>
        </w:r>
        <w:r w:rsidDel="00C6329B">
          <w:rPr>
            <w:rFonts w:ascii="Times" w:eastAsiaTheme="minorEastAsia" w:hAnsi="Times"/>
          </w:rPr>
          <w:delText>entonces</w:delText>
        </w:r>
        <w:r w:rsidR="0083760E" w:rsidDel="00C6329B">
          <w:rPr>
            <w:rFonts w:ascii="Times" w:eastAsiaTheme="minorEastAsia" w:hAnsi="Times"/>
          </w:rPr>
          <w:delText>:</w:delText>
        </w:r>
      </w:del>
    </w:p>
    <w:p w14:paraId="3A7A8D7E" w14:textId="7F70AF90" w:rsidR="00AE406C" w:rsidRPr="00414D73" w:rsidDel="00C6329B" w:rsidRDefault="00AE406C" w:rsidP="00AE406C">
      <w:pPr>
        <w:spacing w:after="0"/>
        <w:rPr>
          <w:del w:id="1910" w:author="Alex" w:date="2015-07-30T19:26:00Z"/>
          <w:rFonts w:ascii="Times" w:eastAsiaTheme="minorEastAsia" w:hAnsi="Times"/>
        </w:rPr>
      </w:pPr>
    </w:p>
    <w:p w14:paraId="02AC8B80" w14:textId="405D4CA1" w:rsidR="00414D73" w:rsidDel="00C6329B" w:rsidRDefault="00217405" w:rsidP="00AE406C">
      <w:pPr>
        <w:spacing w:after="0"/>
        <w:rPr>
          <w:del w:id="1911" w:author="Alex" w:date="2015-07-30T19:26:00Z"/>
          <w:rFonts w:ascii="Times" w:eastAsiaTheme="minorEastAsia" w:hAnsi="Times"/>
        </w:rPr>
      </w:pPr>
      <m:oMathPara>
        <m:oMath>
          <m:f>
            <m:fPr>
              <m:ctrlPr>
                <w:del w:id="1912" w:author="Alex" w:date="2015-07-30T19:26:00Z">
                  <w:rPr>
                    <w:rFonts w:ascii="Cambria Math" w:hAnsi="Cambria Math"/>
                    <w:i/>
                  </w:rPr>
                </w:del>
              </m:ctrlPr>
            </m:fPr>
            <m:num>
              <w:del w:id="1913" w:author="Alex" w:date="2015-07-30T19:26:00Z">
                <m:r>
                  <w:rPr>
                    <w:rFonts w:ascii="Cambria Math" w:hAnsi="Cambria Math"/>
                  </w:rPr>
                  <m:t>2πr</m:t>
                </m:r>
              </w:del>
            </m:num>
            <m:den>
              <m:sSup>
                <m:sSupPr>
                  <m:ctrlPr>
                    <w:del w:id="1914" w:author="Alex" w:date="2015-07-30T19:26:00Z">
                      <w:rPr>
                        <w:rFonts w:ascii="Cambria Math" w:hAnsi="Cambria Math"/>
                        <w:i/>
                      </w:rPr>
                    </w:del>
                  </m:ctrlPr>
                </m:sSupPr>
                <m:e>
                  <w:del w:id="1915" w:author="Alex" w:date="2015-07-30T19:26:00Z">
                    <m:r>
                      <w:rPr>
                        <w:rFonts w:ascii="Cambria Math" w:hAnsi="Cambria Math"/>
                      </w:rPr>
                      <m:t>360</m:t>
                    </m:r>
                  </w:del>
                </m:e>
                <m:sup>
                  <w:del w:id="1916" w:author="Alex" w:date="2015-07-30T19:26:00Z">
                    <m:r>
                      <w:rPr>
                        <w:rFonts w:ascii="Cambria Math" w:hAnsi="Cambria Math"/>
                      </w:rPr>
                      <m:t>o</m:t>
                    </m:r>
                  </w:del>
                </m:sup>
              </m:sSup>
            </m:den>
          </m:f>
          <w:del w:id="1917" w:author="Alex" w:date="2015-07-30T19:26:00Z">
            <m:r>
              <w:rPr>
                <w:rFonts w:ascii="Cambria Math" w:hAnsi="Cambria Math"/>
              </w:rPr>
              <m:t>=</m:t>
            </m:r>
          </w:del>
          <m:f>
            <m:fPr>
              <m:ctrlPr>
                <w:del w:id="1918" w:author="Alex" w:date="2015-07-30T19:26:00Z">
                  <w:rPr>
                    <w:rFonts w:ascii="Cambria Math" w:hAnsi="Cambria Math"/>
                    <w:i/>
                  </w:rPr>
                </w:del>
              </m:ctrlPr>
            </m:fPr>
            <m:num>
              <w:del w:id="1919" w:author="Alex" w:date="2015-07-30T19:26:00Z">
                <m:r>
                  <w:rPr>
                    <w:rFonts w:ascii="Cambria Math" w:hAnsi="Cambria Math"/>
                  </w:rPr>
                  <m:t>b</m:t>
                </m:r>
              </w:del>
            </m:num>
            <m:den>
              <m:sSup>
                <m:sSupPr>
                  <m:ctrlPr>
                    <w:del w:id="1920" w:author="Alex" w:date="2015-07-30T19:26:00Z">
                      <w:rPr>
                        <w:rFonts w:ascii="Cambria Math" w:hAnsi="Cambria Math"/>
                        <w:i/>
                      </w:rPr>
                    </w:del>
                  </m:ctrlPr>
                </m:sSupPr>
                <m:e>
                  <w:del w:id="1921" w:author="Alex" w:date="2015-07-30T19:26:00Z">
                    <m:r>
                      <w:rPr>
                        <w:rFonts w:ascii="Cambria Math" w:hAnsi="Cambria Math"/>
                      </w:rPr>
                      <m:t>x</m:t>
                    </m:r>
                  </w:del>
                </m:e>
                <m:sup>
                  <w:del w:id="1922" w:author="Alex" w:date="2015-07-30T19:26:00Z">
                    <m:r>
                      <w:rPr>
                        <w:rFonts w:ascii="Cambria Math" w:hAnsi="Cambria Math"/>
                      </w:rPr>
                      <m:t>o</m:t>
                    </m:r>
                  </w:del>
                </m:sup>
              </m:sSup>
            </m:den>
          </m:f>
        </m:oMath>
      </m:oMathPara>
    </w:p>
    <w:p w14:paraId="30706014" w14:textId="565199FF" w:rsidR="00414D73" w:rsidRPr="00414D73" w:rsidDel="00C6329B" w:rsidRDefault="00414D73" w:rsidP="00AE406C">
      <w:pPr>
        <w:spacing w:after="0"/>
        <w:rPr>
          <w:del w:id="1923" w:author="Alex" w:date="2015-07-30T19:26:00Z"/>
          <w:rFonts w:ascii="Times" w:eastAsiaTheme="minorEastAsia" w:hAnsi="Times"/>
        </w:rPr>
      </w:pPr>
    </w:p>
    <w:p w14:paraId="042F7BE9" w14:textId="138DBFDB" w:rsidR="00414D73" w:rsidDel="00C6329B" w:rsidRDefault="00414D73" w:rsidP="00AE406C">
      <w:pPr>
        <w:spacing w:after="0"/>
        <w:rPr>
          <w:del w:id="1924" w:author="Alex" w:date="2015-07-30T19:26:00Z"/>
          <w:rFonts w:ascii="Times" w:eastAsiaTheme="minorEastAsia" w:hAnsi="Times"/>
        </w:rPr>
      </w:pPr>
    </w:p>
    <w:p w14:paraId="723F52C0" w14:textId="548B0C68" w:rsidR="00414D73" w:rsidDel="00C6329B" w:rsidRDefault="00217405" w:rsidP="00414D73">
      <w:pPr>
        <w:spacing w:after="0"/>
        <w:rPr>
          <w:del w:id="1925" w:author="Alex" w:date="2015-07-30T19:26:00Z"/>
          <w:rFonts w:ascii="Times" w:eastAsiaTheme="minorEastAsia" w:hAnsi="Times"/>
        </w:rPr>
      </w:pPr>
      <m:oMathPara>
        <m:oMath>
          <m:f>
            <m:fPr>
              <m:ctrlPr>
                <w:del w:id="1926" w:author="Alex" w:date="2015-07-30T19:26:00Z">
                  <w:rPr>
                    <w:rFonts w:ascii="Cambria Math" w:hAnsi="Cambria Math"/>
                    <w:i/>
                  </w:rPr>
                </w:del>
              </m:ctrlPr>
            </m:fPr>
            <m:num>
              <m:sSup>
                <m:sSupPr>
                  <m:ctrlPr>
                    <w:del w:id="1927" w:author="Alex" w:date="2015-07-30T19:26:00Z">
                      <w:rPr>
                        <w:rFonts w:ascii="Cambria Math" w:hAnsi="Cambria Math"/>
                        <w:i/>
                      </w:rPr>
                    </w:del>
                  </m:ctrlPr>
                </m:sSupPr>
                <m:e>
                  <w:del w:id="1928" w:author="Alex" w:date="2015-07-30T19:26:00Z">
                    <m:r>
                      <w:rPr>
                        <w:rFonts w:ascii="Cambria Math" w:hAnsi="Cambria Math"/>
                      </w:rPr>
                      <m:t>360</m:t>
                    </m:r>
                  </w:del>
                </m:e>
                <m:sup>
                  <w:del w:id="1929" w:author="Alex" w:date="2015-07-30T19:26:00Z">
                    <m:r>
                      <w:rPr>
                        <w:rFonts w:ascii="Cambria Math" w:hAnsi="Cambria Math"/>
                      </w:rPr>
                      <m:t>o</m:t>
                    </m:r>
                  </w:del>
                </m:sup>
              </m:sSup>
            </m:num>
            <m:den>
              <w:del w:id="1930" w:author="Alex" w:date="2015-07-30T19:26:00Z">
                <m:r>
                  <w:rPr>
                    <w:rFonts w:ascii="Cambria Math" w:hAnsi="Cambria Math"/>
                  </w:rPr>
                  <m:t>2πr</m:t>
                </m:r>
              </w:del>
            </m:den>
          </m:f>
          <w:del w:id="1931" w:author="Alex" w:date="2015-07-30T19:26:00Z">
            <m:r>
              <w:rPr>
                <w:rFonts w:ascii="Cambria Math" w:hAnsi="Cambria Math"/>
              </w:rPr>
              <m:t>=</m:t>
            </m:r>
          </w:del>
          <m:f>
            <m:fPr>
              <m:ctrlPr>
                <w:del w:id="1932" w:author="Alex" w:date="2015-07-30T19:26:00Z">
                  <w:rPr>
                    <w:rFonts w:ascii="Cambria Math" w:hAnsi="Cambria Math"/>
                    <w:i/>
                  </w:rPr>
                </w:del>
              </m:ctrlPr>
            </m:fPr>
            <m:num>
              <m:sSup>
                <m:sSupPr>
                  <m:ctrlPr>
                    <w:del w:id="1933" w:author="Alex" w:date="2015-07-30T19:26:00Z">
                      <w:rPr>
                        <w:rFonts w:ascii="Cambria Math" w:hAnsi="Cambria Math"/>
                        <w:i/>
                      </w:rPr>
                    </w:del>
                  </m:ctrlPr>
                </m:sSupPr>
                <m:e>
                  <w:del w:id="1934" w:author="Alex" w:date="2015-07-30T19:26:00Z">
                    <m:r>
                      <w:rPr>
                        <w:rFonts w:ascii="Cambria Math" w:hAnsi="Cambria Math"/>
                      </w:rPr>
                      <m:t>x</m:t>
                    </m:r>
                  </w:del>
                </m:e>
                <m:sup>
                  <w:del w:id="1935" w:author="Alex" w:date="2015-07-30T19:26:00Z">
                    <m:r>
                      <w:rPr>
                        <w:rFonts w:ascii="Cambria Math" w:hAnsi="Cambria Math"/>
                      </w:rPr>
                      <m:t>o</m:t>
                    </m:r>
                  </w:del>
                </m:sup>
              </m:sSup>
            </m:num>
            <m:den>
              <w:del w:id="1936" w:author="Alex" w:date="2015-07-30T19:26:00Z">
                <m:r>
                  <w:rPr>
                    <w:rFonts w:ascii="Cambria Math" w:hAnsi="Cambria Math"/>
                  </w:rPr>
                  <m:t>b</m:t>
                </m:r>
              </w:del>
            </m:den>
          </m:f>
        </m:oMath>
      </m:oMathPara>
    </w:p>
    <w:p w14:paraId="15EAF82B" w14:textId="7567E492" w:rsidR="00414D73" w:rsidDel="00C6329B" w:rsidRDefault="00414D73" w:rsidP="00AE406C">
      <w:pPr>
        <w:spacing w:after="0"/>
        <w:rPr>
          <w:del w:id="1937" w:author="Alex" w:date="2015-07-30T19:26:00Z"/>
          <w:rFonts w:ascii="Times" w:eastAsiaTheme="minorEastAsia" w:hAnsi="Times"/>
        </w:rPr>
      </w:pPr>
    </w:p>
    <w:p w14:paraId="0A92E362" w14:textId="359424C0" w:rsidR="00AE406C" w:rsidDel="00C6329B" w:rsidRDefault="00E44EBC" w:rsidP="00AE406C">
      <w:pPr>
        <w:spacing w:after="0"/>
        <w:rPr>
          <w:del w:id="1938" w:author="Alex" w:date="2015-07-30T19:26:00Z"/>
          <w:rFonts w:ascii="Times" w:eastAsiaTheme="minorEastAsia" w:hAnsi="Times"/>
        </w:rPr>
      </w:pPr>
      <w:del w:id="1939" w:author="Alex" w:date="2015-07-30T19:26:00Z">
        <w:r w:rsidDel="00C6329B">
          <w:rPr>
            <w:rFonts w:ascii="Times" w:eastAsiaTheme="minorEastAsia" w:hAnsi="Times"/>
          </w:rPr>
          <w:delText>y</w:delText>
        </w:r>
        <w:r w:rsidR="00AE406C" w:rsidDel="00C6329B">
          <w:rPr>
            <w:rFonts w:ascii="Times" w:eastAsiaTheme="minorEastAsia" w:hAnsi="Times"/>
          </w:rPr>
          <w:delText xml:space="preserve"> despejando </w:delText>
        </w:r>
        <m:oMath>
          <m:r>
            <w:rPr>
              <w:rFonts w:ascii="Cambria Math" w:hAnsi="Cambria Math"/>
            </w:rPr>
            <m:t>x</m:t>
          </m:r>
        </m:oMath>
        <w:r w:rsidR="00AE406C" w:rsidDel="00C6329B">
          <w:rPr>
            <w:rFonts w:ascii="Times" w:eastAsiaTheme="minorEastAsia" w:hAnsi="Times"/>
          </w:rPr>
          <w:delText xml:space="preserve"> se obtiene</w:delText>
        </w:r>
        <w:r w:rsidR="00414D73" w:rsidDel="00C6329B">
          <w:rPr>
            <w:rFonts w:ascii="Times" w:eastAsiaTheme="minorEastAsia" w:hAnsi="Times"/>
          </w:rPr>
          <w:delText>:</w:delText>
        </w:r>
      </w:del>
    </w:p>
    <w:p w14:paraId="4029DA74" w14:textId="3C053409" w:rsidR="00AE406C" w:rsidDel="00BC6508" w:rsidRDefault="00AE406C" w:rsidP="00AE406C">
      <w:pPr>
        <w:spacing w:after="0"/>
        <w:rPr>
          <w:del w:id="1940"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rsidDel="00BC6508" w14:paraId="5CFD9C07" w14:textId="54E9EE39" w:rsidTr="007A36AB">
        <w:trPr>
          <w:del w:id="1941" w:author="Alex" w:date="2015-07-30T21:27:00Z"/>
        </w:trPr>
        <w:tc>
          <w:tcPr>
            <w:tcW w:w="8978" w:type="dxa"/>
            <w:gridSpan w:val="2"/>
            <w:shd w:val="clear" w:color="auto" w:fill="000000" w:themeFill="text1"/>
          </w:tcPr>
          <w:p w14:paraId="20AE624B" w14:textId="4AF28520" w:rsidR="00AE406C" w:rsidRPr="005D1738" w:rsidDel="00BC6508" w:rsidRDefault="00AE406C" w:rsidP="007A36AB">
            <w:pPr>
              <w:jc w:val="center"/>
              <w:rPr>
                <w:del w:id="1942" w:author="Alex" w:date="2015-07-30T21:27:00Z"/>
                <w:rFonts w:ascii="Times New Roman" w:hAnsi="Times New Roman" w:cs="Times New Roman"/>
                <w:b/>
                <w:color w:val="FFFFFF" w:themeColor="background1"/>
              </w:rPr>
            </w:pPr>
            <w:del w:id="1943" w:author="Alex" w:date="2015-07-30T21:27:00Z">
              <w:r w:rsidRPr="005D1738" w:rsidDel="00BC6508">
                <w:rPr>
                  <w:rFonts w:ascii="Times New Roman" w:hAnsi="Times New Roman" w:cs="Times New Roman"/>
                  <w:b/>
                  <w:color w:val="FFFFFF" w:themeColor="background1"/>
                </w:rPr>
                <w:delText>Destacado</w:delText>
              </w:r>
            </w:del>
          </w:p>
        </w:tc>
      </w:tr>
      <w:tr w:rsidR="00AE406C" w:rsidRPr="00726376" w:rsidDel="00BC6508" w14:paraId="37D8D80E" w14:textId="4EEFD53D" w:rsidTr="007A36AB">
        <w:trPr>
          <w:del w:id="1944" w:author="Alex" w:date="2015-07-30T21:27:00Z"/>
        </w:trPr>
        <w:tc>
          <w:tcPr>
            <w:tcW w:w="2518" w:type="dxa"/>
          </w:tcPr>
          <w:p w14:paraId="0857AF02" w14:textId="10046B56" w:rsidR="00AE406C" w:rsidRPr="00726376" w:rsidDel="00BC6508" w:rsidRDefault="00AE406C" w:rsidP="007A36AB">
            <w:pPr>
              <w:rPr>
                <w:del w:id="1945" w:author="Alex" w:date="2015-07-30T21:27:00Z"/>
                <w:rFonts w:ascii="Times" w:hAnsi="Times"/>
                <w:b/>
                <w:sz w:val="18"/>
                <w:szCs w:val="18"/>
              </w:rPr>
            </w:pPr>
            <w:del w:id="1946" w:author="Alex" w:date="2015-07-30T21:27:00Z">
              <w:r w:rsidRPr="00726376" w:rsidDel="00BC6508">
                <w:rPr>
                  <w:rFonts w:ascii="Times" w:hAnsi="Times"/>
                  <w:b/>
                  <w:sz w:val="18"/>
                  <w:szCs w:val="18"/>
                </w:rPr>
                <w:delText>Título</w:delText>
              </w:r>
            </w:del>
          </w:p>
        </w:tc>
        <w:tc>
          <w:tcPr>
            <w:tcW w:w="6460" w:type="dxa"/>
          </w:tcPr>
          <w:p w14:paraId="26E199DF" w14:textId="02CEB484" w:rsidR="00AE406C" w:rsidRPr="00726376" w:rsidDel="00BC6508" w:rsidRDefault="00AE406C">
            <w:pPr>
              <w:jc w:val="center"/>
              <w:rPr>
                <w:del w:id="1947" w:author="Alex" w:date="2015-07-30T21:27:00Z"/>
                <w:rFonts w:ascii="Times" w:hAnsi="Times"/>
                <w:b/>
                <w:sz w:val="18"/>
                <w:szCs w:val="18"/>
              </w:rPr>
            </w:pPr>
            <w:del w:id="1948" w:author="Alex" w:date="2015-07-30T21:27:00Z">
              <w:r w:rsidDel="00BC6508">
                <w:rPr>
                  <w:rFonts w:ascii="Times" w:hAnsi="Times"/>
                  <w:b/>
                  <w:sz w:val="18"/>
                  <w:szCs w:val="18"/>
                </w:rPr>
                <w:delText>Conversión de</w:delText>
              </w:r>
              <w:r w:rsidR="00E44EBC" w:rsidDel="00BC6508">
                <w:rPr>
                  <w:rFonts w:ascii="Times" w:hAnsi="Times"/>
                  <w:b/>
                  <w:sz w:val="18"/>
                  <w:szCs w:val="18"/>
                </w:rPr>
                <w:delText>l arco de circunferencia</w:delText>
              </w:r>
              <w:r w:rsidDel="00BC6508">
                <w:rPr>
                  <w:rFonts w:ascii="Times" w:hAnsi="Times"/>
                  <w:b/>
                  <w:sz w:val="18"/>
                  <w:szCs w:val="18"/>
                </w:rPr>
                <w:delText xml:space="preserve"> </w:delText>
              </w:r>
              <w:r w:rsidR="00E44EBC" w:rsidDel="00BC6508">
                <w:rPr>
                  <w:rFonts w:ascii="Times" w:eastAsiaTheme="minorEastAsia" w:hAnsi="Times"/>
                  <w:b/>
                  <w:sz w:val="18"/>
                  <w:szCs w:val="18"/>
                </w:rPr>
                <w:delText xml:space="preserve">de </w:delText>
              </w:r>
            </w:del>
            <w:del w:id="1949" w:author="Alex" w:date="2015-07-30T19:26:00Z">
              <m:oMath>
                <m:r>
                  <m:rPr>
                    <m:sty m:val="bi"/>
                  </m:rPr>
                  <w:rPr>
                    <w:rFonts w:ascii="Cambria Math" w:hAnsi="Cambria Math"/>
                    <w:sz w:val="18"/>
                    <w:szCs w:val="18"/>
                  </w:rPr>
                  <m:t>b</m:t>
                </m:r>
              </m:oMath>
              <w:r w:rsidR="00E44EBC" w:rsidDel="00C6329B">
                <w:rPr>
                  <w:rFonts w:ascii="Times" w:eastAsiaTheme="minorEastAsia" w:hAnsi="Times"/>
                  <w:b/>
                  <w:sz w:val="18"/>
                  <w:szCs w:val="18"/>
                </w:rPr>
                <w:delText xml:space="preserve"> </w:delText>
              </w:r>
            </w:del>
            <w:del w:id="1950" w:author="Alex" w:date="2015-07-30T21:27:00Z">
              <w:r w:rsidR="00E44EBC" w:rsidDel="00BC6508">
                <w:rPr>
                  <w:rFonts w:ascii="Times" w:eastAsiaTheme="minorEastAsia" w:hAnsi="Times"/>
                  <w:b/>
                  <w:sz w:val="18"/>
                  <w:szCs w:val="18"/>
                </w:rPr>
                <w:delText xml:space="preserve">unidades, </w:delText>
              </w:r>
            </w:del>
            <w:del w:id="1951" w:author="Alex" w:date="2015-07-30T19:26:00Z">
              <w:r w:rsidDel="00C6329B">
                <w:rPr>
                  <w:rFonts w:ascii="Times" w:hAnsi="Times"/>
                  <w:b/>
                  <w:sz w:val="18"/>
                  <w:szCs w:val="18"/>
                </w:rPr>
                <w:delText xml:space="preserve">a </w:delText>
              </w:r>
            </w:del>
            <w:del w:id="1952" w:author="Alex" w:date="2015-07-30T21:27:00Z">
              <w:r w:rsidDel="00BC6508">
                <w:rPr>
                  <w:rFonts w:ascii="Times" w:hAnsi="Times"/>
                  <w:b/>
                  <w:sz w:val="18"/>
                  <w:szCs w:val="18"/>
                </w:rPr>
                <w:delText>grados sexagesimales</w:delText>
              </w:r>
            </w:del>
          </w:p>
        </w:tc>
      </w:tr>
      <w:tr w:rsidR="00AE406C" w:rsidDel="00BC6508" w14:paraId="4F2247FE" w14:textId="730C1A73" w:rsidTr="007A36AB">
        <w:trPr>
          <w:del w:id="1953" w:author="Alex" w:date="2015-07-30T21:27:00Z"/>
        </w:trPr>
        <w:tc>
          <w:tcPr>
            <w:tcW w:w="2518" w:type="dxa"/>
          </w:tcPr>
          <w:p w14:paraId="14E554F9" w14:textId="2BC9061E" w:rsidR="00AE406C" w:rsidDel="00BC6508" w:rsidRDefault="00AE406C" w:rsidP="007A36AB">
            <w:pPr>
              <w:rPr>
                <w:del w:id="1954" w:author="Alex" w:date="2015-07-30T21:27:00Z"/>
                <w:rFonts w:ascii="Times" w:hAnsi="Times"/>
              </w:rPr>
            </w:pPr>
            <w:del w:id="1955" w:author="Alex" w:date="2015-07-30T21:27:00Z">
              <w:r w:rsidRPr="00726376" w:rsidDel="00BC6508">
                <w:rPr>
                  <w:rFonts w:ascii="Times" w:hAnsi="Times"/>
                  <w:b/>
                  <w:sz w:val="18"/>
                  <w:szCs w:val="18"/>
                </w:rPr>
                <w:delText>Contenido</w:delText>
              </w:r>
            </w:del>
          </w:p>
        </w:tc>
        <w:tc>
          <w:tcPr>
            <w:tcW w:w="6460" w:type="dxa"/>
          </w:tcPr>
          <w:p w14:paraId="3CF99DAA" w14:textId="30B38BEF" w:rsidR="00AE406C" w:rsidDel="00BC6508" w:rsidRDefault="00217405">
            <w:pPr>
              <w:rPr>
                <w:del w:id="1956" w:author="Alex" w:date="2015-07-30T21:27:00Z"/>
                <w:rFonts w:ascii="Times" w:hAnsi="Times"/>
              </w:rPr>
            </w:pPr>
            <m:oMathPara>
              <m:oMath>
                <m:f>
                  <m:fPr>
                    <m:ctrlPr>
                      <w:del w:id="1957" w:author="Alex" w:date="2015-07-30T21:27:00Z">
                        <w:rPr>
                          <w:rFonts w:ascii="Cambria Math" w:hAnsi="Cambria Math"/>
                          <w:i/>
                        </w:rPr>
                      </w:del>
                    </m:ctrlPr>
                  </m:fPr>
                  <m:num>
                    <m:sSup>
                      <m:sSupPr>
                        <m:ctrlPr>
                          <w:del w:id="1958" w:author="Alex" w:date="2015-07-30T21:27:00Z">
                            <w:rPr>
                              <w:rFonts w:ascii="Cambria Math" w:hAnsi="Cambria Math"/>
                              <w:i/>
                              <w:sz w:val="24"/>
                              <w:szCs w:val="24"/>
                              <w:lang w:val="es-ES_tradnl"/>
                            </w:rPr>
                          </w:del>
                        </m:ctrlPr>
                      </m:sSupPr>
                      <m:e>
                        <w:del w:id="1959" w:author="Alex" w:date="2015-07-30T21:27:00Z">
                          <m:r>
                            <w:rPr>
                              <w:rFonts w:ascii="Cambria Math" w:hAnsi="Cambria Math"/>
                            </w:rPr>
                            <m:t>360</m:t>
                          </m:r>
                        </w:del>
                      </m:e>
                      <m:sup>
                        <w:del w:id="1960" w:author="Alex" w:date="2015-07-30T21:27:00Z">
                          <m:r>
                            <w:rPr>
                              <w:rFonts w:ascii="Cambria Math" w:hAnsi="Cambria Math"/>
                            </w:rPr>
                            <m:t>o</m:t>
                          </m:r>
                        </w:del>
                      </m:sup>
                    </m:sSup>
                    <w:del w:id="1961" w:author="Alex" w:date="2015-07-30T21:27:00Z">
                      <m:r>
                        <w:rPr>
                          <w:rFonts w:ascii="Cambria Math" w:hAnsi="Cambria Math"/>
                          <w:sz w:val="24"/>
                          <w:szCs w:val="24"/>
                          <w:lang w:val="es-ES_tradnl"/>
                        </w:rPr>
                        <m:t>∙</m:t>
                      </m:r>
                    </w:del>
                    <w:del w:id="1962" w:author="Alex" w:date="2015-07-30T19:28:00Z">
                      <m:r>
                        <w:rPr>
                          <w:rFonts w:ascii="Cambria Math" w:hAnsi="Cambria Math"/>
                          <w:sz w:val="24"/>
                          <w:szCs w:val="24"/>
                          <w:lang w:val="es-ES_tradnl"/>
                        </w:rPr>
                        <m:t>b</m:t>
                      </m:r>
                    </w:del>
                  </m:num>
                  <m:den>
                    <w:del w:id="1963" w:author="Alex" w:date="2015-07-30T21:27:00Z">
                      <m:r>
                        <w:rPr>
                          <w:rFonts w:ascii="Cambria Math" w:hAnsi="Cambria Math"/>
                        </w:rPr>
                        <m:t>2πr</m:t>
                      </m:r>
                    </w:del>
                  </m:den>
                </m:f>
                <w:del w:id="1964" w:author="Alex" w:date="2015-07-30T19:28:00Z">
                  <m:r>
                    <w:rPr>
                      <w:rFonts w:ascii="Cambria Math" w:hAnsi="Cambria Math"/>
                    </w:rPr>
                    <m:t>=</m:t>
                  </m:r>
                </w:del>
                <m:sSup>
                  <m:sSupPr>
                    <m:ctrlPr>
                      <w:del w:id="1965" w:author="Alex" w:date="2015-07-30T19:28:00Z">
                        <w:rPr>
                          <w:rFonts w:ascii="Cambria Math" w:hAnsi="Cambria Math"/>
                          <w:i/>
                        </w:rPr>
                      </w:del>
                    </m:ctrlPr>
                  </m:sSupPr>
                  <m:e>
                    <w:del w:id="1966" w:author="Alex" w:date="2015-07-30T19:26:00Z">
                      <m:r>
                        <w:rPr>
                          <w:rFonts w:ascii="Cambria Math" w:hAnsi="Cambria Math"/>
                        </w:rPr>
                        <m:t>x</m:t>
                      </m:r>
                    </w:del>
                  </m:e>
                  <m:sup>
                    <w:del w:id="1967" w:author="Alex" w:date="2015-07-30T19:28:00Z">
                      <m:r>
                        <w:rPr>
                          <w:rFonts w:ascii="Cambria Math" w:hAnsi="Cambria Math"/>
                        </w:rPr>
                        <m:t>o</m:t>
                      </m:r>
                    </w:del>
                  </m:sup>
                </m:sSup>
              </m:oMath>
            </m:oMathPara>
          </w:p>
        </w:tc>
      </w:tr>
    </w:tbl>
    <w:p w14:paraId="01E619A5" w14:textId="325FAAAF" w:rsidR="003B619B" w:rsidDel="00BC6508" w:rsidRDefault="003B619B" w:rsidP="003B619B">
      <w:pPr>
        <w:spacing w:after="0"/>
        <w:rPr>
          <w:del w:id="1968" w:author="Alex" w:date="2015-07-30T21:27:00Z"/>
          <w:rFonts w:ascii="Times" w:hAnsi="Times"/>
          <w:b/>
        </w:rPr>
      </w:pPr>
    </w:p>
    <w:p w14:paraId="0AF803BB" w14:textId="684FF565" w:rsidR="00A13C3B" w:rsidDel="00BC6508" w:rsidRDefault="00A13C3B" w:rsidP="003B619B">
      <w:pPr>
        <w:spacing w:after="0"/>
        <w:rPr>
          <w:del w:id="1969" w:author="Alex" w:date="2015-07-30T21:27:00Z"/>
          <w:rFonts w:ascii="Times" w:hAnsi="Times"/>
        </w:rPr>
      </w:pPr>
      <w:del w:id="1970" w:author="Alex" w:date="2015-07-30T21:27:00Z">
        <w:r w:rsidRPr="00A13C3B" w:rsidDel="00BC6508">
          <w:rPr>
            <w:rFonts w:ascii="Times" w:hAnsi="Times"/>
          </w:rPr>
          <w:delText>Un an</w:delText>
        </w:r>
        <w:r w:rsidDel="00BC6508">
          <w:rPr>
            <w:rFonts w:ascii="Times" w:hAnsi="Times"/>
          </w:rPr>
          <w:delText xml:space="preserve">álisis análogo, pero en el que se </w:delText>
        </w:r>
        <w:r w:rsidR="00CF7E77" w:rsidDel="00BC6508">
          <w:rPr>
            <w:rFonts w:ascii="Times" w:hAnsi="Times"/>
          </w:rPr>
          <w:delText>toma, ya</w:delText>
        </w:r>
        <w:r w:rsidR="00302727" w:rsidDel="00BC6508">
          <w:rPr>
            <w:rFonts w:ascii="Times" w:hAnsi="Times"/>
          </w:rPr>
          <w:delText xml:space="preserve"> no el perímetro de la circunferencia, sino su área, permite encontrar el área de cualquier sector circular</w:delText>
        </w:r>
        <w:r w:rsidR="00302727" w:rsidRPr="00B74513" w:rsidDel="00BC6508">
          <w:rPr>
            <w:rFonts w:ascii="Times" w:hAnsi="Times"/>
          </w:rPr>
          <w:delText xml:space="preserve">. </w:delText>
        </w:r>
      </w:del>
    </w:p>
    <w:p w14:paraId="0FF2E31A" w14:textId="5E861F52" w:rsidR="00302727" w:rsidDel="00BC6508" w:rsidRDefault="00302727" w:rsidP="003B619B">
      <w:pPr>
        <w:spacing w:after="0"/>
        <w:rPr>
          <w:del w:id="1971" w:author="Alex" w:date="2015-07-30T21:27:00Z"/>
          <w:rFonts w:ascii="Times" w:hAnsi="Times"/>
        </w:rPr>
      </w:pPr>
    </w:p>
    <w:p w14:paraId="10985D7B" w14:textId="6E2CF589" w:rsidR="000453E1" w:rsidDel="00BC6508" w:rsidRDefault="000453E1" w:rsidP="000453E1">
      <w:pPr>
        <w:spacing w:after="0"/>
        <w:rPr>
          <w:del w:id="1972" w:author="Alex" w:date="2015-07-30T21:27:00Z"/>
          <w:rFonts w:ascii="Times" w:eastAsiaTheme="minorEastAsia" w:hAnsi="Times"/>
        </w:rPr>
      </w:pPr>
      <w:del w:id="1973" w:author="Alex" w:date="2015-07-30T21:27:00Z">
        <w:r w:rsidDel="00BC6508">
          <w:rPr>
            <w:rFonts w:ascii="Times" w:eastAsiaTheme="minorEastAsia" w:hAnsi="Times"/>
          </w:rPr>
          <w:delText xml:space="preserve">Un sector circular es una parte del interior del círculo, que es una fracción de su área, la cual queda completamente determinada por el ángulo que la subtiende. El sector circular </w:delText>
        </w:r>
        <m:oMath>
          <m:acc>
            <m:accPr>
              <m:ctrlPr>
                <w:rPr>
                  <w:rFonts w:ascii="Cambria Math" w:eastAsiaTheme="minorEastAsia" w:hAnsi="Cambria Math"/>
                  <w:i/>
                </w:rPr>
              </m:ctrlPr>
            </m:accPr>
            <m:e>
              <m:r>
                <w:rPr>
                  <w:rFonts w:ascii="Cambria Math" w:eastAsiaTheme="minorEastAsia" w:hAnsi="Cambria Math"/>
                </w:rPr>
                <m:t>AB</m:t>
              </m:r>
            </m:e>
          </m:acc>
        </m:oMath>
        <w:r w:rsidDel="00BC6508">
          <w:rPr>
            <w:rFonts w:ascii="Times" w:eastAsiaTheme="minorEastAsia" w:hAnsi="Times"/>
          </w:rPr>
          <w:delText xml:space="preserve"> de un círculo se identifica tomando dos puntos </w:delText>
        </w:r>
        <m:oMath>
          <m:r>
            <w:rPr>
              <w:rFonts w:ascii="Cambria Math" w:eastAsiaTheme="minorEastAsia" w:hAnsi="Cambria Math"/>
            </w:rPr>
            <m:t>A</m:t>
          </m:r>
        </m:oMath>
        <w:r w:rsidDel="00BC6508">
          <w:rPr>
            <w:rFonts w:ascii="Times" w:eastAsiaTheme="minorEastAsia" w:hAnsi="Times"/>
          </w:rPr>
          <w:delText xml:space="preserve"> y </w:delText>
        </w:r>
        <m:oMath>
          <m:r>
            <w:rPr>
              <w:rFonts w:ascii="Cambria Math" w:eastAsiaTheme="minorEastAsia" w:hAnsi="Cambria Math"/>
            </w:rPr>
            <m:t>B</m:t>
          </m:r>
        </m:oMath>
        <w:r w:rsidDel="00BC6508">
          <w:rPr>
            <w:rFonts w:ascii="Times" w:eastAsiaTheme="minorEastAsia" w:hAnsi="Times"/>
          </w:rPr>
          <w:delText xml:space="preserve"> de la circunferencia</w:delText>
        </w:r>
        <w:r w:rsidR="00E240A3" w:rsidDel="00BC6508">
          <w:rPr>
            <w:rFonts w:ascii="Times" w:eastAsiaTheme="minorEastAsia" w:hAnsi="Times"/>
          </w:rPr>
          <w:delText xml:space="preserve"> que lo delimitan</w:delText>
        </w:r>
        <w:r w:rsidDel="00BC6508">
          <w:rPr>
            <w:rFonts w:ascii="Times" w:eastAsiaTheme="minorEastAsia" w:hAnsi="Times"/>
          </w:rPr>
          <w:delText xml:space="preserve">. Algunos ejemplos de </w:delText>
        </w:r>
        <w:r w:rsidR="00E240A3" w:rsidDel="00BC6508">
          <w:rPr>
            <w:rFonts w:ascii="Times" w:eastAsiaTheme="minorEastAsia" w:hAnsi="Times"/>
          </w:rPr>
          <w:delText>sectores circulares</w:delText>
        </w:r>
        <w:r w:rsidDel="00BC6508">
          <w:rPr>
            <w:rFonts w:ascii="Times" w:eastAsiaTheme="minorEastAsia" w:hAnsi="Times"/>
          </w:rPr>
          <w:delText xml:space="preserve"> se muestran a continuación:</w:delText>
        </w:r>
      </w:del>
    </w:p>
    <w:p w14:paraId="4046F98C" w14:textId="4DD48C45" w:rsidR="000453E1" w:rsidDel="00BC6508" w:rsidRDefault="000453E1" w:rsidP="000453E1">
      <w:pPr>
        <w:spacing w:after="0"/>
        <w:rPr>
          <w:del w:id="1974"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rsidDel="00BC6508" w14:paraId="1E86E013" w14:textId="76F5A36C" w:rsidTr="007A02E3">
        <w:trPr>
          <w:del w:id="1975" w:author="Alex" w:date="2015-07-30T21:27:00Z"/>
        </w:trPr>
        <w:tc>
          <w:tcPr>
            <w:tcW w:w="9033" w:type="dxa"/>
            <w:gridSpan w:val="2"/>
            <w:shd w:val="clear" w:color="auto" w:fill="0D0D0D" w:themeFill="text1" w:themeFillTint="F2"/>
          </w:tcPr>
          <w:p w14:paraId="7DE03CBB" w14:textId="5DB80070" w:rsidR="000453E1" w:rsidRPr="005D1738" w:rsidDel="00BC6508" w:rsidRDefault="000453E1" w:rsidP="007A02E3">
            <w:pPr>
              <w:jc w:val="center"/>
              <w:rPr>
                <w:del w:id="1976" w:author="Alex" w:date="2015-07-30T21:27:00Z"/>
                <w:rFonts w:ascii="Times New Roman" w:hAnsi="Times New Roman" w:cs="Times New Roman"/>
                <w:b/>
                <w:color w:val="FFFFFF" w:themeColor="background1"/>
              </w:rPr>
            </w:pPr>
            <w:del w:id="1977" w:author="Alex" w:date="2015-07-30T21:27:00Z">
              <w:r w:rsidRPr="005D1738" w:rsidDel="00BC6508">
                <w:rPr>
                  <w:rFonts w:ascii="Times New Roman" w:hAnsi="Times New Roman" w:cs="Times New Roman"/>
                  <w:b/>
                  <w:color w:val="FFFFFF" w:themeColor="background1"/>
                </w:rPr>
                <w:delText>Imagen (fotografía, gráfica o ilustración)</w:delText>
              </w:r>
            </w:del>
          </w:p>
        </w:tc>
      </w:tr>
      <w:tr w:rsidR="000453E1" w:rsidDel="00BC6508" w14:paraId="6D8C5DE3" w14:textId="0C445346" w:rsidTr="007A02E3">
        <w:trPr>
          <w:del w:id="1978" w:author="Alex" w:date="2015-07-30T21:27:00Z"/>
        </w:trPr>
        <w:tc>
          <w:tcPr>
            <w:tcW w:w="2518" w:type="dxa"/>
          </w:tcPr>
          <w:p w14:paraId="374F0268" w14:textId="26B4CAB6" w:rsidR="000453E1" w:rsidRPr="00053744" w:rsidDel="00BC6508" w:rsidRDefault="000453E1" w:rsidP="007A02E3">
            <w:pPr>
              <w:rPr>
                <w:del w:id="1979" w:author="Alex" w:date="2015-07-30T21:27:00Z"/>
                <w:rFonts w:ascii="Times New Roman" w:hAnsi="Times New Roman" w:cs="Times New Roman"/>
                <w:b/>
                <w:color w:val="000000"/>
                <w:sz w:val="18"/>
                <w:szCs w:val="18"/>
              </w:rPr>
            </w:pPr>
            <w:del w:id="1980" w:author="Alex" w:date="2015-07-30T21:27:00Z">
              <w:r w:rsidDel="00BC6508">
                <w:rPr>
                  <w:rFonts w:ascii="Times New Roman" w:hAnsi="Times New Roman" w:cs="Times New Roman"/>
                  <w:b/>
                  <w:color w:val="000000"/>
                  <w:sz w:val="18"/>
                  <w:szCs w:val="18"/>
                </w:rPr>
                <w:delText>Código</w:delText>
              </w:r>
            </w:del>
          </w:p>
        </w:tc>
        <w:tc>
          <w:tcPr>
            <w:tcW w:w="6515" w:type="dxa"/>
          </w:tcPr>
          <w:p w14:paraId="6D1C30E3" w14:textId="7BB93C1E" w:rsidR="000453E1" w:rsidRPr="00092B6E" w:rsidDel="00BC6508" w:rsidRDefault="00C82D30" w:rsidP="002953CB">
            <w:pPr>
              <w:pStyle w:val="ListadoImgenes"/>
              <w:numPr>
                <w:ilvl w:val="0"/>
                <w:numId w:val="0"/>
              </w:numPr>
              <w:ind w:left="720" w:hanging="360"/>
              <w:rPr>
                <w:del w:id="1981" w:author="Alex" w:date="2015-07-30T21:27:00Z"/>
              </w:rPr>
            </w:pPr>
            <w:del w:id="1982" w:author="Alex" w:date="2015-07-30T21:27:00Z">
              <w:r w:rsidDel="00BC6508">
                <w:delText>MA_10_02_CO_IMG18</w:delText>
              </w:r>
            </w:del>
          </w:p>
        </w:tc>
      </w:tr>
      <w:tr w:rsidR="000453E1" w:rsidDel="00BC6508" w14:paraId="65AC270F" w14:textId="23166E7A" w:rsidTr="007A02E3">
        <w:trPr>
          <w:del w:id="1983" w:author="Alex" w:date="2015-07-30T21:27:00Z"/>
        </w:trPr>
        <w:tc>
          <w:tcPr>
            <w:tcW w:w="2518" w:type="dxa"/>
          </w:tcPr>
          <w:p w14:paraId="3CFABD2F" w14:textId="63017874" w:rsidR="000453E1" w:rsidDel="00BC6508" w:rsidRDefault="000453E1" w:rsidP="007A02E3">
            <w:pPr>
              <w:rPr>
                <w:del w:id="1984" w:author="Alex" w:date="2015-07-30T21:27:00Z"/>
                <w:rFonts w:ascii="Times New Roman" w:hAnsi="Times New Roman" w:cs="Times New Roman"/>
                <w:color w:val="000000"/>
              </w:rPr>
            </w:pPr>
            <w:del w:id="1985" w:author="Alex" w:date="2015-07-30T21:27:00Z">
              <w:r w:rsidRPr="00053744" w:rsidDel="00BC6508">
                <w:rPr>
                  <w:rFonts w:ascii="Times New Roman" w:hAnsi="Times New Roman" w:cs="Times New Roman"/>
                  <w:b/>
                  <w:color w:val="000000"/>
                  <w:sz w:val="18"/>
                  <w:szCs w:val="18"/>
                </w:rPr>
                <w:delText>Descripción</w:delText>
              </w:r>
            </w:del>
          </w:p>
        </w:tc>
        <w:tc>
          <w:tcPr>
            <w:tcW w:w="6515" w:type="dxa"/>
          </w:tcPr>
          <w:p w14:paraId="7A388751" w14:textId="4333537B" w:rsidR="000453E1" w:rsidDel="00BC6508" w:rsidRDefault="000453E1" w:rsidP="005D78EF">
            <w:pPr>
              <w:rPr>
                <w:del w:id="1986" w:author="Alex" w:date="2015-07-30T21:27:00Z"/>
                <w:rFonts w:ascii="Times New Roman" w:hAnsi="Times New Roman" w:cs="Times New Roman"/>
                <w:color w:val="000000"/>
              </w:rPr>
            </w:pPr>
            <w:del w:id="1987" w:author="Alex" w:date="2015-07-30T21:27:00Z">
              <w:r w:rsidDel="00BC6508">
                <w:rPr>
                  <w:rFonts w:ascii="Times New Roman" w:hAnsi="Times New Roman" w:cs="Times New Roman"/>
                  <w:color w:val="000000"/>
                </w:rPr>
                <w:delText xml:space="preserve">Imágenes que muestran </w:delText>
              </w:r>
              <w:r w:rsidR="002277BD" w:rsidDel="00BC6508">
                <w:rPr>
                  <w:rFonts w:ascii="Times New Roman" w:hAnsi="Times New Roman" w:cs="Times New Roman"/>
                  <w:color w:val="000000"/>
                </w:rPr>
                <w:delText>sectores circulares</w:delText>
              </w:r>
              <w:r w:rsidDel="00BC6508">
                <w:rPr>
                  <w:rFonts w:ascii="Times New Roman" w:hAnsi="Times New Roman" w:cs="Times New Roman"/>
                  <w:color w:val="000000"/>
                </w:rPr>
                <w:delText>. Incluir la imagen de la UR</w:delText>
              </w:r>
              <w:r w:rsidR="002C60ED" w:rsidDel="00BC6508">
                <w:rPr>
                  <w:rFonts w:ascii="Times New Roman" w:hAnsi="Times New Roman" w:cs="Times New Roman"/>
                  <w:color w:val="000000"/>
                </w:rPr>
                <w:delText>L y otra como la que se muestra, con sombreado</w:delText>
              </w:r>
              <w:r w:rsidR="005D78EF" w:rsidDel="00BC6508">
                <w:rPr>
                  <w:rFonts w:ascii="Times New Roman" w:hAnsi="Times New Roman" w:cs="Times New Roman"/>
                  <w:color w:val="000000"/>
                </w:rPr>
                <w:delText xml:space="preserve"> estándar,</w:delText>
              </w:r>
              <w:r w:rsidR="002C60ED" w:rsidDel="00BC6508">
                <w:rPr>
                  <w:rFonts w:ascii="Times New Roman" w:hAnsi="Times New Roman" w:cs="Times New Roman"/>
                  <w:color w:val="000000"/>
                </w:rPr>
                <w:delText xml:space="preserve"> en colmena y e</w:delText>
              </w:r>
              <w:r w:rsidR="005D78EF" w:rsidDel="00BC6508">
                <w:rPr>
                  <w:rFonts w:ascii="Times New Roman" w:hAnsi="Times New Roman" w:cs="Times New Roman"/>
                  <w:color w:val="000000"/>
                </w:rPr>
                <w:delText>n</w:delText>
              </w:r>
              <w:r w:rsidR="002C60ED" w:rsidDel="00BC6508">
                <w:rPr>
                  <w:rFonts w:ascii="Times New Roman" w:hAnsi="Times New Roman" w:cs="Times New Roman"/>
                  <w:color w:val="000000"/>
                </w:rPr>
                <w:delText xml:space="preserve"> ladrillo</w:delText>
              </w:r>
            </w:del>
          </w:p>
        </w:tc>
      </w:tr>
      <w:tr w:rsidR="000453E1" w:rsidDel="00BC6508" w14:paraId="7F58A53D" w14:textId="06FC22F4" w:rsidTr="007A02E3">
        <w:trPr>
          <w:del w:id="1988" w:author="Alex" w:date="2015-07-30T21:27:00Z"/>
        </w:trPr>
        <w:tc>
          <w:tcPr>
            <w:tcW w:w="2518" w:type="dxa"/>
          </w:tcPr>
          <w:p w14:paraId="18635560" w14:textId="33787DEE" w:rsidR="000453E1" w:rsidDel="00BC6508" w:rsidRDefault="000453E1" w:rsidP="007A02E3">
            <w:pPr>
              <w:rPr>
                <w:del w:id="1989" w:author="Alex" w:date="2015-07-30T21:27:00Z"/>
                <w:rFonts w:ascii="Times New Roman" w:hAnsi="Times New Roman" w:cs="Times New Roman"/>
                <w:color w:val="000000"/>
              </w:rPr>
            </w:pPr>
            <w:del w:id="1990" w:author="Alex" w:date="2015-07-30T21:27:00Z">
              <w:r w:rsidRPr="00053744" w:rsidDel="00BC6508">
                <w:rPr>
                  <w:rFonts w:ascii="Times New Roman" w:hAnsi="Times New Roman" w:cs="Times New Roman"/>
                  <w:b/>
                  <w:color w:val="000000"/>
                  <w:sz w:val="18"/>
                  <w:szCs w:val="18"/>
                </w:rPr>
                <w:delText>Código Shutterstock (o URL</w:delText>
              </w:r>
              <w:r w:rsidDel="00BC6508">
                <w:rPr>
                  <w:rFonts w:ascii="Times New Roman" w:hAnsi="Times New Roman" w:cs="Times New Roman"/>
                  <w:b/>
                  <w:color w:val="000000"/>
                  <w:sz w:val="18"/>
                  <w:szCs w:val="18"/>
                </w:rPr>
                <w:delText xml:space="preserve"> o la ruta en AulaPlaneta</w:delText>
              </w:r>
              <w:r w:rsidRPr="00053744" w:rsidDel="00BC6508">
                <w:rPr>
                  <w:rFonts w:ascii="Times New Roman" w:hAnsi="Times New Roman" w:cs="Times New Roman"/>
                  <w:b/>
                  <w:color w:val="000000"/>
                  <w:sz w:val="18"/>
                  <w:szCs w:val="18"/>
                </w:rPr>
                <w:delText>)</w:delText>
              </w:r>
            </w:del>
          </w:p>
        </w:tc>
        <w:tc>
          <w:tcPr>
            <w:tcW w:w="6515" w:type="dxa"/>
          </w:tcPr>
          <w:p w14:paraId="7C4605E9" w14:textId="511C4A2B" w:rsidR="00483D00" w:rsidDel="00BC6508" w:rsidRDefault="00483D00" w:rsidP="007A02E3">
            <w:pPr>
              <w:jc w:val="center"/>
              <w:rPr>
                <w:del w:id="1991" w:author="Alex" w:date="2015-07-30T21:27:00Z"/>
                <w:rFonts w:ascii="Times New Roman" w:hAnsi="Times New Roman" w:cs="Times New Roman"/>
                <w:noProof/>
                <w:color w:val="000000"/>
                <w:lang w:val="es-CO" w:eastAsia="es-CO"/>
              </w:rPr>
            </w:pPr>
            <w:del w:id="1992" w:author="Alex" w:date="2015-07-30T21:27:00Z">
              <w:r w:rsidRPr="00483D00" w:rsidDel="00BC6508">
                <w:rPr>
                  <w:rFonts w:ascii="Times New Roman" w:hAnsi="Times New Roman" w:cs="Times New Roman"/>
                  <w:noProof/>
                  <w:color w:val="000000"/>
                  <w:lang w:val="es-CO" w:eastAsia="es-CO"/>
                </w:rPr>
                <w:delText>http://es.wikipedia.org/wiki/Sector_circular#/media/File:Circle_arc.svg</w:delText>
              </w:r>
            </w:del>
          </w:p>
          <w:p w14:paraId="611C1C0B" w14:textId="37AC195E" w:rsidR="000453E1" w:rsidDel="00BC6508" w:rsidRDefault="00644361" w:rsidP="007A02E3">
            <w:pPr>
              <w:jc w:val="center"/>
              <w:rPr>
                <w:del w:id="1993" w:author="Alex" w:date="2015-07-30T21:27:00Z"/>
                <w:rFonts w:ascii="Times New Roman" w:hAnsi="Times New Roman" w:cs="Times New Roman"/>
                <w:color w:val="000000"/>
              </w:rPr>
            </w:pPr>
            <w:del w:id="1994" w:author="Alex" w:date="2015-07-30T21:27:00Z">
              <w:r w:rsidDel="00BC6508">
                <w:rPr>
                  <w:rFonts w:ascii="Times New Roman" w:hAnsi="Times New Roman" w:cs="Times New Roman"/>
                  <w:noProof/>
                  <w:color w:val="000000"/>
                  <w:lang w:val="es-CO" w:eastAsia="es-CO"/>
                  <w:rPrChange w:id="1995" w:author="Unknown">
                    <w:rPr>
                      <w:noProof/>
                      <w:lang w:val="es-CO" w:eastAsia="es-CO"/>
                    </w:rPr>
                  </w:rPrChange>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80">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sidDel="00BC6508">
                <w:rPr>
                  <w:rFonts w:ascii="Times New Roman" w:hAnsi="Times New Roman" w:cs="Times New Roman"/>
                  <w:noProof/>
                  <w:color w:val="000000"/>
                  <w:lang w:val="es-CO" w:eastAsia="es-CO"/>
                  <w:rPrChange w:id="1996" w:author="Unknown">
                    <w:rPr>
                      <w:noProof/>
                      <w:lang w:val="es-CO" w:eastAsia="es-CO"/>
                    </w:rPr>
                  </w:rPrChange>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81">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del>
          </w:p>
          <w:p w14:paraId="0E6CCF48" w14:textId="45CDE5F8" w:rsidR="000453E1" w:rsidDel="00BC6508" w:rsidRDefault="000453E1" w:rsidP="007A02E3">
            <w:pPr>
              <w:jc w:val="center"/>
              <w:rPr>
                <w:del w:id="1997" w:author="Alex" w:date="2015-07-30T21:27:00Z"/>
                <w:rFonts w:ascii="Times New Roman" w:hAnsi="Times New Roman" w:cs="Times New Roman"/>
                <w:color w:val="000000"/>
              </w:rPr>
            </w:pPr>
          </w:p>
        </w:tc>
      </w:tr>
      <w:tr w:rsidR="000453E1" w:rsidDel="00BC6508" w14:paraId="55235FAF" w14:textId="562D3E84" w:rsidTr="007A02E3">
        <w:trPr>
          <w:del w:id="1998" w:author="Alex" w:date="2015-07-30T21:27:00Z"/>
        </w:trPr>
        <w:tc>
          <w:tcPr>
            <w:tcW w:w="2518" w:type="dxa"/>
          </w:tcPr>
          <w:p w14:paraId="06C81C2F" w14:textId="4C3C49C4" w:rsidR="000453E1" w:rsidDel="00BC6508" w:rsidRDefault="000453E1" w:rsidP="007A02E3">
            <w:pPr>
              <w:rPr>
                <w:del w:id="1999" w:author="Alex" w:date="2015-07-30T21:27:00Z"/>
                <w:rFonts w:ascii="Times New Roman" w:hAnsi="Times New Roman" w:cs="Times New Roman"/>
                <w:color w:val="000000"/>
              </w:rPr>
            </w:pPr>
            <w:del w:id="2000" w:author="Alex" w:date="2015-07-30T21:27:00Z">
              <w:r w:rsidRPr="00053744" w:rsidDel="00BC6508">
                <w:rPr>
                  <w:rFonts w:ascii="Times New Roman" w:hAnsi="Times New Roman" w:cs="Times New Roman"/>
                  <w:b/>
                  <w:color w:val="000000"/>
                  <w:sz w:val="18"/>
                  <w:szCs w:val="18"/>
                </w:rPr>
                <w:delText>Pie de imagen</w:delText>
              </w:r>
            </w:del>
          </w:p>
        </w:tc>
        <w:tc>
          <w:tcPr>
            <w:tcW w:w="6515" w:type="dxa"/>
          </w:tcPr>
          <w:p w14:paraId="45EDF6D7" w14:textId="554BC0B8" w:rsidR="000453E1" w:rsidDel="00BC6508" w:rsidRDefault="002C60ED" w:rsidP="007A02E3">
            <w:pPr>
              <w:rPr>
                <w:del w:id="2001" w:author="Alex" w:date="2015-07-30T21:27:00Z"/>
                <w:rFonts w:ascii="Times New Roman" w:hAnsi="Times New Roman" w:cs="Times New Roman"/>
                <w:color w:val="000000"/>
              </w:rPr>
            </w:pPr>
            <w:del w:id="2002" w:author="Alex" w:date="2015-07-30T21:27:00Z">
              <w:r w:rsidDel="00BC6508">
                <w:rPr>
                  <w:rFonts w:ascii="Times New Roman" w:hAnsi="Times New Roman" w:cs="Times New Roman"/>
                  <w:color w:val="000000"/>
                </w:rPr>
                <w:delText>Sectores circulares</w:delText>
              </w:r>
              <w:r w:rsidR="000453E1" w:rsidDel="00BC6508">
                <w:rPr>
                  <w:rFonts w:ascii="Times New Roman" w:hAnsi="Times New Roman" w:cs="Times New Roman"/>
                  <w:color w:val="000000"/>
                </w:rPr>
                <w:delText xml:space="preserve">. </w:delText>
              </w:r>
            </w:del>
          </w:p>
        </w:tc>
      </w:tr>
    </w:tbl>
    <w:p w14:paraId="52BBFAFB" w14:textId="20C42878" w:rsidR="000453E1" w:rsidDel="00BC6508" w:rsidRDefault="000453E1" w:rsidP="003B619B">
      <w:pPr>
        <w:spacing w:after="0"/>
        <w:rPr>
          <w:del w:id="2003" w:author="Alex" w:date="2015-07-30T21:27:00Z"/>
          <w:rFonts w:ascii="Times" w:hAnsi="Times"/>
        </w:rPr>
      </w:pPr>
    </w:p>
    <w:p w14:paraId="75025577" w14:textId="509A2A79" w:rsidR="00302727" w:rsidDel="00BC6508" w:rsidRDefault="006C3F32" w:rsidP="00302727">
      <w:pPr>
        <w:spacing w:after="0"/>
        <w:rPr>
          <w:del w:id="2004" w:author="Alex" w:date="2015-07-30T21:27:00Z"/>
          <w:rFonts w:ascii="Times" w:eastAsiaTheme="minorEastAsia" w:hAnsi="Times"/>
        </w:rPr>
      </w:pPr>
      <w:del w:id="2005" w:author="Alex" w:date="2015-07-30T21:27:00Z">
        <w:r w:rsidDel="00BC6508">
          <w:rPr>
            <w:rFonts w:ascii="Times" w:eastAsiaTheme="minorEastAsia" w:hAnsi="Times"/>
          </w:rPr>
          <w:delText>El área de un sector circular,</w:delText>
        </w:r>
        <w:r w:rsidR="00302727" w:rsidDel="00BC6508">
          <w:rPr>
            <w:rFonts w:ascii="Times" w:eastAsiaTheme="minorEastAsia" w:hAnsi="Times"/>
          </w:rPr>
          <w:delText xml:space="preserve"> así como la medición del </w:delText>
        </w:r>
        <w:r w:rsidDel="00BC6508">
          <w:rPr>
            <w:rFonts w:ascii="Times" w:eastAsiaTheme="minorEastAsia" w:hAnsi="Times"/>
          </w:rPr>
          <w:delText>área total</w:delText>
        </w:r>
        <w:r w:rsidR="00302727" w:rsidDel="00BC6508">
          <w:rPr>
            <w:rFonts w:ascii="Times" w:eastAsiaTheme="minorEastAsia" w:hAnsi="Times"/>
          </w:rPr>
          <w:delText xml:space="preserve"> </w:delText>
        </w:r>
        <m:oMath>
          <m:r>
            <w:rPr>
              <w:rFonts w:ascii="Cambria Math" w:eastAsiaTheme="minorEastAsia" w:hAnsi="Cambria Math"/>
            </w:rPr>
            <m:t>A</m:t>
          </m:r>
        </m:oMath>
        <w:r w:rsidR="00302727" w:rsidDel="00BC6508">
          <w:rPr>
            <w:rFonts w:ascii="Times" w:eastAsiaTheme="minorEastAsia" w:hAnsi="Times"/>
          </w:rPr>
          <w:delText xml:space="preserve">, </w:delText>
        </w:r>
        <w:r w:rsidR="00302727" w:rsidDel="00BC6508">
          <w:rPr>
            <w:rFonts w:ascii="Times" w:hAnsi="Times"/>
          </w:rPr>
          <w:delText xml:space="preserve">depende de la medida del radio que define la circunferencia. Ya que la medida del </w:delText>
        </w:r>
        <w:r w:rsidDel="00BC6508">
          <w:rPr>
            <w:rFonts w:ascii="Times" w:hAnsi="Times"/>
          </w:rPr>
          <w:delText>área del cí</w:delText>
        </w:r>
        <w:r w:rsidR="006D5AA8" w:rsidDel="00BC6508">
          <w:rPr>
            <w:rFonts w:ascii="Times" w:hAnsi="Times"/>
          </w:rPr>
          <w:delText>r</w:delText>
        </w:r>
        <w:r w:rsidDel="00BC6508">
          <w:rPr>
            <w:rFonts w:ascii="Times" w:hAnsi="Times"/>
          </w:rPr>
          <w:delText>culo</w:delText>
        </w:r>
        <w:r w:rsidR="00302727" w:rsidDel="00BC6508">
          <w:rPr>
            <w:rFonts w:ascii="Times" w:hAnsi="Times"/>
          </w:rPr>
          <w:delText xml:space="preserve"> completo es </w:delTex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sidDel="00BC6508">
          <w:rPr>
            <w:rFonts w:ascii="Times" w:eastAsiaTheme="minorEastAsia" w:hAnsi="Times"/>
          </w:rPr>
          <w:delText xml:space="preserve">, entonces por proporcionalidad entre el </w:delText>
        </w:r>
        <w:r w:rsidR="006D5AA8" w:rsidDel="00BC6508">
          <w:rPr>
            <w:rFonts w:ascii="Times" w:eastAsiaTheme="minorEastAsia" w:hAnsi="Times"/>
          </w:rPr>
          <w:delText>área</w:delText>
        </w:r>
        <w:r w:rsidR="00302727" w:rsidDel="00BC6508">
          <w:rPr>
            <w:rFonts w:ascii="Times" w:eastAsiaTheme="minorEastAsia" w:hAnsi="Times"/>
          </w:rPr>
          <w:delText xml:space="preserve"> total y la medida en ángulos sexagesimales d</w:delText>
        </w:r>
        <w:r w:rsidR="006D5AA8" w:rsidDel="00BC6508">
          <w:rPr>
            <w:rFonts w:ascii="Times" w:eastAsiaTheme="minorEastAsia" w:hAnsi="Times"/>
          </w:rPr>
          <w:delText>el círculo</w:delText>
        </w:r>
        <w:r w:rsidR="00302727" w:rsidDel="00BC6508">
          <w:rPr>
            <w:rFonts w:ascii="Times" w:eastAsiaTheme="minorEastAsia" w:hAnsi="Times"/>
          </w:rPr>
          <w:delText xml:space="preserve"> total, tenemos que </w:delText>
        </w:r>
        <w:r w:rsidR="00ED44FF" w:rsidDel="00BC6508">
          <w:rPr>
            <w:rFonts w:ascii="Times" w:eastAsiaTheme="minorEastAsia" w:hAnsi="Times"/>
          </w:rPr>
          <w:delText xml:space="preserve">el área </w:delText>
        </w:r>
        <w:r w:rsidR="00CF7E77" w:rsidRPr="00CF7E77" w:rsidDel="00BC6508">
          <w:rPr>
            <w:rFonts w:ascii="Times" w:eastAsiaTheme="minorEastAsia" w:hAnsi="Times"/>
            <w:i/>
          </w:rPr>
          <w:delText>SC</w:delText>
        </w:r>
        <w:r w:rsidR="0047047D" w:rsidDel="00BC6508">
          <w:rPr>
            <w:rFonts w:ascii="Times" w:eastAsiaTheme="minorEastAsia" w:hAnsi="Times"/>
          </w:rPr>
          <w:delText xml:space="preserve"> </w:delText>
        </w:r>
        <w:r w:rsidR="00302727" w:rsidDel="00BC6508">
          <w:rPr>
            <w:rFonts w:ascii="Times" w:hAnsi="Times"/>
          </w:rPr>
          <w:delText xml:space="preserve">de un </w:delText>
        </w:r>
        <w:r w:rsidR="0047047D" w:rsidDel="00BC6508">
          <w:rPr>
            <w:rFonts w:ascii="Times" w:hAnsi="Times"/>
          </w:rPr>
          <w:delText>sector circular</w:delText>
        </w:r>
        <w:r w:rsidR="00302727" w:rsidDel="00BC6508">
          <w:rPr>
            <w:rFonts w:ascii="Times" w:eastAsiaTheme="minorEastAsia" w:hAnsi="Times"/>
          </w:rPr>
          <w:delText xml:space="preserve"> </w:delText>
        </w:r>
        <m:oMath>
          <m:acc>
            <m:accPr>
              <m:ctrlPr>
                <w:rPr>
                  <w:rFonts w:ascii="Cambria Math" w:eastAsiaTheme="minorEastAsia" w:hAnsi="Cambria Math"/>
                  <w:i/>
                </w:rPr>
              </m:ctrlPr>
            </m:accPr>
            <m:e>
              <m:r>
                <w:rPr>
                  <w:rFonts w:ascii="Cambria Math" w:eastAsiaTheme="minorEastAsia" w:hAnsi="Cambria Math"/>
                </w:rPr>
                <m:t>AB</m:t>
              </m:r>
            </m:e>
          </m:acc>
        </m:oMath>
        <w:r w:rsidR="00302727" w:rsidDel="00BC6508">
          <w:rPr>
            <w:rFonts w:ascii="Times" w:eastAsiaTheme="minorEastAsia" w:hAnsi="Times"/>
          </w:rPr>
          <w:delText xml:space="preserve"> subtendido por un ángulo de </w:delTex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sidDel="00BC6508">
          <w:rPr>
            <w:rFonts w:ascii="Times" w:eastAsiaTheme="minorEastAsia" w:hAnsi="Times"/>
          </w:rPr>
          <w:delText xml:space="preserve"> </w:delText>
        </w:r>
        <w:r w:rsidR="0047047D" w:rsidDel="00BC6508">
          <w:rPr>
            <w:rFonts w:ascii="Times" w:eastAsiaTheme="minorEastAsia" w:hAnsi="Times"/>
          </w:rPr>
          <w:delText>en un</w:delText>
        </w:r>
        <w:r w:rsidR="00302727" w:rsidDel="00BC6508">
          <w:rPr>
            <w:rFonts w:ascii="Times" w:eastAsiaTheme="minorEastAsia" w:hAnsi="Times"/>
          </w:rPr>
          <w:delText xml:space="preserve"> c</w:delText>
        </w:r>
        <w:r w:rsidR="0047047D" w:rsidDel="00BC6508">
          <w:rPr>
            <w:rFonts w:ascii="Times" w:eastAsiaTheme="minorEastAsia" w:hAnsi="Times"/>
          </w:rPr>
          <w:delText>írculo</w:delText>
        </w:r>
        <w:r w:rsidR="00302727" w:rsidDel="00BC6508">
          <w:rPr>
            <w:rFonts w:ascii="Times" w:eastAsiaTheme="minorEastAsia" w:hAnsi="Times"/>
          </w:rPr>
          <w:delText xml:space="preserve"> de radio </w:delText>
        </w:r>
        <m:oMath>
          <m:r>
            <w:rPr>
              <w:rFonts w:ascii="Cambria Math" w:eastAsiaTheme="minorEastAsia" w:hAnsi="Cambria Math"/>
            </w:rPr>
            <m:t>r</m:t>
          </m:r>
        </m:oMath>
        <w:r w:rsidR="00302727" w:rsidDel="00BC6508">
          <w:rPr>
            <w:rFonts w:ascii="Times" w:eastAsiaTheme="minorEastAsia" w:hAnsi="Times"/>
          </w:rPr>
          <w:delText xml:space="preserve"> satisface que:</w:delText>
        </w:r>
      </w:del>
    </w:p>
    <w:p w14:paraId="7595B2C2" w14:textId="3E6DA732" w:rsidR="00302727" w:rsidRPr="006465BA" w:rsidDel="00BC6508" w:rsidRDefault="00302727" w:rsidP="00302727">
      <w:pPr>
        <w:spacing w:after="0"/>
        <w:rPr>
          <w:del w:id="2006" w:author="Alex" w:date="2015-07-30T21:27:00Z"/>
          <w:rFonts w:ascii="Times" w:eastAsiaTheme="minorEastAsia" w:hAnsi="Times"/>
        </w:rPr>
      </w:pPr>
      <w:del w:id="2007" w:author="Alex" w:date="2015-07-30T21:27:00Z">
        <m:oMathPara>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del>
    </w:p>
    <w:p w14:paraId="0AF7B87D" w14:textId="0FB406D4" w:rsidR="00302727" w:rsidRPr="003600ED" w:rsidDel="00BC6508" w:rsidRDefault="00302727" w:rsidP="00302727">
      <w:pPr>
        <w:spacing w:after="0"/>
        <w:rPr>
          <w:del w:id="2008" w:author="Alex" w:date="2015-07-30T21:27:00Z"/>
          <w:rFonts w:ascii="Times" w:eastAsiaTheme="minorEastAsia" w:hAnsi="Times"/>
        </w:rPr>
      </w:pPr>
    </w:p>
    <w:p w14:paraId="5C6D3833" w14:textId="2A2B1156" w:rsidR="00302727" w:rsidDel="00BC6508" w:rsidRDefault="00302727" w:rsidP="00302727">
      <w:pPr>
        <w:spacing w:after="0"/>
        <w:rPr>
          <w:del w:id="2009" w:author="Alex" w:date="2015-07-30T21:27:00Z"/>
          <w:rFonts w:ascii="Times" w:eastAsiaTheme="minorEastAsia" w:hAnsi="Times"/>
        </w:rPr>
      </w:pPr>
      <w:del w:id="2010" w:author="Alex" w:date="2015-07-30T21:27:00Z">
        <w:r w:rsidDel="00BC6508">
          <w:rPr>
            <w:rFonts w:ascii="Times" w:eastAsiaTheme="minorEastAsia" w:hAnsi="Times"/>
          </w:rPr>
          <w:delText>Al escribir la propo</w:delText>
        </w:r>
        <w:r w:rsidR="00D12435" w:rsidDel="00BC6508">
          <w:rPr>
            <w:rFonts w:ascii="Times" w:eastAsiaTheme="minorEastAsia" w:hAnsi="Times"/>
          </w:rPr>
          <w:delText>rción como razón, se obtiene</w:delText>
        </w:r>
        <w:r w:rsidDel="00BC6508">
          <w:rPr>
            <w:rFonts w:ascii="Times" w:eastAsiaTheme="minorEastAsia" w:hAnsi="Times"/>
          </w:rPr>
          <w:delText>:</w:delText>
        </w:r>
      </w:del>
    </w:p>
    <w:p w14:paraId="6511DD7C" w14:textId="30526147" w:rsidR="00302727" w:rsidRPr="003600ED" w:rsidDel="00BC6508" w:rsidRDefault="00217405" w:rsidP="00302727">
      <w:pPr>
        <w:spacing w:after="0"/>
        <w:rPr>
          <w:del w:id="2011" w:author="Alex" w:date="2015-07-30T21:27:00Z"/>
          <w:rFonts w:ascii="Times" w:eastAsiaTheme="minorEastAsia" w:hAnsi="Times"/>
        </w:rPr>
      </w:pPr>
      <m:oMathPara>
        <m:oMath>
          <m:f>
            <m:fPr>
              <m:ctrlPr>
                <w:del w:id="2012" w:author="Alex" w:date="2015-07-30T21:27:00Z">
                  <w:rPr>
                    <w:rFonts w:ascii="Cambria Math" w:hAnsi="Cambria Math"/>
                    <w:i/>
                  </w:rPr>
                </w:del>
              </m:ctrlPr>
            </m:fPr>
            <m:num>
              <w:del w:id="2013" w:author="Alex" w:date="2015-07-30T21:27:00Z">
                <m:r>
                  <w:rPr>
                    <w:rFonts w:ascii="Cambria Math" w:hAnsi="Cambria Math"/>
                  </w:rPr>
                  <m:t>π</m:t>
                </m:r>
              </w:del>
              <m:sSup>
                <m:sSupPr>
                  <m:ctrlPr>
                    <w:del w:id="2014" w:author="Alex" w:date="2015-07-30T21:27:00Z">
                      <w:rPr>
                        <w:rFonts w:ascii="Cambria Math" w:hAnsi="Cambria Math"/>
                        <w:i/>
                      </w:rPr>
                    </w:del>
                  </m:ctrlPr>
                </m:sSupPr>
                <m:e>
                  <w:del w:id="2015" w:author="Alex" w:date="2015-07-30T21:27:00Z">
                    <m:r>
                      <w:rPr>
                        <w:rFonts w:ascii="Cambria Math" w:hAnsi="Cambria Math"/>
                      </w:rPr>
                      <m:t>r</m:t>
                    </m:r>
                  </w:del>
                </m:e>
                <m:sup>
                  <w:del w:id="2016" w:author="Alex" w:date="2015-07-30T21:27:00Z">
                    <m:r>
                      <w:rPr>
                        <w:rFonts w:ascii="Cambria Math" w:hAnsi="Cambria Math"/>
                      </w:rPr>
                      <m:t>2</m:t>
                    </m:r>
                  </w:del>
                </m:sup>
              </m:sSup>
            </m:num>
            <m:den>
              <m:sSup>
                <m:sSupPr>
                  <m:ctrlPr>
                    <w:del w:id="2017" w:author="Alex" w:date="2015-07-30T21:27:00Z">
                      <w:rPr>
                        <w:rFonts w:ascii="Cambria Math" w:hAnsi="Cambria Math"/>
                        <w:i/>
                      </w:rPr>
                    </w:del>
                  </m:ctrlPr>
                </m:sSupPr>
                <m:e>
                  <w:del w:id="2018" w:author="Alex" w:date="2015-07-30T21:27:00Z">
                    <m:r>
                      <w:rPr>
                        <w:rFonts w:ascii="Cambria Math" w:hAnsi="Cambria Math"/>
                      </w:rPr>
                      <m:t>360</m:t>
                    </m:r>
                  </w:del>
                </m:e>
                <m:sup>
                  <w:del w:id="2019" w:author="Alex" w:date="2015-07-30T21:27:00Z">
                    <m:r>
                      <w:rPr>
                        <w:rFonts w:ascii="Cambria Math" w:hAnsi="Cambria Math"/>
                      </w:rPr>
                      <m:t>o</m:t>
                    </m:r>
                  </w:del>
                </m:sup>
              </m:sSup>
            </m:den>
          </m:f>
          <w:del w:id="2020" w:author="Alex" w:date="2015-07-30T21:27:00Z">
            <m:r>
              <w:rPr>
                <w:rFonts w:ascii="Cambria Math" w:hAnsi="Cambria Math"/>
              </w:rPr>
              <m:t>=</m:t>
            </m:r>
          </w:del>
          <m:f>
            <m:fPr>
              <m:ctrlPr>
                <w:del w:id="2021" w:author="Alex" w:date="2015-07-30T21:27:00Z">
                  <w:rPr>
                    <w:rFonts w:ascii="Cambria Math" w:hAnsi="Cambria Math"/>
                    <w:i/>
                  </w:rPr>
                </w:del>
              </m:ctrlPr>
            </m:fPr>
            <m:num>
              <w:del w:id="2022" w:author="Alex" w:date="2015-07-30T21:27:00Z">
                <m:r>
                  <w:rPr>
                    <w:rFonts w:ascii="Cambria Math" w:hAnsi="Cambria Math"/>
                  </w:rPr>
                  <m:t>SC</m:t>
                </m:r>
              </w:del>
            </m:num>
            <m:den>
              <m:sSup>
                <m:sSupPr>
                  <m:ctrlPr>
                    <w:del w:id="2023" w:author="Alex" w:date="2015-07-30T21:27:00Z">
                      <w:rPr>
                        <w:rFonts w:ascii="Cambria Math" w:hAnsi="Cambria Math"/>
                        <w:i/>
                      </w:rPr>
                    </w:del>
                  </m:ctrlPr>
                </m:sSupPr>
                <m:e>
                  <w:del w:id="2024" w:author="Alex" w:date="2015-07-30T21:27:00Z">
                    <m:r>
                      <w:rPr>
                        <w:rFonts w:ascii="Cambria Math" w:hAnsi="Cambria Math"/>
                      </w:rPr>
                      <m:t>α</m:t>
                    </m:r>
                  </w:del>
                </m:e>
                <m:sup>
                  <w:del w:id="2025" w:author="Alex" w:date="2015-07-30T21:27:00Z">
                    <m:r>
                      <w:rPr>
                        <w:rFonts w:ascii="Cambria Math" w:hAnsi="Cambria Math"/>
                      </w:rPr>
                      <m:t>o</m:t>
                    </m:r>
                  </w:del>
                </m:sup>
              </m:sSup>
            </m:den>
          </m:f>
        </m:oMath>
      </m:oMathPara>
    </w:p>
    <w:p w14:paraId="796AB988" w14:textId="636AAD5E" w:rsidR="00302727" w:rsidDel="00BC6508" w:rsidRDefault="00302727" w:rsidP="00302727">
      <w:pPr>
        <w:spacing w:after="0"/>
        <w:rPr>
          <w:del w:id="2026" w:author="Alex" w:date="2015-07-30T21:27:00Z"/>
          <w:rFonts w:ascii="Times" w:eastAsiaTheme="minorEastAsia" w:hAnsi="Times"/>
        </w:rPr>
      </w:pPr>
    </w:p>
    <w:p w14:paraId="0E5C8E4B" w14:textId="35A1728B" w:rsidR="00302727" w:rsidDel="00BC6508" w:rsidRDefault="00302727" w:rsidP="00302727">
      <w:pPr>
        <w:spacing w:after="0"/>
        <w:rPr>
          <w:del w:id="2027" w:author="Alex" w:date="2015-07-30T21:27:00Z"/>
          <w:rFonts w:ascii="Times" w:eastAsiaTheme="minorEastAsia" w:hAnsi="Times"/>
        </w:rPr>
      </w:pPr>
      <w:del w:id="2028" w:author="Alex" w:date="2015-07-30T21:27:00Z">
        <w:r w:rsidDel="00BC6508">
          <w:rPr>
            <w:rFonts w:ascii="Times" w:eastAsiaTheme="minorEastAsia" w:hAnsi="Times"/>
          </w:rPr>
          <w:delText xml:space="preserve">Por lo anterior, se puede realizar la conversión, bien de grados sexagesimales a </w:delText>
        </w:r>
        <w:r w:rsidR="001A6FB0" w:rsidDel="00BC6508">
          <w:rPr>
            <w:rFonts w:ascii="Times" w:eastAsiaTheme="minorEastAsia" w:hAnsi="Times"/>
          </w:rPr>
          <w:delText>área de sector circular</w:delText>
        </w:r>
        <w:r w:rsidDel="00BC6508">
          <w:rPr>
            <w:rFonts w:ascii="Times" w:eastAsiaTheme="minorEastAsia" w:hAnsi="Times"/>
          </w:rPr>
          <w:delText xml:space="preserve"> o bien de </w:delText>
        </w:r>
        <w:r w:rsidR="001A6FB0" w:rsidDel="00BC6508">
          <w:rPr>
            <w:rFonts w:ascii="Times" w:eastAsiaTheme="minorEastAsia" w:hAnsi="Times"/>
          </w:rPr>
          <w:delText>área de sector circular a grados sexagesimales.</w:delText>
        </w:r>
      </w:del>
    </w:p>
    <w:p w14:paraId="0FCB9EB4" w14:textId="0DB406CE" w:rsidR="00302727" w:rsidDel="00BC6508" w:rsidRDefault="00302727" w:rsidP="00302727">
      <w:pPr>
        <w:spacing w:after="0"/>
        <w:rPr>
          <w:del w:id="2029" w:author="Alex" w:date="2015-07-30T21:27:00Z"/>
          <w:rFonts w:ascii="Times" w:eastAsiaTheme="minorEastAsia" w:hAnsi="Times"/>
        </w:rPr>
      </w:pPr>
    </w:p>
    <w:p w14:paraId="11940F7F" w14:textId="61E4A674" w:rsidR="00302727" w:rsidDel="00BC6508" w:rsidRDefault="00302727" w:rsidP="00302727">
      <w:pPr>
        <w:spacing w:after="0"/>
        <w:rPr>
          <w:del w:id="2030" w:author="Alex" w:date="2015-07-30T21:27:00Z"/>
          <w:rFonts w:ascii="Times" w:eastAsiaTheme="minorEastAsia" w:hAnsi="Times"/>
        </w:rPr>
      </w:pPr>
      <w:del w:id="2031" w:author="Alex" w:date="2015-07-30T21:27:00Z">
        <w:r w:rsidDel="00BC6508">
          <w:rPr>
            <w:rFonts w:ascii="Times" w:eastAsiaTheme="minorEastAsia" w:hAnsi="Times"/>
          </w:rPr>
          <w:delText xml:space="preserve">En caso de que se tengan </w:delText>
        </w:r>
        <m:oMath>
          <m:r>
            <w:rPr>
              <w:rFonts w:ascii="Cambria Math" w:eastAsiaTheme="minorEastAsia" w:hAnsi="Cambria Math"/>
            </w:rPr>
            <m:t>a</m:t>
          </m:r>
        </m:oMath>
        <w:r w:rsidDel="00BC6508">
          <w:rPr>
            <w:rFonts w:ascii="Times" w:eastAsiaTheme="minorEastAsia" w:hAnsi="Times"/>
          </w:rPr>
          <w:delText xml:space="preserve"> grados sexagesimales y se quiera hallar la medida del </w:delText>
        </w:r>
        <w:r w:rsidR="001A6FB0" w:rsidDel="00BC6508">
          <w:rPr>
            <w:rFonts w:ascii="Times" w:eastAsiaTheme="minorEastAsia" w:hAnsi="Times"/>
          </w:rPr>
          <w:delText>sector circular asociado</w:delText>
        </w:r>
        <w:r w:rsidDel="00BC6508">
          <w:rPr>
            <w:rFonts w:ascii="Times" w:eastAsiaTheme="minorEastAsia" w:hAnsi="Times"/>
          </w:rPr>
          <w:delText>, entonces:</w:delText>
        </w:r>
      </w:del>
    </w:p>
    <w:p w14:paraId="78234623" w14:textId="1BD2ACD2" w:rsidR="00302727" w:rsidDel="00BC6508" w:rsidRDefault="00302727" w:rsidP="00302727">
      <w:pPr>
        <w:spacing w:after="0"/>
        <w:rPr>
          <w:del w:id="2032" w:author="Alex" w:date="2015-07-30T21:27:00Z"/>
          <w:rFonts w:ascii="Times" w:eastAsiaTheme="minorEastAsia" w:hAnsi="Times"/>
        </w:rPr>
      </w:pPr>
    </w:p>
    <w:p w14:paraId="7C46A618" w14:textId="79F00A98" w:rsidR="00302727" w:rsidRPr="003600ED" w:rsidDel="00BC6508" w:rsidRDefault="00217405" w:rsidP="00302727">
      <w:pPr>
        <w:spacing w:after="0"/>
        <w:rPr>
          <w:del w:id="2033" w:author="Alex" w:date="2015-07-30T21:27:00Z"/>
          <w:rFonts w:ascii="Times" w:eastAsiaTheme="minorEastAsia" w:hAnsi="Times"/>
        </w:rPr>
      </w:pPr>
      <m:oMathPara>
        <m:oMath>
          <m:f>
            <m:fPr>
              <m:ctrlPr>
                <w:del w:id="2034" w:author="Alex" w:date="2015-07-30T21:27:00Z">
                  <w:rPr>
                    <w:rFonts w:ascii="Cambria Math" w:hAnsi="Cambria Math"/>
                    <w:i/>
                  </w:rPr>
                </w:del>
              </m:ctrlPr>
            </m:fPr>
            <m:num>
              <w:del w:id="2035" w:author="Alex" w:date="2015-07-30T21:27:00Z">
                <m:r>
                  <w:rPr>
                    <w:rFonts w:ascii="Cambria Math" w:hAnsi="Cambria Math"/>
                  </w:rPr>
                  <m:t>π</m:t>
                </m:r>
              </w:del>
              <m:sSup>
                <m:sSupPr>
                  <m:ctrlPr>
                    <w:del w:id="2036" w:author="Alex" w:date="2015-07-30T21:27:00Z">
                      <w:rPr>
                        <w:rFonts w:ascii="Cambria Math" w:hAnsi="Cambria Math"/>
                        <w:i/>
                      </w:rPr>
                    </w:del>
                  </m:ctrlPr>
                </m:sSupPr>
                <m:e>
                  <w:del w:id="2037" w:author="Alex" w:date="2015-07-30T21:27:00Z">
                    <m:r>
                      <w:rPr>
                        <w:rFonts w:ascii="Cambria Math" w:hAnsi="Cambria Math"/>
                      </w:rPr>
                      <m:t>r</m:t>
                    </m:r>
                  </w:del>
                </m:e>
                <m:sup>
                  <w:del w:id="2038" w:author="Alex" w:date="2015-07-30T21:27:00Z">
                    <m:r>
                      <w:rPr>
                        <w:rFonts w:ascii="Cambria Math" w:hAnsi="Cambria Math"/>
                      </w:rPr>
                      <m:t>2</m:t>
                    </m:r>
                  </w:del>
                </m:sup>
              </m:sSup>
            </m:num>
            <m:den>
              <m:sSup>
                <m:sSupPr>
                  <m:ctrlPr>
                    <w:del w:id="2039" w:author="Alex" w:date="2015-07-30T21:27:00Z">
                      <w:rPr>
                        <w:rFonts w:ascii="Cambria Math" w:hAnsi="Cambria Math"/>
                        <w:i/>
                      </w:rPr>
                    </w:del>
                  </m:ctrlPr>
                </m:sSupPr>
                <m:e>
                  <w:del w:id="2040" w:author="Alex" w:date="2015-07-30T21:27:00Z">
                    <m:r>
                      <w:rPr>
                        <w:rFonts w:ascii="Cambria Math" w:hAnsi="Cambria Math"/>
                      </w:rPr>
                      <m:t>360</m:t>
                    </m:r>
                  </w:del>
                </m:e>
                <m:sup>
                  <w:del w:id="2041" w:author="Alex" w:date="2015-07-30T21:27:00Z">
                    <m:r>
                      <w:rPr>
                        <w:rFonts w:ascii="Cambria Math" w:hAnsi="Cambria Math"/>
                      </w:rPr>
                      <m:t>o</m:t>
                    </m:r>
                  </w:del>
                </m:sup>
              </m:sSup>
            </m:den>
          </m:f>
          <w:del w:id="2042" w:author="Alex" w:date="2015-07-30T21:27:00Z">
            <m:r>
              <w:rPr>
                <w:rFonts w:ascii="Cambria Math" w:hAnsi="Cambria Math"/>
              </w:rPr>
              <m:t>=</m:t>
            </m:r>
          </w:del>
          <m:f>
            <m:fPr>
              <m:ctrlPr>
                <w:del w:id="2043" w:author="Alex" w:date="2015-07-30T21:27:00Z">
                  <w:rPr>
                    <w:rFonts w:ascii="Cambria Math" w:hAnsi="Cambria Math"/>
                    <w:i/>
                  </w:rPr>
                </w:del>
              </m:ctrlPr>
            </m:fPr>
            <m:num>
              <w:del w:id="2044" w:author="Alex" w:date="2015-07-30T21:27:00Z">
                <m:r>
                  <w:rPr>
                    <w:rFonts w:ascii="Cambria Math" w:hAnsi="Cambria Math"/>
                  </w:rPr>
                  <m:t>x</m:t>
                </m:r>
              </w:del>
            </m:num>
            <m:den>
              <m:sSup>
                <m:sSupPr>
                  <m:ctrlPr>
                    <w:del w:id="2045" w:author="Alex" w:date="2015-07-30T21:27:00Z">
                      <w:rPr>
                        <w:rFonts w:ascii="Cambria Math" w:hAnsi="Cambria Math"/>
                        <w:i/>
                      </w:rPr>
                    </w:del>
                  </m:ctrlPr>
                </m:sSupPr>
                <m:e>
                  <w:del w:id="2046" w:author="Alex" w:date="2015-07-30T21:27:00Z">
                    <m:r>
                      <w:rPr>
                        <w:rFonts w:ascii="Cambria Math" w:hAnsi="Cambria Math"/>
                      </w:rPr>
                      <m:t>a</m:t>
                    </m:r>
                  </w:del>
                </m:e>
                <m:sup>
                  <w:del w:id="2047" w:author="Alex" w:date="2015-07-30T21:27:00Z">
                    <m:r>
                      <w:rPr>
                        <w:rFonts w:ascii="Cambria Math" w:hAnsi="Cambria Math"/>
                      </w:rPr>
                      <m:t>o</m:t>
                    </m:r>
                  </w:del>
                </m:sup>
              </m:sSup>
            </m:den>
          </m:f>
        </m:oMath>
      </m:oMathPara>
    </w:p>
    <w:p w14:paraId="3D5EF0D0" w14:textId="32B3B838" w:rsidR="00302727" w:rsidDel="00BC6508" w:rsidRDefault="00302727" w:rsidP="00302727">
      <w:pPr>
        <w:spacing w:after="0"/>
        <w:rPr>
          <w:del w:id="2048" w:author="Alex" w:date="2015-07-30T21:27:00Z"/>
          <w:rFonts w:ascii="Times" w:eastAsiaTheme="minorEastAsia" w:hAnsi="Times"/>
        </w:rPr>
      </w:pPr>
      <w:del w:id="2049" w:author="Alex" w:date="2015-07-30T21:27:00Z">
        <w:r w:rsidDel="00BC6508">
          <w:rPr>
            <w:rFonts w:ascii="Times" w:eastAsiaTheme="minorEastAsia" w:hAnsi="Times"/>
          </w:rPr>
          <w:delText>por lo que</w:delText>
        </w:r>
      </w:del>
    </w:p>
    <w:p w14:paraId="7E492C68" w14:textId="33AF10B7" w:rsidR="00302727" w:rsidDel="00BC6508" w:rsidRDefault="00302727" w:rsidP="00302727">
      <w:pPr>
        <w:spacing w:after="0"/>
        <w:rPr>
          <w:del w:id="2050"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rsidDel="00BC6508" w14:paraId="3393E304" w14:textId="2DE783B8" w:rsidTr="007A02E3">
        <w:trPr>
          <w:del w:id="2051" w:author="Alex" w:date="2015-07-30T21:27:00Z"/>
        </w:trPr>
        <w:tc>
          <w:tcPr>
            <w:tcW w:w="8828" w:type="dxa"/>
            <w:gridSpan w:val="2"/>
            <w:shd w:val="clear" w:color="auto" w:fill="000000" w:themeFill="text1"/>
          </w:tcPr>
          <w:p w14:paraId="5839919C" w14:textId="33AA78C2" w:rsidR="00302727" w:rsidRPr="005D1738" w:rsidDel="00BC6508" w:rsidRDefault="00302727" w:rsidP="007A02E3">
            <w:pPr>
              <w:jc w:val="center"/>
              <w:rPr>
                <w:del w:id="2052" w:author="Alex" w:date="2015-07-30T21:27:00Z"/>
                <w:rFonts w:ascii="Times New Roman" w:hAnsi="Times New Roman" w:cs="Times New Roman"/>
                <w:b/>
                <w:color w:val="FFFFFF" w:themeColor="background1"/>
              </w:rPr>
            </w:pPr>
            <w:del w:id="2053" w:author="Alex" w:date="2015-07-30T21:27:00Z">
              <w:r w:rsidRPr="005D1738" w:rsidDel="00BC6508">
                <w:rPr>
                  <w:rFonts w:ascii="Times New Roman" w:hAnsi="Times New Roman" w:cs="Times New Roman"/>
                  <w:b/>
                  <w:color w:val="FFFFFF" w:themeColor="background1"/>
                </w:rPr>
                <w:delText>Destacado</w:delText>
              </w:r>
            </w:del>
          </w:p>
        </w:tc>
      </w:tr>
      <w:tr w:rsidR="00302727" w:rsidRPr="00726376" w:rsidDel="00BC6508" w14:paraId="14054CFF" w14:textId="308B24FC" w:rsidTr="007A02E3">
        <w:trPr>
          <w:del w:id="2054" w:author="Alex" w:date="2015-07-30T21:27:00Z"/>
        </w:trPr>
        <w:tc>
          <w:tcPr>
            <w:tcW w:w="2485" w:type="dxa"/>
          </w:tcPr>
          <w:p w14:paraId="4B78E605" w14:textId="2886EE59" w:rsidR="00302727" w:rsidRPr="00726376" w:rsidDel="00BC6508" w:rsidRDefault="00302727" w:rsidP="007A02E3">
            <w:pPr>
              <w:rPr>
                <w:del w:id="2055" w:author="Alex" w:date="2015-07-30T21:27:00Z"/>
                <w:rFonts w:ascii="Times" w:hAnsi="Times"/>
                <w:b/>
                <w:sz w:val="18"/>
                <w:szCs w:val="18"/>
              </w:rPr>
            </w:pPr>
            <w:del w:id="2056" w:author="Alex" w:date="2015-07-30T21:27:00Z">
              <w:r w:rsidRPr="00726376" w:rsidDel="00BC6508">
                <w:rPr>
                  <w:rFonts w:ascii="Times" w:hAnsi="Times"/>
                  <w:b/>
                  <w:sz w:val="18"/>
                  <w:szCs w:val="18"/>
                </w:rPr>
                <w:delText>Título</w:delText>
              </w:r>
            </w:del>
          </w:p>
        </w:tc>
        <w:tc>
          <w:tcPr>
            <w:tcW w:w="6343" w:type="dxa"/>
          </w:tcPr>
          <w:p w14:paraId="781D3849" w14:textId="58C59FAA" w:rsidR="00302727" w:rsidRPr="00726376" w:rsidDel="00BC6508" w:rsidRDefault="00302727" w:rsidP="002C5102">
            <w:pPr>
              <w:jc w:val="center"/>
              <w:rPr>
                <w:del w:id="2057" w:author="Alex" w:date="2015-07-30T21:27:00Z"/>
                <w:rFonts w:ascii="Times" w:hAnsi="Times"/>
                <w:b/>
                <w:sz w:val="18"/>
                <w:szCs w:val="18"/>
              </w:rPr>
            </w:pPr>
            <w:del w:id="2058" w:author="Alex" w:date="2015-07-30T21:27:00Z">
              <w:r w:rsidDel="00BC6508">
                <w:rPr>
                  <w:rFonts w:ascii="Times" w:hAnsi="Times"/>
                  <w:b/>
                  <w:sz w:val="18"/>
                  <w:szCs w:val="18"/>
                </w:rPr>
                <w:delText xml:space="preserve">Conversión de </w:delText>
              </w:r>
              <m:oMath>
                <m:r>
                  <m:rPr>
                    <m:sty m:val="bi"/>
                  </m:rPr>
                  <w:rPr>
                    <w:rFonts w:ascii="Cambria Math" w:hAnsi="Cambria Math"/>
                    <w:sz w:val="18"/>
                    <w:szCs w:val="18"/>
                  </w:rPr>
                  <m:t>a</m:t>
                </m:r>
              </m:oMath>
              <w:r w:rsidDel="00BC6508">
                <w:rPr>
                  <w:rFonts w:ascii="Times" w:hAnsi="Times"/>
                  <w:b/>
                  <w:sz w:val="18"/>
                  <w:szCs w:val="18"/>
                </w:rPr>
                <w:delText xml:space="preserve"> grados sexagesimales a </w:delText>
              </w:r>
              <w:r w:rsidR="002C5102" w:rsidDel="00BC6508">
                <w:rPr>
                  <w:rFonts w:ascii="Times" w:hAnsi="Times"/>
                  <w:b/>
                  <w:sz w:val="18"/>
                  <w:szCs w:val="18"/>
                </w:rPr>
                <w:delText>área de sector circular</w:delText>
              </w:r>
            </w:del>
          </w:p>
        </w:tc>
      </w:tr>
      <w:tr w:rsidR="00302727" w:rsidDel="00BC6508" w14:paraId="33910AC6" w14:textId="3FE6271F" w:rsidTr="007A02E3">
        <w:trPr>
          <w:del w:id="2059" w:author="Alex" w:date="2015-07-30T21:27:00Z"/>
        </w:trPr>
        <w:tc>
          <w:tcPr>
            <w:tcW w:w="2485" w:type="dxa"/>
          </w:tcPr>
          <w:p w14:paraId="2A678B82" w14:textId="30AEAB03" w:rsidR="00302727" w:rsidDel="00BC6508" w:rsidRDefault="00302727" w:rsidP="007A02E3">
            <w:pPr>
              <w:rPr>
                <w:del w:id="2060" w:author="Alex" w:date="2015-07-30T21:27:00Z"/>
                <w:rFonts w:ascii="Times" w:hAnsi="Times"/>
              </w:rPr>
            </w:pPr>
            <w:del w:id="2061" w:author="Alex" w:date="2015-07-30T21:27:00Z">
              <w:r w:rsidRPr="00726376" w:rsidDel="00BC6508">
                <w:rPr>
                  <w:rFonts w:ascii="Times" w:hAnsi="Times"/>
                  <w:b/>
                  <w:sz w:val="18"/>
                  <w:szCs w:val="18"/>
                </w:rPr>
                <w:delText>Contenido</w:delText>
              </w:r>
            </w:del>
          </w:p>
        </w:tc>
        <w:tc>
          <w:tcPr>
            <w:tcW w:w="6343" w:type="dxa"/>
          </w:tcPr>
          <w:p w14:paraId="615FCEE5" w14:textId="2C6F2B8A" w:rsidR="00302727" w:rsidRPr="00B916A5" w:rsidDel="00BC6508" w:rsidRDefault="00217405" w:rsidP="007A02E3">
            <w:pPr>
              <w:rPr>
                <w:del w:id="2062" w:author="Alex" w:date="2015-07-30T21:27:00Z"/>
                <w:rFonts w:ascii="Times" w:eastAsiaTheme="minorEastAsia" w:hAnsi="Times"/>
              </w:rPr>
            </w:pPr>
            <m:oMathPara>
              <m:oMath>
                <m:f>
                  <m:fPr>
                    <m:ctrlPr>
                      <w:del w:id="2063" w:author="Alex" w:date="2015-07-30T21:27:00Z">
                        <w:rPr>
                          <w:rFonts w:ascii="Cambria Math" w:hAnsi="Cambria Math"/>
                          <w:i/>
                        </w:rPr>
                      </w:del>
                    </m:ctrlPr>
                  </m:fPr>
                  <m:num>
                    <w:del w:id="2064" w:author="Alex" w:date="2015-07-30T21:27:00Z">
                      <m:r>
                        <w:rPr>
                          <w:rFonts w:ascii="Cambria Math" w:hAnsi="Cambria Math"/>
                        </w:rPr>
                        <m:t>π</m:t>
                      </m:r>
                    </w:del>
                    <m:sSup>
                      <m:sSupPr>
                        <m:ctrlPr>
                          <w:del w:id="2065" w:author="Alex" w:date="2015-07-30T21:27:00Z">
                            <w:rPr>
                              <w:rFonts w:ascii="Cambria Math" w:hAnsi="Cambria Math"/>
                              <w:i/>
                              <w:sz w:val="24"/>
                              <w:szCs w:val="24"/>
                              <w:lang w:val="es-ES_tradnl"/>
                            </w:rPr>
                          </w:del>
                        </m:ctrlPr>
                      </m:sSupPr>
                      <m:e>
                        <w:del w:id="2066" w:author="Alex" w:date="2015-07-30T21:27:00Z">
                          <m:r>
                            <w:rPr>
                              <w:rFonts w:ascii="Cambria Math" w:hAnsi="Cambria Math"/>
                            </w:rPr>
                            <m:t>r</m:t>
                          </m:r>
                        </w:del>
                      </m:e>
                      <m:sup>
                        <w:del w:id="2067" w:author="Alex" w:date="2015-07-30T21:27:00Z">
                          <m:r>
                            <w:rPr>
                              <w:rFonts w:ascii="Cambria Math" w:hAnsi="Cambria Math"/>
                            </w:rPr>
                            <m:t>2</m:t>
                          </m:r>
                        </w:del>
                      </m:sup>
                    </m:sSup>
                    <w:del w:id="2068" w:author="Alex" w:date="2015-07-30T21:27:00Z">
                      <m:r>
                        <w:rPr>
                          <w:rFonts w:ascii="Cambria Math" w:hAnsi="Cambria Math"/>
                        </w:rPr>
                        <m:t>∙</m:t>
                      </m:r>
                    </w:del>
                    <m:sSup>
                      <m:sSupPr>
                        <m:ctrlPr>
                          <w:del w:id="2069" w:author="Alex" w:date="2015-07-30T21:27:00Z">
                            <w:rPr>
                              <w:rFonts w:ascii="Cambria Math" w:hAnsi="Cambria Math"/>
                              <w:i/>
                              <w:sz w:val="24"/>
                              <w:szCs w:val="24"/>
                              <w:lang w:val="es-ES_tradnl"/>
                            </w:rPr>
                          </w:del>
                        </m:ctrlPr>
                      </m:sSupPr>
                      <m:e>
                        <w:del w:id="2070" w:author="Alex" w:date="2015-07-30T21:27:00Z">
                          <m:r>
                            <w:rPr>
                              <w:rFonts w:ascii="Cambria Math" w:hAnsi="Cambria Math"/>
                            </w:rPr>
                            <m:t>a</m:t>
                          </m:r>
                        </w:del>
                      </m:e>
                      <m:sup>
                        <w:del w:id="2071" w:author="Alex" w:date="2015-07-30T21:27:00Z">
                          <m:r>
                            <w:rPr>
                              <w:rFonts w:ascii="Cambria Math" w:hAnsi="Cambria Math"/>
                            </w:rPr>
                            <m:t>o</m:t>
                          </m:r>
                        </w:del>
                      </m:sup>
                    </m:sSup>
                  </m:num>
                  <m:den>
                    <m:sSup>
                      <m:sSupPr>
                        <m:ctrlPr>
                          <w:del w:id="2072" w:author="Alex" w:date="2015-07-30T21:27:00Z">
                            <w:rPr>
                              <w:rFonts w:ascii="Cambria Math" w:hAnsi="Cambria Math"/>
                              <w:i/>
                              <w:sz w:val="24"/>
                              <w:szCs w:val="24"/>
                              <w:lang w:val="es-ES_tradnl"/>
                            </w:rPr>
                          </w:del>
                        </m:ctrlPr>
                      </m:sSupPr>
                      <m:e>
                        <w:del w:id="2073" w:author="Alex" w:date="2015-07-30T21:27:00Z">
                          <m:r>
                            <w:rPr>
                              <w:rFonts w:ascii="Cambria Math" w:hAnsi="Cambria Math"/>
                            </w:rPr>
                            <m:t>360</m:t>
                          </m:r>
                        </w:del>
                      </m:e>
                      <m:sup>
                        <w:del w:id="2074" w:author="Alex" w:date="2015-07-30T21:27:00Z">
                          <m:r>
                            <w:rPr>
                              <w:rFonts w:ascii="Cambria Math" w:hAnsi="Cambria Math"/>
                            </w:rPr>
                            <m:t>o</m:t>
                          </m:r>
                        </w:del>
                      </m:sup>
                    </m:sSup>
                  </m:den>
                </m:f>
                <w:del w:id="2075" w:author="Alex" w:date="2015-07-30T21:27:00Z">
                  <m:r>
                    <w:rPr>
                      <w:rFonts w:ascii="Cambria Math" w:hAnsi="Cambria Math"/>
                    </w:rPr>
                    <m:t>=x</m:t>
                  </m:r>
                </w:del>
              </m:oMath>
            </m:oMathPara>
          </w:p>
        </w:tc>
      </w:tr>
    </w:tbl>
    <w:p w14:paraId="5E5710C4" w14:textId="7B77AFDE" w:rsidR="00302727" w:rsidDel="00BC6508" w:rsidRDefault="00302727" w:rsidP="00302727">
      <w:pPr>
        <w:spacing w:after="0"/>
        <w:rPr>
          <w:del w:id="2076" w:author="Alex" w:date="2015-07-30T21:27:00Z"/>
          <w:rFonts w:ascii="Times" w:eastAsiaTheme="minorEastAsia" w:hAnsi="Times"/>
        </w:rPr>
      </w:pPr>
    </w:p>
    <w:p w14:paraId="4D2B09F1" w14:textId="23E28D5D" w:rsidR="00302727" w:rsidDel="00BC6508" w:rsidRDefault="00302727" w:rsidP="00302727">
      <w:pPr>
        <w:spacing w:after="0"/>
        <w:rPr>
          <w:del w:id="2077" w:author="Alex" w:date="2015-07-30T21:27:00Z"/>
          <w:rFonts w:ascii="Times" w:eastAsiaTheme="minorEastAsia" w:hAnsi="Times"/>
        </w:rPr>
      </w:pPr>
      <w:del w:id="2078" w:author="Alex" w:date="2015-07-30T21:27:00Z">
        <w:r w:rsidDel="00BC6508">
          <w:rPr>
            <w:rFonts w:ascii="Times" w:eastAsiaTheme="minorEastAsia" w:hAnsi="Times"/>
          </w:rPr>
          <w:delText>En el caso contrario, es decir si se tiene un</w:delText>
        </w:r>
        <w:r w:rsidR="002C5102" w:rsidDel="00BC6508">
          <w:rPr>
            <w:rFonts w:ascii="Times" w:eastAsiaTheme="minorEastAsia" w:hAnsi="Times"/>
          </w:rPr>
          <w:delText xml:space="preserve"> área de sector circular </w:delText>
        </w:r>
        <w:r w:rsidDel="00BC6508">
          <w:rPr>
            <w:rFonts w:ascii="Times" w:eastAsiaTheme="minorEastAsia" w:hAnsi="Times"/>
          </w:rPr>
          <w:delText xml:space="preserve">de </w:delText>
        </w:r>
        <m:oMath>
          <m:r>
            <w:rPr>
              <w:rFonts w:ascii="Cambria Math" w:eastAsiaTheme="minorEastAsia" w:hAnsi="Cambria Math"/>
            </w:rPr>
            <m:t>b</m:t>
          </m:r>
        </m:oMath>
        <w:r w:rsidDel="00BC6508">
          <w:rPr>
            <w:rFonts w:ascii="Times" w:eastAsiaTheme="minorEastAsia" w:hAnsi="Times"/>
          </w:rPr>
          <w:delText xml:space="preserve"> unidades y se quiere conocer el valor del ángulo se</w:delText>
        </w:r>
        <w:r w:rsidR="002C5102" w:rsidDel="00BC6508">
          <w:rPr>
            <w:rFonts w:ascii="Times" w:eastAsiaTheme="minorEastAsia" w:hAnsi="Times"/>
          </w:rPr>
          <w:delText>xagesimal que determina esa área</w:delText>
        </w:r>
        <w:r w:rsidDel="00BC6508">
          <w:rPr>
            <w:rFonts w:ascii="Times" w:eastAsiaTheme="minorEastAsia" w:hAnsi="Times"/>
          </w:rPr>
          <w:delText>, entonces:</w:delText>
        </w:r>
      </w:del>
    </w:p>
    <w:p w14:paraId="07293B1F" w14:textId="455600FA" w:rsidR="00302727" w:rsidRPr="00414D73" w:rsidDel="00BC6508" w:rsidRDefault="00302727" w:rsidP="00302727">
      <w:pPr>
        <w:spacing w:after="0"/>
        <w:rPr>
          <w:del w:id="2079" w:author="Alex" w:date="2015-07-30T21:27:00Z"/>
          <w:rFonts w:ascii="Times" w:eastAsiaTheme="minorEastAsia" w:hAnsi="Times"/>
        </w:rPr>
      </w:pPr>
    </w:p>
    <w:p w14:paraId="53CDBC33" w14:textId="54BAFB9B" w:rsidR="00302727" w:rsidDel="00BC6508" w:rsidRDefault="00217405" w:rsidP="00302727">
      <w:pPr>
        <w:spacing w:after="0"/>
        <w:rPr>
          <w:del w:id="2080" w:author="Alex" w:date="2015-07-30T21:27:00Z"/>
          <w:rFonts w:ascii="Times" w:eastAsiaTheme="minorEastAsia" w:hAnsi="Times"/>
        </w:rPr>
      </w:pPr>
      <m:oMathPara>
        <m:oMath>
          <m:f>
            <m:fPr>
              <m:ctrlPr>
                <w:del w:id="2081" w:author="Alex" w:date="2015-07-30T21:27:00Z">
                  <w:rPr>
                    <w:rFonts w:ascii="Cambria Math" w:hAnsi="Cambria Math"/>
                    <w:i/>
                  </w:rPr>
                </w:del>
              </m:ctrlPr>
            </m:fPr>
            <m:num>
              <w:del w:id="2082" w:author="Alex" w:date="2015-07-30T21:27:00Z">
                <m:r>
                  <w:rPr>
                    <w:rFonts w:ascii="Cambria Math" w:hAnsi="Cambria Math"/>
                  </w:rPr>
                  <m:t>π</m:t>
                </m:r>
              </w:del>
              <m:sSup>
                <m:sSupPr>
                  <m:ctrlPr>
                    <w:del w:id="2083" w:author="Alex" w:date="2015-07-30T21:27:00Z">
                      <w:rPr>
                        <w:rFonts w:ascii="Cambria Math" w:hAnsi="Cambria Math"/>
                        <w:i/>
                      </w:rPr>
                    </w:del>
                  </m:ctrlPr>
                </m:sSupPr>
                <m:e>
                  <w:del w:id="2084" w:author="Alex" w:date="2015-07-30T21:27:00Z">
                    <m:r>
                      <w:rPr>
                        <w:rFonts w:ascii="Cambria Math" w:hAnsi="Cambria Math"/>
                      </w:rPr>
                      <m:t>r</m:t>
                    </m:r>
                  </w:del>
                </m:e>
                <m:sup>
                  <w:del w:id="2085" w:author="Alex" w:date="2015-07-30T21:27:00Z">
                    <m:r>
                      <w:rPr>
                        <w:rFonts w:ascii="Cambria Math" w:hAnsi="Cambria Math"/>
                      </w:rPr>
                      <m:t>2</m:t>
                    </m:r>
                  </w:del>
                </m:sup>
              </m:sSup>
            </m:num>
            <m:den>
              <m:sSup>
                <m:sSupPr>
                  <m:ctrlPr>
                    <w:del w:id="2086" w:author="Alex" w:date="2015-07-30T21:27:00Z">
                      <w:rPr>
                        <w:rFonts w:ascii="Cambria Math" w:hAnsi="Cambria Math"/>
                        <w:i/>
                      </w:rPr>
                    </w:del>
                  </m:ctrlPr>
                </m:sSupPr>
                <m:e>
                  <w:del w:id="2087" w:author="Alex" w:date="2015-07-30T21:27:00Z">
                    <m:r>
                      <w:rPr>
                        <w:rFonts w:ascii="Cambria Math" w:hAnsi="Cambria Math"/>
                      </w:rPr>
                      <m:t>360</m:t>
                    </m:r>
                  </w:del>
                </m:e>
                <m:sup>
                  <w:del w:id="2088" w:author="Alex" w:date="2015-07-30T21:27:00Z">
                    <m:r>
                      <w:rPr>
                        <w:rFonts w:ascii="Cambria Math" w:hAnsi="Cambria Math"/>
                      </w:rPr>
                      <m:t>o</m:t>
                    </m:r>
                  </w:del>
                </m:sup>
              </m:sSup>
            </m:den>
          </m:f>
          <w:del w:id="2089" w:author="Alex" w:date="2015-07-30T21:27:00Z">
            <m:r>
              <w:rPr>
                <w:rFonts w:ascii="Cambria Math" w:hAnsi="Cambria Math"/>
              </w:rPr>
              <m:t>=</m:t>
            </m:r>
          </w:del>
          <m:f>
            <m:fPr>
              <m:ctrlPr>
                <w:del w:id="2090" w:author="Alex" w:date="2015-07-30T21:27:00Z">
                  <w:rPr>
                    <w:rFonts w:ascii="Cambria Math" w:hAnsi="Cambria Math"/>
                    <w:i/>
                  </w:rPr>
                </w:del>
              </m:ctrlPr>
            </m:fPr>
            <m:num>
              <w:del w:id="2091" w:author="Alex" w:date="2015-07-30T21:27:00Z">
                <m:r>
                  <w:rPr>
                    <w:rFonts w:ascii="Cambria Math" w:hAnsi="Cambria Math"/>
                  </w:rPr>
                  <m:t>b</m:t>
                </m:r>
              </w:del>
            </m:num>
            <m:den>
              <m:sSup>
                <m:sSupPr>
                  <m:ctrlPr>
                    <w:del w:id="2092" w:author="Alex" w:date="2015-07-30T21:27:00Z">
                      <w:rPr>
                        <w:rFonts w:ascii="Cambria Math" w:hAnsi="Cambria Math"/>
                        <w:i/>
                      </w:rPr>
                    </w:del>
                  </m:ctrlPr>
                </m:sSupPr>
                <m:e>
                  <w:del w:id="2093" w:author="Alex" w:date="2015-07-30T21:27:00Z">
                    <m:r>
                      <w:rPr>
                        <w:rFonts w:ascii="Cambria Math" w:hAnsi="Cambria Math"/>
                      </w:rPr>
                      <m:t>x</m:t>
                    </m:r>
                  </w:del>
                </m:e>
                <m:sup>
                  <w:del w:id="2094" w:author="Alex" w:date="2015-07-30T21:27:00Z">
                    <m:r>
                      <w:rPr>
                        <w:rFonts w:ascii="Cambria Math" w:hAnsi="Cambria Math"/>
                      </w:rPr>
                      <m:t>o</m:t>
                    </m:r>
                  </w:del>
                </m:sup>
              </m:sSup>
            </m:den>
          </m:f>
        </m:oMath>
      </m:oMathPara>
    </w:p>
    <w:p w14:paraId="16B9C340" w14:textId="24534266" w:rsidR="00302727" w:rsidRPr="00414D73" w:rsidDel="00BC6508" w:rsidRDefault="00302727" w:rsidP="00302727">
      <w:pPr>
        <w:spacing w:after="0"/>
        <w:rPr>
          <w:del w:id="2095" w:author="Alex" w:date="2015-07-30T21:27:00Z"/>
          <w:rFonts w:ascii="Times" w:eastAsiaTheme="minorEastAsia" w:hAnsi="Times"/>
        </w:rPr>
      </w:pPr>
    </w:p>
    <w:p w14:paraId="3E1C8B11" w14:textId="29271BC6" w:rsidR="00302727" w:rsidDel="00BC6508" w:rsidRDefault="00302727" w:rsidP="00302727">
      <w:pPr>
        <w:spacing w:after="0"/>
        <w:rPr>
          <w:del w:id="2096" w:author="Alex" w:date="2015-07-30T21:27:00Z"/>
          <w:rFonts w:ascii="Times" w:eastAsiaTheme="minorEastAsia" w:hAnsi="Times"/>
        </w:rPr>
      </w:pPr>
    </w:p>
    <w:p w14:paraId="680FDC52" w14:textId="3F3C33C3" w:rsidR="00302727" w:rsidDel="00BC6508" w:rsidRDefault="00217405" w:rsidP="00302727">
      <w:pPr>
        <w:spacing w:after="0"/>
        <w:rPr>
          <w:del w:id="2097" w:author="Alex" w:date="2015-07-30T21:27:00Z"/>
          <w:rFonts w:ascii="Times" w:eastAsiaTheme="minorEastAsia" w:hAnsi="Times"/>
        </w:rPr>
      </w:pPr>
      <m:oMathPara>
        <m:oMath>
          <m:f>
            <m:fPr>
              <m:ctrlPr>
                <w:del w:id="2098" w:author="Alex" w:date="2015-07-30T21:27:00Z">
                  <w:rPr>
                    <w:rFonts w:ascii="Cambria Math" w:hAnsi="Cambria Math"/>
                    <w:i/>
                  </w:rPr>
                </w:del>
              </m:ctrlPr>
            </m:fPr>
            <m:num>
              <m:sSup>
                <m:sSupPr>
                  <m:ctrlPr>
                    <w:del w:id="2099" w:author="Alex" w:date="2015-07-30T21:27:00Z">
                      <w:rPr>
                        <w:rFonts w:ascii="Cambria Math" w:hAnsi="Cambria Math"/>
                        <w:i/>
                      </w:rPr>
                    </w:del>
                  </m:ctrlPr>
                </m:sSupPr>
                <m:e>
                  <w:del w:id="2100" w:author="Alex" w:date="2015-07-30T21:27:00Z">
                    <m:r>
                      <w:rPr>
                        <w:rFonts w:ascii="Cambria Math" w:hAnsi="Cambria Math"/>
                      </w:rPr>
                      <m:t>360</m:t>
                    </m:r>
                  </w:del>
                </m:e>
                <m:sup>
                  <w:del w:id="2101" w:author="Alex" w:date="2015-07-30T21:27:00Z">
                    <m:r>
                      <w:rPr>
                        <w:rFonts w:ascii="Cambria Math" w:hAnsi="Cambria Math"/>
                      </w:rPr>
                      <m:t>o</m:t>
                    </m:r>
                  </w:del>
                </m:sup>
              </m:sSup>
            </m:num>
            <m:den>
              <w:del w:id="2102" w:author="Alex" w:date="2015-07-30T21:27:00Z">
                <m:r>
                  <w:rPr>
                    <w:rFonts w:ascii="Cambria Math" w:hAnsi="Cambria Math"/>
                  </w:rPr>
                  <m:t>π</m:t>
                </m:r>
              </w:del>
              <m:sSup>
                <m:sSupPr>
                  <m:ctrlPr>
                    <w:del w:id="2103" w:author="Alex" w:date="2015-07-30T21:27:00Z">
                      <w:rPr>
                        <w:rFonts w:ascii="Cambria Math" w:hAnsi="Cambria Math"/>
                        <w:i/>
                      </w:rPr>
                    </w:del>
                  </m:ctrlPr>
                </m:sSupPr>
                <m:e>
                  <w:del w:id="2104" w:author="Alex" w:date="2015-07-30T21:27:00Z">
                    <m:r>
                      <w:rPr>
                        <w:rFonts w:ascii="Cambria Math" w:hAnsi="Cambria Math"/>
                      </w:rPr>
                      <m:t>r</m:t>
                    </m:r>
                  </w:del>
                </m:e>
                <m:sup>
                  <w:del w:id="2105" w:author="Alex" w:date="2015-07-30T21:27:00Z">
                    <m:r>
                      <w:rPr>
                        <w:rFonts w:ascii="Cambria Math" w:hAnsi="Cambria Math"/>
                      </w:rPr>
                      <m:t>2</m:t>
                    </m:r>
                  </w:del>
                </m:sup>
              </m:sSup>
            </m:den>
          </m:f>
          <w:del w:id="2106" w:author="Alex" w:date="2015-07-30T21:27:00Z">
            <m:r>
              <w:rPr>
                <w:rFonts w:ascii="Cambria Math" w:hAnsi="Cambria Math"/>
              </w:rPr>
              <m:t>=</m:t>
            </m:r>
          </w:del>
          <m:f>
            <m:fPr>
              <m:ctrlPr>
                <w:del w:id="2107" w:author="Alex" w:date="2015-07-30T21:27:00Z">
                  <w:rPr>
                    <w:rFonts w:ascii="Cambria Math" w:hAnsi="Cambria Math"/>
                    <w:i/>
                  </w:rPr>
                </w:del>
              </m:ctrlPr>
            </m:fPr>
            <m:num>
              <m:sSup>
                <m:sSupPr>
                  <m:ctrlPr>
                    <w:del w:id="2108" w:author="Alex" w:date="2015-07-30T21:27:00Z">
                      <w:rPr>
                        <w:rFonts w:ascii="Cambria Math" w:hAnsi="Cambria Math"/>
                        <w:i/>
                      </w:rPr>
                    </w:del>
                  </m:ctrlPr>
                </m:sSupPr>
                <m:e>
                  <w:del w:id="2109" w:author="Alex" w:date="2015-07-30T21:27:00Z">
                    <m:r>
                      <w:rPr>
                        <w:rFonts w:ascii="Cambria Math" w:hAnsi="Cambria Math"/>
                      </w:rPr>
                      <m:t>x</m:t>
                    </m:r>
                  </w:del>
                </m:e>
                <m:sup>
                  <w:del w:id="2110" w:author="Alex" w:date="2015-07-30T21:27:00Z">
                    <m:r>
                      <w:rPr>
                        <w:rFonts w:ascii="Cambria Math" w:hAnsi="Cambria Math"/>
                      </w:rPr>
                      <m:t>o</m:t>
                    </m:r>
                  </w:del>
                </m:sup>
              </m:sSup>
            </m:num>
            <m:den>
              <w:del w:id="2111" w:author="Alex" w:date="2015-07-30T21:27:00Z">
                <m:r>
                  <w:rPr>
                    <w:rFonts w:ascii="Cambria Math" w:hAnsi="Cambria Math"/>
                  </w:rPr>
                  <m:t>b</m:t>
                </m:r>
              </w:del>
            </m:den>
          </m:f>
        </m:oMath>
      </m:oMathPara>
    </w:p>
    <w:p w14:paraId="43842B20" w14:textId="039A9B08" w:rsidR="00302727" w:rsidDel="00BC6508" w:rsidRDefault="00302727" w:rsidP="00302727">
      <w:pPr>
        <w:spacing w:after="0"/>
        <w:rPr>
          <w:del w:id="2112" w:author="Alex" w:date="2015-07-30T21:27:00Z"/>
          <w:rFonts w:ascii="Times" w:eastAsiaTheme="minorEastAsia" w:hAnsi="Times"/>
        </w:rPr>
      </w:pPr>
    </w:p>
    <w:p w14:paraId="407755B3" w14:textId="12AC1354" w:rsidR="00302727" w:rsidDel="00BC6508" w:rsidRDefault="00302727" w:rsidP="00302727">
      <w:pPr>
        <w:spacing w:after="0"/>
        <w:rPr>
          <w:del w:id="2113" w:author="Alex" w:date="2015-07-30T21:27:00Z"/>
          <w:rFonts w:ascii="Times" w:eastAsiaTheme="minorEastAsia" w:hAnsi="Times"/>
        </w:rPr>
      </w:pPr>
      <w:del w:id="2114" w:author="Alex" w:date="2015-07-30T21:27:00Z">
        <w:r w:rsidDel="00BC6508">
          <w:rPr>
            <w:rFonts w:ascii="Times" w:eastAsiaTheme="minorEastAsia" w:hAnsi="Times"/>
          </w:rPr>
          <w:delText xml:space="preserve">y despejando </w:delText>
        </w:r>
        <m:oMath>
          <m:r>
            <w:rPr>
              <w:rFonts w:ascii="Cambria Math" w:hAnsi="Cambria Math"/>
            </w:rPr>
            <m:t>x</m:t>
          </m:r>
        </m:oMath>
        <w:r w:rsidDel="00BC6508">
          <w:rPr>
            <w:rFonts w:ascii="Times" w:eastAsiaTheme="minorEastAsia" w:hAnsi="Times"/>
          </w:rPr>
          <w:delText xml:space="preserve"> se obtiene:</w:delText>
        </w:r>
      </w:del>
    </w:p>
    <w:p w14:paraId="3D1F7D28" w14:textId="6E6E3E53" w:rsidR="00302727" w:rsidDel="00BC6508" w:rsidRDefault="00302727" w:rsidP="00302727">
      <w:pPr>
        <w:spacing w:after="0"/>
        <w:rPr>
          <w:del w:id="2115"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rsidDel="00BC6508" w14:paraId="3EA39890" w14:textId="290464A8" w:rsidTr="00BC6508">
        <w:trPr>
          <w:del w:id="2116" w:author="Alex" w:date="2015-07-30T21:27:00Z"/>
        </w:trPr>
        <w:tc>
          <w:tcPr>
            <w:tcW w:w="8828" w:type="dxa"/>
            <w:gridSpan w:val="2"/>
            <w:shd w:val="clear" w:color="auto" w:fill="000000" w:themeFill="text1"/>
          </w:tcPr>
          <w:p w14:paraId="7C114C28" w14:textId="14FC2AD8" w:rsidR="00302727" w:rsidRPr="005D1738" w:rsidDel="00BC6508" w:rsidRDefault="00302727" w:rsidP="007A02E3">
            <w:pPr>
              <w:jc w:val="center"/>
              <w:rPr>
                <w:del w:id="2117" w:author="Alex" w:date="2015-07-30T21:27:00Z"/>
                <w:rFonts w:ascii="Times New Roman" w:hAnsi="Times New Roman" w:cs="Times New Roman"/>
                <w:b/>
                <w:color w:val="FFFFFF" w:themeColor="background1"/>
              </w:rPr>
            </w:pPr>
            <w:del w:id="2118" w:author="Alex" w:date="2015-07-30T21:27:00Z">
              <w:r w:rsidRPr="005D1738" w:rsidDel="00BC6508">
                <w:rPr>
                  <w:rFonts w:ascii="Times New Roman" w:hAnsi="Times New Roman" w:cs="Times New Roman"/>
                  <w:b/>
                  <w:color w:val="FFFFFF" w:themeColor="background1"/>
                </w:rPr>
                <w:delText>Destacado</w:delText>
              </w:r>
            </w:del>
          </w:p>
        </w:tc>
      </w:tr>
      <w:tr w:rsidR="00302727" w:rsidRPr="00726376" w:rsidDel="00BC6508" w14:paraId="361DDF2D" w14:textId="6E246F93" w:rsidTr="00BC6508">
        <w:trPr>
          <w:del w:id="2119" w:author="Alex" w:date="2015-07-30T21:27:00Z"/>
        </w:trPr>
        <w:tc>
          <w:tcPr>
            <w:tcW w:w="2484" w:type="dxa"/>
          </w:tcPr>
          <w:p w14:paraId="252093DF" w14:textId="27185D80" w:rsidR="00302727" w:rsidRPr="00726376" w:rsidDel="00BC6508" w:rsidRDefault="00302727" w:rsidP="007A02E3">
            <w:pPr>
              <w:rPr>
                <w:del w:id="2120" w:author="Alex" w:date="2015-07-30T21:27:00Z"/>
                <w:rFonts w:ascii="Times" w:hAnsi="Times"/>
                <w:b/>
                <w:sz w:val="18"/>
                <w:szCs w:val="18"/>
              </w:rPr>
            </w:pPr>
            <w:del w:id="2121" w:author="Alex" w:date="2015-07-30T21:27:00Z">
              <w:r w:rsidRPr="00726376" w:rsidDel="00BC6508">
                <w:rPr>
                  <w:rFonts w:ascii="Times" w:hAnsi="Times"/>
                  <w:b/>
                  <w:sz w:val="18"/>
                  <w:szCs w:val="18"/>
                </w:rPr>
                <w:delText>Título</w:delText>
              </w:r>
            </w:del>
          </w:p>
        </w:tc>
        <w:tc>
          <w:tcPr>
            <w:tcW w:w="6344" w:type="dxa"/>
          </w:tcPr>
          <w:p w14:paraId="6DD59765" w14:textId="1F85E164" w:rsidR="00302727" w:rsidRPr="00726376" w:rsidDel="00BC6508" w:rsidRDefault="00302727" w:rsidP="00057021">
            <w:pPr>
              <w:jc w:val="center"/>
              <w:rPr>
                <w:del w:id="2122" w:author="Alex" w:date="2015-07-30T21:27:00Z"/>
                <w:rFonts w:ascii="Times" w:hAnsi="Times"/>
                <w:b/>
                <w:sz w:val="18"/>
                <w:szCs w:val="18"/>
              </w:rPr>
            </w:pPr>
            <w:del w:id="2123" w:author="Alex" w:date="2015-07-30T21:27:00Z">
              <w:r w:rsidDel="00BC6508">
                <w:rPr>
                  <w:rFonts w:ascii="Times" w:hAnsi="Times"/>
                  <w:b/>
                  <w:sz w:val="18"/>
                  <w:szCs w:val="18"/>
                </w:rPr>
                <w:delText>Conversión de</w:delText>
              </w:r>
              <w:r w:rsidR="00057021" w:rsidDel="00BC6508">
                <w:rPr>
                  <w:rFonts w:ascii="Times" w:hAnsi="Times"/>
                  <w:b/>
                  <w:sz w:val="18"/>
                  <w:szCs w:val="18"/>
                </w:rPr>
                <w:delText xml:space="preserve"> un área de sector circular </w:delText>
              </w:r>
              <w:r w:rsidR="00057021" w:rsidDel="00BC6508">
                <w:rPr>
                  <w:rFonts w:ascii="Times" w:eastAsiaTheme="minorEastAsia" w:hAnsi="Times"/>
                  <w:b/>
                  <w:sz w:val="18"/>
                  <w:szCs w:val="18"/>
                </w:rPr>
                <w:delText>que mida</w:delText>
              </w:r>
              <w:r w:rsidDel="00BC6508">
                <w:rPr>
                  <w:rFonts w:ascii="Times" w:eastAsiaTheme="minorEastAsia" w:hAnsi="Times"/>
                  <w:b/>
                  <w:sz w:val="18"/>
                  <w:szCs w:val="18"/>
                </w:rPr>
                <w:delText xml:space="preserve"> </w:delText>
              </w:r>
              <m:oMath>
                <m:r>
                  <m:rPr>
                    <m:sty m:val="bi"/>
                  </m:rPr>
                  <w:rPr>
                    <w:rFonts w:ascii="Cambria Math" w:hAnsi="Cambria Math"/>
                    <w:sz w:val="18"/>
                    <w:szCs w:val="18"/>
                  </w:rPr>
                  <m:t>b</m:t>
                </m:r>
              </m:oMath>
              <w:r w:rsidDel="00BC6508">
                <w:rPr>
                  <w:rFonts w:ascii="Times" w:eastAsiaTheme="minorEastAsia" w:hAnsi="Times"/>
                  <w:b/>
                  <w:sz w:val="18"/>
                  <w:szCs w:val="18"/>
                </w:rPr>
                <w:delText xml:space="preserve"> unidades, </w:delText>
              </w:r>
              <w:r w:rsidDel="00BC6508">
                <w:rPr>
                  <w:rFonts w:ascii="Times" w:hAnsi="Times"/>
                  <w:b/>
                  <w:sz w:val="18"/>
                  <w:szCs w:val="18"/>
                </w:rPr>
                <w:delText>a grados sexagesimales</w:delText>
              </w:r>
            </w:del>
          </w:p>
        </w:tc>
      </w:tr>
      <w:tr w:rsidR="00302727" w:rsidDel="00BC6508" w14:paraId="78EB0FD3" w14:textId="63A8A581" w:rsidTr="00BC6508">
        <w:trPr>
          <w:del w:id="2124" w:author="Alex" w:date="2015-07-30T21:27:00Z"/>
        </w:trPr>
        <w:tc>
          <w:tcPr>
            <w:tcW w:w="2484" w:type="dxa"/>
          </w:tcPr>
          <w:p w14:paraId="330780F7" w14:textId="58A15EA5" w:rsidR="00302727" w:rsidDel="00BC6508" w:rsidRDefault="00302727" w:rsidP="007A02E3">
            <w:pPr>
              <w:rPr>
                <w:del w:id="2125" w:author="Alex" w:date="2015-07-30T21:27:00Z"/>
                <w:rFonts w:ascii="Times" w:hAnsi="Times"/>
              </w:rPr>
            </w:pPr>
            <w:del w:id="2126" w:author="Alex" w:date="2015-07-30T21:27:00Z">
              <w:r w:rsidRPr="00726376" w:rsidDel="00BC6508">
                <w:rPr>
                  <w:rFonts w:ascii="Times" w:hAnsi="Times"/>
                  <w:b/>
                  <w:sz w:val="18"/>
                  <w:szCs w:val="18"/>
                </w:rPr>
                <w:delText>Contenido</w:delText>
              </w:r>
            </w:del>
          </w:p>
        </w:tc>
        <w:tc>
          <w:tcPr>
            <w:tcW w:w="6344" w:type="dxa"/>
          </w:tcPr>
          <w:p w14:paraId="41EB3F60" w14:textId="4DDAF2FD" w:rsidR="00302727" w:rsidDel="00BC6508" w:rsidRDefault="00217405" w:rsidP="007A02E3">
            <w:pPr>
              <w:rPr>
                <w:del w:id="2127" w:author="Alex" w:date="2015-07-30T21:27:00Z"/>
                <w:rFonts w:ascii="Times" w:hAnsi="Times"/>
              </w:rPr>
            </w:pPr>
            <m:oMathPara>
              <m:oMath>
                <m:f>
                  <m:fPr>
                    <m:ctrlPr>
                      <w:del w:id="2128" w:author="Alex" w:date="2015-07-30T21:27:00Z">
                        <w:rPr>
                          <w:rFonts w:ascii="Cambria Math" w:hAnsi="Cambria Math"/>
                          <w:i/>
                        </w:rPr>
                      </w:del>
                    </m:ctrlPr>
                  </m:fPr>
                  <m:num>
                    <m:sSup>
                      <m:sSupPr>
                        <m:ctrlPr>
                          <w:del w:id="2129" w:author="Alex" w:date="2015-07-30T21:27:00Z">
                            <w:rPr>
                              <w:rFonts w:ascii="Cambria Math" w:hAnsi="Cambria Math"/>
                              <w:i/>
                              <w:sz w:val="24"/>
                              <w:szCs w:val="24"/>
                              <w:lang w:val="es-ES_tradnl"/>
                            </w:rPr>
                          </w:del>
                        </m:ctrlPr>
                      </m:sSupPr>
                      <m:e>
                        <w:del w:id="2130" w:author="Alex" w:date="2015-07-30T21:27:00Z">
                          <m:r>
                            <w:rPr>
                              <w:rFonts w:ascii="Cambria Math" w:hAnsi="Cambria Math"/>
                            </w:rPr>
                            <m:t>360</m:t>
                          </m:r>
                        </w:del>
                      </m:e>
                      <m:sup>
                        <w:del w:id="2131" w:author="Alex" w:date="2015-07-30T21:27:00Z">
                          <m:r>
                            <w:rPr>
                              <w:rFonts w:ascii="Cambria Math" w:hAnsi="Cambria Math"/>
                            </w:rPr>
                            <m:t>o</m:t>
                          </m:r>
                        </w:del>
                      </m:sup>
                    </m:sSup>
                    <w:del w:id="2132" w:author="Alex" w:date="2015-07-30T21:27:00Z">
                      <m:r>
                        <w:rPr>
                          <w:rFonts w:ascii="Cambria Math" w:hAnsi="Cambria Math"/>
                          <w:sz w:val="24"/>
                          <w:szCs w:val="24"/>
                          <w:lang w:val="es-ES_tradnl"/>
                        </w:rPr>
                        <m:t>∙b</m:t>
                      </m:r>
                    </w:del>
                  </m:num>
                  <m:den>
                    <w:del w:id="2133" w:author="Alex" w:date="2015-07-30T21:27:00Z">
                      <m:r>
                        <w:rPr>
                          <w:rFonts w:ascii="Cambria Math" w:hAnsi="Cambria Math"/>
                        </w:rPr>
                        <m:t>π</m:t>
                      </m:r>
                    </w:del>
                    <m:sSup>
                      <m:sSupPr>
                        <m:ctrlPr>
                          <w:del w:id="2134" w:author="Alex" w:date="2015-07-30T21:27:00Z">
                            <w:rPr>
                              <w:rFonts w:ascii="Cambria Math" w:hAnsi="Cambria Math"/>
                              <w:i/>
                              <w:sz w:val="24"/>
                              <w:szCs w:val="24"/>
                              <w:lang w:val="es-ES_tradnl"/>
                            </w:rPr>
                          </w:del>
                        </m:ctrlPr>
                      </m:sSupPr>
                      <m:e>
                        <w:del w:id="2135" w:author="Alex" w:date="2015-07-30T21:27:00Z">
                          <m:r>
                            <w:rPr>
                              <w:rFonts w:ascii="Cambria Math" w:hAnsi="Cambria Math"/>
                            </w:rPr>
                            <m:t>r</m:t>
                          </m:r>
                        </w:del>
                      </m:e>
                      <m:sup>
                        <w:del w:id="2136" w:author="Alex" w:date="2015-07-30T21:27:00Z">
                          <m:r>
                            <w:rPr>
                              <w:rFonts w:ascii="Cambria Math" w:hAnsi="Cambria Math"/>
                            </w:rPr>
                            <m:t>2</m:t>
                          </m:r>
                        </w:del>
                      </m:sup>
                    </m:sSup>
                  </m:den>
                </m:f>
                <w:del w:id="2137" w:author="Alex" w:date="2015-07-30T21:27:00Z">
                  <m:r>
                    <w:rPr>
                      <w:rFonts w:ascii="Cambria Math" w:hAnsi="Cambria Math"/>
                    </w:rPr>
                    <m:t>=</m:t>
                  </m:r>
                </w:del>
                <m:sSup>
                  <m:sSupPr>
                    <m:ctrlPr>
                      <w:del w:id="2138" w:author="Alex" w:date="2015-07-30T21:27:00Z">
                        <w:rPr>
                          <w:rFonts w:ascii="Cambria Math" w:hAnsi="Cambria Math"/>
                          <w:i/>
                        </w:rPr>
                      </w:del>
                    </m:ctrlPr>
                  </m:sSupPr>
                  <m:e>
                    <w:del w:id="2139" w:author="Alex" w:date="2015-07-30T21:27:00Z">
                      <m:r>
                        <w:rPr>
                          <w:rFonts w:ascii="Cambria Math" w:hAnsi="Cambria Math"/>
                        </w:rPr>
                        <m:t>x</m:t>
                      </m:r>
                    </w:del>
                  </m:e>
                  <m:sup>
                    <w:del w:id="2140" w:author="Alex" w:date="2015-07-30T21:27:00Z">
                      <m:r>
                        <w:rPr>
                          <w:rFonts w:ascii="Cambria Math" w:hAnsi="Cambria Math"/>
                        </w:rPr>
                        <m:t>o</m:t>
                      </m:r>
                    </w:del>
                  </m:sup>
                </m:sSup>
              </m:oMath>
            </m:oMathPara>
          </w:p>
        </w:tc>
      </w:tr>
    </w:tbl>
    <w:p w14:paraId="5AAC2A0B" w14:textId="77777777" w:rsidR="00BC6508" w:rsidRDefault="00BC6508" w:rsidP="00BC6508">
      <w:pPr>
        <w:spacing w:after="0"/>
        <w:rPr>
          <w:ins w:id="2141" w:author="Alex" w:date="2015-07-30T21:27:00Z"/>
          <w:rFonts w:ascii="Times" w:hAnsi="Times"/>
          <w:b/>
        </w:rPr>
      </w:pPr>
      <w:ins w:id="2142" w:author="Alex" w:date="2015-07-30T21:27:00Z">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Longitud de arco de circunferencia</w:t>
        </w:r>
      </w:ins>
    </w:p>
    <w:p w14:paraId="19D5DDDC" w14:textId="77777777" w:rsidR="00BC6508" w:rsidRDefault="00BC6508" w:rsidP="00BC6508">
      <w:pPr>
        <w:spacing w:after="0"/>
        <w:rPr>
          <w:ins w:id="2143" w:author="Alex" w:date="2015-07-30T21:27:00Z"/>
          <w:rFonts w:ascii="Times" w:hAnsi="Times"/>
        </w:rPr>
      </w:pPr>
    </w:p>
    <w:p w14:paraId="3CAD100C" w14:textId="77777777" w:rsidR="00BC6508" w:rsidRDefault="00BC6508" w:rsidP="00BC6508">
      <w:pPr>
        <w:spacing w:after="0"/>
        <w:rPr>
          <w:ins w:id="2144" w:author="Alex" w:date="2015-07-30T21:27:00Z"/>
          <w:rFonts w:ascii="Times" w:hAnsi="Times"/>
        </w:rPr>
      </w:pPr>
      <w:ins w:id="2145" w:author="Alex" w:date="2015-07-30T21:27:00Z">
        <w:r>
          <w:rPr>
            <w:rFonts w:ascii="Times" w:hAnsi="Times"/>
          </w:rPr>
          <w:t>El perímetro es la longitud de la circunferencia, que es el borde del círculo, habitualmente se calcula con la fórmula</w:t>
        </w:r>
      </w:ins>
    </w:p>
    <w:p w14:paraId="564D6F01" w14:textId="77777777" w:rsidR="00BC6508" w:rsidRDefault="00BC6508" w:rsidP="00BC6508">
      <w:pPr>
        <w:spacing w:after="0"/>
        <w:jc w:val="center"/>
        <w:rPr>
          <w:ins w:id="2146" w:author="Alex" w:date="2015-07-30T21:27:00Z"/>
          <w:rFonts w:ascii="Times" w:eastAsiaTheme="minorEastAsia" w:hAnsi="Times"/>
        </w:rPr>
      </w:pPr>
    </w:p>
    <w:p w14:paraId="73A8609D" w14:textId="77777777" w:rsidR="00BC6508" w:rsidRDefault="00BC6508" w:rsidP="00BC6508">
      <w:pPr>
        <w:spacing w:after="0"/>
        <w:jc w:val="center"/>
        <w:rPr>
          <w:ins w:id="2147" w:author="Alex" w:date="2015-07-30T21:27:00Z"/>
          <w:rFonts w:ascii="Times" w:eastAsiaTheme="minorEastAsia" w:hAnsi="Times"/>
        </w:rPr>
      </w:pPr>
      <w:ins w:id="2148" w:author="Alex" w:date="2015-07-30T21:27:00Z">
        <w:r w:rsidRPr="00B137D7">
          <w:rPr>
            <w:rFonts w:ascii="Times" w:eastAsiaTheme="minorEastAsia" w:hAnsi="Times"/>
          </w:rPr>
          <w:t>P=2</w:t>
        </w:r>
        <w:r w:rsidRPr="00B137D7">
          <w:rPr>
            <w:rFonts w:ascii="Times" w:eastAsiaTheme="minorEastAsia" w:hAnsi="Times" w:hint="eastAsia"/>
          </w:rPr>
          <w:t>π</w:t>
        </w:r>
        <w:r w:rsidRPr="00B137D7">
          <w:rPr>
            <w:rFonts w:ascii="Times" w:eastAsiaTheme="minorEastAsia" w:hAnsi="Times"/>
          </w:rPr>
          <w:t>r</w:t>
        </w:r>
      </w:ins>
    </w:p>
    <w:p w14:paraId="1D8F4C6A" w14:textId="77777777" w:rsidR="00BC6508" w:rsidRDefault="00BC6508" w:rsidP="00BC6508">
      <w:pPr>
        <w:spacing w:after="0"/>
        <w:jc w:val="center"/>
        <w:rPr>
          <w:ins w:id="2149"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BC6508" w:rsidRPr="005D1738" w14:paraId="6BB26FC7" w14:textId="77777777" w:rsidTr="00217405">
        <w:trPr>
          <w:ins w:id="2150" w:author="Alex" w:date="2015-07-30T21:27:00Z"/>
        </w:trPr>
        <w:tc>
          <w:tcPr>
            <w:tcW w:w="8978" w:type="dxa"/>
            <w:gridSpan w:val="2"/>
            <w:shd w:val="clear" w:color="auto" w:fill="000000" w:themeFill="text1"/>
          </w:tcPr>
          <w:p w14:paraId="1D734F35" w14:textId="77777777" w:rsidR="00BC6508" w:rsidRPr="005D1738" w:rsidRDefault="00BC6508" w:rsidP="00217405">
            <w:pPr>
              <w:jc w:val="center"/>
              <w:rPr>
                <w:ins w:id="2151" w:author="Alex" w:date="2015-07-30T21:27:00Z"/>
                <w:rFonts w:ascii="Times New Roman" w:hAnsi="Times New Roman" w:cs="Times New Roman"/>
                <w:b/>
                <w:color w:val="FFFFFF" w:themeColor="background1"/>
              </w:rPr>
            </w:pPr>
            <w:ins w:id="2152" w:author="Alex" w:date="2015-07-30T21:27:00Z">
              <w:r w:rsidRPr="005D1738">
                <w:rPr>
                  <w:rFonts w:ascii="Times New Roman" w:hAnsi="Times New Roman" w:cs="Times New Roman"/>
                  <w:b/>
                  <w:color w:val="FFFFFF" w:themeColor="background1"/>
                </w:rPr>
                <w:t>Recuerda</w:t>
              </w:r>
            </w:ins>
          </w:p>
        </w:tc>
      </w:tr>
      <w:tr w:rsidR="00BC6508" w:rsidRPr="00726376" w14:paraId="7B077B35" w14:textId="77777777" w:rsidTr="00217405">
        <w:trPr>
          <w:ins w:id="2153" w:author="Alex" w:date="2015-07-30T21:27:00Z"/>
        </w:trPr>
        <w:tc>
          <w:tcPr>
            <w:tcW w:w="2518" w:type="dxa"/>
          </w:tcPr>
          <w:p w14:paraId="37772918" w14:textId="77777777" w:rsidR="00BC6508" w:rsidRPr="00726376" w:rsidRDefault="00BC6508" w:rsidP="00217405">
            <w:pPr>
              <w:rPr>
                <w:ins w:id="2154" w:author="Alex" w:date="2015-07-30T21:27:00Z"/>
                <w:rFonts w:ascii="Times" w:hAnsi="Times"/>
                <w:b/>
                <w:sz w:val="18"/>
                <w:szCs w:val="18"/>
              </w:rPr>
            </w:pPr>
            <w:ins w:id="2155" w:author="Alex" w:date="2015-07-30T21:27:00Z">
              <w:r w:rsidRPr="00726376">
                <w:rPr>
                  <w:rFonts w:ascii="Times" w:hAnsi="Times"/>
                  <w:b/>
                  <w:sz w:val="18"/>
                  <w:szCs w:val="18"/>
                </w:rPr>
                <w:t>Contenido</w:t>
              </w:r>
            </w:ins>
          </w:p>
        </w:tc>
        <w:tc>
          <w:tcPr>
            <w:tcW w:w="6460" w:type="dxa"/>
          </w:tcPr>
          <w:p w14:paraId="717044AC" w14:textId="77777777" w:rsidR="00BC6508" w:rsidRPr="00B137D7" w:rsidRDefault="00BC6508" w:rsidP="00217405">
            <w:pPr>
              <w:rPr>
                <w:ins w:id="2156" w:author="Alex" w:date="2015-07-30T21:27:00Z"/>
                <w:rFonts w:ascii="Times" w:hAnsi="Times"/>
                <w:sz w:val="18"/>
                <w:szCs w:val="18"/>
              </w:rPr>
            </w:pPr>
            <w:ins w:id="2157" w:author="Alex" w:date="2015-07-30T21:27:00Z">
              <w:r w:rsidRPr="00B137D7">
                <w:rPr>
                  <w:rFonts w:ascii="Times" w:hAnsi="Times"/>
                  <w:sz w:val="18"/>
                  <w:szCs w:val="18"/>
                </w:rPr>
                <w:t xml:space="preserve">El perímetro no es privativo de las circunferencias, el perímetro en general es la distancia o longitud alrededor de un </w:t>
              </w:r>
              <w:r>
                <w:rPr>
                  <w:rFonts w:ascii="Times" w:hAnsi="Times"/>
                  <w:sz w:val="18"/>
                  <w:szCs w:val="18"/>
                </w:rPr>
                <w:t>área, esta área puede estar dada por cuadriláteros, triángulos, polígonos, etc. El perímetro siempre tiene unidades lineales.</w:t>
              </w:r>
            </w:ins>
          </w:p>
        </w:tc>
      </w:tr>
    </w:tbl>
    <w:p w14:paraId="690EA2DA" w14:textId="77777777" w:rsidR="00BC6508" w:rsidRDefault="00BC6508" w:rsidP="00BC6508">
      <w:pPr>
        <w:spacing w:after="0"/>
        <w:rPr>
          <w:ins w:id="2158" w:author="Alex" w:date="2015-07-30T21:27:00Z"/>
          <w:rFonts w:ascii="Times" w:eastAsiaTheme="minorEastAsia" w:hAnsi="Times"/>
        </w:rPr>
      </w:pPr>
    </w:p>
    <w:p w14:paraId="718A761C" w14:textId="77777777" w:rsidR="00BC6508" w:rsidRDefault="00BC6508" w:rsidP="00BC6508">
      <w:pPr>
        <w:spacing w:after="0"/>
        <w:rPr>
          <w:ins w:id="2159" w:author="Alex" w:date="2015-07-30T21:27:00Z"/>
          <w:rFonts w:ascii="Times" w:eastAsiaTheme="minorEastAsia" w:hAnsi="Times"/>
        </w:rPr>
      </w:pPr>
      <w:ins w:id="2160" w:author="Alex" w:date="2015-07-30T21:27:00Z">
        <w:r>
          <w:rPr>
            <w:rFonts w:ascii="Times" w:eastAsiaTheme="minorEastAsia" w:hAnsi="Times"/>
          </w:rPr>
          <w:t>El perímetro siempre tiene unidades lineales, en el caso de la circunferencia, la unidad del perímetro depende de la unidad del radio (que puede ser centímetros, metros, pulgadas, entre otras), pero surge una pregunta natural ¿cómo podemos medir una longitud de solo una parte de la circunferencia?</w:t>
        </w:r>
      </w:ins>
    </w:p>
    <w:p w14:paraId="67E2061B" w14:textId="77777777" w:rsidR="00BC6508" w:rsidRDefault="00BC6508" w:rsidP="00BC6508">
      <w:pPr>
        <w:spacing w:after="0"/>
        <w:rPr>
          <w:ins w:id="2161"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BC6508" w:rsidRPr="005D1738" w14:paraId="60615CF8" w14:textId="77777777" w:rsidTr="00217405">
        <w:trPr>
          <w:ins w:id="2162" w:author="Alex" w:date="2015-07-30T21:27:00Z"/>
        </w:trPr>
        <w:tc>
          <w:tcPr>
            <w:tcW w:w="8978" w:type="dxa"/>
            <w:gridSpan w:val="2"/>
            <w:shd w:val="clear" w:color="auto" w:fill="000000" w:themeFill="text1"/>
          </w:tcPr>
          <w:p w14:paraId="6511366A" w14:textId="77777777" w:rsidR="00BC6508" w:rsidRPr="005D1738" w:rsidRDefault="00BC6508" w:rsidP="00217405">
            <w:pPr>
              <w:jc w:val="center"/>
              <w:rPr>
                <w:ins w:id="2163" w:author="Alex" w:date="2015-07-30T21:27:00Z"/>
                <w:rFonts w:ascii="Times New Roman" w:hAnsi="Times New Roman" w:cs="Times New Roman"/>
                <w:b/>
                <w:color w:val="FFFFFF" w:themeColor="background1"/>
              </w:rPr>
            </w:pPr>
            <w:ins w:id="2164" w:author="Alex" w:date="2015-07-30T21:27:00Z">
              <w:r w:rsidRPr="005D1738">
                <w:rPr>
                  <w:rFonts w:ascii="Times New Roman" w:hAnsi="Times New Roman" w:cs="Times New Roman"/>
                  <w:b/>
                  <w:color w:val="FFFFFF" w:themeColor="background1"/>
                </w:rPr>
                <w:t>Recuerda</w:t>
              </w:r>
            </w:ins>
          </w:p>
        </w:tc>
      </w:tr>
      <w:tr w:rsidR="00BC6508" w:rsidRPr="00726376" w14:paraId="5D737E6F" w14:textId="77777777" w:rsidTr="00217405">
        <w:trPr>
          <w:ins w:id="2165" w:author="Alex" w:date="2015-07-30T21:27:00Z"/>
        </w:trPr>
        <w:tc>
          <w:tcPr>
            <w:tcW w:w="2518" w:type="dxa"/>
          </w:tcPr>
          <w:p w14:paraId="1238757B" w14:textId="77777777" w:rsidR="00BC6508" w:rsidRPr="00726376" w:rsidRDefault="00BC6508" w:rsidP="00217405">
            <w:pPr>
              <w:rPr>
                <w:ins w:id="2166" w:author="Alex" w:date="2015-07-30T21:27:00Z"/>
                <w:rFonts w:ascii="Times" w:hAnsi="Times"/>
                <w:b/>
                <w:sz w:val="18"/>
                <w:szCs w:val="18"/>
              </w:rPr>
            </w:pPr>
            <w:ins w:id="2167" w:author="Alex" w:date="2015-07-30T21:27:00Z">
              <w:r w:rsidRPr="00726376">
                <w:rPr>
                  <w:rFonts w:ascii="Times" w:hAnsi="Times"/>
                  <w:b/>
                  <w:sz w:val="18"/>
                  <w:szCs w:val="18"/>
                </w:rPr>
                <w:t>Contenido</w:t>
              </w:r>
            </w:ins>
          </w:p>
        </w:tc>
        <w:tc>
          <w:tcPr>
            <w:tcW w:w="6460" w:type="dxa"/>
          </w:tcPr>
          <w:p w14:paraId="1AFFABEE" w14:textId="77777777" w:rsidR="00BC6508" w:rsidRPr="00B70C7F" w:rsidRDefault="00BC6508" w:rsidP="00217405">
            <w:pPr>
              <w:rPr>
                <w:ins w:id="2168" w:author="Alex" w:date="2015-07-30T21:27:00Z"/>
                <w:rFonts w:ascii="Times" w:hAnsi="Times"/>
                <w:sz w:val="18"/>
                <w:szCs w:val="18"/>
              </w:rPr>
            </w:pPr>
            <w:ins w:id="2169" w:author="Alex" w:date="2015-07-30T21:27:00Z">
              <w:r>
                <w:rPr>
                  <w:rFonts w:ascii="Times" w:hAnsi="Times"/>
                  <w:sz w:val="18"/>
                  <w:szCs w:val="18"/>
                </w:rPr>
                <w:t xml:space="preserve">Un arco de circunferencia es una parte de la circunferencia definida por un </w:t>
              </w:r>
              <w:r w:rsidRPr="00B137D7">
                <w:rPr>
                  <w:rFonts w:ascii="Times" w:eastAsiaTheme="minorEastAsia" w:hAnsi="Times" w:hint="eastAsia"/>
                  <w:sz w:val="18"/>
                  <w:szCs w:val="18"/>
                </w:rPr>
                <w:t>á</w:t>
              </w:r>
              <w:r w:rsidRPr="00B137D7">
                <w:rPr>
                  <w:rFonts w:ascii="Times" w:eastAsiaTheme="minorEastAsia" w:hAnsi="Times"/>
                  <w:sz w:val="18"/>
                  <w:szCs w:val="18"/>
                </w:rPr>
                <w:t>ngulo</w:t>
              </w:r>
              <w:r>
                <w:rPr>
                  <w:rFonts w:ascii="Times" w:eastAsiaTheme="minorEastAsia" w:hAnsi="Times"/>
                  <w:sz w:val="18"/>
                  <w:szCs w:val="18"/>
                </w:rPr>
                <w:t>.</w:t>
              </w:r>
            </w:ins>
          </w:p>
        </w:tc>
      </w:tr>
    </w:tbl>
    <w:p w14:paraId="32C65246" w14:textId="77777777" w:rsidR="00BC6508" w:rsidRDefault="00BC6508" w:rsidP="00BC6508">
      <w:pPr>
        <w:spacing w:after="0"/>
        <w:rPr>
          <w:ins w:id="2170" w:author="Alex" w:date="2015-07-30T21:27:00Z"/>
          <w:rFonts w:ascii="Times" w:eastAsiaTheme="minorEastAsia" w:hAnsi="Times"/>
        </w:rPr>
      </w:pPr>
    </w:p>
    <w:p w14:paraId="7D4F1B1F" w14:textId="77777777" w:rsidR="00BC6508" w:rsidRDefault="00BC6508" w:rsidP="00BC6508">
      <w:pPr>
        <w:spacing w:after="0"/>
        <w:rPr>
          <w:ins w:id="2171" w:author="Alex" w:date="2015-07-30T21:27:00Z"/>
          <w:rFonts w:ascii="Times" w:eastAsiaTheme="minorEastAsia" w:hAnsi="Times"/>
        </w:rPr>
      </w:pPr>
      <w:ins w:id="2172" w:author="Alex" w:date="2015-07-30T21:27:00Z">
        <w:r>
          <w:rPr>
            <w:rFonts w:ascii="Times" w:eastAsiaTheme="minorEastAsia" w:hAnsi="Times"/>
          </w:rPr>
          <w:t xml:space="preserve">Dados dos puntos A y B de la circunferencia, esta queda dividida en dos arcos, por lo que es necesario especificar el ángulo que forman estos dos puntos con el centro del círculo para determinar de cuál estamos hablando y para posteriormente realizar el cálculo de su longitud. </w:t>
        </w:r>
      </w:ins>
    </w:p>
    <w:p w14:paraId="5ED07057" w14:textId="77777777" w:rsidR="00BC6508" w:rsidRDefault="00BC6508" w:rsidP="00BC6508">
      <w:pPr>
        <w:spacing w:after="0"/>
        <w:rPr>
          <w:ins w:id="2173"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BC6508" w:rsidRPr="005D1738" w14:paraId="34241952" w14:textId="77777777" w:rsidTr="00217405">
        <w:trPr>
          <w:ins w:id="2174" w:author="Alex" w:date="2015-07-30T21:27:00Z"/>
        </w:trPr>
        <w:tc>
          <w:tcPr>
            <w:tcW w:w="9033" w:type="dxa"/>
            <w:gridSpan w:val="2"/>
            <w:shd w:val="clear" w:color="auto" w:fill="0D0D0D" w:themeFill="text1" w:themeFillTint="F2"/>
          </w:tcPr>
          <w:p w14:paraId="7D72B203" w14:textId="77777777" w:rsidR="00BC6508" w:rsidRPr="005D1738" w:rsidRDefault="00BC6508" w:rsidP="00217405">
            <w:pPr>
              <w:jc w:val="center"/>
              <w:rPr>
                <w:ins w:id="2175" w:author="Alex" w:date="2015-07-30T21:27:00Z"/>
                <w:rFonts w:ascii="Times New Roman" w:hAnsi="Times New Roman" w:cs="Times New Roman"/>
                <w:b/>
                <w:color w:val="FFFFFF" w:themeColor="background1"/>
              </w:rPr>
            </w:pPr>
            <w:ins w:id="2176" w:author="Alex" w:date="2015-07-30T21:27:00Z">
              <w:r w:rsidRPr="005D1738">
                <w:rPr>
                  <w:rFonts w:ascii="Times New Roman" w:hAnsi="Times New Roman" w:cs="Times New Roman"/>
                  <w:b/>
                  <w:color w:val="FFFFFF" w:themeColor="background1"/>
                </w:rPr>
                <w:t>Imagen (fotografía, gráfica o ilustración)</w:t>
              </w:r>
            </w:ins>
          </w:p>
        </w:tc>
      </w:tr>
      <w:tr w:rsidR="00BC6508" w14:paraId="68559F19" w14:textId="77777777" w:rsidTr="00217405">
        <w:trPr>
          <w:ins w:id="2177" w:author="Alex" w:date="2015-07-30T21:27:00Z"/>
        </w:trPr>
        <w:tc>
          <w:tcPr>
            <w:tcW w:w="2518" w:type="dxa"/>
          </w:tcPr>
          <w:p w14:paraId="67EC3EEC" w14:textId="77777777" w:rsidR="00BC6508" w:rsidRPr="00053744" w:rsidRDefault="00BC6508" w:rsidP="00217405">
            <w:pPr>
              <w:rPr>
                <w:ins w:id="2178" w:author="Alex" w:date="2015-07-30T21:27:00Z"/>
                <w:rFonts w:ascii="Times New Roman" w:hAnsi="Times New Roman" w:cs="Times New Roman"/>
                <w:b/>
                <w:color w:val="000000"/>
                <w:sz w:val="18"/>
                <w:szCs w:val="18"/>
              </w:rPr>
            </w:pPr>
            <w:ins w:id="2179" w:author="Alex" w:date="2015-07-30T21:27:00Z">
              <w:r>
                <w:rPr>
                  <w:rFonts w:ascii="Times New Roman" w:hAnsi="Times New Roman" w:cs="Times New Roman"/>
                  <w:b/>
                  <w:color w:val="000000"/>
                  <w:sz w:val="18"/>
                  <w:szCs w:val="18"/>
                </w:rPr>
                <w:lastRenderedPageBreak/>
                <w:t>Código</w:t>
              </w:r>
            </w:ins>
          </w:p>
        </w:tc>
        <w:tc>
          <w:tcPr>
            <w:tcW w:w="6515" w:type="dxa"/>
          </w:tcPr>
          <w:p w14:paraId="6D36BF4B" w14:textId="77777777" w:rsidR="00BC6508" w:rsidRPr="00092B6E" w:rsidRDefault="00BC6508" w:rsidP="00217405">
            <w:pPr>
              <w:pStyle w:val="ListadoImgenes"/>
              <w:numPr>
                <w:ilvl w:val="0"/>
                <w:numId w:val="0"/>
              </w:numPr>
              <w:ind w:left="720" w:hanging="360"/>
              <w:rPr>
                <w:ins w:id="2180" w:author="Alex" w:date="2015-07-30T21:27:00Z"/>
              </w:rPr>
            </w:pPr>
            <w:ins w:id="2181" w:author="Alex" w:date="2015-07-30T21:27:00Z">
              <w:r>
                <w:t>MA_10_02_CO_IMG17</w:t>
              </w:r>
            </w:ins>
          </w:p>
        </w:tc>
      </w:tr>
      <w:tr w:rsidR="00BC6508" w14:paraId="1AE4FC17" w14:textId="77777777" w:rsidTr="00217405">
        <w:trPr>
          <w:ins w:id="2182" w:author="Alex" w:date="2015-07-30T21:27:00Z"/>
        </w:trPr>
        <w:tc>
          <w:tcPr>
            <w:tcW w:w="2518" w:type="dxa"/>
          </w:tcPr>
          <w:p w14:paraId="37C56FDA" w14:textId="77777777" w:rsidR="00BC6508" w:rsidRDefault="00BC6508" w:rsidP="00217405">
            <w:pPr>
              <w:rPr>
                <w:ins w:id="2183" w:author="Alex" w:date="2015-07-30T21:27:00Z"/>
                <w:rFonts w:ascii="Times New Roman" w:hAnsi="Times New Roman" w:cs="Times New Roman"/>
                <w:color w:val="000000"/>
              </w:rPr>
            </w:pPr>
            <w:ins w:id="2184" w:author="Alex" w:date="2015-07-30T21:27:00Z">
              <w:r w:rsidRPr="00053744">
                <w:rPr>
                  <w:rFonts w:ascii="Times New Roman" w:hAnsi="Times New Roman" w:cs="Times New Roman"/>
                  <w:b/>
                  <w:color w:val="000000"/>
                  <w:sz w:val="18"/>
                  <w:szCs w:val="18"/>
                </w:rPr>
                <w:t>Descripción</w:t>
              </w:r>
            </w:ins>
          </w:p>
        </w:tc>
        <w:tc>
          <w:tcPr>
            <w:tcW w:w="6515" w:type="dxa"/>
          </w:tcPr>
          <w:p w14:paraId="2C60DC02" w14:textId="77777777" w:rsidR="00BC6508" w:rsidRDefault="00BC6508" w:rsidP="00217405">
            <w:pPr>
              <w:rPr>
                <w:ins w:id="2185" w:author="Alex" w:date="2015-07-30T21:27:00Z"/>
                <w:rFonts w:ascii="Times New Roman" w:hAnsi="Times New Roman" w:cs="Times New Roman"/>
                <w:color w:val="000000"/>
              </w:rPr>
            </w:pPr>
            <w:ins w:id="2186" w:author="Alex" w:date="2015-07-30T21:27:00Z">
              <w:r>
                <w:rPr>
                  <w:rFonts w:ascii="Times New Roman" w:hAnsi="Times New Roman" w:cs="Times New Roman"/>
                  <w:color w:val="000000"/>
                </w:rPr>
                <w:t>Imágenes que muestran arcos de circunferencia. Incluir la imagen de la URL y otra como la que se muestra, los puntos sobre la circunferencia deben ser A y B en ambas figuras.</w:t>
              </w:r>
            </w:ins>
          </w:p>
        </w:tc>
      </w:tr>
      <w:tr w:rsidR="00BC6508" w14:paraId="14C83950" w14:textId="77777777" w:rsidTr="00217405">
        <w:trPr>
          <w:ins w:id="2187" w:author="Alex" w:date="2015-07-30T21:27:00Z"/>
        </w:trPr>
        <w:tc>
          <w:tcPr>
            <w:tcW w:w="2518" w:type="dxa"/>
          </w:tcPr>
          <w:p w14:paraId="5DA7BD25" w14:textId="77777777" w:rsidR="00BC6508" w:rsidRDefault="00BC6508" w:rsidP="00217405">
            <w:pPr>
              <w:rPr>
                <w:ins w:id="2188" w:author="Alex" w:date="2015-07-30T21:27:00Z"/>
                <w:rFonts w:ascii="Times New Roman" w:hAnsi="Times New Roman" w:cs="Times New Roman"/>
                <w:color w:val="000000"/>
              </w:rPr>
            </w:pPr>
            <w:ins w:id="2189" w:author="Alex" w:date="2015-07-30T21:27: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07101687" w14:textId="77777777" w:rsidR="00BC6508" w:rsidRDefault="00BC6508" w:rsidP="00217405">
            <w:pPr>
              <w:jc w:val="center"/>
              <w:rPr>
                <w:ins w:id="2190" w:author="Alex" w:date="2015-07-30T21:27:00Z"/>
                <w:rFonts w:ascii="Times New Roman" w:hAnsi="Times New Roman" w:cs="Times New Roman"/>
                <w:color w:val="000000"/>
              </w:rPr>
            </w:pPr>
            <w:ins w:id="2191" w:author="Alex" w:date="2015-07-30T21:27:00Z">
              <w:r w:rsidRPr="00C74F54">
                <w:rPr>
                  <w:rFonts w:ascii="Times New Roman" w:hAnsi="Times New Roman" w:cs="Times New Roman"/>
                  <w:color w:val="000000"/>
                </w:rPr>
                <w:t>http://upload.wikimedia.org/wikipedia/commons/7/7a/Arco_circ.png</w:t>
              </w:r>
            </w:ins>
          </w:p>
          <w:p w14:paraId="0F3CE39B" w14:textId="77777777" w:rsidR="00BC6508" w:rsidRDefault="00BC6508" w:rsidP="00217405">
            <w:pPr>
              <w:jc w:val="center"/>
              <w:rPr>
                <w:ins w:id="2192" w:author="Alex" w:date="2015-07-30T21:27:00Z"/>
                <w:rFonts w:ascii="Times New Roman" w:hAnsi="Times New Roman" w:cs="Times New Roman"/>
                <w:color w:val="000000"/>
              </w:rPr>
            </w:pPr>
            <w:ins w:id="2193" w:author="Alex" w:date="2015-07-30T21:27:00Z">
              <w:r>
                <w:rPr>
                  <w:rFonts w:ascii="Times New Roman" w:hAnsi="Times New Roman" w:cs="Times New Roman"/>
                  <w:noProof/>
                  <w:color w:val="000000"/>
                  <w:lang w:val="es-CO" w:eastAsia="es-CO"/>
                  <w:rPrChange w:id="2194" w:author="Unknown">
                    <w:rPr>
                      <w:noProof/>
                      <w:lang w:val="es-CO" w:eastAsia="es-CO"/>
                    </w:rPr>
                  </w:rPrChange>
                </w:rPr>
                <w:drawing>
                  <wp:inline distT="0" distB="0" distL="0" distR="0" wp14:anchorId="1E0A1D38" wp14:editId="050F9EBA">
                    <wp:extent cx="1475696" cy="14954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78">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Pr>
                  <w:rFonts w:ascii="Times New Roman" w:hAnsi="Times New Roman" w:cs="Times New Roman"/>
                  <w:noProof/>
                  <w:color w:val="000000"/>
                  <w:lang w:val="es-CO" w:eastAsia="es-CO"/>
                  <w:rPrChange w:id="2195" w:author="Unknown">
                    <w:rPr>
                      <w:noProof/>
                      <w:lang w:val="es-CO" w:eastAsia="es-CO"/>
                    </w:rPr>
                  </w:rPrChange>
                </w:rPr>
                <w:drawing>
                  <wp:inline distT="0" distB="0" distL="0" distR="0" wp14:anchorId="4348ED95" wp14:editId="5FCF46D1">
                    <wp:extent cx="1912601" cy="1498152"/>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79">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ins>
          </w:p>
          <w:p w14:paraId="2DF46B61" w14:textId="77777777" w:rsidR="00BC6508" w:rsidRDefault="00BC6508" w:rsidP="00217405">
            <w:pPr>
              <w:jc w:val="center"/>
              <w:rPr>
                <w:ins w:id="2196" w:author="Alex" w:date="2015-07-30T21:27:00Z"/>
                <w:rFonts w:ascii="Times New Roman" w:hAnsi="Times New Roman" w:cs="Times New Roman"/>
                <w:color w:val="000000"/>
              </w:rPr>
            </w:pPr>
          </w:p>
        </w:tc>
      </w:tr>
      <w:tr w:rsidR="00BC6508" w14:paraId="16517E45" w14:textId="77777777" w:rsidTr="00217405">
        <w:trPr>
          <w:ins w:id="2197" w:author="Alex" w:date="2015-07-30T21:27:00Z"/>
        </w:trPr>
        <w:tc>
          <w:tcPr>
            <w:tcW w:w="2518" w:type="dxa"/>
          </w:tcPr>
          <w:p w14:paraId="604B7A11" w14:textId="77777777" w:rsidR="00BC6508" w:rsidRDefault="00BC6508" w:rsidP="00217405">
            <w:pPr>
              <w:rPr>
                <w:ins w:id="2198" w:author="Alex" w:date="2015-07-30T21:27:00Z"/>
                <w:rFonts w:ascii="Times New Roman" w:hAnsi="Times New Roman" w:cs="Times New Roman"/>
                <w:color w:val="000000"/>
              </w:rPr>
            </w:pPr>
            <w:ins w:id="2199" w:author="Alex" w:date="2015-07-30T21:27:00Z">
              <w:r w:rsidRPr="00053744">
                <w:rPr>
                  <w:rFonts w:ascii="Times New Roman" w:hAnsi="Times New Roman" w:cs="Times New Roman"/>
                  <w:b/>
                  <w:color w:val="000000"/>
                  <w:sz w:val="18"/>
                  <w:szCs w:val="18"/>
                </w:rPr>
                <w:t>Pie de imagen</w:t>
              </w:r>
            </w:ins>
          </w:p>
        </w:tc>
        <w:tc>
          <w:tcPr>
            <w:tcW w:w="6515" w:type="dxa"/>
          </w:tcPr>
          <w:p w14:paraId="4A96CD5E" w14:textId="77777777" w:rsidR="00BC6508" w:rsidRDefault="00BC6508" w:rsidP="00217405">
            <w:pPr>
              <w:rPr>
                <w:ins w:id="2200" w:author="Alex" w:date="2015-07-30T21:27:00Z"/>
                <w:rFonts w:ascii="Times New Roman" w:hAnsi="Times New Roman" w:cs="Times New Roman"/>
                <w:color w:val="000000"/>
              </w:rPr>
            </w:pPr>
            <w:ins w:id="2201" w:author="Alex" w:date="2015-07-30T21:27:00Z">
              <w:r>
                <w:rPr>
                  <w:rFonts w:ascii="Times New Roman" w:hAnsi="Times New Roman" w:cs="Times New Roman"/>
                  <w:color w:val="000000"/>
                </w:rPr>
                <w:t xml:space="preserve">Arcos de circunferencia. </w:t>
              </w:r>
            </w:ins>
          </w:p>
        </w:tc>
      </w:tr>
    </w:tbl>
    <w:p w14:paraId="4F65DEDA" w14:textId="77777777" w:rsidR="00BC6508" w:rsidRDefault="00BC6508" w:rsidP="00BC6508">
      <w:pPr>
        <w:spacing w:after="0"/>
        <w:rPr>
          <w:ins w:id="2202" w:author="Alex" w:date="2015-07-30T21:27:00Z"/>
          <w:rFonts w:ascii="Times" w:eastAsiaTheme="minorEastAsia" w:hAnsi="Times"/>
        </w:rPr>
      </w:pPr>
    </w:p>
    <w:p w14:paraId="12233D78" w14:textId="77777777" w:rsidR="00BC6508" w:rsidRDefault="00BC6508" w:rsidP="00BC6508">
      <w:pPr>
        <w:spacing w:after="0"/>
        <w:rPr>
          <w:ins w:id="2203" w:author="Alex" w:date="2015-07-30T21:27:00Z"/>
          <w:rFonts w:ascii="Times" w:eastAsiaTheme="minorEastAsia" w:hAnsi="Times"/>
        </w:rPr>
      </w:pPr>
      <w:ins w:id="2204" w:author="Alex" w:date="2015-07-30T21:27:00Z">
        <w:r>
          <w:rPr>
            <w:rFonts w:ascii="Times" w:eastAsiaTheme="minorEastAsia" w:hAnsi="Times"/>
          </w:rPr>
          <w:t xml:space="preserve">Dado que un arco es una parte de una circunferencia, su longitud dependerá del perímetro </w:t>
        </w:r>
        <w:r w:rsidRPr="00B70C7F">
          <w:rPr>
            <w:rFonts w:ascii="Times" w:eastAsiaTheme="minorEastAsia" w:hAnsi="Times"/>
          </w:rPr>
          <w:t>P=2πr</w:t>
        </w:r>
        <w:r>
          <w:rPr>
            <w:rFonts w:ascii="Times" w:eastAsiaTheme="minorEastAsia" w:hAnsi="Times"/>
          </w:rPr>
          <w:t>, en particular del radio de la circunferencia, y del ángulo que forman los puntos extremos del arco junto con el centro de la circunferencia.</w:t>
        </w:r>
      </w:ins>
    </w:p>
    <w:p w14:paraId="6CF9EA20" w14:textId="77777777" w:rsidR="00BC6508" w:rsidRDefault="00BC6508" w:rsidP="00BC6508">
      <w:pPr>
        <w:spacing w:after="0"/>
        <w:rPr>
          <w:ins w:id="2205"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3"/>
        <w:gridCol w:w="6345"/>
      </w:tblGrid>
      <w:tr w:rsidR="00BC6508" w:rsidRPr="005D1738" w14:paraId="3A3C2CBB" w14:textId="77777777" w:rsidTr="00217405">
        <w:trPr>
          <w:ins w:id="2206" w:author="Alex" w:date="2015-07-30T21:27:00Z"/>
        </w:trPr>
        <w:tc>
          <w:tcPr>
            <w:tcW w:w="8978" w:type="dxa"/>
            <w:gridSpan w:val="2"/>
            <w:shd w:val="clear" w:color="auto" w:fill="000000" w:themeFill="text1"/>
          </w:tcPr>
          <w:p w14:paraId="4A97BD0B" w14:textId="77777777" w:rsidR="00BC6508" w:rsidRPr="005D1738" w:rsidRDefault="00BC6508" w:rsidP="00217405">
            <w:pPr>
              <w:jc w:val="center"/>
              <w:rPr>
                <w:ins w:id="2207" w:author="Alex" w:date="2015-07-30T21:27:00Z"/>
                <w:rFonts w:ascii="Times New Roman" w:hAnsi="Times New Roman" w:cs="Times New Roman"/>
                <w:b/>
                <w:color w:val="FFFFFF" w:themeColor="background1"/>
              </w:rPr>
            </w:pPr>
            <w:ins w:id="2208" w:author="Alex" w:date="2015-07-30T21:27:00Z">
              <w:r w:rsidRPr="005D1738">
                <w:rPr>
                  <w:rFonts w:ascii="Times New Roman" w:hAnsi="Times New Roman" w:cs="Times New Roman"/>
                  <w:b/>
                  <w:color w:val="FFFFFF" w:themeColor="background1"/>
                </w:rPr>
                <w:t>Destacado</w:t>
              </w:r>
            </w:ins>
          </w:p>
        </w:tc>
      </w:tr>
      <w:tr w:rsidR="00BC6508" w:rsidRPr="00726376" w14:paraId="55238253" w14:textId="77777777" w:rsidTr="00217405">
        <w:trPr>
          <w:ins w:id="2209" w:author="Alex" w:date="2015-07-30T21:27:00Z"/>
        </w:trPr>
        <w:tc>
          <w:tcPr>
            <w:tcW w:w="2518" w:type="dxa"/>
          </w:tcPr>
          <w:p w14:paraId="318CE4B1" w14:textId="77777777" w:rsidR="00BC6508" w:rsidRPr="00726376" w:rsidRDefault="00BC6508" w:rsidP="00217405">
            <w:pPr>
              <w:rPr>
                <w:ins w:id="2210" w:author="Alex" w:date="2015-07-30T21:27:00Z"/>
                <w:rFonts w:ascii="Times" w:hAnsi="Times"/>
                <w:b/>
                <w:sz w:val="18"/>
                <w:szCs w:val="18"/>
              </w:rPr>
            </w:pPr>
            <w:ins w:id="2211" w:author="Alex" w:date="2015-07-30T21:27:00Z">
              <w:r w:rsidRPr="00726376">
                <w:rPr>
                  <w:rFonts w:ascii="Times" w:hAnsi="Times"/>
                  <w:b/>
                  <w:sz w:val="18"/>
                  <w:szCs w:val="18"/>
                </w:rPr>
                <w:t>Título</w:t>
              </w:r>
            </w:ins>
          </w:p>
        </w:tc>
        <w:tc>
          <w:tcPr>
            <w:tcW w:w="6460" w:type="dxa"/>
          </w:tcPr>
          <w:p w14:paraId="052E1D37" w14:textId="77777777" w:rsidR="00BC6508" w:rsidRPr="00726376" w:rsidRDefault="00BC6508" w:rsidP="00217405">
            <w:pPr>
              <w:rPr>
                <w:ins w:id="2212" w:author="Alex" w:date="2015-07-30T21:27:00Z"/>
                <w:rFonts w:ascii="Times" w:hAnsi="Times"/>
                <w:b/>
                <w:sz w:val="18"/>
                <w:szCs w:val="18"/>
              </w:rPr>
            </w:pPr>
            <w:ins w:id="2213" w:author="Alex" w:date="2015-07-30T21:27:00Z">
              <w:r>
                <w:rPr>
                  <w:rFonts w:ascii="Times" w:hAnsi="Times"/>
                  <w:b/>
                  <w:sz w:val="18"/>
                  <w:szCs w:val="18"/>
                </w:rPr>
                <w:t>Relación de proporcionalidad para arcos</w:t>
              </w:r>
            </w:ins>
          </w:p>
        </w:tc>
      </w:tr>
      <w:tr w:rsidR="00BC6508" w14:paraId="7C45ED2C" w14:textId="77777777" w:rsidTr="00217405">
        <w:trPr>
          <w:ins w:id="2214" w:author="Alex" w:date="2015-07-30T21:27:00Z"/>
        </w:trPr>
        <w:tc>
          <w:tcPr>
            <w:tcW w:w="2518" w:type="dxa"/>
          </w:tcPr>
          <w:p w14:paraId="4E4B7E99" w14:textId="77777777" w:rsidR="00BC6508" w:rsidRDefault="00BC6508" w:rsidP="00217405">
            <w:pPr>
              <w:rPr>
                <w:ins w:id="2215" w:author="Alex" w:date="2015-07-30T21:27:00Z"/>
                <w:rFonts w:ascii="Times" w:hAnsi="Times"/>
              </w:rPr>
            </w:pPr>
            <w:ins w:id="2216" w:author="Alex" w:date="2015-07-30T21:27:00Z">
              <w:r w:rsidRPr="00726376">
                <w:rPr>
                  <w:rFonts w:ascii="Times" w:hAnsi="Times"/>
                  <w:b/>
                  <w:sz w:val="18"/>
                  <w:szCs w:val="18"/>
                </w:rPr>
                <w:t>Contenido</w:t>
              </w:r>
            </w:ins>
          </w:p>
        </w:tc>
        <w:tc>
          <w:tcPr>
            <w:tcW w:w="6460" w:type="dxa"/>
          </w:tcPr>
          <w:p w14:paraId="41448242" w14:textId="77777777" w:rsidR="00BC6508" w:rsidRDefault="00BC6508" w:rsidP="00217405">
            <w:pPr>
              <w:rPr>
                <w:ins w:id="2217" w:author="Alex" w:date="2015-07-30T21:27:00Z"/>
                <w:rFonts w:ascii="Times" w:hAnsi="Times"/>
              </w:rPr>
            </w:pPr>
            <w:ins w:id="2218" w:author="Alex" w:date="2015-07-30T21:27:00Z">
              <w:r>
                <w:rPr>
                  <w:rFonts w:ascii="Times" w:hAnsi="Times"/>
                </w:rPr>
                <w:t>La longitud de arco y el ángulo que lo define son magnitudes directamente proporcionales.</w:t>
              </w:r>
            </w:ins>
          </w:p>
        </w:tc>
      </w:tr>
    </w:tbl>
    <w:p w14:paraId="21A8B0F7" w14:textId="77777777" w:rsidR="00BC6508" w:rsidRDefault="00BC6508" w:rsidP="00BC6508">
      <w:pPr>
        <w:spacing w:after="0"/>
        <w:rPr>
          <w:ins w:id="2219" w:author="Alex" w:date="2015-07-30T21:27:00Z"/>
          <w:rFonts w:ascii="Times" w:eastAsiaTheme="minorEastAsia" w:hAnsi="Times"/>
        </w:rPr>
      </w:pPr>
    </w:p>
    <w:p w14:paraId="5F99B07F" w14:textId="77777777" w:rsidR="00BC6508" w:rsidRDefault="00BC6508" w:rsidP="00BC6508">
      <w:pPr>
        <w:spacing w:after="0"/>
        <w:rPr>
          <w:ins w:id="2220" w:author="Alex" w:date="2015-07-30T21:27:00Z"/>
          <w:rFonts w:ascii="Times" w:eastAsiaTheme="minorEastAsia" w:hAnsi="Times"/>
        </w:rPr>
      </w:pPr>
    </w:p>
    <w:p w14:paraId="2614DDE4" w14:textId="77777777" w:rsidR="00BC6508" w:rsidRDefault="00BC6508" w:rsidP="00BC6508">
      <w:pPr>
        <w:spacing w:after="0"/>
        <w:rPr>
          <w:ins w:id="2221" w:author="Alex" w:date="2015-07-30T21:27:00Z"/>
          <w:rFonts w:ascii="Times" w:eastAsiaTheme="minorEastAsia" w:hAnsi="Times"/>
        </w:rPr>
      </w:pPr>
      <w:ins w:id="2222" w:author="Alex" w:date="2015-07-30T21:27:00Z">
        <w:r>
          <w:rPr>
            <w:rFonts w:ascii="Times" w:eastAsiaTheme="minorEastAsia" w:hAnsi="Times"/>
          </w:rPr>
          <w:t>Para los cálculos de longitudes de arco a partir del ángulo</w:t>
        </w:r>
        <w:r w:rsidRPr="00B137D7">
          <w:rPr>
            <w:rFonts w:ascii="Times" w:eastAsiaTheme="minorEastAsia" w:hAnsi="Times"/>
          </w:rPr>
          <w:t xml:space="preserve"> α</w:t>
        </w:r>
        <w:r>
          <w:rPr>
            <w:rFonts w:ascii="Times" w:eastAsiaTheme="minorEastAsia" w:hAnsi="Times"/>
          </w:rPr>
          <w:t>, en una circunferencia de radio fijo r, usamos la siguiente proporción</w:t>
        </w:r>
      </w:ins>
    </w:p>
    <w:p w14:paraId="099140EF" w14:textId="77777777" w:rsidR="00BC6508" w:rsidRDefault="00BC6508" w:rsidP="00BC6508">
      <w:pPr>
        <w:spacing w:after="0"/>
        <w:rPr>
          <w:ins w:id="2223" w:author="Alex" w:date="2015-07-30T21:27:00Z"/>
          <w:rFonts w:ascii="Times" w:eastAsiaTheme="minorEastAsia" w:hAnsi="Times"/>
        </w:rPr>
      </w:pPr>
    </w:p>
    <w:p w14:paraId="2474C0C8" w14:textId="77777777" w:rsidR="00BC6508" w:rsidRPr="006465BA" w:rsidRDefault="00BC6508" w:rsidP="00BC6508">
      <w:pPr>
        <w:spacing w:after="0"/>
        <w:jc w:val="center"/>
        <w:rPr>
          <w:ins w:id="2224" w:author="Alex" w:date="2015-07-30T21:27:00Z"/>
          <w:rFonts w:ascii="Times" w:eastAsiaTheme="minorEastAsia" w:hAnsi="Times"/>
        </w:rPr>
      </w:pPr>
      <w:ins w:id="2225" w:author="Alex" w:date="2015-07-30T21:27:00Z">
        <w:r w:rsidRPr="00B137D7">
          <w:rPr>
            <w:rFonts w:ascii="Times" w:eastAsiaTheme="minorEastAsia" w:hAnsi="Times"/>
          </w:rPr>
          <w:t>2πr</w:t>
        </w:r>
        <w:r>
          <w:rPr>
            <w:rFonts w:ascii="Times" w:eastAsiaTheme="minorEastAsia" w:hAnsi="Times"/>
          </w:rPr>
          <w:t xml:space="preserve"> : </w:t>
        </w:r>
        <w:r w:rsidRPr="00B137D7">
          <w:rPr>
            <w:rFonts w:ascii="Times" w:eastAsiaTheme="minorEastAsia" w:hAnsi="Times"/>
          </w:rPr>
          <w:t>36</w:t>
        </w:r>
        <w:r>
          <w:rPr>
            <w:rFonts w:ascii="Times" w:eastAsiaTheme="minorEastAsia" w:hAnsi="Times"/>
          </w:rPr>
          <w:t xml:space="preserve">0° </w:t>
        </w:r>
        <w:r w:rsidRPr="00B137D7">
          <w:rPr>
            <w:rFonts w:ascii="Cambria Math" w:eastAsiaTheme="minorEastAsia" w:hAnsi="Cambria Math" w:cs="Cambria Math"/>
          </w:rPr>
          <w:t>∷</w:t>
        </w:r>
        <w:r>
          <w:rPr>
            <w:rFonts w:ascii="Cambria Math" w:eastAsiaTheme="minorEastAsia" w:hAnsi="Cambria Math" w:cs="Cambria Math"/>
          </w:rPr>
          <w:t xml:space="preserve"> </w:t>
        </w:r>
        <w:r w:rsidRPr="00B137D7">
          <w:rPr>
            <w:rFonts w:ascii="Times" w:eastAsiaTheme="minorEastAsia" w:hAnsi="Times"/>
          </w:rPr>
          <w:t>L</w:t>
        </w:r>
        <w:r>
          <w:rPr>
            <w:rFonts w:ascii="Times" w:eastAsiaTheme="minorEastAsia" w:hAnsi="Times"/>
          </w:rPr>
          <w:t xml:space="preserve"> </w:t>
        </w:r>
        <w:r w:rsidRPr="00B137D7">
          <w:rPr>
            <w:rFonts w:ascii="Cambria Math" w:eastAsiaTheme="minorEastAsia" w:hAnsi="Cambria Math" w:cs="Cambria Math"/>
          </w:rPr>
          <w:t>∶</w:t>
        </w:r>
        <w:r>
          <w:rPr>
            <w:rFonts w:ascii="Cambria Math" w:eastAsiaTheme="minorEastAsia" w:hAnsi="Cambria Math" w:cs="Cambria Math"/>
          </w:rPr>
          <w:t xml:space="preserve"> </w:t>
        </w:r>
        <w:r w:rsidRPr="00B137D7">
          <w:rPr>
            <w:rFonts w:ascii="Times" w:eastAsiaTheme="minorEastAsia" w:hAnsi="Times"/>
          </w:rPr>
          <w:t>α</w:t>
        </w:r>
        <w:r>
          <w:rPr>
            <w:rFonts w:ascii="Times" w:eastAsiaTheme="minorEastAsia" w:hAnsi="Times"/>
          </w:rPr>
          <w:t>°</w:t>
        </w:r>
      </w:ins>
    </w:p>
    <w:p w14:paraId="2E1475B9" w14:textId="77777777" w:rsidR="00BC6508" w:rsidRPr="003600ED" w:rsidRDefault="00BC6508" w:rsidP="00BC6508">
      <w:pPr>
        <w:spacing w:after="0"/>
        <w:rPr>
          <w:ins w:id="2226" w:author="Alex" w:date="2015-07-30T21:27:00Z"/>
          <w:rFonts w:ascii="Times" w:eastAsiaTheme="minorEastAsia" w:hAnsi="Times"/>
        </w:rPr>
      </w:pPr>
    </w:p>
    <w:p w14:paraId="61F51578" w14:textId="77777777" w:rsidR="00BC6508" w:rsidRDefault="00BC6508" w:rsidP="00BC6508">
      <w:pPr>
        <w:spacing w:after="0"/>
        <w:rPr>
          <w:ins w:id="2227" w:author="Alex" w:date="2015-07-30T21:27:00Z"/>
          <w:rFonts w:ascii="Times" w:eastAsiaTheme="minorEastAsia" w:hAnsi="Times"/>
        </w:rPr>
      </w:pPr>
      <w:ins w:id="2228" w:author="Alex" w:date="2015-07-30T21:27:00Z">
        <w:r>
          <w:rPr>
            <w:rFonts w:ascii="Times" w:eastAsiaTheme="minorEastAsia" w:hAnsi="Times"/>
          </w:rPr>
          <w:t>Equivalentemente,</w:t>
        </w:r>
      </w:ins>
    </w:p>
    <w:p w14:paraId="12457F94" w14:textId="77777777" w:rsidR="00BC6508" w:rsidRDefault="00BC6508" w:rsidP="00BC6508">
      <w:pPr>
        <w:spacing w:after="0"/>
        <w:rPr>
          <w:ins w:id="2229" w:author="Alex" w:date="2015-07-30T21:27:00Z"/>
          <w:rFonts w:ascii="Times" w:eastAsiaTheme="minorEastAsia" w:hAnsi="Times"/>
        </w:rPr>
      </w:pPr>
    </w:p>
    <w:p w14:paraId="0F3C0239" w14:textId="77777777" w:rsidR="00BC6508" w:rsidRPr="003600ED" w:rsidRDefault="00217405" w:rsidP="00BC6508">
      <w:pPr>
        <w:spacing w:after="0"/>
        <w:rPr>
          <w:ins w:id="2230" w:author="Alex" w:date="2015-07-30T21:27:00Z"/>
          <w:rFonts w:ascii="Times" w:eastAsiaTheme="minorEastAsia" w:hAnsi="Times"/>
        </w:rPr>
      </w:pPr>
      <m:oMathPara>
        <m:oMath>
          <m:f>
            <m:fPr>
              <m:ctrlPr>
                <w:ins w:id="2231" w:author="Alex" w:date="2015-07-30T21:27:00Z">
                  <w:rPr>
                    <w:rFonts w:ascii="Cambria Math" w:hAnsi="Cambria Math"/>
                    <w:i/>
                  </w:rPr>
                </w:ins>
              </m:ctrlPr>
            </m:fPr>
            <m:num>
              <w:ins w:id="2232" w:author="Alex" w:date="2015-07-30T21:27:00Z">
                <m:r>
                  <w:rPr>
                    <w:rFonts w:ascii="Cambria Math" w:hAnsi="Cambria Math"/>
                  </w:rPr>
                  <m:t>2πr</m:t>
                </m:r>
              </w:ins>
            </m:num>
            <m:den>
              <m:sSup>
                <m:sSupPr>
                  <m:ctrlPr>
                    <w:ins w:id="2233" w:author="Alex" w:date="2015-07-30T21:27:00Z">
                      <w:rPr>
                        <w:rFonts w:ascii="Cambria Math" w:hAnsi="Cambria Math"/>
                        <w:i/>
                      </w:rPr>
                    </w:ins>
                  </m:ctrlPr>
                </m:sSupPr>
                <m:e>
                  <w:ins w:id="2234" w:author="Alex" w:date="2015-07-30T21:27:00Z">
                    <m:r>
                      <w:rPr>
                        <w:rFonts w:ascii="Cambria Math" w:hAnsi="Cambria Math"/>
                      </w:rPr>
                      <m:t>360</m:t>
                    </m:r>
                  </w:ins>
                </m:e>
                <m:sup>
                  <w:ins w:id="2235" w:author="Alex" w:date="2015-07-30T21:27:00Z">
                    <m:r>
                      <w:rPr>
                        <w:rFonts w:ascii="Cambria Math" w:hAnsi="Cambria Math"/>
                      </w:rPr>
                      <m:t>o</m:t>
                    </m:r>
                  </w:ins>
                </m:sup>
              </m:sSup>
            </m:den>
          </m:f>
          <w:ins w:id="2236" w:author="Alex" w:date="2015-07-30T21:27:00Z">
            <m:r>
              <w:rPr>
                <w:rFonts w:ascii="Cambria Math" w:hAnsi="Cambria Math"/>
              </w:rPr>
              <m:t>=</m:t>
            </m:r>
          </w:ins>
          <m:f>
            <m:fPr>
              <m:ctrlPr>
                <w:ins w:id="2237" w:author="Alex" w:date="2015-07-30T21:27:00Z">
                  <w:rPr>
                    <w:rFonts w:ascii="Cambria Math" w:hAnsi="Cambria Math"/>
                    <w:i/>
                  </w:rPr>
                </w:ins>
              </m:ctrlPr>
            </m:fPr>
            <m:num>
              <w:ins w:id="2238" w:author="Alex" w:date="2015-07-30T21:27:00Z">
                <m:r>
                  <w:rPr>
                    <w:rFonts w:ascii="Cambria Math" w:hAnsi="Cambria Math"/>
                  </w:rPr>
                  <m:t>L</m:t>
                </m:r>
              </w:ins>
            </m:num>
            <m:den>
              <m:sSup>
                <m:sSupPr>
                  <m:ctrlPr>
                    <w:ins w:id="2239" w:author="Alex" w:date="2015-07-30T21:27:00Z">
                      <w:rPr>
                        <w:rFonts w:ascii="Cambria Math" w:hAnsi="Cambria Math"/>
                        <w:i/>
                      </w:rPr>
                    </w:ins>
                  </m:ctrlPr>
                </m:sSupPr>
                <m:e>
                  <w:ins w:id="2240" w:author="Alex" w:date="2015-07-30T21:27:00Z">
                    <m:r>
                      <w:rPr>
                        <w:rFonts w:ascii="Cambria Math" w:hAnsi="Cambria Math"/>
                      </w:rPr>
                      <m:t>α</m:t>
                    </m:r>
                  </w:ins>
                </m:e>
                <m:sup>
                  <w:ins w:id="2241" w:author="Alex" w:date="2015-07-30T21:27:00Z">
                    <m:r>
                      <w:rPr>
                        <w:rFonts w:ascii="Cambria Math" w:hAnsi="Cambria Math"/>
                      </w:rPr>
                      <m:t>o</m:t>
                    </m:r>
                  </w:ins>
                </m:sup>
              </m:sSup>
            </m:den>
          </m:f>
        </m:oMath>
      </m:oMathPara>
    </w:p>
    <w:p w14:paraId="0C2DF3B1" w14:textId="77777777" w:rsidR="00BC6508" w:rsidRDefault="00BC6508" w:rsidP="00BC6508">
      <w:pPr>
        <w:spacing w:after="0"/>
        <w:rPr>
          <w:ins w:id="2242" w:author="Alex" w:date="2015-07-30T21:27:00Z"/>
          <w:rFonts w:ascii="Times" w:eastAsiaTheme="minorEastAsia" w:hAnsi="Times"/>
        </w:rPr>
      </w:pPr>
    </w:p>
    <w:p w14:paraId="59EA7C81" w14:textId="77777777" w:rsidR="00BC6508" w:rsidRDefault="00BC6508" w:rsidP="00BC6508">
      <w:pPr>
        <w:spacing w:after="0"/>
        <w:rPr>
          <w:ins w:id="2243" w:author="Alex" w:date="2015-07-30T21:27:00Z"/>
          <w:rFonts w:ascii="Times" w:eastAsiaTheme="minorEastAsia" w:hAnsi="Times"/>
        </w:rPr>
      </w:pPr>
      <w:ins w:id="2244" w:author="Alex" w:date="2015-07-30T21:27:00Z">
        <w:r>
          <w:rPr>
            <w:rFonts w:ascii="Times" w:eastAsiaTheme="minorEastAsia" w:hAnsi="Times"/>
          </w:rPr>
          <w:t>Usando la igualdad anterior puedes realizar la conversión de grados sexagesimales del ángulo</w:t>
        </w:r>
        <w:r w:rsidRPr="00D035C4">
          <w:rPr>
            <w:rFonts w:ascii="Times" w:eastAsiaTheme="minorEastAsia" w:hAnsi="Times"/>
          </w:rPr>
          <w:t xml:space="preserve"> α</w:t>
        </w:r>
        <w:r>
          <w:rPr>
            <w:rFonts w:ascii="Times" w:eastAsiaTheme="minorEastAsia" w:hAnsi="Times"/>
          </w:rPr>
          <w:t xml:space="preserve"> que define el arco a la longitud de arco (L) o bien de longitud de arco a grados sexagesimales. </w:t>
        </w:r>
      </w:ins>
    </w:p>
    <w:p w14:paraId="13B74B57" w14:textId="77777777" w:rsidR="00BC6508" w:rsidRDefault="00BC6508" w:rsidP="00BC6508">
      <w:pPr>
        <w:spacing w:after="0"/>
        <w:rPr>
          <w:ins w:id="2245"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1615"/>
        <w:gridCol w:w="7213"/>
      </w:tblGrid>
      <w:tr w:rsidR="00BC6508" w:rsidRPr="005D1738" w14:paraId="08645BEF" w14:textId="77777777" w:rsidTr="00217405">
        <w:trPr>
          <w:ins w:id="2246" w:author="Alex" w:date="2015-07-30T21:27:00Z"/>
        </w:trPr>
        <w:tc>
          <w:tcPr>
            <w:tcW w:w="9033" w:type="dxa"/>
            <w:gridSpan w:val="2"/>
            <w:shd w:val="clear" w:color="auto" w:fill="0D0D0D" w:themeFill="text1" w:themeFillTint="F2"/>
          </w:tcPr>
          <w:p w14:paraId="79D20059" w14:textId="77777777" w:rsidR="00BC6508" w:rsidRPr="005D1738" w:rsidRDefault="00BC6508" w:rsidP="00217405">
            <w:pPr>
              <w:jc w:val="center"/>
              <w:rPr>
                <w:ins w:id="2247" w:author="Alex" w:date="2015-07-30T21:27:00Z"/>
                <w:rFonts w:ascii="Times New Roman" w:hAnsi="Times New Roman" w:cs="Times New Roman"/>
                <w:b/>
                <w:color w:val="FFFFFF" w:themeColor="background1"/>
              </w:rPr>
            </w:pPr>
            <w:ins w:id="2248" w:author="Alex" w:date="2015-07-30T21:27:00Z">
              <w:r w:rsidRPr="005D1738">
                <w:rPr>
                  <w:rFonts w:ascii="Times New Roman" w:hAnsi="Times New Roman" w:cs="Times New Roman"/>
                  <w:b/>
                  <w:color w:val="FFFFFF" w:themeColor="background1"/>
                </w:rPr>
                <w:t>Imagen (fotografía, gráfica o ilustración)</w:t>
              </w:r>
            </w:ins>
          </w:p>
        </w:tc>
      </w:tr>
      <w:tr w:rsidR="00BC6508" w14:paraId="7E65ECC3" w14:textId="77777777" w:rsidTr="00217405">
        <w:trPr>
          <w:ins w:id="2249" w:author="Alex" w:date="2015-07-30T21:27:00Z"/>
        </w:trPr>
        <w:tc>
          <w:tcPr>
            <w:tcW w:w="2518" w:type="dxa"/>
          </w:tcPr>
          <w:p w14:paraId="0D278E35" w14:textId="77777777" w:rsidR="00BC6508" w:rsidRPr="00053744" w:rsidRDefault="00BC6508" w:rsidP="00217405">
            <w:pPr>
              <w:rPr>
                <w:ins w:id="2250" w:author="Alex" w:date="2015-07-30T21:27:00Z"/>
                <w:rFonts w:ascii="Times New Roman" w:hAnsi="Times New Roman" w:cs="Times New Roman"/>
                <w:b/>
                <w:color w:val="000000"/>
                <w:sz w:val="18"/>
                <w:szCs w:val="18"/>
              </w:rPr>
            </w:pPr>
            <w:ins w:id="2251" w:author="Alex" w:date="2015-07-30T21:27:00Z">
              <w:r>
                <w:rPr>
                  <w:rFonts w:ascii="Times New Roman" w:hAnsi="Times New Roman" w:cs="Times New Roman"/>
                  <w:b/>
                  <w:color w:val="000000"/>
                  <w:sz w:val="18"/>
                  <w:szCs w:val="18"/>
                </w:rPr>
                <w:t>Código</w:t>
              </w:r>
            </w:ins>
          </w:p>
        </w:tc>
        <w:tc>
          <w:tcPr>
            <w:tcW w:w="6515" w:type="dxa"/>
          </w:tcPr>
          <w:p w14:paraId="41874B70" w14:textId="77777777" w:rsidR="00BC6508" w:rsidRPr="00053744" w:rsidRDefault="00BC6508" w:rsidP="00217405">
            <w:pPr>
              <w:rPr>
                <w:ins w:id="2252" w:author="Alex" w:date="2015-07-30T21:27:00Z"/>
                <w:rFonts w:ascii="Times New Roman" w:hAnsi="Times New Roman" w:cs="Times New Roman"/>
                <w:b/>
                <w:color w:val="000000"/>
                <w:sz w:val="18"/>
                <w:szCs w:val="18"/>
              </w:rPr>
            </w:pPr>
            <w:ins w:id="2253" w:author="Alex" w:date="2015-07-30T21:27:00Z">
              <w:r>
                <w:rPr>
                  <w:rFonts w:ascii="Times New Roman" w:hAnsi="Times New Roman" w:cs="Times New Roman"/>
                  <w:color w:val="000000"/>
                </w:rPr>
                <w:t>XX_00_00_IMG00</w:t>
              </w:r>
            </w:ins>
          </w:p>
        </w:tc>
      </w:tr>
      <w:tr w:rsidR="00BC6508" w14:paraId="0B5819A8" w14:textId="77777777" w:rsidTr="00217405">
        <w:trPr>
          <w:ins w:id="2254" w:author="Alex" w:date="2015-07-30T21:27:00Z"/>
        </w:trPr>
        <w:tc>
          <w:tcPr>
            <w:tcW w:w="2518" w:type="dxa"/>
          </w:tcPr>
          <w:p w14:paraId="2738F651" w14:textId="77777777" w:rsidR="00BC6508" w:rsidRDefault="00BC6508" w:rsidP="00217405">
            <w:pPr>
              <w:rPr>
                <w:ins w:id="2255" w:author="Alex" w:date="2015-07-30T21:27:00Z"/>
                <w:rFonts w:ascii="Times New Roman" w:hAnsi="Times New Roman" w:cs="Times New Roman"/>
                <w:color w:val="000000"/>
              </w:rPr>
            </w:pPr>
            <w:ins w:id="2256" w:author="Alex" w:date="2015-07-30T21:27:00Z">
              <w:r w:rsidRPr="00053744">
                <w:rPr>
                  <w:rFonts w:ascii="Times New Roman" w:hAnsi="Times New Roman" w:cs="Times New Roman"/>
                  <w:b/>
                  <w:color w:val="000000"/>
                  <w:sz w:val="18"/>
                  <w:szCs w:val="18"/>
                </w:rPr>
                <w:t>Descripción</w:t>
              </w:r>
            </w:ins>
          </w:p>
        </w:tc>
        <w:tc>
          <w:tcPr>
            <w:tcW w:w="6515" w:type="dxa"/>
          </w:tcPr>
          <w:p w14:paraId="4F4E5678" w14:textId="77777777" w:rsidR="00BC6508" w:rsidRDefault="00BC6508" w:rsidP="00217405">
            <w:pPr>
              <w:rPr>
                <w:ins w:id="2257" w:author="Alex" w:date="2015-07-30T21:27:00Z"/>
                <w:rFonts w:ascii="Times New Roman" w:hAnsi="Times New Roman" w:cs="Times New Roman"/>
                <w:color w:val="000000"/>
              </w:rPr>
            </w:pPr>
            <w:ins w:id="2258" w:author="Alex" w:date="2015-07-30T21:27:00Z">
              <w:r>
                <w:rPr>
                  <w:rFonts w:ascii="Times New Roman" w:hAnsi="Times New Roman" w:cs="Times New Roman"/>
                  <w:color w:val="000000"/>
                </w:rPr>
                <w:t xml:space="preserve">Circunferencia en la que se resalta un arco que va del punto A al punto B, definido por el ángulo </w:t>
              </w:r>
              <w:r w:rsidRPr="00D035C4">
                <w:rPr>
                  <w:rFonts w:ascii="Times" w:eastAsiaTheme="minorEastAsia" w:hAnsi="Times"/>
                </w:rPr>
                <w:t>α</w:t>
              </w:r>
            </w:ins>
          </w:p>
        </w:tc>
      </w:tr>
      <w:tr w:rsidR="00BC6508" w14:paraId="284F5599" w14:textId="77777777" w:rsidTr="00217405">
        <w:trPr>
          <w:ins w:id="2259" w:author="Alex" w:date="2015-07-30T21:27:00Z"/>
        </w:trPr>
        <w:tc>
          <w:tcPr>
            <w:tcW w:w="2518" w:type="dxa"/>
          </w:tcPr>
          <w:p w14:paraId="4DDCF043" w14:textId="77777777" w:rsidR="00BC6508" w:rsidRDefault="00BC6508" w:rsidP="00217405">
            <w:pPr>
              <w:rPr>
                <w:ins w:id="2260" w:author="Alex" w:date="2015-07-30T21:27:00Z"/>
                <w:rFonts w:ascii="Times New Roman" w:hAnsi="Times New Roman" w:cs="Times New Roman"/>
                <w:color w:val="000000"/>
              </w:rPr>
            </w:pPr>
            <w:ins w:id="2261" w:author="Alex" w:date="2015-07-30T21:27:00Z">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2FFA16F4" w14:textId="77777777" w:rsidR="00BC6508" w:rsidRDefault="00BC6508" w:rsidP="00217405">
            <w:pPr>
              <w:rPr>
                <w:ins w:id="2262" w:author="Alex" w:date="2015-07-30T21:27:00Z"/>
                <w:rFonts w:ascii="Times New Roman" w:hAnsi="Times New Roman" w:cs="Times New Roman"/>
                <w:color w:val="000000"/>
              </w:rPr>
            </w:pPr>
            <w:ins w:id="2263" w:author="Alex" w:date="2015-07-30T21:27:00Z">
              <w:r>
                <w:rPr>
                  <w:sz w:val="24"/>
                  <w:szCs w:val="24"/>
                  <w:lang w:val="es-ES_tradnl"/>
                </w:rPr>
                <w:object w:dxaOrig="6990" w:dyaOrig="5580" w14:anchorId="57E23EA6">
                  <v:shape id="_x0000_i1044" type="#_x0000_t75" style="width:349.8pt;height:279.15pt" o:ole="">
                    <v:imagedata r:id="rId82" o:title=""/>
                  </v:shape>
                  <o:OLEObject Type="Embed" ProgID="PBrush" ShapeID="_x0000_i1044" DrawAspect="Content" ObjectID="_1499851249" r:id="rId83"/>
                </w:object>
              </w:r>
            </w:ins>
          </w:p>
        </w:tc>
      </w:tr>
      <w:tr w:rsidR="00BC6508" w14:paraId="4B9C6AE8" w14:textId="77777777" w:rsidTr="00217405">
        <w:trPr>
          <w:ins w:id="2264" w:author="Alex" w:date="2015-07-30T21:27:00Z"/>
        </w:trPr>
        <w:tc>
          <w:tcPr>
            <w:tcW w:w="2518" w:type="dxa"/>
          </w:tcPr>
          <w:p w14:paraId="0693A8F3" w14:textId="77777777" w:rsidR="00BC6508" w:rsidRDefault="00BC6508" w:rsidP="00217405">
            <w:pPr>
              <w:rPr>
                <w:ins w:id="2265" w:author="Alex" w:date="2015-07-30T21:27:00Z"/>
                <w:rFonts w:ascii="Times New Roman" w:hAnsi="Times New Roman" w:cs="Times New Roman"/>
                <w:color w:val="000000"/>
              </w:rPr>
            </w:pPr>
            <w:ins w:id="2266" w:author="Alex" w:date="2015-07-30T21:27:00Z">
              <w:r w:rsidRPr="00053744">
                <w:rPr>
                  <w:rFonts w:ascii="Times New Roman" w:hAnsi="Times New Roman" w:cs="Times New Roman"/>
                  <w:b/>
                  <w:color w:val="000000"/>
                  <w:sz w:val="18"/>
                  <w:szCs w:val="18"/>
                </w:rPr>
                <w:t>Pie de imagen</w:t>
              </w:r>
            </w:ins>
          </w:p>
        </w:tc>
        <w:tc>
          <w:tcPr>
            <w:tcW w:w="6515" w:type="dxa"/>
          </w:tcPr>
          <w:p w14:paraId="69C52800" w14:textId="77777777" w:rsidR="00BC6508" w:rsidRDefault="00BC6508" w:rsidP="00217405">
            <w:pPr>
              <w:rPr>
                <w:ins w:id="2267" w:author="Alex" w:date="2015-07-30T21:27:00Z"/>
                <w:rFonts w:ascii="Times New Roman" w:hAnsi="Times New Roman" w:cs="Times New Roman"/>
                <w:color w:val="000000"/>
              </w:rPr>
            </w:pPr>
            <w:ins w:id="2268" w:author="Alex" w:date="2015-07-30T21:27:00Z">
              <w:r>
                <w:rPr>
                  <w:rFonts w:ascii="Times New Roman" w:hAnsi="Times New Roman" w:cs="Times New Roman"/>
                  <w:color w:val="000000"/>
                </w:rPr>
                <w:t xml:space="preserve">El ángulo </w:t>
              </w:r>
              <w:r w:rsidRPr="00D035C4">
                <w:rPr>
                  <w:rFonts w:ascii="Times" w:eastAsiaTheme="minorEastAsia" w:hAnsi="Times"/>
                </w:rPr>
                <w:t>α</w:t>
              </w:r>
              <w:r>
                <w:rPr>
                  <w:rFonts w:ascii="Times" w:eastAsiaTheme="minorEastAsia" w:hAnsi="Times"/>
                </w:rPr>
                <w:t xml:space="preserve"> es directamente proporcional a la longitud L</w:t>
              </w:r>
            </w:ins>
          </w:p>
        </w:tc>
      </w:tr>
    </w:tbl>
    <w:p w14:paraId="4ABE1721" w14:textId="77777777" w:rsidR="00BC6508" w:rsidRDefault="00BC6508" w:rsidP="00BC6508">
      <w:pPr>
        <w:spacing w:after="0"/>
        <w:rPr>
          <w:ins w:id="2269" w:author="Alex" w:date="2015-07-30T21:27:00Z"/>
          <w:rFonts w:ascii="Times" w:eastAsiaTheme="minorEastAsia" w:hAnsi="Times"/>
        </w:rPr>
      </w:pPr>
    </w:p>
    <w:p w14:paraId="798A2673" w14:textId="77777777" w:rsidR="00BC6508" w:rsidRDefault="00BC6508" w:rsidP="00BC6508">
      <w:pPr>
        <w:spacing w:after="0"/>
        <w:rPr>
          <w:ins w:id="2270" w:author="Alex" w:date="2015-07-30T21:27:00Z"/>
          <w:rFonts w:ascii="Times" w:eastAsiaTheme="minorEastAsia" w:hAnsi="Times"/>
        </w:rPr>
      </w:pPr>
      <w:ins w:id="2271" w:author="Alex" w:date="2015-07-30T21:27:00Z">
        <w:r>
          <w:rPr>
            <w:rFonts w:ascii="Times" w:eastAsiaTheme="minorEastAsia" w:hAnsi="Times"/>
          </w:rPr>
          <w:t>Puedes usar las siguientes fórmulas para las conversiones, que se deducen directamente de la ecuación anterior.</w:t>
        </w:r>
      </w:ins>
    </w:p>
    <w:p w14:paraId="43F20556" w14:textId="77777777" w:rsidR="00BC6508" w:rsidRDefault="00BC6508" w:rsidP="00BC6508">
      <w:pPr>
        <w:spacing w:after="0"/>
        <w:rPr>
          <w:ins w:id="2272"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BC6508" w:rsidRPr="005D1738" w14:paraId="0476EC9A" w14:textId="77777777" w:rsidTr="00217405">
        <w:trPr>
          <w:ins w:id="2273" w:author="Alex" w:date="2015-07-30T21:27:00Z"/>
        </w:trPr>
        <w:tc>
          <w:tcPr>
            <w:tcW w:w="8828" w:type="dxa"/>
            <w:gridSpan w:val="2"/>
            <w:shd w:val="clear" w:color="auto" w:fill="000000" w:themeFill="text1"/>
          </w:tcPr>
          <w:p w14:paraId="36C37BF3" w14:textId="77777777" w:rsidR="00BC6508" w:rsidRPr="005D1738" w:rsidRDefault="00BC6508" w:rsidP="00217405">
            <w:pPr>
              <w:jc w:val="center"/>
              <w:rPr>
                <w:ins w:id="2274" w:author="Alex" w:date="2015-07-30T21:27:00Z"/>
                <w:rFonts w:ascii="Times New Roman" w:hAnsi="Times New Roman" w:cs="Times New Roman"/>
                <w:b/>
                <w:color w:val="FFFFFF" w:themeColor="background1"/>
              </w:rPr>
            </w:pPr>
            <w:ins w:id="2275" w:author="Alex" w:date="2015-07-30T21:27:00Z">
              <w:r w:rsidRPr="005D1738">
                <w:rPr>
                  <w:rFonts w:ascii="Times New Roman" w:hAnsi="Times New Roman" w:cs="Times New Roman"/>
                  <w:b/>
                  <w:color w:val="FFFFFF" w:themeColor="background1"/>
                </w:rPr>
                <w:t>Destacado</w:t>
              </w:r>
            </w:ins>
          </w:p>
        </w:tc>
      </w:tr>
      <w:tr w:rsidR="00BC6508" w:rsidRPr="00726376" w14:paraId="053A298D" w14:textId="77777777" w:rsidTr="00217405">
        <w:trPr>
          <w:ins w:id="2276" w:author="Alex" w:date="2015-07-30T21:27:00Z"/>
        </w:trPr>
        <w:tc>
          <w:tcPr>
            <w:tcW w:w="2485" w:type="dxa"/>
          </w:tcPr>
          <w:p w14:paraId="615F82D2" w14:textId="77777777" w:rsidR="00BC6508" w:rsidRPr="00726376" w:rsidRDefault="00BC6508" w:rsidP="00217405">
            <w:pPr>
              <w:rPr>
                <w:ins w:id="2277" w:author="Alex" w:date="2015-07-30T21:27:00Z"/>
                <w:rFonts w:ascii="Times" w:hAnsi="Times"/>
                <w:b/>
                <w:sz w:val="18"/>
                <w:szCs w:val="18"/>
              </w:rPr>
            </w:pPr>
            <w:ins w:id="2278" w:author="Alex" w:date="2015-07-30T21:27:00Z">
              <w:r w:rsidRPr="00726376">
                <w:rPr>
                  <w:rFonts w:ascii="Times" w:hAnsi="Times"/>
                  <w:b/>
                  <w:sz w:val="18"/>
                  <w:szCs w:val="18"/>
                </w:rPr>
                <w:t>Título</w:t>
              </w:r>
            </w:ins>
          </w:p>
        </w:tc>
        <w:tc>
          <w:tcPr>
            <w:tcW w:w="6343" w:type="dxa"/>
          </w:tcPr>
          <w:p w14:paraId="282A98F1" w14:textId="77777777" w:rsidR="00BC6508" w:rsidRPr="00726376" w:rsidRDefault="00BC6508" w:rsidP="00217405">
            <w:pPr>
              <w:jc w:val="center"/>
              <w:rPr>
                <w:ins w:id="2279" w:author="Alex" w:date="2015-07-30T21:27:00Z"/>
                <w:rFonts w:ascii="Times" w:hAnsi="Times"/>
                <w:b/>
                <w:sz w:val="18"/>
                <w:szCs w:val="18"/>
              </w:rPr>
            </w:pPr>
            <w:ins w:id="2280" w:author="Alex" w:date="2015-07-30T21:27:00Z">
              <w:r>
                <w:rPr>
                  <w:rFonts w:ascii="Times" w:hAnsi="Times"/>
                  <w:b/>
                  <w:sz w:val="18"/>
                  <w:szCs w:val="18"/>
                </w:rPr>
                <w:t>Conversión de A grados sexagesimales a longitud de arco de circunferencia</w:t>
              </w:r>
            </w:ins>
          </w:p>
        </w:tc>
      </w:tr>
      <w:tr w:rsidR="00BC6508" w14:paraId="2381D8BD" w14:textId="77777777" w:rsidTr="00217405">
        <w:trPr>
          <w:ins w:id="2281" w:author="Alex" w:date="2015-07-30T21:27:00Z"/>
        </w:trPr>
        <w:tc>
          <w:tcPr>
            <w:tcW w:w="2485" w:type="dxa"/>
          </w:tcPr>
          <w:p w14:paraId="2358AB17" w14:textId="77777777" w:rsidR="00BC6508" w:rsidRDefault="00BC6508" w:rsidP="00217405">
            <w:pPr>
              <w:rPr>
                <w:ins w:id="2282" w:author="Alex" w:date="2015-07-30T21:27:00Z"/>
                <w:rFonts w:ascii="Times" w:hAnsi="Times"/>
              </w:rPr>
            </w:pPr>
            <w:ins w:id="2283" w:author="Alex" w:date="2015-07-30T21:27:00Z">
              <w:r w:rsidRPr="00726376">
                <w:rPr>
                  <w:rFonts w:ascii="Times" w:hAnsi="Times"/>
                  <w:b/>
                  <w:sz w:val="18"/>
                  <w:szCs w:val="18"/>
                </w:rPr>
                <w:t>Contenido</w:t>
              </w:r>
            </w:ins>
          </w:p>
        </w:tc>
        <w:tc>
          <w:tcPr>
            <w:tcW w:w="6343" w:type="dxa"/>
          </w:tcPr>
          <w:p w14:paraId="1BA852EC" w14:textId="77777777" w:rsidR="00BC6508" w:rsidRPr="00B916A5" w:rsidRDefault="00BC6508" w:rsidP="00217405">
            <w:pPr>
              <w:rPr>
                <w:ins w:id="2284" w:author="Alex" w:date="2015-07-30T21:27:00Z"/>
                <w:rFonts w:ascii="Times" w:eastAsiaTheme="minorEastAsia" w:hAnsi="Times"/>
              </w:rPr>
            </w:pPr>
            <w:ins w:id="2285" w:author="Alex" w:date="2015-07-30T21:27:00Z">
              <m:oMathPara>
                <m:oMath>
                  <m:r>
                    <w:rPr>
                      <w:rFonts w:ascii="Cambria Math" w:hAnsi="Cambria Math"/>
                    </w:rPr>
                    <m:t>X=</m:t>
                  </m:r>
                  <m:f>
                    <m:fPr>
                      <m:ctrlPr>
                        <w:rPr>
                          <w:rFonts w:ascii="Cambria Math" w:hAnsi="Cambria Math"/>
                          <w:i/>
                        </w:rPr>
                      </m:ctrlPr>
                    </m:fPr>
                    <m:num>
                      <m:r>
                        <w:rPr>
                          <w:rFonts w:ascii="Cambria Math" w:hAnsi="Cambria Math"/>
                        </w:rPr>
                        <m:t>2πr∙</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oMath>
              </m:oMathPara>
            </w:ins>
          </w:p>
        </w:tc>
      </w:tr>
    </w:tbl>
    <w:p w14:paraId="47649C8F" w14:textId="77777777" w:rsidR="00BC6508" w:rsidRDefault="00BC6508" w:rsidP="00BC6508">
      <w:pPr>
        <w:spacing w:after="0"/>
        <w:rPr>
          <w:ins w:id="2286" w:author="Alex" w:date="2015-07-30T21:27:00Z"/>
          <w:rFonts w:ascii="Times" w:eastAsiaTheme="minorEastAsia" w:hAnsi="Times"/>
        </w:rPr>
      </w:pPr>
    </w:p>
    <w:p w14:paraId="79D6E1E1" w14:textId="77777777" w:rsidR="00BC6508" w:rsidRDefault="00BC6508" w:rsidP="00BC6508">
      <w:pPr>
        <w:spacing w:after="0"/>
        <w:rPr>
          <w:ins w:id="2287" w:author="Alex" w:date="2015-07-30T21:27:00Z"/>
          <w:rFonts w:ascii="Times" w:hAnsi="Times"/>
        </w:rPr>
      </w:pPr>
      <w:ins w:id="2288" w:author="Alex" w:date="2015-07-30T21:27:00Z">
        <w:r>
          <w:rPr>
            <w:rFonts w:ascii="Times" w:hAnsi="Times"/>
          </w:rPr>
          <w:t>Por ejemplo, en una circunferencia de radio 4 km, para calcular la longitud del arco que genera un ángulo de 15° debes realizar los siguientes cálculos</w:t>
        </w:r>
      </w:ins>
    </w:p>
    <w:p w14:paraId="43A45CF7" w14:textId="77777777" w:rsidR="00BC6508" w:rsidRDefault="00BC6508" w:rsidP="00BC6508">
      <w:pPr>
        <w:spacing w:after="0"/>
        <w:rPr>
          <w:ins w:id="2289" w:author="Alex" w:date="2015-07-30T21:27:00Z"/>
          <w:rFonts w:ascii="Times" w:hAnsi="Times"/>
        </w:rPr>
      </w:pPr>
    </w:p>
    <w:p w14:paraId="138F3CAF" w14:textId="77777777" w:rsidR="00BC6508" w:rsidRPr="0066044B" w:rsidRDefault="00BC6508" w:rsidP="00BC6508">
      <w:pPr>
        <w:spacing w:after="0"/>
        <w:rPr>
          <w:ins w:id="2290" w:author="Alex" w:date="2015-07-30T21:27:00Z"/>
          <w:rFonts w:ascii="Times" w:eastAsiaTheme="minorEastAsia" w:hAnsi="Times"/>
        </w:rPr>
      </w:pPr>
      <w:ins w:id="2291" w:author="Alex" w:date="2015-07-30T21:27:00Z">
        <m:oMathPara>
          <m:oMath>
            <m:r>
              <w:rPr>
                <w:rFonts w:ascii="Cambria Math" w:hAnsi="Cambria Math"/>
              </w:rPr>
              <m:t>X=</m:t>
            </m:r>
            <m:f>
              <m:fPr>
                <m:ctrlPr>
                  <w:rPr>
                    <w:rFonts w:ascii="Cambria Math" w:hAnsi="Cambria Math"/>
                    <w:i/>
                  </w:rPr>
                </m:ctrlPr>
              </m:fPr>
              <m:num>
                <m:r>
                  <w:rPr>
                    <w:rFonts w:ascii="Cambria Math" w:hAnsi="Cambria Math"/>
                  </w:rPr>
                  <m:t>2π(4 km)∙</m:t>
                </m:r>
                <m:sSup>
                  <m:sSupPr>
                    <m:ctrlPr>
                      <w:rPr>
                        <w:rFonts w:ascii="Cambria Math" w:hAnsi="Cambria Math"/>
                        <w:i/>
                      </w:rPr>
                    </m:ctrlPr>
                  </m:sSupPr>
                  <m:e>
                    <m:r>
                      <w:rPr>
                        <w:rFonts w:ascii="Cambria Math" w:hAnsi="Cambria Math"/>
                      </w:rPr>
                      <m:t>15</m:t>
                    </m:r>
                  </m:e>
                  <m:sup>
                    <m:r>
                      <w:rPr>
                        <w:rFonts w:ascii="Cambria Math" w:hAnsi="Cambria Math"/>
                      </w:rPr>
                      <m:t>o</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oMath>
        </m:oMathPara>
      </w:ins>
    </w:p>
    <w:p w14:paraId="7917CDF4" w14:textId="77777777" w:rsidR="00BC6508" w:rsidRDefault="00BC6508" w:rsidP="00BC6508">
      <w:pPr>
        <w:spacing w:after="0"/>
        <w:rPr>
          <w:ins w:id="2292" w:author="Alex" w:date="2015-07-30T21:27:00Z"/>
          <w:rFonts w:ascii="Times" w:hAnsi="Times"/>
        </w:rPr>
      </w:pPr>
      <w:ins w:id="2293" w:author="Alex" w:date="2015-07-30T21:27:00Z">
        <m:oMathPara>
          <m:oMath>
            <m:r>
              <w:rPr>
                <w:rFonts w:ascii="Cambria Math" w:hAnsi="Cambria Math"/>
              </w:rPr>
              <m:t>=</m:t>
            </m:r>
            <m:f>
              <m:fPr>
                <m:ctrlPr>
                  <w:rPr>
                    <w:rFonts w:ascii="Cambria Math" w:hAnsi="Cambria Math"/>
                    <w:i/>
                  </w:rPr>
                </m:ctrlPr>
              </m:fPr>
              <m:num>
                <m:r>
                  <w:rPr>
                    <w:rFonts w:ascii="Cambria Math" w:hAnsi="Cambria Math"/>
                  </w:rPr>
                  <m:t>120π</m:t>
                </m:r>
              </m:num>
              <m:den>
                <m:r>
                  <w:rPr>
                    <w:rFonts w:ascii="Cambria Math" w:hAnsi="Cambria Math"/>
                  </w:rPr>
                  <m:t>360</m:t>
                </m:r>
              </m:den>
            </m:f>
            <m:r>
              <w:rPr>
                <w:rFonts w:ascii="Cambria Math" w:hAnsi="Cambria Math"/>
              </w:rPr>
              <m:t xml:space="preserve"> km</m:t>
            </m:r>
          </m:oMath>
        </m:oMathPara>
      </w:ins>
    </w:p>
    <w:p w14:paraId="2144F551" w14:textId="77777777" w:rsidR="00BC6508" w:rsidRDefault="00BC6508" w:rsidP="00BC6508">
      <w:pPr>
        <w:spacing w:after="0"/>
        <w:rPr>
          <w:ins w:id="2294" w:author="Alex" w:date="2015-07-30T21:27:00Z"/>
          <w:rFonts w:ascii="Times" w:hAnsi="Times"/>
        </w:rPr>
      </w:pPr>
      <w:ins w:id="2295" w:author="Alex" w:date="2015-07-30T21:27:00Z">
        <m:oMathPara>
          <m:oMath>
            <m:r>
              <w:rPr>
                <w:rFonts w:ascii="Cambria Math" w:hAnsi="Cambria Math"/>
              </w:rPr>
              <m:t>≈1,05 km</m:t>
            </m:r>
          </m:oMath>
        </m:oMathPara>
      </w:ins>
    </w:p>
    <w:p w14:paraId="6D83D8A6" w14:textId="77777777" w:rsidR="00BC6508" w:rsidRDefault="00BC6508" w:rsidP="00BC6508">
      <w:pPr>
        <w:spacing w:after="0"/>
        <w:rPr>
          <w:ins w:id="2296"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BC6508" w:rsidRPr="005D1738" w14:paraId="0FD7BF28" w14:textId="77777777" w:rsidTr="00217405">
        <w:trPr>
          <w:ins w:id="2297" w:author="Alex" w:date="2015-07-30T21:27:00Z"/>
        </w:trPr>
        <w:tc>
          <w:tcPr>
            <w:tcW w:w="8978" w:type="dxa"/>
            <w:gridSpan w:val="2"/>
            <w:shd w:val="clear" w:color="auto" w:fill="000000" w:themeFill="text1"/>
          </w:tcPr>
          <w:p w14:paraId="761B494B" w14:textId="77777777" w:rsidR="00BC6508" w:rsidRPr="005D1738" w:rsidRDefault="00BC6508" w:rsidP="00217405">
            <w:pPr>
              <w:jc w:val="center"/>
              <w:rPr>
                <w:ins w:id="2298" w:author="Alex" w:date="2015-07-30T21:27:00Z"/>
                <w:rFonts w:ascii="Times New Roman" w:hAnsi="Times New Roman" w:cs="Times New Roman"/>
                <w:b/>
                <w:color w:val="FFFFFF" w:themeColor="background1"/>
              </w:rPr>
            </w:pPr>
            <w:ins w:id="2299" w:author="Alex" w:date="2015-07-30T21:27:00Z">
              <w:r w:rsidRPr="005D1738">
                <w:rPr>
                  <w:rFonts w:ascii="Times New Roman" w:hAnsi="Times New Roman" w:cs="Times New Roman"/>
                  <w:b/>
                  <w:color w:val="FFFFFF" w:themeColor="background1"/>
                </w:rPr>
                <w:t>Destacado</w:t>
              </w:r>
            </w:ins>
          </w:p>
        </w:tc>
      </w:tr>
      <w:tr w:rsidR="00BC6508" w:rsidRPr="00726376" w14:paraId="3B3F80D1" w14:textId="77777777" w:rsidTr="00217405">
        <w:trPr>
          <w:ins w:id="2300" w:author="Alex" w:date="2015-07-30T21:27:00Z"/>
        </w:trPr>
        <w:tc>
          <w:tcPr>
            <w:tcW w:w="2518" w:type="dxa"/>
          </w:tcPr>
          <w:p w14:paraId="62CD0D36" w14:textId="77777777" w:rsidR="00BC6508" w:rsidRPr="00726376" w:rsidRDefault="00BC6508" w:rsidP="00217405">
            <w:pPr>
              <w:rPr>
                <w:ins w:id="2301" w:author="Alex" w:date="2015-07-30T21:27:00Z"/>
                <w:rFonts w:ascii="Times" w:hAnsi="Times"/>
                <w:b/>
                <w:sz w:val="18"/>
                <w:szCs w:val="18"/>
              </w:rPr>
            </w:pPr>
            <w:ins w:id="2302" w:author="Alex" w:date="2015-07-30T21:27:00Z">
              <w:r w:rsidRPr="00726376">
                <w:rPr>
                  <w:rFonts w:ascii="Times" w:hAnsi="Times"/>
                  <w:b/>
                  <w:sz w:val="18"/>
                  <w:szCs w:val="18"/>
                </w:rPr>
                <w:t>Título</w:t>
              </w:r>
            </w:ins>
          </w:p>
        </w:tc>
        <w:tc>
          <w:tcPr>
            <w:tcW w:w="6460" w:type="dxa"/>
          </w:tcPr>
          <w:p w14:paraId="6F80CCD9" w14:textId="77777777" w:rsidR="00BC6508" w:rsidRPr="00726376" w:rsidRDefault="00BC6508" w:rsidP="00217405">
            <w:pPr>
              <w:jc w:val="center"/>
              <w:rPr>
                <w:ins w:id="2303" w:author="Alex" w:date="2015-07-30T21:27:00Z"/>
                <w:rFonts w:ascii="Times" w:hAnsi="Times"/>
                <w:b/>
                <w:sz w:val="18"/>
                <w:szCs w:val="18"/>
              </w:rPr>
            </w:pPr>
            <w:ins w:id="2304" w:author="Alex" w:date="2015-07-30T21:27:00Z">
              <w:r>
                <w:rPr>
                  <w:rFonts w:ascii="Times" w:hAnsi="Times"/>
                  <w:b/>
                  <w:sz w:val="18"/>
                  <w:szCs w:val="18"/>
                </w:rPr>
                <w:t xml:space="preserve">Conversión de la longitud arco de circunferencia </w:t>
              </w:r>
              <w:r>
                <w:rPr>
                  <w:rFonts w:ascii="Times" w:eastAsiaTheme="minorEastAsia" w:hAnsi="Times"/>
                  <w:b/>
                  <w:sz w:val="18"/>
                  <w:szCs w:val="18"/>
                </w:rPr>
                <w:t xml:space="preserve">de X unidades, </w:t>
              </w:r>
              <w:r>
                <w:rPr>
                  <w:rFonts w:ascii="Times" w:hAnsi="Times"/>
                  <w:b/>
                  <w:sz w:val="18"/>
                  <w:szCs w:val="18"/>
                </w:rPr>
                <w:t>a grados sexagesimales</w:t>
              </w:r>
            </w:ins>
          </w:p>
        </w:tc>
      </w:tr>
      <w:tr w:rsidR="00BC6508" w14:paraId="3EBD1B7A" w14:textId="77777777" w:rsidTr="00217405">
        <w:trPr>
          <w:trHeight w:val="697"/>
          <w:ins w:id="2305" w:author="Alex" w:date="2015-07-30T21:27:00Z"/>
        </w:trPr>
        <w:tc>
          <w:tcPr>
            <w:tcW w:w="2518" w:type="dxa"/>
          </w:tcPr>
          <w:p w14:paraId="0E3D9FA1" w14:textId="77777777" w:rsidR="00BC6508" w:rsidRDefault="00BC6508" w:rsidP="00217405">
            <w:pPr>
              <w:rPr>
                <w:ins w:id="2306" w:author="Alex" w:date="2015-07-30T21:27:00Z"/>
                <w:rFonts w:ascii="Times" w:hAnsi="Times"/>
              </w:rPr>
            </w:pPr>
            <w:ins w:id="2307" w:author="Alex" w:date="2015-07-30T21:27:00Z">
              <w:r w:rsidRPr="00726376">
                <w:rPr>
                  <w:rFonts w:ascii="Times" w:hAnsi="Times"/>
                  <w:b/>
                  <w:sz w:val="18"/>
                  <w:szCs w:val="18"/>
                </w:rPr>
                <w:t>Contenido</w:t>
              </w:r>
            </w:ins>
          </w:p>
        </w:tc>
        <w:tc>
          <w:tcPr>
            <w:tcW w:w="6460" w:type="dxa"/>
          </w:tcPr>
          <w:p w14:paraId="6D21A4D3" w14:textId="77777777" w:rsidR="00BC6508" w:rsidRDefault="00217405" w:rsidP="00217405">
            <w:pPr>
              <w:rPr>
                <w:ins w:id="2308" w:author="Alex" w:date="2015-07-30T21:27:00Z"/>
                <w:rFonts w:ascii="Times" w:hAnsi="Times"/>
              </w:rPr>
            </w:pPr>
            <m:oMathPara>
              <m:oMath>
                <m:sSup>
                  <m:sSupPr>
                    <m:ctrlPr>
                      <w:ins w:id="2309" w:author="Alex" w:date="2015-07-30T21:27:00Z">
                        <w:rPr>
                          <w:rFonts w:ascii="Cambria Math" w:hAnsi="Cambria Math"/>
                          <w:i/>
                        </w:rPr>
                      </w:ins>
                    </m:ctrlPr>
                  </m:sSupPr>
                  <m:e>
                    <w:ins w:id="2310" w:author="Alex" w:date="2015-07-30T21:27:00Z">
                      <m:r>
                        <w:rPr>
                          <w:rFonts w:ascii="Cambria Math" w:hAnsi="Cambria Math"/>
                        </w:rPr>
                        <m:t>A</m:t>
                      </m:r>
                    </w:ins>
                  </m:e>
                  <m:sup>
                    <w:ins w:id="2311" w:author="Alex" w:date="2015-07-30T21:27:00Z">
                      <m:r>
                        <w:rPr>
                          <w:rFonts w:ascii="Cambria Math" w:hAnsi="Cambria Math"/>
                        </w:rPr>
                        <m:t>o</m:t>
                      </m:r>
                    </w:ins>
                  </m:sup>
                </m:sSup>
                <w:ins w:id="2312" w:author="Alex" w:date="2015-07-30T21:27:00Z">
                  <m:r>
                    <w:rPr>
                      <w:rFonts w:ascii="Cambria Math" w:hAnsi="Cambria Math"/>
                    </w:rPr>
                    <m:t>=</m:t>
                  </m:r>
                </w:ins>
                <m:f>
                  <m:fPr>
                    <m:ctrlPr>
                      <w:ins w:id="2313" w:author="Alex" w:date="2015-07-30T21:27:00Z">
                        <w:rPr>
                          <w:rFonts w:ascii="Cambria Math" w:hAnsi="Cambria Math"/>
                          <w:i/>
                        </w:rPr>
                      </w:ins>
                    </m:ctrlPr>
                  </m:fPr>
                  <m:num>
                    <m:sSup>
                      <m:sSupPr>
                        <m:ctrlPr>
                          <w:ins w:id="2314" w:author="Alex" w:date="2015-07-30T21:27:00Z">
                            <w:rPr>
                              <w:rFonts w:ascii="Cambria Math" w:hAnsi="Cambria Math"/>
                              <w:i/>
                              <w:sz w:val="24"/>
                              <w:szCs w:val="24"/>
                              <w:lang w:val="es-ES_tradnl"/>
                            </w:rPr>
                          </w:ins>
                        </m:ctrlPr>
                      </m:sSupPr>
                      <m:e>
                        <w:ins w:id="2315" w:author="Alex" w:date="2015-07-30T21:27:00Z">
                          <m:r>
                            <w:rPr>
                              <w:rFonts w:ascii="Cambria Math" w:hAnsi="Cambria Math"/>
                            </w:rPr>
                            <m:t>360</m:t>
                          </m:r>
                        </w:ins>
                      </m:e>
                      <m:sup>
                        <w:ins w:id="2316" w:author="Alex" w:date="2015-07-30T21:27:00Z">
                          <m:r>
                            <w:rPr>
                              <w:rFonts w:ascii="Cambria Math" w:hAnsi="Cambria Math"/>
                            </w:rPr>
                            <m:t>o</m:t>
                          </m:r>
                        </w:ins>
                      </m:sup>
                    </m:sSup>
                    <w:ins w:id="2317" w:author="Alex" w:date="2015-07-30T21:27:00Z">
                      <m:r>
                        <w:rPr>
                          <w:rFonts w:ascii="Cambria Math" w:hAnsi="Cambria Math"/>
                          <w:sz w:val="24"/>
                          <w:szCs w:val="24"/>
                          <w:lang w:val="es-ES_tradnl"/>
                        </w:rPr>
                        <m:t>∙X</m:t>
                      </m:r>
                    </w:ins>
                  </m:num>
                  <m:den>
                    <w:ins w:id="2318" w:author="Alex" w:date="2015-07-30T21:27:00Z">
                      <m:r>
                        <w:rPr>
                          <w:rFonts w:ascii="Cambria Math" w:hAnsi="Cambria Math"/>
                        </w:rPr>
                        <m:t>2πr</m:t>
                      </m:r>
                    </w:ins>
                  </m:den>
                </m:f>
              </m:oMath>
            </m:oMathPara>
          </w:p>
        </w:tc>
      </w:tr>
    </w:tbl>
    <w:p w14:paraId="77D3F5A7" w14:textId="77777777" w:rsidR="00BC6508" w:rsidRDefault="00BC6508" w:rsidP="00BC6508">
      <w:pPr>
        <w:spacing w:after="0"/>
        <w:rPr>
          <w:ins w:id="2319" w:author="Alex" w:date="2015-07-30T21:27:00Z"/>
          <w:rFonts w:ascii="Times" w:hAnsi="Times"/>
          <w:b/>
        </w:rPr>
      </w:pPr>
    </w:p>
    <w:p w14:paraId="1983FBCF" w14:textId="77777777" w:rsidR="00BC6508" w:rsidRDefault="00BC6508" w:rsidP="00BC6508">
      <w:pPr>
        <w:spacing w:after="0"/>
        <w:rPr>
          <w:ins w:id="2320" w:author="Alex" w:date="2015-07-30T21:27:00Z"/>
          <w:rFonts w:ascii="Times" w:hAnsi="Times"/>
        </w:rPr>
      </w:pPr>
    </w:p>
    <w:p w14:paraId="775FFCA7" w14:textId="77777777" w:rsidR="00BC6508" w:rsidRDefault="00BC6508" w:rsidP="00BC6508">
      <w:pPr>
        <w:spacing w:after="0"/>
        <w:rPr>
          <w:ins w:id="2321" w:author="Alex" w:date="2015-07-30T21:27:00Z"/>
          <w:rFonts w:ascii="Times" w:hAnsi="Times"/>
        </w:rPr>
      </w:pPr>
      <w:ins w:id="2322" w:author="Alex" w:date="2015-07-30T21:27:00Z">
        <w:r>
          <w:rPr>
            <w:rFonts w:ascii="Times" w:hAnsi="Times"/>
          </w:rPr>
          <w:lastRenderedPageBreak/>
          <w:t>Por ejemplo, en una circunferencia de radio 7 ft, para calcular el ángulo que genera un arco de longitud igual a 7 ft debes realizar los siguientes cálculos.</w:t>
        </w:r>
      </w:ins>
    </w:p>
    <w:p w14:paraId="386C854F" w14:textId="77777777" w:rsidR="00BC6508" w:rsidRDefault="00BC6508" w:rsidP="00BC6508">
      <w:pPr>
        <w:spacing w:after="0"/>
        <w:rPr>
          <w:ins w:id="2323" w:author="Alex" w:date="2015-07-30T21:27:00Z"/>
          <w:rFonts w:ascii="Times" w:hAnsi="Times"/>
        </w:rPr>
      </w:pPr>
    </w:p>
    <w:p w14:paraId="3642FE3E" w14:textId="77777777" w:rsidR="00BC6508" w:rsidRDefault="00217405" w:rsidP="00BC6508">
      <w:pPr>
        <w:spacing w:after="0"/>
        <w:rPr>
          <w:ins w:id="2324" w:author="Alex" w:date="2015-07-30T21:27:00Z"/>
          <w:rFonts w:ascii="Times" w:hAnsi="Times"/>
        </w:rPr>
      </w:pPr>
      <m:oMathPara>
        <m:oMath>
          <m:sSup>
            <m:sSupPr>
              <m:ctrlPr>
                <w:ins w:id="2325" w:author="Alex" w:date="2015-07-30T21:27:00Z">
                  <w:rPr>
                    <w:rFonts w:ascii="Cambria Math" w:hAnsi="Cambria Math"/>
                    <w:i/>
                  </w:rPr>
                </w:ins>
              </m:ctrlPr>
            </m:sSupPr>
            <m:e>
              <w:ins w:id="2326" w:author="Alex" w:date="2015-07-30T21:27:00Z">
                <m:r>
                  <w:rPr>
                    <w:rFonts w:ascii="Cambria Math" w:hAnsi="Cambria Math"/>
                  </w:rPr>
                  <m:t>A</m:t>
                </m:r>
              </w:ins>
            </m:e>
            <m:sup>
              <w:ins w:id="2327" w:author="Alex" w:date="2015-07-30T21:27:00Z">
                <m:r>
                  <w:rPr>
                    <w:rFonts w:ascii="Cambria Math" w:hAnsi="Cambria Math"/>
                  </w:rPr>
                  <m:t>o</m:t>
                </m:r>
              </w:ins>
            </m:sup>
          </m:sSup>
          <w:ins w:id="2328" w:author="Alex" w:date="2015-07-30T21:27:00Z">
            <m:r>
              <w:rPr>
                <w:rFonts w:ascii="Cambria Math" w:hAnsi="Cambria Math"/>
              </w:rPr>
              <m:t>=</m:t>
            </m:r>
          </w:ins>
          <m:f>
            <m:fPr>
              <m:ctrlPr>
                <w:ins w:id="2329" w:author="Alex" w:date="2015-07-30T21:27:00Z">
                  <w:rPr>
                    <w:rFonts w:ascii="Cambria Math" w:hAnsi="Cambria Math"/>
                    <w:i/>
                  </w:rPr>
                </w:ins>
              </m:ctrlPr>
            </m:fPr>
            <m:num>
              <m:sSup>
                <m:sSupPr>
                  <m:ctrlPr>
                    <w:ins w:id="2330" w:author="Alex" w:date="2015-07-30T21:27:00Z">
                      <w:rPr>
                        <w:rFonts w:ascii="Cambria Math" w:hAnsi="Cambria Math"/>
                        <w:i/>
                      </w:rPr>
                    </w:ins>
                  </m:ctrlPr>
                </m:sSupPr>
                <m:e>
                  <w:ins w:id="2331" w:author="Alex" w:date="2015-07-30T21:27:00Z">
                    <m:r>
                      <w:rPr>
                        <w:rFonts w:ascii="Cambria Math" w:hAnsi="Cambria Math"/>
                      </w:rPr>
                      <m:t>360</m:t>
                    </m:r>
                  </w:ins>
                </m:e>
                <m:sup>
                  <w:ins w:id="2332" w:author="Alex" w:date="2015-07-30T21:27:00Z">
                    <m:r>
                      <w:rPr>
                        <w:rFonts w:ascii="Cambria Math" w:hAnsi="Cambria Math"/>
                      </w:rPr>
                      <m:t>o</m:t>
                    </m:r>
                  </w:ins>
                </m:sup>
              </m:sSup>
              <w:ins w:id="2333" w:author="Alex" w:date="2015-07-30T21:27:00Z">
                <m:r>
                  <w:rPr>
                    <w:rFonts w:ascii="Cambria Math" w:hAnsi="Cambria Math"/>
                  </w:rPr>
                  <m:t>∙(7 ft)</m:t>
                </m:r>
              </w:ins>
            </m:num>
            <m:den>
              <w:ins w:id="2334" w:author="Alex" w:date="2015-07-30T21:27:00Z">
                <m:r>
                  <w:rPr>
                    <w:rFonts w:ascii="Cambria Math" w:hAnsi="Cambria Math"/>
                  </w:rPr>
                  <m:t>2π(7 ft)</m:t>
                </m:r>
              </w:ins>
            </m:den>
          </m:f>
        </m:oMath>
      </m:oMathPara>
    </w:p>
    <w:p w14:paraId="4320627F" w14:textId="77777777" w:rsidR="00BC6508" w:rsidRPr="00B137D7" w:rsidRDefault="00BC6508" w:rsidP="00BC6508">
      <w:pPr>
        <w:spacing w:after="0"/>
        <w:rPr>
          <w:ins w:id="2335" w:author="Alex" w:date="2015-07-30T21:27:00Z"/>
          <w:rFonts w:ascii="Times" w:eastAsiaTheme="minorEastAsia" w:hAnsi="Times"/>
        </w:rPr>
      </w:pPr>
      <w:ins w:id="2336" w:author="Alex" w:date="2015-07-30T21:27:00Z">
        <m:oMathPara>
          <m:oMath>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180</m:t>
                    </m:r>
                  </m:num>
                  <m:den>
                    <m:r>
                      <w:rPr>
                        <w:rFonts w:ascii="Cambria Math" w:hAnsi="Cambria Math"/>
                      </w:rPr>
                      <m:t>π</m:t>
                    </m:r>
                  </m:den>
                </m:f>
              </m:e>
              <m:sup>
                <m:r>
                  <w:rPr>
                    <w:rFonts w:ascii="Cambria Math" w:hAnsi="Cambria Math"/>
                  </w:rPr>
                  <m:t>°</m:t>
                </m:r>
              </m:sup>
            </m:sSup>
          </m:oMath>
        </m:oMathPara>
      </w:ins>
    </w:p>
    <w:p w14:paraId="4C6F7109" w14:textId="77777777" w:rsidR="00BC6508" w:rsidRPr="00B137D7" w:rsidRDefault="00BC6508" w:rsidP="00BC6508">
      <w:pPr>
        <w:spacing w:after="0"/>
        <w:rPr>
          <w:ins w:id="2337" w:author="Alex" w:date="2015-07-30T21:27:00Z"/>
          <w:rFonts w:ascii="Times" w:eastAsiaTheme="minorEastAsia" w:hAnsi="Times"/>
        </w:rPr>
      </w:pPr>
      <w:ins w:id="2338" w:author="Alex" w:date="2015-07-30T21:27:00Z">
        <m:oMathPara>
          <m:oMath>
            <m:r>
              <w:rPr>
                <w:rFonts w:ascii="Cambria Math" w:eastAsiaTheme="minorEastAsia" w:hAnsi="Cambria Math"/>
              </w:rPr>
              <m:t>≈57,29°</m:t>
            </m:r>
          </m:oMath>
        </m:oMathPara>
      </w:ins>
    </w:p>
    <w:p w14:paraId="6A504A5F" w14:textId="77777777" w:rsidR="00BC6508" w:rsidRDefault="00BC6508" w:rsidP="00BC6508">
      <w:pPr>
        <w:spacing w:after="0"/>
        <w:rPr>
          <w:ins w:id="2339" w:author="Alex" w:date="2015-07-30T21:27:00Z"/>
          <w:rFonts w:ascii="Times" w:hAnsi="Times"/>
        </w:rPr>
      </w:pPr>
    </w:p>
    <w:p w14:paraId="25421221" w14:textId="77777777" w:rsidR="00BC6508" w:rsidRDefault="00BC6508" w:rsidP="00BC6508">
      <w:pPr>
        <w:spacing w:after="0"/>
        <w:rPr>
          <w:ins w:id="2340" w:author="Alex" w:date="2015-07-30T21:27:00Z"/>
          <w:rFonts w:ascii="Times" w:hAnsi="Times"/>
        </w:rPr>
      </w:pPr>
    </w:p>
    <w:p w14:paraId="72BE39E0" w14:textId="77777777" w:rsidR="00BC6508" w:rsidRDefault="00BC6508" w:rsidP="00BC6508">
      <w:pPr>
        <w:spacing w:after="0"/>
        <w:rPr>
          <w:ins w:id="2341" w:author="Alex" w:date="2015-07-30T21:27:00Z"/>
          <w:rFonts w:ascii="Times" w:hAnsi="Times"/>
        </w:rPr>
      </w:pPr>
    </w:p>
    <w:p w14:paraId="06BF47EE" w14:textId="77777777" w:rsidR="00BC6508" w:rsidRDefault="00BC6508" w:rsidP="00BC6508">
      <w:pPr>
        <w:spacing w:after="0"/>
        <w:rPr>
          <w:ins w:id="2342" w:author="Alex" w:date="2015-07-30T21:27:00Z"/>
          <w:rFonts w:ascii="Times" w:hAnsi="Times"/>
        </w:rPr>
      </w:pPr>
    </w:p>
    <w:p w14:paraId="73372B2F" w14:textId="77777777" w:rsidR="00BC6508" w:rsidRDefault="00BC6508" w:rsidP="00BC6508">
      <w:pPr>
        <w:spacing w:after="0"/>
        <w:rPr>
          <w:ins w:id="2343" w:author="Alex" w:date="2015-07-30T21:27:00Z"/>
          <w:rFonts w:ascii="Times" w:hAnsi="Times"/>
        </w:rPr>
      </w:pPr>
    </w:p>
    <w:p w14:paraId="26808CFB" w14:textId="77777777" w:rsidR="00BC6508" w:rsidRDefault="00BC6508" w:rsidP="00BC6508">
      <w:pPr>
        <w:spacing w:after="0"/>
        <w:rPr>
          <w:ins w:id="2344" w:author="Alex" w:date="2015-07-30T21:27:00Z"/>
          <w:rFonts w:ascii="Times" w:hAnsi="Times"/>
        </w:rPr>
      </w:pPr>
    </w:p>
    <w:p w14:paraId="2CAD4A08" w14:textId="77777777" w:rsidR="00BC6508" w:rsidRDefault="00BC6508" w:rsidP="00BC6508">
      <w:pPr>
        <w:spacing w:after="0"/>
        <w:rPr>
          <w:ins w:id="2345" w:author="Alex" w:date="2015-07-30T21:27:00Z"/>
          <w:rFonts w:ascii="Times" w:hAnsi="Times"/>
        </w:rPr>
      </w:pPr>
    </w:p>
    <w:p w14:paraId="0EFDEE60" w14:textId="77777777" w:rsidR="00BC6508" w:rsidRDefault="00BC6508" w:rsidP="00BC6508">
      <w:pPr>
        <w:spacing w:after="0"/>
        <w:rPr>
          <w:ins w:id="2346" w:author="Alex" w:date="2015-07-30T21:27:00Z"/>
          <w:rFonts w:ascii="Times" w:hAnsi="Times"/>
        </w:rPr>
      </w:pPr>
      <w:ins w:id="2347" w:author="Alex" w:date="2015-07-30T21:27:00Z">
        <w:r>
          <w:rPr>
            <w:rFonts w:ascii="Times" w:hAnsi="Times"/>
          </w:rPr>
          <w:t>La siguiente pregunta natural que surge es ¿qué pasa con el área que delimita un arco y los lados del ángulo que lo define?</w:t>
        </w:r>
      </w:ins>
    </w:p>
    <w:p w14:paraId="3EAE87B5" w14:textId="77777777" w:rsidR="00BC6508" w:rsidRDefault="00BC6508" w:rsidP="00BC6508">
      <w:pPr>
        <w:spacing w:after="0"/>
        <w:rPr>
          <w:ins w:id="2348" w:author="Alex" w:date="2015-07-30T21:27:00Z"/>
          <w:rFonts w:ascii="Times" w:hAnsi="Times"/>
        </w:rPr>
      </w:pPr>
    </w:p>
    <w:tbl>
      <w:tblPr>
        <w:tblStyle w:val="Tablaconcuadrcula"/>
        <w:tblW w:w="0" w:type="auto"/>
        <w:tblLook w:val="04A0" w:firstRow="1" w:lastRow="0" w:firstColumn="1" w:lastColumn="0" w:noHBand="0" w:noVBand="1"/>
      </w:tblPr>
      <w:tblGrid>
        <w:gridCol w:w="2486"/>
        <w:gridCol w:w="6342"/>
      </w:tblGrid>
      <w:tr w:rsidR="00BC6508" w:rsidRPr="005D1738" w14:paraId="2E978C51" w14:textId="77777777" w:rsidTr="00217405">
        <w:trPr>
          <w:ins w:id="2349" w:author="Alex" w:date="2015-07-30T21:27:00Z"/>
        </w:trPr>
        <w:tc>
          <w:tcPr>
            <w:tcW w:w="8978" w:type="dxa"/>
            <w:gridSpan w:val="2"/>
            <w:shd w:val="clear" w:color="auto" w:fill="000000" w:themeFill="text1"/>
          </w:tcPr>
          <w:p w14:paraId="4898F263" w14:textId="77777777" w:rsidR="00BC6508" w:rsidRPr="005D1738" w:rsidRDefault="00BC6508" w:rsidP="00217405">
            <w:pPr>
              <w:jc w:val="center"/>
              <w:rPr>
                <w:ins w:id="2350" w:author="Alex" w:date="2015-07-30T21:27:00Z"/>
                <w:rFonts w:ascii="Times New Roman" w:hAnsi="Times New Roman" w:cs="Times New Roman"/>
                <w:b/>
                <w:color w:val="FFFFFF" w:themeColor="background1"/>
              </w:rPr>
            </w:pPr>
            <w:ins w:id="2351" w:author="Alex" w:date="2015-07-30T21:27:00Z">
              <w:r w:rsidRPr="005D1738">
                <w:rPr>
                  <w:rFonts w:ascii="Times New Roman" w:hAnsi="Times New Roman" w:cs="Times New Roman"/>
                  <w:b/>
                  <w:color w:val="FFFFFF" w:themeColor="background1"/>
                </w:rPr>
                <w:t>Recuerda</w:t>
              </w:r>
            </w:ins>
          </w:p>
        </w:tc>
      </w:tr>
      <w:tr w:rsidR="00BC6508" w:rsidRPr="00726376" w14:paraId="4A6DC820" w14:textId="77777777" w:rsidTr="00217405">
        <w:trPr>
          <w:ins w:id="2352" w:author="Alex" w:date="2015-07-30T21:27:00Z"/>
        </w:trPr>
        <w:tc>
          <w:tcPr>
            <w:tcW w:w="2518" w:type="dxa"/>
          </w:tcPr>
          <w:p w14:paraId="06EEDCCA" w14:textId="77777777" w:rsidR="00BC6508" w:rsidRPr="00726376" w:rsidRDefault="00BC6508" w:rsidP="00217405">
            <w:pPr>
              <w:rPr>
                <w:ins w:id="2353" w:author="Alex" w:date="2015-07-30T21:27:00Z"/>
                <w:rFonts w:ascii="Times" w:hAnsi="Times"/>
                <w:b/>
                <w:sz w:val="18"/>
                <w:szCs w:val="18"/>
              </w:rPr>
            </w:pPr>
            <w:ins w:id="2354" w:author="Alex" w:date="2015-07-30T21:27:00Z">
              <w:r w:rsidRPr="00726376">
                <w:rPr>
                  <w:rFonts w:ascii="Times" w:hAnsi="Times"/>
                  <w:b/>
                  <w:sz w:val="18"/>
                  <w:szCs w:val="18"/>
                </w:rPr>
                <w:t>Contenido</w:t>
              </w:r>
            </w:ins>
          </w:p>
        </w:tc>
        <w:tc>
          <w:tcPr>
            <w:tcW w:w="6460" w:type="dxa"/>
          </w:tcPr>
          <w:p w14:paraId="1498F14D" w14:textId="77777777" w:rsidR="00BC6508" w:rsidRPr="00726376" w:rsidRDefault="00BC6508" w:rsidP="00217405">
            <w:pPr>
              <w:rPr>
                <w:ins w:id="2355" w:author="Alex" w:date="2015-07-30T21:27:00Z"/>
                <w:rFonts w:ascii="Times" w:hAnsi="Times"/>
                <w:b/>
                <w:sz w:val="18"/>
                <w:szCs w:val="18"/>
              </w:rPr>
            </w:pPr>
            <w:ins w:id="2356" w:author="Alex" w:date="2015-07-30T21:27:00Z">
              <w:r w:rsidRPr="00B137D7">
                <w:rPr>
                  <w:rFonts w:ascii="Times" w:hAnsi="Times"/>
                </w:rPr>
                <w:t xml:space="preserve">Un sector circular es </w:t>
              </w:r>
              <w:r w:rsidRPr="00332FE8">
                <w:rPr>
                  <w:rFonts w:ascii="Times" w:hAnsi="Times"/>
                </w:rPr>
                <w:t xml:space="preserve"> el</w:t>
              </w:r>
              <w:r>
                <w:rPr>
                  <w:rFonts w:ascii="Times" w:hAnsi="Times"/>
                </w:rPr>
                <w:t xml:space="preserve"> área que delimita un arco y los lados del ángulo que lo define dentro del círculo.</w:t>
              </w:r>
            </w:ins>
          </w:p>
        </w:tc>
      </w:tr>
    </w:tbl>
    <w:p w14:paraId="70A35375" w14:textId="77777777" w:rsidR="00BC6508" w:rsidRDefault="00BC6508" w:rsidP="00BC6508">
      <w:pPr>
        <w:spacing w:after="0"/>
        <w:rPr>
          <w:ins w:id="2357" w:author="Alex" w:date="2015-07-30T21:27:00Z"/>
          <w:rFonts w:ascii="Times" w:hAnsi="Times"/>
        </w:rPr>
      </w:pPr>
    </w:p>
    <w:tbl>
      <w:tblPr>
        <w:tblStyle w:val="Tablaconcuadrcula"/>
        <w:tblW w:w="0" w:type="auto"/>
        <w:tblLook w:val="04A0" w:firstRow="1" w:lastRow="0" w:firstColumn="1" w:lastColumn="0" w:noHBand="0" w:noVBand="1"/>
      </w:tblPr>
      <w:tblGrid>
        <w:gridCol w:w="2315"/>
        <w:gridCol w:w="6513"/>
      </w:tblGrid>
      <w:tr w:rsidR="00BC6508" w:rsidRPr="005D1738" w14:paraId="6B0751B5" w14:textId="77777777" w:rsidTr="00217405">
        <w:trPr>
          <w:ins w:id="2358" w:author="Alex" w:date="2015-07-30T21:27:00Z"/>
        </w:trPr>
        <w:tc>
          <w:tcPr>
            <w:tcW w:w="9033" w:type="dxa"/>
            <w:gridSpan w:val="2"/>
            <w:shd w:val="clear" w:color="auto" w:fill="0D0D0D" w:themeFill="text1" w:themeFillTint="F2"/>
          </w:tcPr>
          <w:p w14:paraId="44C5958E" w14:textId="77777777" w:rsidR="00BC6508" w:rsidRPr="005D1738" w:rsidRDefault="00BC6508" w:rsidP="00217405">
            <w:pPr>
              <w:jc w:val="center"/>
              <w:rPr>
                <w:ins w:id="2359" w:author="Alex" w:date="2015-07-30T21:27:00Z"/>
                <w:rFonts w:ascii="Times New Roman" w:hAnsi="Times New Roman" w:cs="Times New Roman"/>
                <w:b/>
                <w:color w:val="FFFFFF" w:themeColor="background1"/>
              </w:rPr>
            </w:pPr>
            <w:ins w:id="2360" w:author="Alex" w:date="2015-07-30T21:27:00Z">
              <w:r w:rsidRPr="005D1738">
                <w:rPr>
                  <w:rFonts w:ascii="Times New Roman" w:hAnsi="Times New Roman" w:cs="Times New Roman"/>
                  <w:b/>
                  <w:color w:val="FFFFFF" w:themeColor="background1"/>
                </w:rPr>
                <w:t>Imagen (fotografía, gráfica o ilustración)</w:t>
              </w:r>
            </w:ins>
          </w:p>
        </w:tc>
      </w:tr>
      <w:tr w:rsidR="00BC6508" w14:paraId="15E358D6" w14:textId="77777777" w:rsidTr="00217405">
        <w:trPr>
          <w:ins w:id="2361" w:author="Alex" w:date="2015-07-30T21:27:00Z"/>
        </w:trPr>
        <w:tc>
          <w:tcPr>
            <w:tcW w:w="2518" w:type="dxa"/>
          </w:tcPr>
          <w:p w14:paraId="12D686E4" w14:textId="77777777" w:rsidR="00BC6508" w:rsidRPr="00053744" w:rsidRDefault="00BC6508" w:rsidP="00217405">
            <w:pPr>
              <w:rPr>
                <w:ins w:id="2362" w:author="Alex" w:date="2015-07-30T21:27:00Z"/>
                <w:rFonts w:ascii="Times New Roman" w:hAnsi="Times New Roman" w:cs="Times New Roman"/>
                <w:b/>
                <w:color w:val="000000"/>
                <w:sz w:val="18"/>
                <w:szCs w:val="18"/>
              </w:rPr>
            </w:pPr>
            <w:ins w:id="2363" w:author="Alex" w:date="2015-07-30T21:27:00Z">
              <w:r>
                <w:rPr>
                  <w:rFonts w:ascii="Times New Roman" w:hAnsi="Times New Roman" w:cs="Times New Roman"/>
                  <w:b/>
                  <w:color w:val="000000"/>
                  <w:sz w:val="18"/>
                  <w:szCs w:val="18"/>
                </w:rPr>
                <w:t>Código</w:t>
              </w:r>
            </w:ins>
          </w:p>
        </w:tc>
        <w:tc>
          <w:tcPr>
            <w:tcW w:w="6515" w:type="dxa"/>
          </w:tcPr>
          <w:p w14:paraId="4B018F4D" w14:textId="77777777" w:rsidR="00BC6508" w:rsidRPr="00092B6E" w:rsidRDefault="00BC6508" w:rsidP="00217405">
            <w:pPr>
              <w:pStyle w:val="ListadoImgenes"/>
              <w:numPr>
                <w:ilvl w:val="0"/>
                <w:numId w:val="0"/>
              </w:numPr>
              <w:ind w:left="720" w:hanging="360"/>
              <w:rPr>
                <w:ins w:id="2364" w:author="Alex" w:date="2015-07-30T21:27:00Z"/>
              </w:rPr>
            </w:pPr>
            <w:ins w:id="2365" w:author="Alex" w:date="2015-07-30T21:27:00Z">
              <w:r>
                <w:t>MA_10_02_CO_IMG18</w:t>
              </w:r>
            </w:ins>
          </w:p>
        </w:tc>
      </w:tr>
      <w:tr w:rsidR="00BC6508" w14:paraId="05ECE324" w14:textId="77777777" w:rsidTr="00217405">
        <w:trPr>
          <w:ins w:id="2366" w:author="Alex" w:date="2015-07-30T21:27:00Z"/>
        </w:trPr>
        <w:tc>
          <w:tcPr>
            <w:tcW w:w="2518" w:type="dxa"/>
          </w:tcPr>
          <w:p w14:paraId="4DD3D7BE" w14:textId="77777777" w:rsidR="00BC6508" w:rsidRDefault="00BC6508" w:rsidP="00217405">
            <w:pPr>
              <w:rPr>
                <w:ins w:id="2367" w:author="Alex" w:date="2015-07-30T21:27:00Z"/>
                <w:rFonts w:ascii="Times New Roman" w:hAnsi="Times New Roman" w:cs="Times New Roman"/>
                <w:color w:val="000000"/>
              </w:rPr>
            </w:pPr>
            <w:ins w:id="2368" w:author="Alex" w:date="2015-07-30T21:27:00Z">
              <w:r w:rsidRPr="00053744">
                <w:rPr>
                  <w:rFonts w:ascii="Times New Roman" w:hAnsi="Times New Roman" w:cs="Times New Roman"/>
                  <w:b/>
                  <w:color w:val="000000"/>
                  <w:sz w:val="18"/>
                  <w:szCs w:val="18"/>
                </w:rPr>
                <w:t>Descripción</w:t>
              </w:r>
            </w:ins>
          </w:p>
        </w:tc>
        <w:tc>
          <w:tcPr>
            <w:tcW w:w="6515" w:type="dxa"/>
          </w:tcPr>
          <w:p w14:paraId="5308713C" w14:textId="77777777" w:rsidR="00BC6508" w:rsidRDefault="00BC6508" w:rsidP="00217405">
            <w:pPr>
              <w:rPr>
                <w:ins w:id="2369" w:author="Alex" w:date="2015-07-30T21:27:00Z"/>
                <w:rFonts w:ascii="Times New Roman" w:hAnsi="Times New Roman" w:cs="Times New Roman"/>
                <w:color w:val="000000"/>
              </w:rPr>
            </w:pPr>
            <w:ins w:id="2370" w:author="Alex" w:date="2015-07-30T21:27:00Z">
              <w:r>
                <w:rPr>
                  <w:rFonts w:ascii="Times New Roman" w:hAnsi="Times New Roman" w:cs="Times New Roman"/>
                  <w:color w:val="000000"/>
                </w:rPr>
                <w:t>Imágenes que muestran sectores circulares. Incluir la imagen de la URL y otra como la que se muestra, con sombreado estándar, en colmena y en ladrillo</w:t>
              </w:r>
            </w:ins>
          </w:p>
        </w:tc>
      </w:tr>
      <w:tr w:rsidR="00BC6508" w14:paraId="61A683AB" w14:textId="77777777" w:rsidTr="00217405">
        <w:trPr>
          <w:ins w:id="2371" w:author="Alex" w:date="2015-07-30T21:27:00Z"/>
        </w:trPr>
        <w:tc>
          <w:tcPr>
            <w:tcW w:w="2518" w:type="dxa"/>
          </w:tcPr>
          <w:p w14:paraId="6BD29579" w14:textId="77777777" w:rsidR="00BC6508" w:rsidRDefault="00BC6508" w:rsidP="00217405">
            <w:pPr>
              <w:rPr>
                <w:ins w:id="2372" w:author="Alex" w:date="2015-07-30T21:27:00Z"/>
                <w:rFonts w:ascii="Times New Roman" w:hAnsi="Times New Roman" w:cs="Times New Roman"/>
                <w:color w:val="000000"/>
              </w:rPr>
            </w:pPr>
            <w:ins w:id="2373" w:author="Alex" w:date="2015-07-30T21:27: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08BD220B" w14:textId="77777777" w:rsidR="00BC6508" w:rsidRDefault="00BC6508" w:rsidP="00217405">
            <w:pPr>
              <w:jc w:val="center"/>
              <w:rPr>
                <w:ins w:id="2374" w:author="Alex" w:date="2015-07-30T21:27:00Z"/>
                <w:rFonts w:ascii="Times New Roman" w:hAnsi="Times New Roman" w:cs="Times New Roman"/>
                <w:noProof/>
                <w:color w:val="000000"/>
                <w:lang w:val="es-CO" w:eastAsia="es-CO"/>
              </w:rPr>
            </w:pPr>
            <w:ins w:id="2375" w:author="Alex" w:date="2015-07-30T21:27:00Z">
              <w:r w:rsidRPr="00483D00">
                <w:rPr>
                  <w:rFonts w:ascii="Times New Roman" w:hAnsi="Times New Roman" w:cs="Times New Roman"/>
                  <w:noProof/>
                  <w:color w:val="000000"/>
                  <w:lang w:val="es-CO" w:eastAsia="es-CO"/>
                </w:rPr>
                <w:t>http://es.wikipedia.org/wiki/Sector_circular#/media/File:Circle_arc.svg</w:t>
              </w:r>
            </w:ins>
          </w:p>
          <w:p w14:paraId="5ACFC6CD" w14:textId="77777777" w:rsidR="00BC6508" w:rsidRDefault="00BC6508" w:rsidP="00217405">
            <w:pPr>
              <w:jc w:val="center"/>
              <w:rPr>
                <w:ins w:id="2376" w:author="Alex" w:date="2015-07-30T21:27:00Z"/>
                <w:rFonts w:ascii="Times New Roman" w:hAnsi="Times New Roman" w:cs="Times New Roman"/>
                <w:color w:val="000000"/>
              </w:rPr>
            </w:pPr>
            <w:ins w:id="2377" w:author="Alex" w:date="2015-07-30T21:27:00Z">
              <w:r>
                <w:rPr>
                  <w:rFonts w:ascii="Times New Roman" w:hAnsi="Times New Roman" w:cs="Times New Roman"/>
                  <w:noProof/>
                  <w:color w:val="000000"/>
                  <w:lang w:val="es-CO" w:eastAsia="es-CO"/>
                  <w:rPrChange w:id="2378" w:author="Unknown">
                    <w:rPr>
                      <w:noProof/>
                      <w:lang w:val="es-CO" w:eastAsia="es-CO"/>
                    </w:rPr>
                  </w:rPrChange>
                </w:rPr>
                <w:drawing>
                  <wp:inline distT="0" distB="0" distL="0" distR="0" wp14:anchorId="2DDCAA07" wp14:editId="057389D1">
                    <wp:extent cx="1624842" cy="15906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80">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Pr>
                  <w:rFonts w:ascii="Times New Roman" w:hAnsi="Times New Roman" w:cs="Times New Roman"/>
                  <w:noProof/>
                  <w:color w:val="000000"/>
                  <w:lang w:val="es-CO" w:eastAsia="es-CO"/>
                  <w:rPrChange w:id="2379" w:author="Unknown">
                    <w:rPr>
                      <w:noProof/>
                      <w:lang w:val="es-CO" w:eastAsia="es-CO"/>
                    </w:rPr>
                  </w:rPrChange>
                </w:rPr>
                <w:drawing>
                  <wp:inline distT="0" distB="0" distL="0" distR="0" wp14:anchorId="3C7ABE0A" wp14:editId="4BD9586E">
                    <wp:extent cx="1880419" cy="1498152"/>
                    <wp:effectExtent l="0" t="0" r="5715"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81">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ins>
          </w:p>
          <w:p w14:paraId="700A9943" w14:textId="77777777" w:rsidR="00BC6508" w:rsidRDefault="00BC6508" w:rsidP="00217405">
            <w:pPr>
              <w:jc w:val="center"/>
              <w:rPr>
                <w:ins w:id="2380" w:author="Alex" w:date="2015-07-30T21:27:00Z"/>
                <w:rFonts w:ascii="Times New Roman" w:hAnsi="Times New Roman" w:cs="Times New Roman"/>
                <w:color w:val="000000"/>
              </w:rPr>
            </w:pPr>
          </w:p>
        </w:tc>
      </w:tr>
      <w:tr w:rsidR="00BC6508" w14:paraId="1205CFC8" w14:textId="77777777" w:rsidTr="00217405">
        <w:trPr>
          <w:ins w:id="2381" w:author="Alex" w:date="2015-07-30T21:27:00Z"/>
        </w:trPr>
        <w:tc>
          <w:tcPr>
            <w:tcW w:w="2518" w:type="dxa"/>
          </w:tcPr>
          <w:p w14:paraId="4C16195A" w14:textId="77777777" w:rsidR="00BC6508" w:rsidRDefault="00BC6508" w:rsidP="00217405">
            <w:pPr>
              <w:rPr>
                <w:ins w:id="2382" w:author="Alex" w:date="2015-07-30T21:27:00Z"/>
                <w:rFonts w:ascii="Times New Roman" w:hAnsi="Times New Roman" w:cs="Times New Roman"/>
                <w:color w:val="000000"/>
              </w:rPr>
            </w:pPr>
            <w:ins w:id="2383" w:author="Alex" w:date="2015-07-30T21:27:00Z">
              <w:r w:rsidRPr="00053744">
                <w:rPr>
                  <w:rFonts w:ascii="Times New Roman" w:hAnsi="Times New Roman" w:cs="Times New Roman"/>
                  <w:b/>
                  <w:color w:val="000000"/>
                  <w:sz w:val="18"/>
                  <w:szCs w:val="18"/>
                </w:rPr>
                <w:t>Pie de imagen</w:t>
              </w:r>
            </w:ins>
          </w:p>
        </w:tc>
        <w:tc>
          <w:tcPr>
            <w:tcW w:w="6515" w:type="dxa"/>
          </w:tcPr>
          <w:p w14:paraId="06D7708F" w14:textId="77777777" w:rsidR="00BC6508" w:rsidRDefault="00BC6508" w:rsidP="00217405">
            <w:pPr>
              <w:rPr>
                <w:ins w:id="2384" w:author="Alex" w:date="2015-07-30T21:27:00Z"/>
                <w:rFonts w:ascii="Times New Roman" w:hAnsi="Times New Roman" w:cs="Times New Roman"/>
                <w:color w:val="000000"/>
              </w:rPr>
            </w:pPr>
            <w:ins w:id="2385" w:author="Alex" w:date="2015-07-30T21:27:00Z">
              <w:r>
                <w:rPr>
                  <w:rFonts w:ascii="Times New Roman" w:hAnsi="Times New Roman" w:cs="Times New Roman"/>
                  <w:color w:val="000000"/>
                </w:rPr>
                <w:t xml:space="preserve">Sectores circulares. </w:t>
              </w:r>
            </w:ins>
          </w:p>
        </w:tc>
      </w:tr>
    </w:tbl>
    <w:p w14:paraId="0400D71E" w14:textId="77777777" w:rsidR="00BC6508" w:rsidRDefault="00BC6508" w:rsidP="00BC6508">
      <w:pPr>
        <w:spacing w:after="0"/>
        <w:rPr>
          <w:ins w:id="2386" w:author="Alex" w:date="2015-07-30T21:27:00Z"/>
          <w:rFonts w:ascii="Times" w:hAnsi="Times"/>
        </w:rPr>
      </w:pPr>
    </w:p>
    <w:p w14:paraId="2F495ADD" w14:textId="77777777" w:rsidR="00BC6508" w:rsidRDefault="00BC6508" w:rsidP="00BC6508">
      <w:pPr>
        <w:spacing w:after="0"/>
        <w:rPr>
          <w:ins w:id="2387" w:author="Alex" w:date="2015-07-30T21:27:00Z"/>
          <w:rFonts w:ascii="Times" w:hAnsi="Times"/>
        </w:rPr>
      </w:pPr>
      <w:ins w:id="2388" w:author="Alex" w:date="2015-07-30T21:27:00Z">
        <w:r>
          <w:rPr>
            <w:rFonts w:ascii="Times" w:hAnsi="Times"/>
          </w:rPr>
          <w:t>Con un análisis análogo al realizado para la longitud del arco y su relación con el ángulo que lo define, en una circunferencia dada, podemos encontrar el área de cualquier sector circular a partir del ángulo que lo define</w:t>
        </w:r>
        <w:r w:rsidRPr="00B74513">
          <w:rPr>
            <w:rFonts w:ascii="Times" w:hAnsi="Times"/>
          </w:rPr>
          <w:t xml:space="preserve">. </w:t>
        </w:r>
      </w:ins>
    </w:p>
    <w:p w14:paraId="2C2F9645" w14:textId="77777777" w:rsidR="00BC6508" w:rsidRDefault="00BC6508" w:rsidP="00BC6508">
      <w:pPr>
        <w:spacing w:after="0"/>
        <w:rPr>
          <w:ins w:id="2389" w:author="Alex" w:date="2015-07-30T21:27:00Z"/>
          <w:rFonts w:ascii="Times" w:hAnsi="Times"/>
        </w:rPr>
      </w:pPr>
    </w:p>
    <w:tbl>
      <w:tblPr>
        <w:tblStyle w:val="Tablaconcuadrcula1"/>
        <w:tblW w:w="8978" w:type="dxa"/>
        <w:tblInd w:w="-113" w:type="dxa"/>
        <w:tblLook w:val="04A0" w:firstRow="1" w:lastRow="0" w:firstColumn="1" w:lastColumn="0" w:noHBand="0" w:noVBand="1"/>
      </w:tblPr>
      <w:tblGrid>
        <w:gridCol w:w="2518"/>
        <w:gridCol w:w="6460"/>
      </w:tblGrid>
      <w:tr w:rsidR="00BC6508" w:rsidRPr="005D1738" w14:paraId="1ED722FA" w14:textId="77777777" w:rsidTr="00217405">
        <w:trPr>
          <w:ins w:id="2390" w:author="Alex" w:date="2015-07-30T21:27:00Z"/>
        </w:trPr>
        <w:tc>
          <w:tcPr>
            <w:tcW w:w="8978" w:type="dxa"/>
            <w:gridSpan w:val="2"/>
            <w:shd w:val="clear" w:color="auto" w:fill="000000" w:themeFill="text1"/>
          </w:tcPr>
          <w:p w14:paraId="38A4A192" w14:textId="77777777" w:rsidR="00BC6508" w:rsidRPr="005D1738" w:rsidRDefault="00BC6508" w:rsidP="00217405">
            <w:pPr>
              <w:jc w:val="center"/>
              <w:rPr>
                <w:ins w:id="2391" w:author="Alex" w:date="2015-07-30T21:27:00Z"/>
                <w:rFonts w:ascii="Times New Roman" w:hAnsi="Times New Roman" w:cs="Times New Roman"/>
                <w:b/>
                <w:color w:val="FFFFFF" w:themeColor="background1"/>
              </w:rPr>
            </w:pPr>
            <w:ins w:id="2392" w:author="Alex" w:date="2015-07-30T21:27:00Z">
              <w:r w:rsidRPr="005D1738">
                <w:rPr>
                  <w:rFonts w:ascii="Times New Roman" w:hAnsi="Times New Roman" w:cs="Times New Roman"/>
                  <w:b/>
                  <w:color w:val="FFFFFF" w:themeColor="background1"/>
                </w:rPr>
                <w:t>Recuerda</w:t>
              </w:r>
            </w:ins>
          </w:p>
        </w:tc>
      </w:tr>
      <w:tr w:rsidR="00BC6508" w:rsidRPr="00726376" w14:paraId="1650B26D" w14:textId="77777777" w:rsidTr="00217405">
        <w:trPr>
          <w:ins w:id="2393" w:author="Alex" w:date="2015-07-30T21:27:00Z"/>
        </w:trPr>
        <w:tc>
          <w:tcPr>
            <w:tcW w:w="2518" w:type="dxa"/>
          </w:tcPr>
          <w:p w14:paraId="3E65887E" w14:textId="77777777" w:rsidR="00BC6508" w:rsidRPr="00726376" w:rsidRDefault="00BC6508" w:rsidP="00217405">
            <w:pPr>
              <w:rPr>
                <w:ins w:id="2394" w:author="Alex" w:date="2015-07-30T21:27:00Z"/>
                <w:rFonts w:ascii="Times" w:hAnsi="Times"/>
                <w:b/>
                <w:sz w:val="18"/>
                <w:szCs w:val="18"/>
              </w:rPr>
            </w:pPr>
            <w:ins w:id="2395" w:author="Alex" w:date="2015-07-30T21:27:00Z">
              <w:r w:rsidRPr="00726376">
                <w:rPr>
                  <w:rFonts w:ascii="Times" w:hAnsi="Times"/>
                  <w:b/>
                  <w:sz w:val="18"/>
                  <w:szCs w:val="18"/>
                </w:rPr>
                <w:t>Contenido</w:t>
              </w:r>
            </w:ins>
          </w:p>
        </w:tc>
        <w:tc>
          <w:tcPr>
            <w:tcW w:w="6460" w:type="dxa"/>
          </w:tcPr>
          <w:p w14:paraId="5832220A" w14:textId="77777777" w:rsidR="00BC6508" w:rsidRPr="00726376" w:rsidRDefault="00BC6508" w:rsidP="00217405">
            <w:pPr>
              <w:rPr>
                <w:ins w:id="2396" w:author="Alex" w:date="2015-07-30T21:27:00Z"/>
                <w:rFonts w:ascii="Times" w:hAnsi="Times"/>
                <w:b/>
                <w:sz w:val="18"/>
                <w:szCs w:val="18"/>
              </w:rPr>
            </w:pPr>
            <w:ins w:id="2397" w:author="Alex" w:date="2015-07-30T21:27:00Z">
              <w:r>
                <w:rPr>
                  <w:rFonts w:ascii="Times" w:hAnsi="Times"/>
                </w:rPr>
                <w:t xml:space="preserve">La medida del área del círculo de radio r está dado por  </w:t>
              </w:r>
              <w:r w:rsidRPr="001E34C2">
                <w:rPr>
                  <w:rFonts w:ascii="Times" w:eastAsiaTheme="minorEastAsia" w:hAnsi="Times"/>
                </w:rPr>
                <w:t>A=πr</w:t>
              </w:r>
              <w:r w:rsidRPr="001E34C2">
                <w:rPr>
                  <w:rFonts w:ascii="Times" w:eastAsiaTheme="minorEastAsia" w:hAnsi="Times"/>
                  <w:vertAlign w:val="superscript"/>
                </w:rPr>
                <w:t>2</w:t>
              </w:r>
              <w:r>
                <w:rPr>
                  <w:rFonts w:ascii="Times" w:eastAsiaTheme="minorEastAsia" w:hAnsi="Times"/>
                </w:rPr>
                <w:t>.</w:t>
              </w:r>
            </w:ins>
          </w:p>
        </w:tc>
      </w:tr>
    </w:tbl>
    <w:p w14:paraId="30D9BC71" w14:textId="77777777" w:rsidR="00BC6508" w:rsidRDefault="00BC6508" w:rsidP="00BC6508">
      <w:pPr>
        <w:spacing w:after="0"/>
        <w:jc w:val="center"/>
        <w:rPr>
          <w:ins w:id="2398" w:author="Alex" w:date="2015-07-30T21:27:00Z"/>
          <w:rFonts w:ascii="Times" w:hAnsi="Times"/>
        </w:rPr>
      </w:pPr>
    </w:p>
    <w:p w14:paraId="2C1F0169" w14:textId="77777777" w:rsidR="00BC6508" w:rsidRDefault="00BC6508" w:rsidP="00BC6508">
      <w:pPr>
        <w:spacing w:after="0"/>
        <w:rPr>
          <w:ins w:id="2399" w:author="Alex" w:date="2015-07-30T21:27:00Z"/>
          <w:rFonts w:ascii="Times" w:eastAsiaTheme="minorEastAsia" w:hAnsi="Times"/>
        </w:rPr>
      </w:pPr>
      <w:ins w:id="2400" w:author="Alex" w:date="2015-07-30T21:27:00Z">
        <w:r>
          <w:rPr>
            <w:rFonts w:ascii="Times" w:hAnsi="Times"/>
          </w:rPr>
          <w:lastRenderedPageBreak/>
          <w:t>Existe una relación de</w:t>
        </w:r>
        <w:r>
          <w:rPr>
            <w:rFonts w:ascii="Times" w:eastAsiaTheme="minorEastAsia" w:hAnsi="Times"/>
          </w:rPr>
          <w:t xml:space="preserve"> proporcionalidad directa entre el área de un sector circular y la medida en ángulos sexagesimales del ángulo </w:t>
        </w:r>
        <w:r w:rsidRPr="00B137D7">
          <w:rPr>
            <w:rFonts w:ascii="Times" w:eastAsiaTheme="minorEastAsia" w:hAnsi="Times"/>
          </w:rPr>
          <w:t>α</w:t>
        </w:r>
        <w:r>
          <w:rPr>
            <w:rFonts w:ascii="Times" w:eastAsiaTheme="minorEastAsia" w:hAnsi="Times"/>
          </w:rPr>
          <w:t xml:space="preserve">° que lo define. Para efectos de cálculos, tenemos la siguiente proporción, donde </w:t>
        </w:r>
        <w:r w:rsidRPr="00CF7E77">
          <w:rPr>
            <w:rFonts w:ascii="Times" w:eastAsiaTheme="minorEastAsia" w:hAnsi="Times"/>
            <w:i/>
          </w:rPr>
          <w:t>SC</w:t>
        </w:r>
        <w:r>
          <w:rPr>
            <w:rFonts w:ascii="Times" w:eastAsiaTheme="minorEastAsia" w:hAnsi="Times"/>
          </w:rPr>
          <w:t xml:space="preserve"> es el área </w:t>
        </w:r>
        <w:r>
          <w:rPr>
            <w:rFonts w:ascii="Times" w:hAnsi="Times"/>
          </w:rPr>
          <w:t xml:space="preserve">de un </w:t>
        </w:r>
        <w:r w:rsidRPr="00B137D7">
          <w:rPr>
            <w:rFonts w:ascii="Times" w:eastAsiaTheme="minorEastAsia" w:hAnsi="Times"/>
          </w:rPr>
          <w:t>sector circular definido</w:t>
        </w:r>
        <w:r>
          <w:rPr>
            <w:rFonts w:ascii="Times" w:eastAsiaTheme="minorEastAsia" w:hAnsi="Times"/>
          </w:rPr>
          <w:t xml:space="preserve"> por el ángulo </w:t>
        </w:r>
        <w:r w:rsidRPr="00B137D7">
          <w:rPr>
            <w:rFonts w:ascii="Times" w:eastAsiaTheme="minorEastAsia" w:hAnsi="Times"/>
          </w:rPr>
          <w:t>α</w:t>
        </w:r>
        <w:r>
          <w:rPr>
            <w:rFonts w:ascii="Times" w:eastAsiaTheme="minorEastAsia" w:hAnsi="Times"/>
          </w:rPr>
          <w:t xml:space="preserve">, en un círculo de radio </w:t>
        </w:r>
        <w:r w:rsidRPr="00B137D7">
          <w:rPr>
            <w:rFonts w:ascii="Times" w:eastAsiaTheme="minorEastAsia" w:hAnsi="Times"/>
          </w:rPr>
          <w:t>r</w:t>
        </w:r>
        <w:r>
          <w:rPr>
            <w:rFonts w:ascii="Times" w:eastAsiaTheme="minorEastAsia" w:hAnsi="Times"/>
          </w:rPr>
          <w:t xml:space="preserve">, satisface </w:t>
        </w:r>
      </w:ins>
    </w:p>
    <w:p w14:paraId="3C85E220" w14:textId="77777777" w:rsidR="00BC6508" w:rsidRDefault="00BC6508" w:rsidP="00BC6508">
      <w:pPr>
        <w:spacing w:after="0"/>
        <w:rPr>
          <w:ins w:id="2401" w:author="Alex" w:date="2015-07-30T21:27:00Z"/>
          <w:rFonts w:ascii="Times" w:eastAsiaTheme="minorEastAsia" w:hAnsi="Times"/>
        </w:rPr>
      </w:pPr>
    </w:p>
    <w:p w14:paraId="7740BC50" w14:textId="77777777" w:rsidR="00BC6508" w:rsidRPr="006465BA" w:rsidRDefault="00BC6508" w:rsidP="00BC6508">
      <w:pPr>
        <w:spacing w:after="0"/>
        <w:jc w:val="center"/>
        <w:rPr>
          <w:ins w:id="2402" w:author="Alex" w:date="2015-07-30T21:27:00Z"/>
          <w:rFonts w:ascii="Times" w:eastAsiaTheme="minorEastAsia" w:hAnsi="Times"/>
        </w:rPr>
      </w:pPr>
      <w:ins w:id="2403" w:author="Alex" w:date="2015-07-30T21:27:00Z">
        <w:r w:rsidRPr="00B137D7">
          <w:rPr>
            <w:rFonts w:ascii="Times" w:eastAsiaTheme="minorEastAsia" w:hAnsi="Times"/>
          </w:rPr>
          <w:t>πr</w:t>
        </w:r>
        <w:r w:rsidRPr="00B137D7">
          <w:rPr>
            <w:rFonts w:ascii="Times" w:eastAsiaTheme="minorEastAsia" w:hAnsi="Times"/>
            <w:vertAlign w:val="superscript"/>
          </w:rPr>
          <w:t>2</w:t>
        </w:r>
        <w:r w:rsidRPr="00B137D7">
          <w:rPr>
            <w:rFonts w:ascii="Cambria Math" w:eastAsiaTheme="minorEastAsia" w:hAnsi="Cambria Math" w:cs="Cambria Math"/>
          </w:rPr>
          <w:t>∶</w:t>
        </w:r>
        <w:r w:rsidRPr="00B137D7">
          <w:rPr>
            <w:rFonts w:ascii="Times" w:eastAsiaTheme="minorEastAsia" w:hAnsi="Times"/>
          </w:rPr>
          <w:t>360</w:t>
        </w:r>
        <w:r>
          <w:rPr>
            <w:rFonts w:ascii="Times" w:eastAsiaTheme="minorEastAsia" w:hAnsi="Times"/>
          </w:rPr>
          <w:t>°</w:t>
        </w:r>
        <w:r w:rsidRPr="00B137D7">
          <w:rPr>
            <w:rFonts w:ascii="Cambria Math" w:eastAsiaTheme="minorEastAsia" w:hAnsi="Cambria Math" w:cs="Cambria Math"/>
          </w:rPr>
          <w:t>∷</w:t>
        </w:r>
        <w:r w:rsidRPr="00B137D7">
          <w:rPr>
            <w:rFonts w:ascii="Times" w:eastAsiaTheme="minorEastAsia" w:hAnsi="Times"/>
          </w:rPr>
          <w:t>SC</w:t>
        </w:r>
        <w:r w:rsidRPr="00B137D7">
          <w:rPr>
            <w:rFonts w:ascii="Cambria Math" w:eastAsiaTheme="minorEastAsia" w:hAnsi="Cambria Math" w:cs="Cambria Math"/>
          </w:rPr>
          <w:t>∶</w:t>
        </w:r>
        <w:r w:rsidRPr="00B137D7">
          <w:rPr>
            <w:rFonts w:ascii="Times" w:eastAsiaTheme="minorEastAsia" w:hAnsi="Times"/>
          </w:rPr>
          <w:t>α</w:t>
        </w:r>
        <w:r>
          <w:rPr>
            <w:rFonts w:ascii="Times" w:eastAsiaTheme="minorEastAsia" w:hAnsi="Times"/>
          </w:rPr>
          <w:t>°</w:t>
        </w:r>
      </w:ins>
    </w:p>
    <w:p w14:paraId="09854F56" w14:textId="77777777" w:rsidR="00BC6508" w:rsidRPr="003600ED" w:rsidRDefault="00BC6508" w:rsidP="00BC6508">
      <w:pPr>
        <w:spacing w:after="0"/>
        <w:rPr>
          <w:ins w:id="2404" w:author="Alex" w:date="2015-07-30T21:27:00Z"/>
          <w:rFonts w:ascii="Times" w:eastAsiaTheme="minorEastAsia" w:hAnsi="Times"/>
        </w:rPr>
      </w:pPr>
    </w:p>
    <w:p w14:paraId="5A415CE6" w14:textId="77777777" w:rsidR="00BC6508" w:rsidRDefault="00BC6508" w:rsidP="00BC6508">
      <w:pPr>
        <w:spacing w:after="0"/>
        <w:rPr>
          <w:ins w:id="2405" w:author="Alex" w:date="2015-07-30T21:27:00Z"/>
          <w:rFonts w:ascii="Times" w:eastAsiaTheme="minorEastAsia" w:hAnsi="Times"/>
        </w:rPr>
      </w:pPr>
      <w:ins w:id="2406" w:author="Alex" w:date="2015-07-30T21:27:00Z">
        <w:r>
          <w:rPr>
            <w:rFonts w:ascii="Times" w:eastAsiaTheme="minorEastAsia" w:hAnsi="Times"/>
          </w:rPr>
          <w:t>Equivalentemente,</w:t>
        </w:r>
      </w:ins>
    </w:p>
    <w:p w14:paraId="1895C869" w14:textId="77777777" w:rsidR="00BC6508" w:rsidRPr="003600ED" w:rsidRDefault="00217405" w:rsidP="00BC6508">
      <w:pPr>
        <w:spacing w:after="0"/>
        <w:rPr>
          <w:ins w:id="2407" w:author="Alex" w:date="2015-07-30T21:27:00Z"/>
          <w:rFonts w:ascii="Times" w:eastAsiaTheme="minorEastAsia" w:hAnsi="Times"/>
        </w:rPr>
      </w:pPr>
      <m:oMathPara>
        <m:oMath>
          <m:f>
            <m:fPr>
              <m:ctrlPr>
                <w:ins w:id="2408" w:author="Alex" w:date="2015-07-30T21:27:00Z">
                  <w:rPr>
                    <w:rFonts w:ascii="Cambria Math" w:hAnsi="Cambria Math"/>
                    <w:i/>
                  </w:rPr>
                </w:ins>
              </m:ctrlPr>
            </m:fPr>
            <m:num>
              <w:ins w:id="2409" w:author="Alex" w:date="2015-07-30T21:27:00Z">
                <m:r>
                  <w:rPr>
                    <w:rFonts w:ascii="Cambria Math" w:hAnsi="Cambria Math"/>
                  </w:rPr>
                  <m:t>π</m:t>
                </m:r>
              </w:ins>
              <m:sSup>
                <m:sSupPr>
                  <m:ctrlPr>
                    <w:ins w:id="2410" w:author="Alex" w:date="2015-07-30T21:27:00Z">
                      <w:rPr>
                        <w:rFonts w:ascii="Cambria Math" w:hAnsi="Cambria Math"/>
                        <w:i/>
                      </w:rPr>
                    </w:ins>
                  </m:ctrlPr>
                </m:sSupPr>
                <m:e>
                  <w:ins w:id="2411" w:author="Alex" w:date="2015-07-30T21:27:00Z">
                    <m:r>
                      <w:rPr>
                        <w:rFonts w:ascii="Cambria Math" w:hAnsi="Cambria Math"/>
                      </w:rPr>
                      <m:t>r</m:t>
                    </m:r>
                  </w:ins>
                </m:e>
                <m:sup>
                  <w:ins w:id="2412" w:author="Alex" w:date="2015-07-30T21:27:00Z">
                    <m:r>
                      <w:rPr>
                        <w:rFonts w:ascii="Cambria Math" w:hAnsi="Cambria Math"/>
                      </w:rPr>
                      <m:t>2</m:t>
                    </m:r>
                  </w:ins>
                </m:sup>
              </m:sSup>
            </m:num>
            <m:den>
              <m:sSup>
                <m:sSupPr>
                  <m:ctrlPr>
                    <w:ins w:id="2413" w:author="Alex" w:date="2015-07-30T21:27:00Z">
                      <w:rPr>
                        <w:rFonts w:ascii="Cambria Math" w:hAnsi="Cambria Math"/>
                        <w:i/>
                      </w:rPr>
                    </w:ins>
                  </m:ctrlPr>
                </m:sSupPr>
                <m:e>
                  <w:ins w:id="2414" w:author="Alex" w:date="2015-07-30T21:27:00Z">
                    <m:r>
                      <w:rPr>
                        <w:rFonts w:ascii="Cambria Math" w:hAnsi="Cambria Math"/>
                      </w:rPr>
                      <m:t>360</m:t>
                    </m:r>
                  </w:ins>
                </m:e>
                <m:sup>
                  <w:ins w:id="2415" w:author="Alex" w:date="2015-07-30T21:27:00Z">
                    <m:r>
                      <w:rPr>
                        <w:rFonts w:ascii="Cambria Math" w:hAnsi="Cambria Math"/>
                      </w:rPr>
                      <m:t>o</m:t>
                    </m:r>
                  </w:ins>
                </m:sup>
              </m:sSup>
            </m:den>
          </m:f>
          <w:ins w:id="2416" w:author="Alex" w:date="2015-07-30T21:27:00Z">
            <m:r>
              <w:rPr>
                <w:rFonts w:ascii="Cambria Math" w:hAnsi="Cambria Math"/>
              </w:rPr>
              <m:t>=</m:t>
            </m:r>
          </w:ins>
          <m:f>
            <m:fPr>
              <m:ctrlPr>
                <w:ins w:id="2417" w:author="Alex" w:date="2015-07-30T21:27:00Z">
                  <w:rPr>
                    <w:rFonts w:ascii="Cambria Math" w:hAnsi="Cambria Math"/>
                    <w:i/>
                  </w:rPr>
                </w:ins>
              </m:ctrlPr>
            </m:fPr>
            <m:num>
              <w:ins w:id="2418" w:author="Alex" w:date="2015-07-30T21:27:00Z">
                <m:r>
                  <w:rPr>
                    <w:rFonts w:ascii="Cambria Math" w:hAnsi="Cambria Math"/>
                  </w:rPr>
                  <m:t>SC</m:t>
                </m:r>
              </w:ins>
            </m:num>
            <m:den>
              <m:sSup>
                <m:sSupPr>
                  <m:ctrlPr>
                    <w:ins w:id="2419" w:author="Alex" w:date="2015-07-30T21:27:00Z">
                      <w:rPr>
                        <w:rFonts w:ascii="Cambria Math" w:hAnsi="Cambria Math"/>
                        <w:i/>
                      </w:rPr>
                    </w:ins>
                  </m:ctrlPr>
                </m:sSupPr>
                <m:e>
                  <w:ins w:id="2420" w:author="Alex" w:date="2015-07-30T21:27:00Z">
                    <m:r>
                      <w:rPr>
                        <w:rFonts w:ascii="Cambria Math" w:hAnsi="Cambria Math"/>
                      </w:rPr>
                      <m:t>α</m:t>
                    </m:r>
                  </w:ins>
                </m:e>
                <m:sup>
                  <w:ins w:id="2421" w:author="Alex" w:date="2015-07-30T21:27:00Z">
                    <m:r>
                      <w:rPr>
                        <w:rFonts w:ascii="Cambria Math" w:hAnsi="Cambria Math"/>
                      </w:rPr>
                      <m:t>o</m:t>
                    </m:r>
                  </w:ins>
                </m:sup>
              </m:sSup>
            </m:den>
          </m:f>
        </m:oMath>
      </m:oMathPara>
    </w:p>
    <w:p w14:paraId="45362A5A" w14:textId="77777777" w:rsidR="00BC6508" w:rsidRDefault="00BC6508" w:rsidP="00BC6508">
      <w:pPr>
        <w:spacing w:after="0"/>
        <w:rPr>
          <w:ins w:id="2422" w:author="Alex" w:date="2015-07-30T21:27:00Z"/>
          <w:rFonts w:ascii="Times" w:eastAsiaTheme="minorEastAsia" w:hAnsi="Times"/>
        </w:rPr>
      </w:pPr>
    </w:p>
    <w:p w14:paraId="4A03A01A" w14:textId="77777777" w:rsidR="00BC6508" w:rsidRDefault="00BC6508" w:rsidP="00BC6508">
      <w:pPr>
        <w:spacing w:after="0"/>
        <w:rPr>
          <w:ins w:id="2423"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387"/>
        <w:gridCol w:w="6441"/>
      </w:tblGrid>
      <w:tr w:rsidR="00BC6508" w:rsidRPr="005D1738" w14:paraId="17433C66" w14:textId="77777777" w:rsidTr="00217405">
        <w:trPr>
          <w:ins w:id="2424" w:author="Alex" w:date="2015-07-30T21:27:00Z"/>
        </w:trPr>
        <w:tc>
          <w:tcPr>
            <w:tcW w:w="9033" w:type="dxa"/>
            <w:gridSpan w:val="2"/>
            <w:shd w:val="clear" w:color="auto" w:fill="0D0D0D" w:themeFill="text1" w:themeFillTint="F2"/>
          </w:tcPr>
          <w:p w14:paraId="0821E462" w14:textId="77777777" w:rsidR="00BC6508" w:rsidRPr="005D1738" w:rsidRDefault="00BC6508" w:rsidP="00217405">
            <w:pPr>
              <w:jc w:val="center"/>
              <w:rPr>
                <w:ins w:id="2425" w:author="Alex" w:date="2015-07-30T21:27:00Z"/>
                <w:rFonts w:ascii="Times New Roman" w:hAnsi="Times New Roman" w:cs="Times New Roman"/>
                <w:b/>
                <w:color w:val="FFFFFF" w:themeColor="background1"/>
              </w:rPr>
            </w:pPr>
            <w:ins w:id="2426" w:author="Alex" w:date="2015-07-30T21:27:00Z">
              <w:r w:rsidRPr="005D1738">
                <w:rPr>
                  <w:rFonts w:ascii="Times New Roman" w:hAnsi="Times New Roman" w:cs="Times New Roman"/>
                  <w:b/>
                  <w:color w:val="FFFFFF" w:themeColor="background1"/>
                </w:rPr>
                <w:t>Imagen (fotografía, gráfica o ilustración)</w:t>
              </w:r>
            </w:ins>
          </w:p>
        </w:tc>
      </w:tr>
      <w:tr w:rsidR="00BC6508" w14:paraId="0D2B2D64" w14:textId="77777777" w:rsidTr="00217405">
        <w:trPr>
          <w:ins w:id="2427" w:author="Alex" w:date="2015-07-30T21:27:00Z"/>
        </w:trPr>
        <w:tc>
          <w:tcPr>
            <w:tcW w:w="2518" w:type="dxa"/>
          </w:tcPr>
          <w:p w14:paraId="0970E2C2" w14:textId="77777777" w:rsidR="00BC6508" w:rsidRPr="00053744" w:rsidRDefault="00BC6508" w:rsidP="00217405">
            <w:pPr>
              <w:rPr>
                <w:ins w:id="2428" w:author="Alex" w:date="2015-07-30T21:27:00Z"/>
                <w:rFonts w:ascii="Times New Roman" w:hAnsi="Times New Roman" w:cs="Times New Roman"/>
                <w:b/>
                <w:color w:val="000000"/>
                <w:sz w:val="18"/>
                <w:szCs w:val="18"/>
              </w:rPr>
            </w:pPr>
            <w:ins w:id="2429" w:author="Alex" w:date="2015-07-30T21:27:00Z">
              <w:r>
                <w:rPr>
                  <w:rFonts w:ascii="Times New Roman" w:hAnsi="Times New Roman" w:cs="Times New Roman"/>
                  <w:b/>
                  <w:color w:val="000000"/>
                  <w:sz w:val="18"/>
                  <w:szCs w:val="18"/>
                </w:rPr>
                <w:t>Código</w:t>
              </w:r>
            </w:ins>
          </w:p>
        </w:tc>
        <w:tc>
          <w:tcPr>
            <w:tcW w:w="6515" w:type="dxa"/>
          </w:tcPr>
          <w:p w14:paraId="4AB7EDD0" w14:textId="77777777" w:rsidR="00BC6508" w:rsidRPr="00053744" w:rsidRDefault="00BC6508" w:rsidP="00217405">
            <w:pPr>
              <w:rPr>
                <w:ins w:id="2430" w:author="Alex" w:date="2015-07-30T21:27:00Z"/>
                <w:rFonts w:ascii="Times New Roman" w:hAnsi="Times New Roman" w:cs="Times New Roman"/>
                <w:b/>
                <w:color w:val="000000"/>
                <w:sz w:val="18"/>
                <w:szCs w:val="18"/>
              </w:rPr>
            </w:pPr>
            <w:ins w:id="2431" w:author="Alex" w:date="2015-07-30T21:27:00Z">
              <w:r>
                <w:rPr>
                  <w:rFonts w:ascii="Times New Roman" w:hAnsi="Times New Roman" w:cs="Times New Roman"/>
                  <w:color w:val="000000"/>
                </w:rPr>
                <w:t>XX_00_00_IMG00</w:t>
              </w:r>
            </w:ins>
          </w:p>
        </w:tc>
      </w:tr>
      <w:tr w:rsidR="00BC6508" w14:paraId="3E48F42A" w14:textId="77777777" w:rsidTr="00217405">
        <w:trPr>
          <w:ins w:id="2432" w:author="Alex" w:date="2015-07-30T21:27:00Z"/>
        </w:trPr>
        <w:tc>
          <w:tcPr>
            <w:tcW w:w="2518" w:type="dxa"/>
          </w:tcPr>
          <w:p w14:paraId="4C790D39" w14:textId="77777777" w:rsidR="00BC6508" w:rsidRDefault="00BC6508" w:rsidP="00217405">
            <w:pPr>
              <w:rPr>
                <w:ins w:id="2433" w:author="Alex" w:date="2015-07-30T21:27:00Z"/>
                <w:rFonts w:ascii="Times New Roman" w:hAnsi="Times New Roman" w:cs="Times New Roman"/>
                <w:color w:val="000000"/>
              </w:rPr>
            </w:pPr>
            <w:ins w:id="2434" w:author="Alex" w:date="2015-07-30T21:27:00Z">
              <w:r w:rsidRPr="00053744">
                <w:rPr>
                  <w:rFonts w:ascii="Times New Roman" w:hAnsi="Times New Roman" w:cs="Times New Roman"/>
                  <w:b/>
                  <w:color w:val="000000"/>
                  <w:sz w:val="18"/>
                  <w:szCs w:val="18"/>
                </w:rPr>
                <w:t>Descripción</w:t>
              </w:r>
            </w:ins>
          </w:p>
        </w:tc>
        <w:tc>
          <w:tcPr>
            <w:tcW w:w="6515" w:type="dxa"/>
          </w:tcPr>
          <w:p w14:paraId="5AFD30E0" w14:textId="77777777" w:rsidR="00BC6508" w:rsidRDefault="00BC6508" w:rsidP="00217405">
            <w:pPr>
              <w:rPr>
                <w:ins w:id="2435" w:author="Alex" w:date="2015-07-30T21:27:00Z"/>
                <w:rFonts w:ascii="Times New Roman" w:hAnsi="Times New Roman" w:cs="Times New Roman"/>
                <w:color w:val="000000"/>
              </w:rPr>
            </w:pPr>
            <w:ins w:id="2436" w:author="Alex" w:date="2015-07-30T21:27:00Z">
              <w:r>
                <w:rPr>
                  <w:rFonts w:ascii="Times New Roman" w:hAnsi="Times New Roman" w:cs="Times New Roman"/>
                  <w:color w:val="000000"/>
                </w:rPr>
                <w:t xml:space="preserve">Sector circular definido a partir del ángulo </w:t>
              </w:r>
              <w:r w:rsidRPr="00D035C4">
                <w:rPr>
                  <w:rFonts w:ascii="Times" w:eastAsiaTheme="minorEastAsia" w:hAnsi="Times"/>
                </w:rPr>
                <w:t>α</w:t>
              </w:r>
            </w:ins>
          </w:p>
        </w:tc>
      </w:tr>
      <w:tr w:rsidR="00BC6508" w14:paraId="0575CF33" w14:textId="77777777" w:rsidTr="00217405">
        <w:trPr>
          <w:ins w:id="2437" w:author="Alex" w:date="2015-07-30T21:27:00Z"/>
        </w:trPr>
        <w:tc>
          <w:tcPr>
            <w:tcW w:w="2518" w:type="dxa"/>
          </w:tcPr>
          <w:p w14:paraId="0FCBD397" w14:textId="77777777" w:rsidR="00BC6508" w:rsidRDefault="00BC6508" w:rsidP="00217405">
            <w:pPr>
              <w:rPr>
                <w:ins w:id="2438" w:author="Alex" w:date="2015-07-30T21:27:00Z"/>
                <w:rFonts w:ascii="Times New Roman" w:hAnsi="Times New Roman" w:cs="Times New Roman"/>
                <w:color w:val="000000"/>
              </w:rPr>
            </w:pPr>
            <w:ins w:id="2439" w:author="Alex" w:date="2015-07-30T21:27: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198103A7" w14:textId="77777777" w:rsidR="00BC6508" w:rsidRDefault="00BC6508" w:rsidP="00217405">
            <w:pPr>
              <w:rPr>
                <w:ins w:id="2440" w:author="Alex" w:date="2015-07-30T21:27:00Z"/>
                <w:rFonts w:ascii="Times New Roman" w:hAnsi="Times New Roman" w:cs="Times New Roman"/>
                <w:color w:val="000000"/>
              </w:rPr>
            </w:pPr>
            <w:ins w:id="2441" w:author="Alex" w:date="2015-07-30T21:27:00Z">
              <w:r>
                <w:rPr>
                  <w:sz w:val="24"/>
                  <w:szCs w:val="24"/>
                  <w:lang w:val="es-ES_tradnl"/>
                </w:rPr>
                <w:object w:dxaOrig="5565" w:dyaOrig="5370" w14:anchorId="1D8A38A7">
                  <v:shape id="_x0000_i1045" type="#_x0000_t75" style="width:278.5pt;height:268.3pt" o:ole="">
                    <v:imagedata r:id="rId84" o:title=""/>
                  </v:shape>
                  <o:OLEObject Type="Embed" ProgID="PBrush" ShapeID="_x0000_i1045" DrawAspect="Content" ObjectID="_1499851250" r:id="rId85"/>
                </w:object>
              </w:r>
            </w:ins>
          </w:p>
        </w:tc>
      </w:tr>
      <w:tr w:rsidR="00BC6508" w14:paraId="449E140D" w14:textId="77777777" w:rsidTr="00217405">
        <w:trPr>
          <w:ins w:id="2442" w:author="Alex" w:date="2015-07-30T21:27:00Z"/>
        </w:trPr>
        <w:tc>
          <w:tcPr>
            <w:tcW w:w="2518" w:type="dxa"/>
          </w:tcPr>
          <w:p w14:paraId="139A8D7B" w14:textId="77777777" w:rsidR="00BC6508" w:rsidRDefault="00BC6508" w:rsidP="00217405">
            <w:pPr>
              <w:rPr>
                <w:ins w:id="2443" w:author="Alex" w:date="2015-07-30T21:27:00Z"/>
                <w:rFonts w:ascii="Times New Roman" w:hAnsi="Times New Roman" w:cs="Times New Roman"/>
                <w:color w:val="000000"/>
              </w:rPr>
            </w:pPr>
            <w:ins w:id="2444" w:author="Alex" w:date="2015-07-30T21:27:00Z">
              <w:r w:rsidRPr="00053744">
                <w:rPr>
                  <w:rFonts w:ascii="Times New Roman" w:hAnsi="Times New Roman" w:cs="Times New Roman"/>
                  <w:b/>
                  <w:color w:val="000000"/>
                  <w:sz w:val="18"/>
                  <w:szCs w:val="18"/>
                </w:rPr>
                <w:t>Pie de imagen</w:t>
              </w:r>
            </w:ins>
          </w:p>
        </w:tc>
        <w:tc>
          <w:tcPr>
            <w:tcW w:w="6515" w:type="dxa"/>
          </w:tcPr>
          <w:p w14:paraId="2B3252C5" w14:textId="77777777" w:rsidR="00BC6508" w:rsidRDefault="00BC6508" w:rsidP="00217405">
            <w:pPr>
              <w:rPr>
                <w:ins w:id="2445" w:author="Alex" w:date="2015-07-30T21:27:00Z"/>
                <w:rFonts w:ascii="Times New Roman" w:hAnsi="Times New Roman" w:cs="Times New Roman"/>
                <w:color w:val="000000"/>
              </w:rPr>
            </w:pPr>
            <w:ins w:id="2446" w:author="Alex" w:date="2015-07-30T21:27:00Z">
              <w:r>
                <w:rPr>
                  <w:rFonts w:ascii="Times New Roman" w:hAnsi="Times New Roman" w:cs="Times New Roman"/>
                  <w:color w:val="000000"/>
                </w:rPr>
                <w:t xml:space="preserve">El ángulo </w:t>
              </w:r>
              <w:r w:rsidRPr="00D035C4">
                <w:rPr>
                  <w:rFonts w:ascii="Times" w:eastAsiaTheme="minorEastAsia" w:hAnsi="Times"/>
                </w:rPr>
                <w:t>α</w:t>
              </w:r>
              <w:r>
                <w:rPr>
                  <w:rFonts w:ascii="Times" w:eastAsiaTheme="minorEastAsia" w:hAnsi="Times"/>
                </w:rPr>
                <w:t xml:space="preserve"> es directamente proporcional a la longitud L</w:t>
              </w:r>
            </w:ins>
          </w:p>
        </w:tc>
      </w:tr>
    </w:tbl>
    <w:p w14:paraId="7F74114F" w14:textId="77777777" w:rsidR="00BC6508" w:rsidRDefault="00BC6508" w:rsidP="00BC6508">
      <w:pPr>
        <w:spacing w:after="0"/>
        <w:rPr>
          <w:ins w:id="2447" w:author="Alex" w:date="2015-07-30T21:27:00Z"/>
          <w:rFonts w:ascii="Times" w:eastAsiaTheme="minorEastAsia" w:hAnsi="Times"/>
        </w:rPr>
      </w:pPr>
    </w:p>
    <w:p w14:paraId="22C8F4B1" w14:textId="77777777" w:rsidR="00BC6508" w:rsidRDefault="00BC6508" w:rsidP="00BC6508">
      <w:pPr>
        <w:spacing w:after="0"/>
        <w:rPr>
          <w:ins w:id="2448" w:author="Alex" w:date="2015-07-30T21:27:00Z"/>
          <w:rFonts w:ascii="Times" w:eastAsiaTheme="minorEastAsia" w:hAnsi="Times"/>
        </w:rPr>
      </w:pPr>
    </w:p>
    <w:p w14:paraId="126000D9" w14:textId="77777777" w:rsidR="00BC6508" w:rsidRDefault="00BC6508" w:rsidP="00BC6508">
      <w:pPr>
        <w:spacing w:after="0"/>
        <w:rPr>
          <w:ins w:id="2449" w:author="Alex" w:date="2015-07-30T21:27:00Z"/>
          <w:rFonts w:ascii="Times" w:eastAsiaTheme="minorEastAsia" w:hAnsi="Times"/>
        </w:rPr>
      </w:pPr>
      <w:ins w:id="2450" w:author="Alex" w:date="2015-07-30T21:27:00Z">
        <w:r>
          <w:rPr>
            <w:rFonts w:ascii="Times" w:eastAsiaTheme="minorEastAsia" w:hAnsi="Times"/>
          </w:rPr>
          <w:t>Por lo anterior, se puede realizar la conversión de grados sexagesimales a área de sector circular o bien de área de sector circular a grados sexagesimales.</w:t>
        </w:r>
      </w:ins>
    </w:p>
    <w:p w14:paraId="080D3072" w14:textId="77777777" w:rsidR="00BC6508" w:rsidRDefault="00BC6508" w:rsidP="00BC6508">
      <w:pPr>
        <w:spacing w:after="0"/>
        <w:rPr>
          <w:ins w:id="2451" w:author="Alex" w:date="2015-07-30T21:27:00Z"/>
          <w:rFonts w:ascii="Times" w:eastAsiaTheme="minorEastAsia" w:hAnsi="Times"/>
        </w:rPr>
      </w:pPr>
    </w:p>
    <w:p w14:paraId="7D082DF2" w14:textId="77777777" w:rsidR="00BC6508" w:rsidRDefault="00BC6508" w:rsidP="00BC6508">
      <w:pPr>
        <w:spacing w:after="0"/>
        <w:rPr>
          <w:ins w:id="2452" w:author="Alex" w:date="2015-07-30T21:27:00Z"/>
          <w:rFonts w:ascii="Times" w:eastAsiaTheme="minorEastAsia" w:hAnsi="Times"/>
        </w:rPr>
      </w:pPr>
      <w:ins w:id="2453" w:author="Alex" w:date="2015-07-30T21:27:00Z">
        <w:r>
          <w:rPr>
            <w:rFonts w:ascii="Times" w:eastAsiaTheme="minorEastAsia" w:hAnsi="Times"/>
          </w:rPr>
          <w:t>Así, puedes observar que se deducen las siguientes fórmulas para las conversiones:</w:t>
        </w:r>
      </w:ins>
    </w:p>
    <w:p w14:paraId="3DD7A762" w14:textId="77777777" w:rsidR="00BC6508" w:rsidRDefault="00BC6508" w:rsidP="00BC6508">
      <w:pPr>
        <w:spacing w:after="0"/>
        <w:rPr>
          <w:ins w:id="2454"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BC6508" w:rsidRPr="005D1738" w14:paraId="662EBA73" w14:textId="77777777" w:rsidTr="00217405">
        <w:trPr>
          <w:ins w:id="2455" w:author="Alex" w:date="2015-07-30T21:27:00Z"/>
        </w:trPr>
        <w:tc>
          <w:tcPr>
            <w:tcW w:w="8828" w:type="dxa"/>
            <w:gridSpan w:val="2"/>
            <w:shd w:val="clear" w:color="auto" w:fill="000000" w:themeFill="text1"/>
          </w:tcPr>
          <w:p w14:paraId="153D27DB" w14:textId="77777777" w:rsidR="00BC6508" w:rsidRPr="005D1738" w:rsidRDefault="00BC6508" w:rsidP="00217405">
            <w:pPr>
              <w:jc w:val="center"/>
              <w:rPr>
                <w:ins w:id="2456" w:author="Alex" w:date="2015-07-30T21:27:00Z"/>
                <w:rFonts w:ascii="Times New Roman" w:hAnsi="Times New Roman" w:cs="Times New Roman"/>
                <w:b/>
                <w:color w:val="FFFFFF" w:themeColor="background1"/>
              </w:rPr>
            </w:pPr>
            <w:ins w:id="2457" w:author="Alex" w:date="2015-07-30T21:27:00Z">
              <w:r w:rsidRPr="005D1738">
                <w:rPr>
                  <w:rFonts w:ascii="Times New Roman" w:hAnsi="Times New Roman" w:cs="Times New Roman"/>
                  <w:b/>
                  <w:color w:val="FFFFFF" w:themeColor="background1"/>
                </w:rPr>
                <w:t>Destacado</w:t>
              </w:r>
            </w:ins>
          </w:p>
        </w:tc>
      </w:tr>
      <w:tr w:rsidR="00BC6508" w:rsidRPr="00726376" w14:paraId="1C783FF7" w14:textId="77777777" w:rsidTr="00217405">
        <w:trPr>
          <w:ins w:id="2458" w:author="Alex" w:date="2015-07-30T21:27:00Z"/>
        </w:trPr>
        <w:tc>
          <w:tcPr>
            <w:tcW w:w="2485" w:type="dxa"/>
          </w:tcPr>
          <w:p w14:paraId="29B3A8F7" w14:textId="77777777" w:rsidR="00BC6508" w:rsidRPr="00726376" w:rsidRDefault="00BC6508" w:rsidP="00217405">
            <w:pPr>
              <w:rPr>
                <w:ins w:id="2459" w:author="Alex" w:date="2015-07-30T21:27:00Z"/>
                <w:rFonts w:ascii="Times" w:hAnsi="Times"/>
                <w:b/>
                <w:sz w:val="18"/>
                <w:szCs w:val="18"/>
              </w:rPr>
            </w:pPr>
            <w:ins w:id="2460" w:author="Alex" w:date="2015-07-30T21:27:00Z">
              <w:r w:rsidRPr="00726376">
                <w:rPr>
                  <w:rFonts w:ascii="Times" w:hAnsi="Times"/>
                  <w:b/>
                  <w:sz w:val="18"/>
                  <w:szCs w:val="18"/>
                </w:rPr>
                <w:t>Título</w:t>
              </w:r>
            </w:ins>
          </w:p>
        </w:tc>
        <w:tc>
          <w:tcPr>
            <w:tcW w:w="6343" w:type="dxa"/>
          </w:tcPr>
          <w:p w14:paraId="6C65E7BD" w14:textId="77777777" w:rsidR="00BC6508" w:rsidRPr="00726376" w:rsidRDefault="00BC6508" w:rsidP="00217405">
            <w:pPr>
              <w:jc w:val="center"/>
              <w:rPr>
                <w:ins w:id="2461" w:author="Alex" w:date="2015-07-30T21:27:00Z"/>
                <w:rFonts w:ascii="Times" w:hAnsi="Times"/>
                <w:b/>
                <w:sz w:val="18"/>
                <w:szCs w:val="18"/>
              </w:rPr>
            </w:pPr>
            <w:ins w:id="2462" w:author="Alex" w:date="2015-07-30T21:27:00Z">
              <w:r>
                <w:rPr>
                  <w:rFonts w:ascii="Times" w:hAnsi="Times"/>
                  <w:b/>
                  <w:sz w:val="18"/>
                  <w:szCs w:val="18"/>
                </w:rPr>
                <w:t>Conversión de A grados sexagesimales a área de sector circular</w:t>
              </w:r>
            </w:ins>
          </w:p>
        </w:tc>
      </w:tr>
      <w:tr w:rsidR="00BC6508" w14:paraId="78A1487B" w14:textId="77777777" w:rsidTr="00217405">
        <w:trPr>
          <w:ins w:id="2463" w:author="Alex" w:date="2015-07-30T21:27:00Z"/>
        </w:trPr>
        <w:tc>
          <w:tcPr>
            <w:tcW w:w="2485" w:type="dxa"/>
          </w:tcPr>
          <w:p w14:paraId="4C3A9569" w14:textId="77777777" w:rsidR="00BC6508" w:rsidRDefault="00BC6508" w:rsidP="00217405">
            <w:pPr>
              <w:rPr>
                <w:ins w:id="2464" w:author="Alex" w:date="2015-07-30T21:27:00Z"/>
                <w:rFonts w:ascii="Times" w:hAnsi="Times"/>
              </w:rPr>
            </w:pPr>
            <w:ins w:id="2465" w:author="Alex" w:date="2015-07-30T21:27:00Z">
              <w:r w:rsidRPr="00726376">
                <w:rPr>
                  <w:rFonts w:ascii="Times" w:hAnsi="Times"/>
                  <w:b/>
                  <w:sz w:val="18"/>
                  <w:szCs w:val="18"/>
                </w:rPr>
                <w:t>Contenido</w:t>
              </w:r>
            </w:ins>
          </w:p>
        </w:tc>
        <w:tc>
          <w:tcPr>
            <w:tcW w:w="6343" w:type="dxa"/>
          </w:tcPr>
          <w:p w14:paraId="7E82BD33" w14:textId="77777777" w:rsidR="00BC6508" w:rsidRPr="00B916A5" w:rsidRDefault="00BC6508" w:rsidP="00217405">
            <w:pPr>
              <w:rPr>
                <w:ins w:id="2466" w:author="Alex" w:date="2015-07-30T21:27:00Z"/>
                <w:rFonts w:ascii="Times" w:eastAsiaTheme="minorEastAsia" w:hAnsi="Times"/>
              </w:rPr>
            </w:pPr>
            <w:ins w:id="2467" w:author="Alex" w:date="2015-07-30T21:27:00Z">
              <m:oMathPara>
                <m:oMath>
                  <m:r>
                    <w:rPr>
                      <w:rFonts w:ascii="Cambria Math" w:hAnsi="Cambria Math"/>
                    </w:rPr>
                    <m:t>X=</m:t>
                  </m:r>
                  <m:f>
                    <m:fPr>
                      <m:ctrlPr>
                        <w:rPr>
                          <w:rFonts w:ascii="Cambria Math" w:hAnsi="Cambria Math"/>
                          <w:i/>
                        </w:rPr>
                      </m:ctrlPr>
                    </m:fPr>
                    <m:num>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oMath>
              </m:oMathPara>
            </w:ins>
          </w:p>
        </w:tc>
      </w:tr>
    </w:tbl>
    <w:p w14:paraId="5E6699BB" w14:textId="77777777" w:rsidR="00BC6508" w:rsidRDefault="00BC6508" w:rsidP="00BC6508">
      <w:pPr>
        <w:spacing w:after="0"/>
        <w:rPr>
          <w:ins w:id="2468" w:author="Alex" w:date="2015-07-30T21:27:00Z"/>
          <w:rFonts w:ascii="Times" w:hAnsi="Times"/>
        </w:rPr>
      </w:pPr>
      <w:ins w:id="2469" w:author="Alex" w:date="2015-07-30T21:27:00Z">
        <w:r w:rsidRPr="00C27D89">
          <w:rPr>
            <w:rFonts w:ascii="Times" w:hAnsi="Times"/>
          </w:rPr>
          <w:lastRenderedPageBreak/>
          <w:t>Por</w:t>
        </w:r>
        <w:r>
          <w:rPr>
            <w:rFonts w:ascii="Times" w:hAnsi="Times"/>
          </w:rPr>
          <w:t xml:space="preserve"> ejemplo, en un círculo de radio 5 m, para encontrar el área del sector circular definido por un ángulo de 30° debes realizar las siguientes operaciones </w:t>
        </w:r>
      </w:ins>
    </w:p>
    <w:p w14:paraId="21248F4D" w14:textId="77777777" w:rsidR="00BC6508" w:rsidRDefault="00BC6508" w:rsidP="00BC6508">
      <w:pPr>
        <w:spacing w:after="0"/>
        <w:rPr>
          <w:ins w:id="2470" w:author="Alex" w:date="2015-07-30T21:27:00Z"/>
          <w:rFonts w:ascii="Times" w:hAnsi="Times"/>
        </w:rPr>
      </w:pPr>
    </w:p>
    <w:p w14:paraId="129A33D3" w14:textId="77777777" w:rsidR="00BC6508" w:rsidRDefault="00BC6508" w:rsidP="00BC6508">
      <w:pPr>
        <w:spacing w:after="0"/>
        <w:rPr>
          <w:ins w:id="2471" w:author="Alex" w:date="2015-07-30T21:27:00Z"/>
          <w:rFonts w:ascii="Times" w:hAnsi="Times"/>
        </w:rPr>
      </w:pPr>
      <w:ins w:id="2472" w:author="Alex" w:date="2015-07-30T21:27:00Z">
        <m:oMathPara>
          <m:oMath>
            <m:r>
              <w:rPr>
                <w:rFonts w:ascii="Cambria Math" w:hAnsi="Cambria Math"/>
              </w:rPr>
              <m:t>X=</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(5 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oMath>
        </m:oMathPara>
      </w:ins>
    </w:p>
    <w:p w14:paraId="40C2D7A1" w14:textId="77777777" w:rsidR="00BC6508" w:rsidRPr="00C27D89" w:rsidRDefault="00BC6508" w:rsidP="00BC6508">
      <w:pPr>
        <w:spacing w:after="0"/>
        <w:rPr>
          <w:ins w:id="2473" w:author="Alex" w:date="2015-07-30T21:27:00Z"/>
          <w:rFonts w:ascii="Times" w:eastAsiaTheme="minorEastAsia" w:hAnsi="Times"/>
        </w:rPr>
      </w:pPr>
      <w:ins w:id="2474" w:author="Alex" w:date="2015-07-30T21:27:00Z">
        <m:oMathPara>
          <m:oMath>
            <m:r>
              <w:rPr>
                <w:rFonts w:ascii="Cambria Math" w:hAnsi="Cambria Math"/>
              </w:rPr>
              <m:t>=</m:t>
            </m:r>
            <m:f>
              <m:fPr>
                <m:ctrlPr>
                  <w:rPr>
                    <w:rFonts w:ascii="Cambria Math" w:hAnsi="Cambria Math"/>
                    <w:i/>
                  </w:rPr>
                </m:ctrlPr>
              </m:fPr>
              <m:num>
                <m:r>
                  <w:rPr>
                    <w:rFonts w:ascii="Cambria Math" w:hAnsi="Cambria Math"/>
                  </w:rPr>
                  <m:t>750π</m:t>
                </m:r>
              </m:num>
              <m:den>
                <m:r>
                  <w:rPr>
                    <w:rFonts w:ascii="Cambria Math" w:hAnsi="Cambria Math"/>
                  </w:rPr>
                  <m:t>360</m:t>
                </m:r>
              </m:den>
            </m:f>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ins>
    </w:p>
    <w:p w14:paraId="0DD71B40" w14:textId="77777777" w:rsidR="00BC6508" w:rsidRPr="00C27D89" w:rsidRDefault="00BC6508" w:rsidP="00BC6508">
      <w:pPr>
        <w:spacing w:after="0"/>
        <w:rPr>
          <w:ins w:id="2475" w:author="Alex" w:date="2015-07-30T21:27:00Z"/>
          <w:rFonts w:ascii="Times" w:eastAsiaTheme="minorEastAsia" w:hAnsi="Times"/>
        </w:rPr>
      </w:pPr>
      <w:ins w:id="2476" w:author="Alex" w:date="2015-07-30T21:27:00Z">
        <m:oMathPara>
          <m:oMath>
            <m:r>
              <w:rPr>
                <w:rFonts w:ascii="Cambria Math" w:eastAsiaTheme="minorEastAsia" w:hAnsi="Cambria Math"/>
              </w:rPr>
              <m:t xml:space="preserve">≈6,54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ins>
    </w:p>
    <w:p w14:paraId="103D1EF9" w14:textId="77777777" w:rsidR="00BC6508" w:rsidRDefault="00BC6508" w:rsidP="00BC6508">
      <w:pPr>
        <w:spacing w:after="0"/>
        <w:rPr>
          <w:ins w:id="2477" w:author="Alex" w:date="2015-07-30T21:27: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BC6508" w:rsidRPr="005D1738" w14:paraId="2CD30643" w14:textId="77777777" w:rsidTr="00217405">
        <w:trPr>
          <w:ins w:id="2478" w:author="Alex" w:date="2015-07-30T21:27:00Z"/>
        </w:trPr>
        <w:tc>
          <w:tcPr>
            <w:tcW w:w="8978" w:type="dxa"/>
            <w:gridSpan w:val="2"/>
            <w:shd w:val="clear" w:color="auto" w:fill="000000" w:themeFill="text1"/>
          </w:tcPr>
          <w:p w14:paraId="13D9FD31" w14:textId="77777777" w:rsidR="00BC6508" w:rsidRPr="005D1738" w:rsidRDefault="00BC6508" w:rsidP="00217405">
            <w:pPr>
              <w:jc w:val="center"/>
              <w:rPr>
                <w:ins w:id="2479" w:author="Alex" w:date="2015-07-30T21:27:00Z"/>
                <w:rFonts w:ascii="Times New Roman" w:hAnsi="Times New Roman" w:cs="Times New Roman"/>
                <w:b/>
                <w:color w:val="FFFFFF" w:themeColor="background1"/>
              </w:rPr>
            </w:pPr>
            <w:ins w:id="2480" w:author="Alex" w:date="2015-07-30T21:27:00Z">
              <w:r w:rsidRPr="005D1738">
                <w:rPr>
                  <w:rFonts w:ascii="Times New Roman" w:hAnsi="Times New Roman" w:cs="Times New Roman"/>
                  <w:b/>
                  <w:color w:val="FFFFFF" w:themeColor="background1"/>
                </w:rPr>
                <w:t>Destacado</w:t>
              </w:r>
            </w:ins>
          </w:p>
        </w:tc>
      </w:tr>
      <w:tr w:rsidR="00BC6508" w:rsidRPr="00726376" w14:paraId="4733A9A7" w14:textId="77777777" w:rsidTr="00217405">
        <w:trPr>
          <w:ins w:id="2481" w:author="Alex" w:date="2015-07-30T21:27:00Z"/>
        </w:trPr>
        <w:tc>
          <w:tcPr>
            <w:tcW w:w="2518" w:type="dxa"/>
          </w:tcPr>
          <w:p w14:paraId="36A3FA6D" w14:textId="77777777" w:rsidR="00BC6508" w:rsidRPr="00726376" w:rsidRDefault="00BC6508" w:rsidP="00217405">
            <w:pPr>
              <w:rPr>
                <w:ins w:id="2482" w:author="Alex" w:date="2015-07-30T21:27:00Z"/>
                <w:rFonts w:ascii="Times" w:hAnsi="Times"/>
                <w:b/>
                <w:sz w:val="18"/>
                <w:szCs w:val="18"/>
              </w:rPr>
            </w:pPr>
            <w:ins w:id="2483" w:author="Alex" w:date="2015-07-30T21:27:00Z">
              <w:r w:rsidRPr="00726376">
                <w:rPr>
                  <w:rFonts w:ascii="Times" w:hAnsi="Times"/>
                  <w:b/>
                  <w:sz w:val="18"/>
                  <w:szCs w:val="18"/>
                </w:rPr>
                <w:t>Título</w:t>
              </w:r>
            </w:ins>
          </w:p>
        </w:tc>
        <w:tc>
          <w:tcPr>
            <w:tcW w:w="6460" w:type="dxa"/>
          </w:tcPr>
          <w:p w14:paraId="4BCB0961" w14:textId="77777777" w:rsidR="00BC6508" w:rsidRPr="00726376" w:rsidRDefault="00BC6508" w:rsidP="00217405">
            <w:pPr>
              <w:jc w:val="center"/>
              <w:rPr>
                <w:ins w:id="2484" w:author="Alex" w:date="2015-07-30T21:27:00Z"/>
                <w:rFonts w:ascii="Times" w:hAnsi="Times"/>
                <w:b/>
                <w:sz w:val="18"/>
                <w:szCs w:val="18"/>
              </w:rPr>
            </w:pPr>
            <w:ins w:id="2485" w:author="Alex" w:date="2015-07-30T21:27:00Z">
              <w:r>
                <w:rPr>
                  <w:rFonts w:ascii="Times" w:hAnsi="Times"/>
                  <w:b/>
                  <w:sz w:val="18"/>
                  <w:szCs w:val="18"/>
                </w:rPr>
                <w:t xml:space="preserve">Conversión de un área de sector circular </w:t>
              </w:r>
              <w:r>
                <w:rPr>
                  <w:rFonts w:ascii="Times" w:eastAsiaTheme="minorEastAsia" w:hAnsi="Times"/>
                  <w:b/>
                  <w:sz w:val="18"/>
                  <w:szCs w:val="18"/>
                </w:rPr>
                <w:t xml:space="preserve">de X unidades </w:t>
              </w:r>
              <w:r>
                <w:rPr>
                  <w:rFonts w:ascii="Times" w:hAnsi="Times"/>
                  <w:b/>
                  <w:sz w:val="18"/>
                  <w:szCs w:val="18"/>
                </w:rPr>
                <w:t>a grados sexagesimales</w:t>
              </w:r>
            </w:ins>
          </w:p>
        </w:tc>
      </w:tr>
      <w:tr w:rsidR="00BC6508" w14:paraId="533DB83F" w14:textId="77777777" w:rsidTr="00217405">
        <w:trPr>
          <w:ins w:id="2486" w:author="Alex" w:date="2015-07-30T21:27:00Z"/>
        </w:trPr>
        <w:tc>
          <w:tcPr>
            <w:tcW w:w="2518" w:type="dxa"/>
          </w:tcPr>
          <w:p w14:paraId="24003639" w14:textId="77777777" w:rsidR="00BC6508" w:rsidRDefault="00BC6508" w:rsidP="00217405">
            <w:pPr>
              <w:rPr>
                <w:ins w:id="2487" w:author="Alex" w:date="2015-07-30T21:27:00Z"/>
                <w:rFonts w:ascii="Times" w:hAnsi="Times"/>
              </w:rPr>
            </w:pPr>
            <w:ins w:id="2488" w:author="Alex" w:date="2015-07-30T21:27:00Z">
              <w:r w:rsidRPr="00726376">
                <w:rPr>
                  <w:rFonts w:ascii="Times" w:hAnsi="Times"/>
                  <w:b/>
                  <w:sz w:val="18"/>
                  <w:szCs w:val="18"/>
                </w:rPr>
                <w:t>Contenido</w:t>
              </w:r>
            </w:ins>
          </w:p>
        </w:tc>
        <w:tc>
          <w:tcPr>
            <w:tcW w:w="6460" w:type="dxa"/>
          </w:tcPr>
          <w:p w14:paraId="372CF848" w14:textId="77777777" w:rsidR="00BC6508" w:rsidRDefault="00BC6508" w:rsidP="00217405">
            <w:pPr>
              <w:rPr>
                <w:ins w:id="2489" w:author="Alex" w:date="2015-07-30T21:27:00Z"/>
                <w:rFonts w:ascii="Times" w:hAnsi="Times"/>
              </w:rPr>
            </w:pPr>
            <w:ins w:id="2490" w:author="Alex" w:date="2015-07-30T21:27:00Z">
              <m:oMathPara>
                <m:oMath>
                  <m:r>
                    <w:rPr>
                      <w:rFonts w:ascii="Cambria Math" w:hAnsi="Cambria Math"/>
                    </w:rPr>
                    <m:t>A°=</m:t>
                  </m:r>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∙X</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oMath>
              </m:oMathPara>
            </w:ins>
          </w:p>
        </w:tc>
      </w:tr>
    </w:tbl>
    <w:p w14:paraId="01D23DC7" w14:textId="77777777" w:rsidR="00BC6508" w:rsidRDefault="00BC6508" w:rsidP="00BC6508">
      <w:pPr>
        <w:spacing w:after="0"/>
        <w:rPr>
          <w:ins w:id="2491" w:author="Alex" w:date="2015-07-30T21:27:00Z"/>
          <w:rFonts w:ascii="Times" w:hAnsi="Times"/>
          <w:b/>
        </w:rPr>
      </w:pPr>
    </w:p>
    <w:p w14:paraId="7998BC8D" w14:textId="77777777" w:rsidR="00BC6508" w:rsidRDefault="00BC6508" w:rsidP="00BC6508">
      <w:pPr>
        <w:spacing w:after="0"/>
        <w:rPr>
          <w:ins w:id="2492" w:author="Alex" w:date="2015-07-30T21:27:00Z"/>
          <w:rFonts w:ascii="Times" w:hAnsi="Times"/>
        </w:rPr>
      </w:pPr>
      <w:ins w:id="2493" w:author="Alex" w:date="2015-07-30T21:27:00Z">
        <w:r>
          <w:rPr>
            <w:rFonts w:ascii="Times" w:hAnsi="Times"/>
          </w:rPr>
          <w:t>Por ejemplo, en un círculo de radio 20 cm, para encontrar el ángulo que define un sector circular de 300 cm</w:t>
        </w:r>
        <w:r>
          <w:rPr>
            <w:rFonts w:ascii="Times" w:hAnsi="Times"/>
            <w:vertAlign w:val="superscript"/>
          </w:rPr>
          <w:t>2</w:t>
        </w:r>
        <w:r>
          <w:rPr>
            <w:rFonts w:ascii="Times" w:hAnsi="Times"/>
          </w:rPr>
          <w:t>, debes realizar las siguientes operaciones</w:t>
        </w:r>
      </w:ins>
    </w:p>
    <w:p w14:paraId="73867571" w14:textId="77777777" w:rsidR="00BC6508" w:rsidRDefault="00BC6508" w:rsidP="00BC6508">
      <w:pPr>
        <w:spacing w:after="0"/>
        <w:rPr>
          <w:ins w:id="2494" w:author="Alex" w:date="2015-07-30T21:27:00Z"/>
          <w:rFonts w:ascii="Times" w:hAnsi="Times"/>
        </w:rPr>
      </w:pPr>
    </w:p>
    <w:p w14:paraId="08546983" w14:textId="77777777" w:rsidR="00BC6508" w:rsidRDefault="00BC6508" w:rsidP="00BC6508">
      <w:pPr>
        <w:spacing w:after="0"/>
        <w:jc w:val="center"/>
        <w:rPr>
          <w:ins w:id="2495" w:author="Alex" w:date="2015-07-30T21:27:00Z"/>
          <w:rFonts w:ascii="Times" w:hAnsi="Times"/>
        </w:rPr>
      </w:pPr>
      <w:ins w:id="2496" w:author="Alex" w:date="2015-07-30T21:27:00Z">
        <m:oMathPara>
          <m:oMath>
            <m:r>
              <w:rPr>
                <w:rFonts w:ascii="Cambria Math" w:hAnsi="Cambria Math"/>
              </w:rPr>
              <m:t>A°=</m:t>
            </m:r>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∙(300 c</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num>
              <m:den>
                <m:r>
                  <w:rPr>
                    <w:rFonts w:ascii="Cambria Math" w:hAnsi="Cambria Math"/>
                  </w:rPr>
                  <m:t>π</m:t>
                </m:r>
                <m:sSup>
                  <m:sSupPr>
                    <m:ctrlPr>
                      <w:rPr>
                        <w:rFonts w:ascii="Cambria Math" w:hAnsi="Cambria Math"/>
                        <w:i/>
                      </w:rPr>
                    </m:ctrlPr>
                  </m:sSupPr>
                  <m:e>
                    <m:r>
                      <w:rPr>
                        <w:rFonts w:ascii="Cambria Math" w:hAnsi="Cambria Math"/>
                      </w:rPr>
                      <m:t>(20 cm)</m:t>
                    </m:r>
                  </m:e>
                  <m:sup>
                    <m:r>
                      <w:rPr>
                        <w:rFonts w:ascii="Cambria Math" w:hAnsi="Cambria Math"/>
                      </w:rPr>
                      <m:t>2</m:t>
                    </m:r>
                  </m:sup>
                </m:sSup>
              </m:den>
            </m:f>
          </m:oMath>
        </m:oMathPara>
      </w:ins>
    </w:p>
    <w:p w14:paraId="29608B00" w14:textId="77777777" w:rsidR="00BC6508" w:rsidRDefault="00BC6508" w:rsidP="00BC6508">
      <w:pPr>
        <w:spacing w:after="0"/>
        <w:rPr>
          <w:ins w:id="2497" w:author="Alex" w:date="2015-07-30T21:27:00Z"/>
          <w:rFonts w:ascii="Times" w:hAnsi="Times"/>
        </w:rPr>
      </w:pPr>
      <w:ins w:id="2498" w:author="Alex" w:date="2015-07-30T21:27:00Z">
        <m:oMathPara>
          <m:oMath>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108000</m:t>
                    </m:r>
                  </m:num>
                  <m:den>
                    <m:r>
                      <w:rPr>
                        <w:rFonts w:ascii="Cambria Math" w:hAnsi="Cambria Math"/>
                      </w:rPr>
                      <m:t>400π</m:t>
                    </m:r>
                  </m:den>
                </m:f>
              </m:e>
              <m:sup>
                <m:r>
                  <w:rPr>
                    <w:rFonts w:ascii="Cambria Math" w:hAnsi="Cambria Math"/>
                  </w:rPr>
                  <m:t>°</m:t>
                </m:r>
              </m:sup>
            </m:sSup>
          </m:oMath>
        </m:oMathPara>
      </w:ins>
    </w:p>
    <w:p w14:paraId="77C1529E" w14:textId="77777777" w:rsidR="00BC6508" w:rsidRDefault="00BC6508" w:rsidP="00BC6508">
      <w:pPr>
        <w:spacing w:after="0"/>
        <w:rPr>
          <w:ins w:id="2499" w:author="Alex" w:date="2015-07-30T21:27:00Z"/>
          <w:rFonts w:ascii="Times" w:hAnsi="Times"/>
        </w:rPr>
      </w:pPr>
      <w:ins w:id="2500" w:author="Alex" w:date="2015-07-30T21:27:00Z">
        <m:oMathPara>
          <m:oMath>
            <m:r>
              <w:rPr>
                <w:rFonts w:ascii="Cambria Math" w:hAnsi="Cambria Math"/>
              </w:rPr>
              <m:t>≈85,94°</m:t>
            </m:r>
          </m:oMath>
        </m:oMathPara>
      </w:ins>
    </w:p>
    <w:p w14:paraId="4E8B6C83" w14:textId="77777777" w:rsidR="00BC6508" w:rsidRDefault="00BC6508" w:rsidP="00BC6508">
      <w:pPr>
        <w:spacing w:after="0"/>
        <w:rPr>
          <w:ins w:id="2501" w:author="Alex" w:date="2015-07-30T21:27:00Z"/>
          <w:rFonts w:ascii="Times" w:hAnsi="Times"/>
        </w:rPr>
      </w:pPr>
    </w:p>
    <w:p w14:paraId="55CEB3D5" w14:textId="77777777" w:rsidR="00BC6508" w:rsidRDefault="00BC6508" w:rsidP="00BC6508">
      <w:pPr>
        <w:spacing w:after="0"/>
        <w:rPr>
          <w:ins w:id="2502" w:author="Alex" w:date="2015-07-30T21:27:00Z"/>
          <w:rFonts w:ascii="Times" w:hAnsi="Times"/>
        </w:rPr>
      </w:pPr>
    </w:p>
    <w:p w14:paraId="75D5CED6" w14:textId="77777777" w:rsidR="00BC6508" w:rsidRPr="00B137D7" w:rsidRDefault="00BC6508" w:rsidP="00BC6508">
      <w:pPr>
        <w:spacing w:after="0"/>
        <w:rPr>
          <w:ins w:id="2503" w:author="Alex" w:date="2015-07-30T21:27:00Z"/>
          <w:rFonts w:ascii="Times" w:hAnsi="Times"/>
          <w:vertAlign w:val="superscript"/>
        </w:rPr>
      </w:pPr>
    </w:p>
    <w:p w14:paraId="266CED7E" w14:textId="77777777" w:rsidR="00BC6508" w:rsidRDefault="00BC6508" w:rsidP="00BC6508">
      <w:pPr>
        <w:spacing w:after="0"/>
        <w:rPr>
          <w:ins w:id="2504" w:author="Alex" w:date="2015-07-30T21:27:00Z"/>
          <w:rFonts w:ascii="Times" w:hAnsi="Times"/>
        </w:rPr>
      </w:pPr>
    </w:p>
    <w:tbl>
      <w:tblPr>
        <w:tblStyle w:val="Tablaconcuadrcula"/>
        <w:tblW w:w="0" w:type="auto"/>
        <w:tblLook w:val="04A0" w:firstRow="1" w:lastRow="0" w:firstColumn="1" w:lastColumn="0" w:noHBand="0" w:noVBand="1"/>
      </w:tblPr>
      <w:tblGrid>
        <w:gridCol w:w="2484"/>
        <w:gridCol w:w="6344"/>
      </w:tblGrid>
      <w:tr w:rsidR="00BC6508" w:rsidRPr="005D1738" w14:paraId="107FCFAA" w14:textId="77777777" w:rsidTr="00217405">
        <w:trPr>
          <w:ins w:id="2505" w:author="Alex" w:date="2015-07-30T21:27:00Z"/>
        </w:trPr>
        <w:tc>
          <w:tcPr>
            <w:tcW w:w="8978" w:type="dxa"/>
            <w:gridSpan w:val="2"/>
            <w:shd w:val="clear" w:color="auto" w:fill="000000" w:themeFill="text1"/>
          </w:tcPr>
          <w:p w14:paraId="3BDFB717" w14:textId="77777777" w:rsidR="00BC6508" w:rsidRPr="005D1738" w:rsidRDefault="00BC6508" w:rsidP="00217405">
            <w:pPr>
              <w:jc w:val="center"/>
              <w:rPr>
                <w:ins w:id="2506" w:author="Alex" w:date="2015-07-30T21:27:00Z"/>
                <w:rFonts w:ascii="Times New Roman" w:hAnsi="Times New Roman" w:cs="Times New Roman"/>
                <w:b/>
                <w:color w:val="FFFFFF" w:themeColor="background1"/>
              </w:rPr>
            </w:pPr>
            <w:ins w:id="2507" w:author="Alex" w:date="2015-07-30T21:27:00Z">
              <w:r w:rsidRPr="005D1738">
                <w:rPr>
                  <w:rFonts w:ascii="Times New Roman" w:hAnsi="Times New Roman" w:cs="Times New Roman"/>
                  <w:b/>
                  <w:color w:val="FFFFFF" w:themeColor="background1"/>
                </w:rPr>
                <w:t>Recuerda</w:t>
              </w:r>
            </w:ins>
          </w:p>
        </w:tc>
      </w:tr>
      <w:tr w:rsidR="00BC6508" w:rsidRPr="00726376" w14:paraId="7730967C" w14:textId="77777777" w:rsidTr="00217405">
        <w:trPr>
          <w:ins w:id="2508" w:author="Alex" w:date="2015-07-30T21:27:00Z"/>
        </w:trPr>
        <w:tc>
          <w:tcPr>
            <w:tcW w:w="2518" w:type="dxa"/>
          </w:tcPr>
          <w:p w14:paraId="124E6C3A" w14:textId="77777777" w:rsidR="00BC6508" w:rsidRPr="00726376" w:rsidRDefault="00BC6508" w:rsidP="00217405">
            <w:pPr>
              <w:rPr>
                <w:ins w:id="2509" w:author="Alex" w:date="2015-07-30T21:27:00Z"/>
                <w:rFonts w:ascii="Times" w:hAnsi="Times"/>
                <w:b/>
                <w:sz w:val="18"/>
                <w:szCs w:val="18"/>
              </w:rPr>
            </w:pPr>
            <w:ins w:id="2510" w:author="Alex" w:date="2015-07-30T21:27:00Z">
              <w:r w:rsidRPr="00726376">
                <w:rPr>
                  <w:rFonts w:ascii="Times" w:hAnsi="Times"/>
                  <w:b/>
                  <w:sz w:val="18"/>
                  <w:szCs w:val="18"/>
                </w:rPr>
                <w:t>Contenido</w:t>
              </w:r>
            </w:ins>
          </w:p>
        </w:tc>
        <w:tc>
          <w:tcPr>
            <w:tcW w:w="6460" w:type="dxa"/>
          </w:tcPr>
          <w:p w14:paraId="659A9AC6" w14:textId="77777777" w:rsidR="00BC6508" w:rsidRPr="00B137D7" w:rsidRDefault="00BC6508" w:rsidP="00217405">
            <w:pPr>
              <w:rPr>
                <w:ins w:id="2511" w:author="Alex" w:date="2015-07-30T21:27:00Z"/>
                <w:rFonts w:ascii="Times" w:hAnsi="Times"/>
                <w:sz w:val="18"/>
                <w:szCs w:val="18"/>
              </w:rPr>
            </w:pPr>
            <w:ins w:id="2512" w:author="Alex" w:date="2015-07-30T21:27:00Z">
              <w:r w:rsidRPr="00B137D7">
                <w:rPr>
                  <w:rFonts w:ascii="Times" w:hAnsi="Times"/>
                  <w:sz w:val="20"/>
                  <w:szCs w:val="18"/>
                </w:rPr>
                <w:t>Para hacer conversiones de longitudes o áreas  de arcos y sectores circulares es necesario conocer el radio del círculo que sobre el que se harán los cálculos.</w:t>
              </w:r>
            </w:ins>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C53551">
        <w:tc>
          <w:tcPr>
            <w:tcW w:w="8828" w:type="dxa"/>
            <w:gridSpan w:val="2"/>
            <w:shd w:val="clear" w:color="auto" w:fill="000000" w:themeFill="text1"/>
          </w:tcPr>
          <w:p w14:paraId="6832E84D" w14:textId="77777777" w:rsidR="007137F8" w:rsidRPr="005D1738" w:rsidRDefault="007137F8"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C53551">
        <w:tc>
          <w:tcPr>
            <w:tcW w:w="2472" w:type="dxa"/>
          </w:tcPr>
          <w:p w14:paraId="139A66F5"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C53551">
        <w:tc>
          <w:tcPr>
            <w:tcW w:w="2472" w:type="dxa"/>
          </w:tcPr>
          <w:p w14:paraId="25C1DF8A" w14:textId="77777777" w:rsidR="007137F8" w:rsidRDefault="007137F8"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7D13D0DF" w:rsidR="007137F8" w:rsidRPr="00EF30EE" w:rsidRDefault="00EF30EE" w:rsidP="009F5AB8">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rPr>
              <w:t xml:space="preserve">área </w:t>
            </w:r>
            <w:r>
              <w:rPr>
                <w:rFonts w:ascii="Times New Roman" w:hAnsi="Times New Roman" w:cs="Times New Roman"/>
                <w:color w:val="000000"/>
              </w:rPr>
              <w:t xml:space="preserve">de sectores circulares </w:t>
            </w:r>
          </w:p>
        </w:tc>
      </w:tr>
      <w:tr w:rsidR="007137F8" w14:paraId="5F10CD1B" w14:textId="77777777" w:rsidTr="00C53551">
        <w:tc>
          <w:tcPr>
            <w:tcW w:w="2472" w:type="dxa"/>
          </w:tcPr>
          <w:p w14:paraId="42BBC1C9" w14:textId="77777777" w:rsidR="007137F8" w:rsidRDefault="007137F8"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E7C7267" w:rsidR="007137F8" w:rsidRPr="007B4364" w:rsidRDefault="007B4364" w:rsidP="00C53551">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rPr>
              <w:t xml:space="preserve">el área de un sector circular </w:t>
            </w:r>
            <w:r w:rsidRPr="00A551D6">
              <w:rPr>
                <w:rFonts w:ascii="Times New Roman" w:hAnsi="Times New Roman" w:cs="Times New Roman"/>
                <w:color w:val="000000"/>
              </w:rPr>
              <w:t>de polígonos</w:t>
            </w:r>
            <w:r w:rsidR="009F5AB8">
              <w:rPr>
                <w:rFonts w:ascii="Times New Roman" w:hAnsi="Times New Roman" w:cs="Times New Roman"/>
                <w:color w:val="000000"/>
              </w:rPr>
              <w:t xml:space="preserve"> inscritos en la circunferencia</w:t>
            </w:r>
          </w:p>
        </w:tc>
      </w:tr>
      <w:tr w:rsidR="007137F8" w14:paraId="00D77B71" w14:textId="77777777" w:rsidTr="00C53551">
        <w:tc>
          <w:tcPr>
            <w:tcW w:w="2472" w:type="dxa"/>
          </w:tcPr>
          <w:p w14:paraId="229971AE"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70A14BCF" w:rsidR="007137F8" w:rsidRPr="00AD795C" w:rsidRDefault="003376C9" w:rsidP="00C53551">
            <w:pPr>
              <w:rPr>
                <w:rFonts w:ascii="Times New Roman" w:hAnsi="Times New Roman" w:cs="Times New Roman"/>
                <w:color w:val="000000"/>
              </w:rPr>
            </w:pPr>
            <w:r w:rsidRPr="003376C9">
              <w:rPr>
                <w:rFonts w:ascii="Times New Roman" w:hAnsi="Times New Roman" w:cs="Times New Roman"/>
                <w:color w:val="000000"/>
              </w:rPr>
              <w:t>Ejercicio Genérico M3A: Asociar imagen-texto</w:t>
            </w:r>
          </w:p>
        </w:tc>
      </w:tr>
    </w:tbl>
    <w:p w14:paraId="45317A64" w14:textId="77777777" w:rsidR="00910BA4" w:rsidRDefault="00910BA4" w:rsidP="003B619B">
      <w:pPr>
        <w:spacing w:after="0"/>
        <w:rPr>
          <w:rFonts w:ascii="Times" w:hAnsi="Times"/>
          <w:highlight w:val="yellow"/>
        </w:rPr>
      </w:pPr>
    </w:p>
    <w:p w14:paraId="06D11C1D" w14:textId="072AACDA" w:rsidR="003943CF" w:rsidRPr="007E61B2" w:rsidDel="00EC4D29" w:rsidRDefault="00EC4D29" w:rsidP="003943CF">
      <w:pPr>
        <w:spacing w:after="0"/>
        <w:jc w:val="both"/>
        <w:rPr>
          <w:del w:id="2513" w:author="Alex" w:date="2015-07-30T21:31:00Z"/>
          <w:rFonts w:ascii="Times" w:hAnsi="Times"/>
          <w:lang w:val="es-CO"/>
        </w:rPr>
      </w:pPr>
      <w:ins w:id="2514" w:author="Alex" w:date="2015-07-30T21:32:00Z">
        <w:r>
          <w:rPr>
            <w:rFonts w:ascii="Times" w:hAnsi="Times"/>
          </w:rPr>
          <w:t xml:space="preserve">Dentro de las amplias aplicaciones de los ángulos, en particular </w:t>
        </w:r>
      </w:ins>
      <w:ins w:id="2515" w:author="Alex" w:date="2015-07-30T21:33:00Z">
        <w:r>
          <w:rPr>
            <w:rFonts w:ascii="Times" w:hAnsi="Times"/>
          </w:rPr>
          <w:t>d</w:t>
        </w:r>
      </w:ins>
      <w:del w:id="2516" w:author="Alex" w:date="2015-07-30T21:31:00Z">
        <w:r w:rsidR="003943CF" w:rsidDel="00EC4D29">
          <w:rPr>
            <w:rFonts w:ascii="Times" w:hAnsi="Times"/>
          </w:rPr>
          <w:delText xml:space="preserve">La consideración de hacer la medición angular tomando como unidad de medida el radián permite, no solo efectuar la medición de los ángulos, sino </w:delText>
        </w:r>
        <w:r w:rsidR="003943CF" w:rsidDel="00EC4D29">
          <w:rPr>
            <w:rFonts w:ascii="Times" w:hAnsi="Times"/>
            <w:lang w:val="es-CO"/>
          </w:rPr>
          <w:delText>también medir arcos de circunferencia, áreas de sectores circulares, y otros elementos del círculo y de la circunferencia, a través del reconocimiento de la proporcionalidad subyacente.</w:delText>
        </w:r>
        <w:r w:rsidR="003943CF" w:rsidRPr="007A18E2" w:rsidDel="00EC4D29">
          <w:rPr>
            <w:rFonts w:ascii="Times" w:hAnsi="Times"/>
            <w:lang w:val="es-CO"/>
          </w:rPr>
          <w:delText xml:space="preserve"> </w:delText>
        </w:r>
        <w:r w:rsidR="003943CF" w:rsidDel="00EC4D29">
          <w:rPr>
            <w:rFonts w:ascii="Times" w:hAnsi="Times"/>
            <w:lang w:val="es-CO"/>
          </w:rPr>
          <w:delText>Entonces, conociendo el radio de la circunferencia y la medida angular, bien sea en grados sexagesimales, centesimales o en radianes, es posible hallar otros elementos desconocidos.</w:delText>
        </w:r>
      </w:del>
    </w:p>
    <w:p w14:paraId="1F30493F" w14:textId="1ADB1FD0" w:rsidR="003943CF" w:rsidDel="00EC4D29" w:rsidRDefault="003943CF" w:rsidP="003943CF">
      <w:pPr>
        <w:spacing w:after="0"/>
        <w:jc w:val="both"/>
        <w:rPr>
          <w:del w:id="2517" w:author="Alex" w:date="2015-07-30T21:31:00Z"/>
          <w:rFonts w:ascii="Times" w:hAnsi="Times"/>
          <w:lang w:val="es-CO"/>
        </w:rPr>
      </w:pPr>
    </w:p>
    <w:p w14:paraId="1A76BF05" w14:textId="62FFB75F" w:rsidR="003943CF" w:rsidRPr="00167890" w:rsidRDefault="003943CF" w:rsidP="003943CF">
      <w:pPr>
        <w:spacing w:after="0"/>
        <w:jc w:val="both"/>
        <w:rPr>
          <w:lang w:val="es-CO"/>
        </w:rPr>
      </w:pPr>
      <w:del w:id="2518" w:author="Alex" w:date="2015-07-30T21:31:00Z">
        <w:r w:rsidDel="00EC4D29">
          <w:rPr>
            <w:rFonts w:ascii="Times" w:hAnsi="Times"/>
            <w:lang w:val="es-CO"/>
          </w:rPr>
          <w:delText>Ade</w:delText>
        </w:r>
        <w:r w:rsidDel="00EC4D29">
          <w:rPr>
            <w:rFonts w:ascii="Times" w:hAnsi="Times"/>
          </w:rPr>
          <w:delText>más, como sistema de medición, e</w:delText>
        </w:r>
      </w:del>
      <w:ins w:id="2519" w:author="Alex" w:date="2015-07-30T21:32:00Z">
        <w:r w:rsidR="00EC4D29">
          <w:rPr>
            <w:rFonts w:ascii="Times" w:hAnsi="Times"/>
          </w:rPr>
          <w:t>e</w:t>
        </w:r>
      </w:ins>
      <w:r>
        <w:rPr>
          <w:rFonts w:ascii="Times" w:hAnsi="Times"/>
        </w:rPr>
        <w:t>l sistema cíclico</w:t>
      </w:r>
      <w:ins w:id="2520" w:author="Alex" w:date="2015-07-30T21:32:00Z">
        <w:r w:rsidR="00EC4D29">
          <w:rPr>
            <w:rFonts w:ascii="Times" w:hAnsi="Times"/>
          </w:rPr>
          <w:t>,</w:t>
        </w:r>
      </w:ins>
      <w:r>
        <w:rPr>
          <w:rFonts w:ascii="Times" w:hAnsi="Times"/>
        </w:rPr>
        <w:t xml:space="preserve"> </w:t>
      </w:r>
      <w:del w:id="2521" w:author="Alex" w:date="2015-07-30T21:32:00Z">
        <w:r w:rsidDel="00EC4D29">
          <w:rPr>
            <w:rFonts w:ascii="Times" w:hAnsi="Times"/>
          </w:rPr>
          <w:delText xml:space="preserve">tiene aplicaciones principalmente en </w:delText>
        </w:r>
      </w:del>
      <w:ins w:id="2522" w:author="Alex" w:date="2015-07-30T21:32:00Z">
        <w:r w:rsidR="00EC4D29">
          <w:rPr>
            <w:rFonts w:ascii="Times" w:hAnsi="Times"/>
          </w:rPr>
          <w:t>podrás encontrar muchas en f</w:t>
        </w:r>
      </w:ins>
      <w:del w:id="2523" w:author="Alex" w:date="2015-07-30T21:32:00Z">
        <w:r w:rsidDel="00EC4D29">
          <w:rPr>
            <w:rFonts w:ascii="Times" w:hAnsi="Times"/>
          </w:rPr>
          <w:delText>f</w:delText>
        </w:r>
      </w:del>
      <w:r>
        <w:rPr>
          <w:rFonts w:ascii="Times" w:hAnsi="Times"/>
        </w:rPr>
        <w:t>ísica, asociad</w:t>
      </w:r>
      <w:del w:id="2524" w:author="Alex" w:date="2015-07-30T21:32:00Z">
        <w:r w:rsidDel="00EC4D29">
          <w:rPr>
            <w:rFonts w:ascii="Times" w:hAnsi="Times"/>
          </w:rPr>
          <w:delText>o</w:delText>
        </w:r>
      </w:del>
      <w:ins w:id="2525" w:author="Alex" w:date="2015-07-30T21:32:00Z">
        <w:r w:rsidR="00EC4D29">
          <w:rPr>
            <w:rFonts w:ascii="Times" w:hAnsi="Times"/>
          </w:rPr>
          <w:t>a</w:t>
        </w:r>
      </w:ins>
      <w:r>
        <w:rPr>
          <w:rFonts w:ascii="Times" w:hAnsi="Times"/>
        </w:rPr>
        <w:t>s a la medición de fuerzas centrípetas, centrífugas y otras asociadas a movimientos circulares</w:t>
      </w:r>
      <w:r>
        <w:rPr>
          <w:rFonts w:ascii="Times" w:hAnsi="Times"/>
          <w:lang w:val="es-CO"/>
        </w:rPr>
        <w:t>.</w:t>
      </w:r>
    </w:p>
    <w:p w14:paraId="7C9E1FE6" w14:textId="77777777" w:rsidR="003943CF" w:rsidRDefault="003943CF" w:rsidP="003B619B">
      <w:pPr>
        <w:spacing w:after="0"/>
        <w:rPr>
          <w:rFonts w:ascii="Times" w:hAnsi="Times"/>
          <w:highlight w:val="yellow"/>
        </w:rPr>
      </w:pPr>
    </w:p>
    <w:p w14:paraId="593AC22C" w14:textId="77777777" w:rsidR="003943CF" w:rsidRDefault="003943CF" w:rsidP="003B619B">
      <w:pPr>
        <w:spacing w:after="0"/>
        <w:rPr>
          <w:rFonts w:ascii="Times" w:hAnsi="Times"/>
          <w:highlight w:val="yellow"/>
        </w:rPr>
      </w:pPr>
    </w:p>
    <w:p w14:paraId="3E38097F" w14:textId="77777777" w:rsidR="003943CF" w:rsidRDefault="003943CF" w:rsidP="003B619B">
      <w:pPr>
        <w:spacing w:after="0"/>
        <w:rPr>
          <w:rFonts w:ascii="Times" w:hAnsi="Times"/>
          <w:highlight w:val="yellow"/>
        </w:rPr>
      </w:pPr>
    </w:p>
    <w:p w14:paraId="7ADC1F34" w14:textId="6F33A81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A415A35" w14:textId="77777777" w:rsidR="003943CF" w:rsidRPr="00392DE4" w:rsidRDefault="003943CF" w:rsidP="003943CF">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C53551">
        <w:tc>
          <w:tcPr>
            <w:tcW w:w="9054" w:type="dxa"/>
            <w:gridSpan w:val="2"/>
            <w:shd w:val="clear" w:color="auto" w:fill="000000" w:themeFill="text1"/>
          </w:tcPr>
          <w:p w14:paraId="3C257F3E" w14:textId="77777777" w:rsidR="000F090B" w:rsidRPr="005D1738" w:rsidRDefault="000F090B"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C53551">
        <w:tc>
          <w:tcPr>
            <w:tcW w:w="2518" w:type="dxa"/>
          </w:tcPr>
          <w:p w14:paraId="6181312F" w14:textId="77777777" w:rsidR="000F090B" w:rsidRPr="00053744" w:rsidRDefault="000F090B"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C53551">
        <w:tc>
          <w:tcPr>
            <w:tcW w:w="2518" w:type="dxa"/>
          </w:tcPr>
          <w:p w14:paraId="47B50FD4" w14:textId="77777777" w:rsidR="000F090B" w:rsidRPr="00053744" w:rsidRDefault="000F090B"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C53551">
            <w:pPr>
              <w:rPr>
                <w:rFonts w:ascii="Times New Roman" w:hAnsi="Times New Roman" w:cs="Times New Roman"/>
                <w:color w:val="000000"/>
              </w:rPr>
            </w:pPr>
            <w:r w:rsidRPr="000F090B">
              <w:rPr>
                <w:rFonts w:ascii="Times New Roman" w:hAnsi="Times New Roman" w:cs="Times New Roman"/>
                <w:color w:val="000000"/>
              </w:rPr>
              <w:t>6º Primaria</w:t>
            </w:r>
            <w:r w:rsidR="00EC11AD">
              <w:rPr>
                <w:rFonts w:ascii="Times New Roman" w:hAnsi="Times New Roman" w:cs="Times New Roman"/>
                <w:color w:val="000000"/>
              </w:rPr>
              <w:t>/</w:t>
            </w:r>
            <w:r w:rsidRPr="000F090B">
              <w:rPr>
                <w:rFonts w:ascii="Times New Roman" w:hAnsi="Times New Roman" w:cs="Times New Roman"/>
                <w:color w:val="000000"/>
              </w:rPr>
              <w:t>Matemáticas</w:t>
            </w:r>
            <w:r w:rsidR="00EC11AD">
              <w:rPr>
                <w:rFonts w:ascii="Times New Roman" w:hAnsi="Times New Roman" w:cs="Times New Roman"/>
                <w:color w:val="000000"/>
              </w:rPr>
              <w:t>/</w:t>
            </w:r>
            <w:r w:rsidRPr="000F090B">
              <w:rPr>
                <w:rFonts w:ascii="Times New Roman" w:hAnsi="Times New Roman" w:cs="Times New Roman"/>
                <w:color w:val="000000"/>
              </w:rPr>
              <w:t>Las figuras geométricas</w:t>
            </w:r>
            <w:r w:rsidR="00EC11AD">
              <w:rPr>
                <w:rFonts w:ascii="Times New Roman" w:hAnsi="Times New Roman" w:cs="Times New Roman"/>
                <w:color w:val="000000"/>
              </w:rPr>
              <w:t>/Resuelve problemas de aplicación con longitudes de circunferencia.</w:t>
            </w:r>
          </w:p>
        </w:tc>
      </w:tr>
      <w:tr w:rsidR="004361AC" w:rsidRPr="00053744" w14:paraId="7B5B8E11" w14:textId="77777777" w:rsidTr="00C53551">
        <w:tc>
          <w:tcPr>
            <w:tcW w:w="2518" w:type="dxa"/>
          </w:tcPr>
          <w:p w14:paraId="53D2E4DF" w14:textId="77777777" w:rsidR="000F090B" w:rsidRDefault="000F090B"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C53551">
            <w:pPr>
              <w:rPr>
                <w:rFonts w:ascii="Times New Roman" w:hAnsi="Times New Roman" w:cs="Times New Roman"/>
                <w:b/>
                <w:color w:val="000000"/>
              </w:rPr>
            </w:pPr>
            <w:r w:rsidRPr="00606CBD">
              <w:rPr>
                <w:rFonts w:ascii="Times New Roman" w:hAnsi="Times New Roman" w:cs="Times New Roman"/>
                <w:b/>
                <w:color w:val="000000"/>
              </w:rPr>
              <w:t>Diapositiva 1</w:t>
            </w:r>
          </w:p>
          <w:p w14:paraId="5FEFE378" w14:textId="5F647679" w:rsidR="00670D6A" w:rsidRPr="00C0636B" w:rsidRDefault="00CB744B" w:rsidP="00C53551">
            <w:pPr>
              <w:rPr>
                <w:rFonts w:ascii="Times New Roman" w:hAnsi="Times New Roman" w:cs="Times New Roman"/>
              </w:rPr>
            </w:pPr>
            <w:r w:rsidRPr="00267F40">
              <w:rPr>
                <w:rFonts w:ascii="Times New Roman" w:hAnsi="Times New Roman" w:cs="Times New Roman"/>
                <w:sz w:val="24"/>
                <w:szCs w:val="24"/>
                <w:lang w:val="es-ES_tradnl"/>
              </w:rPr>
              <w:object w:dxaOrig="11835" w:dyaOrig="6405" w14:anchorId="1749C310">
                <v:shape id="_x0000_i1046" type="#_x0000_t75" style="width:198.35pt;height:107.3pt" o:ole="">
                  <v:imagedata r:id="rId86" o:title=""/>
                </v:shape>
                <o:OLEObject Type="Embed" ProgID="PBrush" ShapeID="_x0000_i1046" DrawAspect="Content" ObjectID="_1499851251" r:id="rId87"/>
              </w:object>
            </w:r>
          </w:p>
          <w:p w14:paraId="7153E72F" w14:textId="7630C2F5" w:rsidR="00215D1D" w:rsidRPr="00267F40" w:rsidRDefault="001630B8" w:rsidP="00C53551">
            <w:pPr>
              <w:rPr>
                <w:rFonts w:ascii="Times New Roman" w:hAnsi="Times New Roman" w:cs="Times New Roman"/>
              </w:rPr>
            </w:pPr>
            <w:r>
              <w:rPr>
                <w:rFonts w:ascii="Times New Roman" w:hAnsi="Times New Roman" w:cs="Times New Roman"/>
              </w:rPr>
              <w:t xml:space="preserve">“Si el arco entre las cintas grises de un salvavidas es de </w:t>
            </w:r>
            <w:r w:rsidR="00C0636B">
              <w:rPr>
                <w:rFonts w:ascii="Times New Roman" w:hAnsi="Times New Roman" w:cs="Times New Roman"/>
              </w:rPr>
              <w:t>71,7</w:t>
            </w:r>
            <w:r w:rsidR="002C6EA8">
              <w:rPr>
                <w:rFonts w:ascii="Times New Roman" w:hAnsi="Times New Roman" w:cs="Times New Roman"/>
              </w:rPr>
              <w:t>5</w:t>
            </w:r>
            <w:r w:rsidR="00C0636B">
              <w:rPr>
                <w:rFonts w:ascii="Times New Roman" w:hAnsi="Times New Roman" w:cs="Times New Roman"/>
              </w:rPr>
              <w:t xml:space="preserve"> cm, calcula cuánto mide su diámetro.”</w:t>
            </w:r>
          </w:p>
          <w:p w14:paraId="3AD8E438" w14:textId="47B43986" w:rsidR="00215D1D" w:rsidRPr="002C6EA8" w:rsidRDefault="002C6EA8" w:rsidP="00C53551">
            <w:pPr>
              <w:rPr>
                <w:rFonts w:ascii="Times New Roman" w:hAnsi="Times New Roman" w:cs="Times New Roman"/>
                <w:color w:val="000000"/>
              </w:rPr>
            </w:pPr>
            <w:r>
              <w:rPr>
                <w:rFonts w:ascii="Times New Roman" w:hAnsi="Times New Roman" w:cs="Times New Roman"/>
                <w:color w:val="000000"/>
              </w:rPr>
              <w:t>Mismas respuestas</w:t>
            </w:r>
          </w:p>
          <w:p w14:paraId="6C9EA146" w14:textId="77777777" w:rsidR="00C0636B" w:rsidRDefault="00C0636B" w:rsidP="00C53551">
            <w:pPr>
              <w:rPr>
                <w:rFonts w:ascii="Times New Roman" w:hAnsi="Times New Roman" w:cs="Times New Roman"/>
                <w:color w:val="000000"/>
              </w:rPr>
            </w:pPr>
          </w:p>
          <w:p w14:paraId="4D577BA6" w14:textId="743116A4" w:rsidR="000F090B" w:rsidRPr="00606CBD" w:rsidRDefault="00606CBD" w:rsidP="00C53551">
            <w:pPr>
              <w:rPr>
                <w:rFonts w:ascii="Times New Roman" w:hAnsi="Times New Roman" w:cs="Times New Roman"/>
                <w:b/>
                <w:color w:val="000000"/>
              </w:rPr>
            </w:pPr>
            <w:r>
              <w:rPr>
                <w:rFonts w:ascii="Times New Roman" w:hAnsi="Times New Roman" w:cs="Times New Roman"/>
                <w:b/>
                <w:color w:val="000000"/>
              </w:rPr>
              <w:t>Diapositiva 2</w:t>
            </w:r>
          </w:p>
          <w:p w14:paraId="3D9FBC97" w14:textId="1B08EC7A" w:rsidR="00CB744B" w:rsidRPr="00267F40" w:rsidRDefault="002A7C11"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0485" w:dyaOrig="6405" w14:anchorId="26E684EA">
                <v:shape id="_x0000_i1047" type="#_x0000_t75" style="width:198.35pt;height:120.9pt" o:ole="">
                  <v:imagedata r:id="rId88" o:title=""/>
                </v:shape>
                <o:OLEObject Type="Embed" ProgID="PBrush" ShapeID="_x0000_i1047" DrawAspect="Content" ObjectID="_1499851252" r:id="rId89"/>
              </w:object>
            </w:r>
          </w:p>
          <w:p w14:paraId="3412AF78" w14:textId="680FA1B8" w:rsidR="00CB744B" w:rsidRDefault="002C6EA8" w:rsidP="00C53551">
            <w:pPr>
              <w:rPr>
                <w:rFonts w:ascii="Times New Roman" w:hAnsi="Times New Roman" w:cs="Times New Roman"/>
                <w:color w:val="000000"/>
              </w:rPr>
            </w:pPr>
            <w:r>
              <w:rPr>
                <w:rFonts w:ascii="Times New Roman" w:hAnsi="Times New Roman" w:cs="Times New Roman"/>
                <w:color w:val="000000"/>
              </w:rPr>
              <w:t>Dejar igual</w:t>
            </w:r>
          </w:p>
          <w:p w14:paraId="38AFA27F" w14:textId="77777777" w:rsidR="00606CBD" w:rsidRDefault="00606CBD" w:rsidP="00606CBD">
            <w:pPr>
              <w:rPr>
                <w:rFonts w:ascii="Times New Roman" w:hAnsi="Times New Roman" w:cs="Times New Roman"/>
                <w:b/>
                <w:color w:val="000000"/>
              </w:rPr>
            </w:pPr>
          </w:p>
          <w:p w14:paraId="6D463016" w14:textId="38B659A3" w:rsidR="00606CBD" w:rsidRPr="00606CBD" w:rsidRDefault="00606CBD" w:rsidP="00606CBD">
            <w:pPr>
              <w:rPr>
                <w:rFonts w:ascii="Times New Roman" w:hAnsi="Times New Roman" w:cs="Times New Roman"/>
                <w:b/>
                <w:color w:val="000000"/>
              </w:rPr>
            </w:pPr>
            <w:r>
              <w:rPr>
                <w:rFonts w:ascii="Times New Roman" w:hAnsi="Times New Roman" w:cs="Times New Roman"/>
                <w:b/>
                <w:color w:val="000000"/>
              </w:rPr>
              <w:t>Diapositiva 3</w:t>
            </w:r>
          </w:p>
          <w:p w14:paraId="7B9A19D8" w14:textId="721FC7F6" w:rsidR="00CB744B"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1625" w:dyaOrig="6375" w14:anchorId="5CA2E80E">
                <v:shape id="_x0000_i1048" type="#_x0000_t75" style="width:197pt;height:108.7pt" o:ole="">
                  <v:imagedata r:id="rId90" o:title=""/>
                </v:shape>
                <o:OLEObject Type="Embed" ProgID="PBrush" ShapeID="_x0000_i1048" DrawAspect="Content" ObjectID="_1499851253" r:id="rId91"/>
              </w:object>
            </w:r>
          </w:p>
          <w:p w14:paraId="4EE73B7E" w14:textId="77777777" w:rsidR="0092277B" w:rsidRDefault="0092277B" w:rsidP="00C53551">
            <w:pPr>
              <w:rPr>
                <w:rFonts w:ascii="Times New Roman" w:hAnsi="Times New Roman" w:cs="Times New Roman"/>
              </w:rPr>
            </w:pPr>
            <w:r>
              <w:rPr>
                <w:rFonts w:ascii="Times New Roman" w:hAnsi="Times New Roman" w:cs="Times New Roman"/>
              </w:rPr>
              <w:t xml:space="preserve">Cambiar pregunta por: </w:t>
            </w:r>
          </w:p>
          <w:p w14:paraId="59AF2489" w14:textId="332EB1EA" w:rsidR="0092277B" w:rsidRPr="0092277B" w:rsidRDefault="0092277B" w:rsidP="00C53551">
            <w:pPr>
              <w:rPr>
                <w:rFonts w:ascii="Times New Roman" w:hAnsi="Times New Roman" w:cs="Times New Roman"/>
              </w:rPr>
            </w:pPr>
            <w:r>
              <w:rPr>
                <w:rFonts w:ascii="Times New Roman" w:hAnsi="Times New Roman" w:cs="Times New Roman"/>
              </w:rPr>
              <w:t>“</w:t>
            </w:r>
            <w:r w:rsidR="0082288E">
              <w:rPr>
                <w:rFonts w:ascii="Times New Roman" w:hAnsi="Times New Roman" w:cs="Times New Roman"/>
              </w:rPr>
              <w:t>El arco entre d</w:t>
            </w:r>
            <w:r>
              <w:rPr>
                <w:rFonts w:ascii="Times New Roman" w:hAnsi="Times New Roman" w:cs="Times New Roman"/>
              </w:rPr>
              <w:t>os rayos</w:t>
            </w:r>
            <w:r w:rsidR="004078DE">
              <w:rPr>
                <w:rFonts w:ascii="Times New Roman" w:hAnsi="Times New Roman" w:cs="Times New Roman"/>
              </w:rPr>
              <w:t xml:space="preserve"> consecutivos</w:t>
            </w:r>
            <w:r>
              <w:rPr>
                <w:rFonts w:ascii="Times New Roman" w:hAnsi="Times New Roman" w:cs="Times New Roman"/>
              </w:rPr>
              <w:t xml:space="preserve"> de la rueda de madera es </w:t>
            </w:r>
            <w:r w:rsidR="0082288E">
              <w:rPr>
                <w:rFonts w:ascii="Times New Roman" w:hAnsi="Times New Roman" w:cs="Times New Roman"/>
              </w:rPr>
              <w:t>de 49,1</w:t>
            </w:r>
            <w:r w:rsidR="004078DE">
              <w:rPr>
                <w:rFonts w:ascii="Times New Roman" w:hAnsi="Times New Roman" w:cs="Times New Roman"/>
              </w:rPr>
              <w:t>6</w:t>
            </w:r>
            <w:r w:rsidR="0082288E">
              <w:rPr>
                <w:rFonts w:ascii="Times New Roman" w:hAnsi="Times New Roman" w:cs="Times New Roman"/>
              </w:rPr>
              <w:t xml:space="preserve"> cm. Calcula cuánto mide su radio”</w:t>
            </w:r>
          </w:p>
          <w:p w14:paraId="17E224EC" w14:textId="4F511562" w:rsidR="0092277B" w:rsidRPr="004078DE" w:rsidRDefault="004078DE" w:rsidP="00C53551">
            <w:pPr>
              <w:rPr>
                <w:rFonts w:ascii="Times New Roman" w:hAnsi="Times New Roman" w:cs="Times New Roman"/>
              </w:rPr>
            </w:pPr>
            <w:r>
              <w:rPr>
                <w:rFonts w:ascii="Times New Roman" w:hAnsi="Times New Roman" w:cs="Times New Roman"/>
              </w:rPr>
              <w:t>Mismas respuestas</w:t>
            </w:r>
          </w:p>
          <w:p w14:paraId="23149AA7" w14:textId="77777777" w:rsidR="002A7C11" w:rsidRDefault="002A7C11" w:rsidP="00C53551">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rPr>
            </w:pPr>
            <w:r w:rsidRPr="00606CBD">
              <w:rPr>
                <w:rFonts w:ascii="Times New Roman" w:hAnsi="Times New Roman" w:cs="Times New Roman"/>
                <w:b/>
                <w:color w:val="000000"/>
              </w:rPr>
              <w:t xml:space="preserve">Diapositiva </w:t>
            </w:r>
            <w:r>
              <w:rPr>
                <w:rFonts w:ascii="Times New Roman" w:hAnsi="Times New Roman" w:cs="Times New Roman"/>
                <w:b/>
                <w:color w:val="000000"/>
              </w:rPr>
              <w:t>4</w:t>
            </w:r>
          </w:p>
          <w:p w14:paraId="687DCB9D" w14:textId="78BD956A" w:rsidR="002A7C11"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965" w:dyaOrig="6435" w14:anchorId="57261690">
                <v:shape id="_x0000_i1049" type="#_x0000_t75" style="width:221.45pt;height:130.4pt" o:ole="">
                  <v:imagedata r:id="rId92" o:title=""/>
                </v:shape>
                <o:OLEObject Type="Embed" ProgID="PBrush" ShapeID="_x0000_i1049" DrawAspect="Content" ObjectID="_1499851254" r:id="rId93"/>
              </w:object>
            </w:r>
          </w:p>
          <w:p w14:paraId="5B3811FA" w14:textId="11167A37" w:rsidR="00606CBD" w:rsidRPr="00606CBD" w:rsidRDefault="00606CBD" w:rsidP="00C53551">
            <w:pPr>
              <w:rPr>
                <w:rFonts w:ascii="Times New Roman" w:hAnsi="Times New Roman" w:cs="Times New Roman"/>
              </w:rPr>
            </w:pPr>
            <w:r>
              <w:rPr>
                <w:rFonts w:ascii="Times New Roman" w:hAnsi="Times New Roman" w:cs="Times New Roman"/>
              </w:rPr>
              <w:t>Cambiar la imagen para que se vea que son 8 porciones</w:t>
            </w:r>
          </w:p>
          <w:p w14:paraId="36A2352C" w14:textId="2AB13114" w:rsidR="002A7C11" w:rsidRDefault="004078DE" w:rsidP="00C53551">
            <w:pPr>
              <w:rPr>
                <w:rFonts w:ascii="Times New Roman" w:hAnsi="Times New Roman" w:cs="Times New Roman"/>
              </w:rPr>
            </w:pPr>
            <w:r>
              <w:rPr>
                <w:rFonts w:ascii="Times New Roman" w:hAnsi="Times New Roman" w:cs="Times New Roman"/>
              </w:rPr>
              <w:t>Cambiar pregunta por: “</w:t>
            </w:r>
            <w:r w:rsidR="00223AF4">
              <w:rPr>
                <w:rFonts w:ascii="Times New Roman" w:hAnsi="Times New Roman" w:cs="Times New Roman"/>
              </w:rPr>
              <w:t xml:space="preserve">Calcula </w:t>
            </w:r>
            <w:r w:rsidR="00964669">
              <w:rPr>
                <w:rFonts w:ascii="Times New Roman" w:hAnsi="Times New Roman" w:cs="Times New Roman"/>
              </w:rPr>
              <w:t>la medida aproximada d</w:t>
            </w:r>
            <w:r w:rsidR="00223AF4">
              <w:rPr>
                <w:rFonts w:ascii="Times New Roman" w:hAnsi="Times New Roman" w:cs="Times New Roman"/>
              </w:rPr>
              <w:t xml:space="preserve">el lado de la caja </w:t>
            </w:r>
            <w:r w:rsidR="00964669">
              <w:rPr>
                <w:rFonts w:ascii="Times New Roman" w:hAnsi="Times New Roman" w:cs="Times New Roman"/>
              </w:rPr>
              <w:t xml:space="preserve">de pizza, si el área </w:t>
            </w:r>
            <w:r w:rsidR="003873BC">
              <w:rPr>
                <w:rFonts w:ascii="Times New Roman" w:hAnsi="Times New Roman" w:cs="Times New Roman"/>
              </w:rPr>
              <w:t>de cada porci</w:t>
            </w:r>
            <w:r w:rsidR="003E73DD">
              <w:rPr>
                <w:rFonts w:ascii="Times New Roman" w:hAnsi="Times New Roman" w:cs="Times New Roman"/>
              </w:rPr>
              <w:t>ón es</w:t>
            </w:r>
            <w:r w:rsidR="00427072">
              <w:rPr>
                <w:rFonts w:ascii="Times New Roman" w:hAnsi="Times New Roman" w:cs="Times New Roman"/>
              </w:rPr>
              <w:t xml:space="preserve"> 10,2 </w:t>
            </w:r>
            <m:oMath>
              <m:sSup>
                <m:sSupPr>
                  <m:ctrlPr>
                    <w:rPr>
                      <w:rFonts w:ascii="Cambria Math" w:hAnsi="Cambria Math" w:cs="Times New Roman"/>
                      <w:i/>
                    </w:rPr>
                  </m:ctrlPr>
                </m:sSupPr>
                <m:e>
                  <m:r>
                    <m:rPr>
                      <m:sty m:val="p"/>
                    </m:rPr>
                    <w:rPr>
                      <w:rFonts w:ascii="Cambria Math" w:hAnsi="Cambria Math" w:cs="Times New Roman"/>
                    </w:rPr>
                    <m:t>cm</m:t>
                  </m:r>
                </m:e>
                <m:sup>
                  <m:r>
                    <w:rPr>
                      <w:rFonts w:ascii="Cambria Math" w:hAnsi="Cambria Math" w:cs="Times New Roman"/>
                    </w:rPr>
                    <m:t>2</m:t>
                  </m:r>
                </m:sup>
              </m:sSup>
            </m:oMath>
            <w:r w:rsidR="003E73DD">
              <w:rPr>
                <w:rFonts w:ascii="Times New Roman" w:hAnsi="Times New Roman" w:cs="Times New Roman"/>
              </w:rPr>
              <w:t>”</w:t>
            </w:r>
          </w:p>
          <w:p w14:paraId="3D265F33" w14:textId="77777777" w:rsidR="003873BC" w:rsidRDefault="003873BC" w:rsidP="00C53551">
            <w:pPr>
              <w:rPr>
                <w:rFonts w:ascii="Times New Roman" w:hAnsi="Times New Roman" w:cs="Times New Roman"/>
              </w:rPr>
            </w:pPr>
          </w:p>
          <w:p w14:paraId="324DFE4C" w14:textId="4C3EAF6F" w:rsidR="003873BC" w:rsidRDefault="003873BC" w:rsidP="00C53551">
            <w:pPr>
              <w:rPr>
                <w:rFonts w:ascii="Times New Roman" w:hAnsi="Times New Roman" w:cs="Times New Roman"/>
              </w:rPr>
            </w:pPr>
            <w:r>
              <w:rPr>
                <w:rFonts w:ascii="Times New Roman" w:hAnsi="Times New Roman" w:cs="Times New Roman"/>
              </w:rPr>
              <w:t>Las mismas respuestas, multiplicando cada una por 2</w:t>
            </w:r>
            <w:r w:rsidR="00355D5E">
              <w:rPr>
                <w:rFonts w:ascii="Times New Roman" w:hAnsi="Times New Roman" w:cs="Times New Roman"/>
              </w:rPr>
              <w:t>, es decir:</w:t>
            </w:r>
            <w:r>
              <w:rPr>
                <w:rFonts w:ascii="Times New Roman" w:hAnsi="Times New Roman" w:cs="Times New Roman"/>
              </w:rPr>
              <w:t xml:space="preserve"> </w:t>
            </w:r>
          </w:p>
          <w:p w14:paraId="75218937" w14:textId="77777777" w:rsidR="003873BC" w:rsidRDefault="003873BC" w:rsidP="00C53551">
            <w:pPr>
              <w:rPr>
                <w:rFonts w:ascii="Times New Roman" w:hAnsi="Times New Roman" w:cs="Times New Roman"/>
              </w:rPr>
            </w:pPr>
            <w:r>
              <w:rPr>
                <w:rFonts w:ascii="Times New Roman" w:hAnsi="Times New Roman" w:cs="Times New Roman"/>
              </w:rPr>
              <w:t>204 cm</w:t>
            </w:r>
          </w:p>
          <w:p w14:paraId="082B82D4" w14:textId="229AB3A0" w:rsidR="003873BC" w:rsidRDefault="00355D5E" w:rsidP="00C53551">
            <w:pPr>
              <w:rPr>
                <w:rFonts w:ascii="Times New Roman" w:hAnsi="Times New Roman" w:cs="Times New Roman"/>
              </w:rPr>
            </w:pPr>
            <w:r>
              <w:rPr>
                <w:rFonts w:ascii="Times New Roman" w:hAnsi="Times New Roman" w:cs="Times New Roman"/>
              </w:rPr>
              <w:t>20,4 cm</w:t>
            </w:r>
          </w:p>
          <w:p w14:paraId="041EF29C" w14:textId="23E9CA55" w:rsidR="003873BC" w:rsidRDefault="00355D5E" w:rsidP="00C53551">
            <w:pPr>
              <w:rPr>
                <w:rFonts w:ascii="Times New Roman" w:hAnsi="Times New Roman" w:cs="Times New Roman"/>
              </w:rPr>
            </w:pPr>
            <w:r>
              <w:rPr>
                <w:rFonts w:ascii="Times New Roman" w:hAnsi="Times New Roman" w:cs="Times New Roman"/>
              </w:rPr>
              <w:t>102 cm</w:t>
            </w:r>
          </w:p>
          <w:p w14:paraId="6B7356BC" w14:textId="5B03E41C" w:rsidR="00355D5E" w:rsidRPr="003E73DD" w:rsidRDefault="00355D5E" w:rsidP="00C53551">
            <w:pPr>
              <w:rPr>
                <w:rFonts w:ascii="Times New Roman" w:hAnsi="Times New Roman" w:cs="Times New Roman"/>
                <w:b/>
              </w:rPr>
            </w:pPr>
            <w:r w:rsidRPr="003E73DD">
              <w:rPr>
                <w:rFonts w:ascii="Times New Roman" w:hAnsi="Times New Roman" w:cs="Times New Roman"/>
                <w:b/>
              </w:rPr>
              <w:t>10,2 cm</w:t>
            </w:r>
          </w:p>
          <w:p w14:paraId="74AE3288" w14:textId="77777777" w:rsidR="004078DE" w:rsidRDefault="004078DE" w:rsidP="00C53551">
            <w:pPr>
              <w:rPr>
                <w:rFonts w:ascii="Times New Roman" w:hAnsi="Times New Roman" w:cs="Times New Roman"/>
              </w:rPr>
            </w:pPr>
          </w:p>
          <w:p w14:paraId="7884ACE8" w14:textId="74C7B7A5" w:rsidR="00936918" w:rsidRPr="00936918" w:rsidRDefault="00936918" w:rsidP="00C53551">
            <w:pPr>
              <w:rPr>
                <w:rFonts w:ascii="Times New Roman" w:hAnsi="Times New Roman" w:cs="Times New Roman"/>
                <w:b/>
                <w:color w:val="000000"/>
              </w:rPr>
            </w:pPr>
            <w:r>
              <w:rPr>
                <w:rFonts w:ascii="Times New Roman" w:hAnsi="Times New Roman" w:cs="Times New Roman"/>
                <w:b/>
                <w:color w:val="000000"/>
              </w:rPr>
              <w:t>Diapositiva 5</w:t>
            </w:r>
          </w:p>
          <w:p w14:paraId="07DEB23A" w14:textId="03C19D07" w:rsidR="002A7C11" w:rsidRPr="00267F40"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755" w:dyaOrig="6375" w14:anchorId="19FBE886">
                <v:shape id="_x0000_i1050" type="#_x0000_t75" style="width:220.1pt;height:129.75pt" o:ole="">
                  <v:imagedata r:id="rId94" o:title=""/>
                </v:shape>
                <o:OLEObject Type="Embed" ProgID="PBrush" ShapeID="_x0000_i1050" DrawAspect="Content" ObjectID="_1499851255" r:id="rId95"/>
              </w:object>
            </w:r>
          </w:p>
          <w:p w14:paraId="79EEE5F4" w14:textId="07AD5CC2" w:rsidR="00897BED" w:rsidRPr="00E753A7" w:rsidRDefault="00E753A7" w:rsidP="00C53551">
            <w:pPr>
              <w:rPr>
                <w:rFonts w:ascii="Times New Roman" w:hAnsi="Times New Roman" w:cs="Times New Roman"/>
              </w:rPr>
            </w:pPr>
            <w:r>
              <w:rPr>
                <w:rFonts w:ascii="Times New Roman" w:hAnsi="Times New Roman" w:cs="Times New Roman"/>
              </w:rPr>
              <w:t>Dejar igual</w:t>
            </w:r>
          </w:p>
          <w:p w14:paraId="5CF8BB8C" w14:textId="1F07CF3C" w:rsidR="00897BED" w:rsidRPr="00267F40" w:rsidRDefault="004361AC" w:rsidP="00C53551">
            <w:pPr>
              <w:rPr>
                <w:rFonts w:ascii="Times New Roman" w:hAnsi="Times New Roman" w:cs="Times New Roman"/>
              </w:rPr>
            </w:pPr>
            <w:r w:rsidRPr="00267F40">
              <w:rPr>
                <w:rFonts w:ascii="Times New Roman" w:hAnsi="Times New Roman" w:cs="Times New Roman"/>
                <w:sz w:val="24"/>
                <w:szCs w:val="24"/>
                <w:lang w:val="es-ES_tradnl"/>
              </w:rPr>
              <w:object w:dxaOrig="11565" w:dyaOrig="6345" w14:anchorId="22BCF2EB">
                <v:shape id="_x0000_i1051" type="#_x0000_t75" style="width:221.45pt;height:121.6pt" o:ole="">
                  <v:imagedata r:id="rId96" o:title=""/>
                </v:shape>
                <o:OLEObject Type="Embed" ProgID="PBrush" ShapeID="_x0000_i1051" DrawAspect="Content" ObjectID="_1499851256" r:id="rId97"/>
              </w:object>
            </w:r>
          </w:p>
          <w:p w14:paraId="1D5B966D" w14:textId="28A2D257" w:rsidR="001D4DF2" w:rsidRDefault="002A460F" w:rsidP="00C53551">
            <w:pPr>
              <w:rPr>
                <w:rFonts w:ascii="Times New Roman" w:hAnsi="Times New Roman" w:cs="Times New Roman"/>
              </w:rPr>
            </w:pPr>
            <w:r>
              <w:rPr>
                <w:rFonts w:ascii="Times New Roman" w:hAnsi="Times New Roman" w:cs="Times New Roman"/>
              </w:rPr>
              <w:t>Cambiar la pregunta por: “</w:t>
            </w:r>
            <w:r w:rsidR="001D4DF2">
              <w:rPr>
                <w:rFonts w:ascii="Times New Roman" w:hAnsi="Times New Roman" w:cs="Times New Roman"/>
              </w:rPr>
              <w:t>¿</w:t>
            </w:r>
            <w:r>
              <w:rPr>
                <w:rFonts w:ascii="Times New Roman" w:hAnsi="Times New Roman" w:cs="Times New Roman"/>
              </w:rPr>
              <w:t>Cuánta</w:t>
            </w:r>
            <w:r w:rsidR="00BB69FB">
              <w:rPr>
                <w:rFonts w:ascii="Times New Roman" w:hAnsi="Times New Roman" w:cs="Times New Roman"/>
              </w:rPr>
              <w:t>s</w:t>
            </w:r>
            <w:r>
              <w:rPr>
                <w:rFonts w:ascii="Times New Roman" w:hAnsi="Times New Roman" w:cs="Times New Roman"/>
              </w:rPr>
              <w:t xml:space="preserve"> </w:t>
            </w:r>
            <w:r w:rsidR="00BB69FB">
              <w:rPr>
                <w:rFonts w:ascii="Times New Roman" w:hAnsi="Times New Roman" w:cs="Times New Roman"/>
              </w:rPr>
              <w:t>vueltas da la llanta de un auto que</w:t>
            </w:r>
            <w:r w:rsidR="000823D5">
              <w:rPr>
                <w:rFonts w:ascii="Times New Roman" w:hAnsi="Times New Roman" w:cs="Times New Roman"/>
              </w:rPr>
              <w:t xml:space="preserve"> tiene llanta </w:t>
            </w:r>
            <w:r w:rsidR="00EC4040">
              <w:rPr>
                <w:rFonts w:ascii="Times New Roman" w:hAnsi="Times New Roman" w:cs="Times New Roman"/>
              </w:rPr>
              <w:t>modelo 185/60R15</w:t>
            </w:r>
            <w:r w:rsidR="00BB69FB">
              <w:rPr>
                <w:rFonts w:ascii="Times New Roman" w:hAnsi="Times New Roman" w:cs="Times New Roman"/>
              </w:rPr>
              <w:t xml:space="preserve"> </w:t>
            </w:r>
            <w:r w:rsidR="00980507">
              <w:rPr>
                <w:rFonts w:ascii="Times New Roman" w:hAnsi="Times New Roman" w:cs="Times New Roman"/>
              </w:rPr>
              <w:t>cuando avanza 10 metros?</w:t>
            </w:r>
            <w:r w:rsidR="001D4DF2">
              <w:rPr>
                <w:rFonts w:ascii="Times New Roman" w:hAnsi="Times New Roman" w:cs="Times New Roman"/>
              </w:rPr>
              <w:t>”</w:t>
            </w:r>
          </w:p>
          <w:p w14:paraId="5BEB8F4B" w14:textId="77777777" w:rsidR="001D4DF2" w:rsidRDefault="001D4DF2" w:rsidP="00C53551">
            <w:pPr>
              <w:rPr>
                <w:rFonts w:ascii="Times New Roman" w:hAnsi="Times New Roman" w:cs="Times New Roman"/>
              </w:rPr>
            </w:pPr>
          </w:p>
          <w:p w14:paraId="0FD32052" w14:textId="77777777" w:rsidR="002A460F" w:rsidRDefault="008D659E" w:rsidP="00C53551">
            <w:pPr>
              <w:rPr>
                <w:rFonts w:ascii="Times New Roman" w:hAnsi="Times New Roman" w:cs="Times New Roman"/>
              </w:rPr>
            </w:pPr>
            <w:r>
              <w:rPr>
                <w:rFonts w:ascii="Times New Roman" w:hAnsi="Times New Roman" w:cs="Times New Roman"/>
              </w:rPr>
              <w:t>Respuestas.</w:t>
            </w:r>
          </w:p>
          <w:p w14:paraId="20A99F68" w14:textId="77777777" w:rsidR="008D659E" w:rsidRDefault="008D659E" w:rsidP="00C53551">
            <w:pPr>
              <w:rPr>
                <w:rFonts w:ascii="Times New Roman" w:hAnsi="Times New Roman" w:cs="Times New Roman"/>
              </w:rPr>
            </w:pPr>
          </w:p>
          <w:p w14:paraId="7F879C63" w14:textId="1E596206" w:rsidR="008D659E" w:rsidRDefault="00640D90" w:rsidP="00C53551">
            <w:pPr>
              <w:rPr>
                <w:rFonts w:ascii="Times New Roman" w:hAnsi="Times New Roman" w:cs="Times New Roman"/>
              </w:rPr>
            </w:pPr>
            <w:r>
              <w:rPr>
                <w:rFonts w:ascii="Times New Roman" w:hAnsi="Times New Roman" w:cs="Times New Roman"/>
              </w:rPr>
              <w:t>2,8 vueltas</w:t>
            </w:r>
          </w:p>
          <w:p w14:paraId="2A9E30CD" w14:textId="11C2F6ED" w:rsidR="008D659E" w:rsidRPr="008D659E" w:rsidRDefault="008D659E" w:rsidP="00C53551">
            <w:pPr>
              <w:rPr>
                <w:rFonts w:ascii="Times New Roman" w:hAnsi="Times New Roman" w:cs="Times New Roman"/>
                <w:b/>
              </w:rPr>
            </w:pPr>
            <w:r w:rsidRPr="008D659E">
              <w:rPr>
                <w:rFonts w:ascii="Times New Roman" w:hAnsi="Times New Roman" w:cs="Times New Roman"/>
                <w:b/>
              </w:rPr>
              <w:t>4,24 vueltas</w:t>
            </w:r>
          </w:p>
          <w:p w14:paraId="558CFAD2" w14:textId="1D42ACBB" w:rsidR="002A460F" w:rsidRDefault="006F3276" w:rsidP="00C53551">
            <w:pPr>
              <w:rPr>
                <w:rFonts w:ascii="Times New Roman" w:hAnsi="Times New Roman" w:cs="Times New Roman"/>
              </w:rPr>
            </w:pPr>
            <w:r>
              <w:rPr>
                <w:rFonts w:ascii="Times New Roman" w:hAnsi="Times New Roman" w:cs="Times New Roman"/>
              </w:rPr>
              <w:t>9.9 vueltas</w:t>
            </w:r>
          </w:p>
          <w:p w14:paraId="21E93D6E" w14:textId="5319A893" w:rsidR="006F3276" w:rsidRPr="002A460F" w:rsidRDefault="004326A6" w:rsidP="00C53551">
            <w:pPr>
              <w:rPr>
                <w:rFonts w:ascii="Times New Roman" w:hAnsi="Times New Roman" w:cs="Times New Roman"/>
              </w:rPr>
            </w:pPr>
            <w:r>
              <w:rPr>
                <w:rFonts w:ascii="Times New Roman" w:hAnsi="Times New Roman" w:cs="Times New Roman"/>
              </w:rPr>
              <w:t>3,8 vueltas</w:t>
            </w:r>
          </w:p>
          <w:p w14:paraId="79A6D1FF" w14:textId="77777777" w:rsidR="002A460F" w:rsidRPr="00267F40" w:rsidRDefault="002A460F" w:rsidP="00C53551">
            <w:pPr>
              <w:rPr>
                <w:rFonts w:ascii="Times New Roman" w:hAnsi="Times New Roman" w:cs="Times New Roman"/>
              </w:rPr>
            </w:pPr>
          </w:p>
          <w:p w14:paraId="518CABDB" w14:textId="7B5FB77F" w:rsidR="004361AC" w:rsidRPr="00267F40" w:rsidRDefault="004361AC"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1655" w:dyaOrig="6435" w14:anchorId="542939C5">
                <v:shape id="_x0000_i1052" type="#_x0000_t75" style="width:220.1pt;height:121.6pt" o:ole="">
                  <v:imagedata r:id="rId98" o:title=""/>
                </v:shape>
                <o:OLEObject Type="Embed" ProgID="PBrush" ShapeID="_x0000_i1052" DrawAspect="Content" ObjectID="_1499851257" r:id="rId99"/>
              </w:object>
            </w:r>
          </w:p>
          <w:p w14:paraId="5BB8AB04" w14:textId="7FBBB5F7" w:rsidR="000F090B" w:rsidRPr="00D118F6" w:rsidRDefault="00D118F6" w:rsidP="00C53551">
            <w:pPr>
              <w:rPr>
                <w:rFonts w:ascii="Times New Roman" w:hAnsi="Times New Roman" w:cs="Times New Roman"/>
                <w:color w:val="000000"/>
              </w:rPr>
            </w:pPr>
            <w:r>
              <w:rPr>
                <w:rFonts w:ascii="Times New Roman" w:hAnsi="Times New Roman" w:cs="Times New Roman"/>
                <w:color w:val="000000"/>
              </w:rPr>
              <w:t xml:space="preserve">Cambiar la pregunta por: “Si el diámetro de un bombo es de </w:t>
            </w:r>
            <w:r w:rsidR="00D649F9">
              <w:rPr>
                <w:rFonts w:ascii="Times New Roman" w:hAnsi="Times New Roman" w:cs="Times New Roman"/>
                <w:color w:val="000000"/>
              </w:rPr>
              <w:t>20 pulgadas, ¿Cuál es la distancia entre sus caballetes de tensión</w:t>
            </w:r>
            <w:r w:rsidR="00306A79">
              <w:rPr>
                <w:rFonts w:ascii="Times New Roman" w:hAnsi="Times New Roman" w:cs="Times New Roman"/>
                <w:color w:val="000000"/>
              </w:rPr>
              <w:t>?</w:t>
            </w:r>
          </w:p>
          <w:p w14:paraId="37EE743B" w14:textId="77777777" w:rsidR="00D118F6" w:rsidRDefault="00D118F6" w:rsidP="00C53551">
            <w:pPr>
              <w:rPr>
                <w:rFonts w:ascii="Times New Roman" w:hAnsi="Times New Roman" w:cs="Times New Roman"/>
                <w:color w:val="000000"/>
              </w:rPr>
            </w:pPr>
          </w:p>
          <w:p w14:paraId="5F40CD06" w14:textId="52E62889" w:rsidR="00306A79" w:rsidRPr="00B4120B" w:rsidRDefault="00B4120B" w:rsidP="00C53551">
            <w:pPr>
              <w:rPr>
                <w:rFonts w:ascii="Times New Roman" w:hAnsi="Times New Roman" w:cs="Times New Roman"/>
                <w:b/>
                <w:color w:val="000000"/>
              </w:rPr>
            </w:pPr>
            <w:r w:rsidRPr="00B4120B">
              <w:rPr>
                <w:rFonts w:ascii="Times New Roman" w:hAnsi="Times New Roman" w:cs="Times New Roman"/>
                <w:b/>
                <w:color w:val="000000"/>
              </w:rPr>
              <w:t>19,94 cm</w:t>
            </w:r>
          </w:p>
          <w:p w14:paraId="5406489A" w14:textId="77777777" w:rsidR="00306A79" w:rsidRDefault="008134F8" w:rsidP="00C53551">
            <w:pPr>
              <w:rPr>
                <w:rFonts w:ascii="Times New Roman" w:hAnsi="Times New Roman" w:cs="Times New Roman"/>
                <w:color w:val="000000"/>
              </w:rPr>
            </w:pPr>
            <w:r>
              <w:rPr>
                <w:rFonts w:ascii="Times New Roman" w:hAnsi="Times New Roman" w:cs="Times New Roman"/>
                <w:color w:val="000000"/>
              </w:rPr>
              <w:t>39,87 cm</w:t>
            </w:r>
          </w:p>
          <w:p w14:paraId="59682C8A" w14:textId="5FB0B921" w:rsidR="008134F8" w:rsidRDefault="008134F8" w:rsidP="00C53551">
            <w:pPr>
              <w:rPr>
                <w:rFonts w:ascii="Times New Roman" w:hAnsi="Times New Roman" w:cs="Times New Roman"/>
                <w:color w:val="000000"/>
              </w:rPr>
            </w:pPr>
            <w:r>
              <w:rPr>
                <w:rFonts w:ascii="Times New Roman" w:hAnsi="Times New Roman" w:cs="Times New Roman"/>
                <w:color w:val="000000"/>
              </w:rPr>
              <w:t>35.52 cm</w:t>
            </w:r>
          </w:p>
          <w:p w14:paraId="41CFC63E" w14:textId="77777777" w:rsidR="008134F8" w:rsidRPr="00B95747" w:rsidRDefault="008134F8" w:rsidP="008134F8">
            <w:pPr>
              <w:rPr>
                <w:rFonts w:ascii="Times New Roman" w:hAnsi="Times New Roman" w:cs="Times New Roman"/>
                <w:color w:val="000000"/>
              </w:rPr>
            </w:pPr>
            <w:r>
              <w:rPr>
                <w:rFonts w:ascii="Times New Roman" w:hAnsi="Times New Roman" w:cs="Times New Roman"/>
                <w:color w:val="000000"/>
              </w:rPr>
              <w:t>12,76 cm</w:t>
            </w:r>
          </w:p>
          <w:p w14:paraId="51EDDD84" w14:textId="77777777" w:rsidR="00D118F6" w:rsidRPr="00267F40" w:rsidRDefault="00D118F6" w:rsidP="00C53551">
            <w:pPr>
              <w:rPr>
                <w:rFonts w:ascii="Times New Roman" w:hAnsi="Times New Roman" w:cs="Times New Roman"/>
                <w:color w:val="000000"/>
              </w:rPr>
            </w:pPr>
          </w:p>
          <w:p w14:paraId="0568F7ED" w14:textId="77777777" w:rsidR="003660E1" w:rsidRDefault="005C09DE" w:rsidP="00C53551">
            <w:pPr>
              <w:rPr>
                <w:rFonts w:ascii="Times New Roman" w:hAnsi="Times New Roman" w:cs="Times New Roman"/>
              </w:rPr>
            </w:pPr>
            <w:r w:rsidRPr="00267F40">
              <w:rPr>
                <w:rFonts w:ascii="Times New Roman" w:hAnsi="Times New Roman" w:cs="Times New Roman"/>
                <w:sz w:val="24"/>
                <w:szCs w:val="24"/>
                <w:lang w:val="es-ES_tradnl"/>
              </w:rPr>
              <w:object w:dxaOrig="10455" w:dyaOrig="6375" w14:anchorId="2269830C">
                <v:shape id="_x0000_i1053" type="#_x0000_t75" style="width:223.45pt;height:136.55pt" o:ole="">
                  <v:imagedata r:id="rId100" o:title=""/>
                </v:shape>
                <o:OLEObject Type="Embed" ProgID="PBrush" ShapeID="_x0000_i1053" DrawAspect="Content" ObjectID="_1499851258" r:id="rId101"/>
              </w:object>
            </w:r>
          </w:p>
          <w:p w14:paraId="5CA32F54" w14:textId="26FBFDAA" w:rsidR="004361AC" w:rsidRPr="003660E1" w:rsidRDefault="003660E1" w:rsidP="00C53551">
            <w:pPr>
              <w:rPr>
                <w:rFonts w:ascii="Times New Roman" w:hAnsi="Times New Roman" w:cs="Times New Roman"/>
                <w:color w:val="000000"/>
              </w:rPr>
            </w:pPr>
            <w:r>
              <w:rPr>
                <w:rFonts w:ascii="Times New Roman" w:hAnsi="Times New Roman" w:cs="Times New Roman"/>
              </w:rPr>
              <w:t>Quitar</w:t>
            </w:r>
          </w:p>
        </w:tc>
      </w:tr>
      <w:tr w:rsidR="004361AC" w:rsidRPr="00053744" w14:paraId="1D3A9140" w14:textId="77777777" w:rsidTr="00C53551">
        <w:tc>
          <w:tcPr>
            <w:tcW w:w="2518" w:type="dxa"/>
          </w:tcPr>
          <w:p w14:paraId="0266193E" w14:textId="53320AA9"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4AB99357" w:rsidR="000F090B" w:rsidRPr="00053744" w:rsidRDefault="003943CF" w:rsidP="003943CF">
            <w:pPr>
              <w:rPr>
                <w:rFonts w:ascii="Times New Roman" w:hAnsi="Times New Roman" w:cs="Times New Roman"/>
                <w:color w:val="000000"/>
              </w:rPr>
            </w:pPr>
            <w:r w:rsidRPr="00300834">
              <w:rPr>
                <w:rFonts w:ascii="Times New Roman" w:hAnsi="Times New Roman"/>
                <w:color w:val="000000"/>
              </w:rPr>
              <w:t xml:space="preserve">Refuerza tu aprendizaje: </w:t>
            </w:r>
            <w:r w:rsidR="00513D6E">
              <w:rPr>
                <w:rFonts w:ascii="Times New Roman" w:hAnsi="Times New Roman" w:cs="Times New Roman"/>
                <w:color w:val="000000"/>
              </w:rPr>
              <w:t xml:space="preserve">problemas de aplicación </w:t>
            </w:r>
            <w:r w:rsidR="00EA6A53">
              <w:rPr>
                <w:rFonts w:ascii="Times New Roman" w:hAnsi="Times New Roman" w:cs="Times New Roman"/>
                <w:color w:val="000000"/>
              </w:rPr>
              <w:t>de arcos de circunferencia y sectores</w:t>
            </w:r>
            <w:r w:rsidR="00513D6E">
              <w:rPr>
                <w:rFonts w:ascii="Times New Roman" w:hAnsi="Times New Roman" w:cs="Times New Roman"/>
                <w:color w:val="000000"/>
              </w:rPr>
              <w:t xml:space="preserve"> de</w:t>
            </w:r>
            <w:r w:rsidR="00EA6A53">
              <w:rPr>
                <w:rFonts w:ascii="Times New Roman" w:hAnsi="Times New Roman" w:cs="Times New Roman"/>
                <w:color w:val="000000"/>
              </w:rPr>
              <w:t xml:space="preserve"> círculo</w:t>
            </w:r>
            <w:r w:rsidR="00513D6E">
              <w:rPr>
                <w:rFonts w:ascii="Times New Roman" w:hAnsi="Times New Roman" w:cs="Times New Roman"/>
                <w:color w:val="000000"/>
              </w:rPr>
              <w:t>.</w:t>
            </w:r>
          </w:p>
        </w:tc>
      </w:tr>
      <w:tr w:rsidR="004361AC" w:rsidRPr="00053744" w14:paraId="5A6CF619" w14:textId="77777777" w:rsidTr="00C53551">
        <w:tc>
          <w:tcPr>
            <w:tcW w:w="2518" w:type="dxa"/>
          </w:tcPr>
          <w:p w14:paraId="6AE2F7A6" w14:textId="77777777"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0438C60" w14:textId="42FF8427" w:rsidR="000F090B" w:rsidRPr="00225B4F" w:rsidRDefault="00225B4F" w:rsidP="00225B4F">
            <w:pPr>
              <w:rPr>
                <w:rFonts w:ascii="Times New Roman" w:hAnsi="Times New Roman" w:cs="Times New Roman"/>
                <w:color w:val="000000"/>
              </w:rPr>
            </w:pPr>
            <w:r>
              <w:rPr>
                <w:rFonts w:ascii="Times New Roman" w:hAnsi="Times New Roman" w:cs="Times New Roman"/>
                <w:color w:val="000000"/>
              </w:rPr>
              <w:t>Actividad para resolver problemas de aplicación de arcos de circunferencia y sectores de círculo.</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C53551">
        <w:tc>
          <w:tcPr>
            <w:tcW w:w="9054" w:type="dxa"/>
            <w:gridSpan w:val="2"/>
            <w:shd w:val="clear" w:color="auto" w:fill="000000" w:themeFill="text1"/>
          </w:tcPr>
          <w:p w14:paraId="4F6F2E56" w14:textId="77777777" w:rsidR="00B14BB1" w:rsidRPr="005D1738" w:rsidRDefault="00B14BB1"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C53551">
        <w:tc>
          <w:tcPr>
            <w:tcW w:w="2518" w:type="dxa"/>
          </w:tcPr>
          <w:p w14:paraId="08E43362" w14:textId="77777777" w:rsidR="00B14BB1" w:rsidRPr="00053744" w:rsidRDefault="00B14BB1"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C53551">
        <w:tc>
          <w:tcPr>
            <w:tcW w:w="2518" w:type="dxa"/>
          </w:tcPr>
          <w:p w14:paraId="6A1DFE96" w14:textId="77777777" w:rsidR="00B14BB1" w:rsidRPr="00053744" w:rsidRDefault="00B14BB1"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C53551">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dinámica/El movimiento circular y la fuerza centrípeta</w:t>
            </w:r>
          </w:p>
        </w:tc>
      </w:tr>
      <w:tr w:rsidR="00B14BB1" w:rsidRPr="00053744" w14:paraId="31FB795D" w14:textId="77777777" w:rsidTr="00C53551">
        <w:tc>
          <w:tcPr>
            <w:tcW w:w="2518" w:type="dxa"/>
          </w:tcPr>
          <w:p w14:paraId="2B0D4192" w14:textId="77777777" w:rsidR="00B14BB1" w:rsidRDefault="00B14BB1" w:rsidP="00C53551">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7EA72D1D" w14:textId="77777777" w:rsidR="00B14BB1" w:rsidRDefault="00005B7D" w:rsidP="00C53551">
            <w:r>
              <w:rPr>
                <w:sz w:val="24"/>
                <w:szCs w:val="24"/>
                <w:lang w:val="es-ES_tradnl"/>
              </w:rPr>
              <w:object w:dxaOrig="10725" w:dyaOrig="7695" w14:anchorId="3E5D8032">
                <v:shape id="_x0000_i1054" type="#_x0000_t75" style="width:222.8pt;height:159.6pt" o:ole="">
                  <v:imagedata r:id="rId102" o:title=""/>
                </v:shape>
                <o:OLEObject Type="Embed" ProgID="PBrush" ShapeID="_x0000_i1054" DrawAspect="Content" ObjectID="_1499851259" r:id="rId103"/>
              </w:object>
            </w:r>
          </w:p>
          <w:p w14:paraId="36994BBE" w14:textId="6E7AAA78" w:rsidR="002068F3" w:rsidRPr="002068F3" w:rsidRDefault="002068F3" w:rsidP="00C53551">
            <w:pPr>
              <w:rPr>
                <w:rFonts w:ascii="Times New Roman" w:hAnsi="Times New Roman" w:cs="Times New Roman"/>
                <w:color w:val="000000"/>
              </w:rPr>
            </w:pPr>
            <w:r>
              <w:t>Queda igual</w:t>
            </w:r>
          </w:p>
        </w:tc>
      </w:tr>
      <w:tr w:rsidR="00B14BB1" w:rsidRPr="00053744" w14:paraId="38B84A9D" w14:textId="77777777" w:rsidTr="00C53551">
        <w:tc>
          <w:tcPr>
            <w:tcW w:w="2518" w:type="dxa"/>
          </w:tcPr>
          <w:p w14:paraId="176BA740"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4C563C82" w:rsidR="00B14BB1" w:rsidRPr="00053744" w:rsidRDefault="003943CF" w:rsidP="00DC3DD2">
            <w:pPr>
              <w:rPr>
                <w:rFonts w:ascii="Times New Roman" w:hAnsi="Times New Roman" w:cs="Times New Roman"/>
                <w:color w:val="000000"/>
              </w:rPr>
            </w:pPr>
            <w:r w:rsidRPr="00300834">
              <w:rPr>
                <w:rFonts w:ascii="Times New Roman" w:hAnsi="Times New Roman"/>
                <w:color w:val="000000"/>
              </w:rPr>
              <w:t xml:space="preserve">Refuerza tu aprendizaje: </w:t>
            </w:r>
            <w:r w:rsidR="00DC3DD2">
              <w:rPr>
                <w:rFonts w:ascii="Times" w:hAnsi="Times"/>
              </w:rPr>
              <w:t>Mediciones angulares en el movimiento circular</w:t>
            </w:r>
          </w:p>
        </w:tc>
      </w:tr>
      <w:tr w:rsidR="00B14BB1" w:rsidRPr="00053744" w14:paraId="20376453" w14:textId="77777777" w:rsidTr="00C53551">
        <w:tc>
          <w:tcPr>
            <w:tcW w:w="2518" w:type="dxa"/>
          </w:tcPr>
          <w:p w14:paraId="11133577"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C53551">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C53551">
        <w:tc>
          <w:tcPr>
            <w:tcW w:w="9054" w:type="dxa"/>
            <w:gridSpan w:val="2"/>
            <w:shd w:val="clear" w:color="auto" w:fill="000000" w:themeFill="text1"/>
          </w:tcPr>
          <w:p w14:paraId="3477AB63" w14:textId="77777777" w:rsidR="00A000FC" w:rsidRPr="005D1738" w:rsidRDefault="00A000FC"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C53551">
        <w:tc>
          <w:tcPr>
            <w:tcW w:w="2518" w:type="dxa"/>
          </w:tcPr>
          <w:p w14:paraId="2CBC90CD" w14:textId="77777777" w:rsidR="00A000FC" w:rsidRPr="00053744" w:rsidRDefault="00A000FC"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C53551">
        <w:tc>
          <w:tcPr>
            <w:tcW w:w="2518" w:type="dxa"/>
          </w:tcPr>
          <w:p w14:paraId="3B9B571B" w14:textId="77777777" w:rsidR="00A000FC" w:rsidRPr="00053744" w:rsidRDefault="00A000FC"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C53551">
        <w:tc>
          <w:tcPr>
            <w:tcW w:w="2518" w:type="dxa"/>
          </w:tcPr>
          <w:p w14:paraId="5561175B" w14:textId="77777777" w:rsidR="00A000FC" w:rsidRPr="00C31976" w:rsidRDefault="00A000FC" w:rsidP="00C53551">
            <w:pPr>
              <w:rPr>
                <w:rFonts w:ascii="Times New Roman" w:hAnsi="Times New Roman" w:cs="Times New Roman"/>
                <w:color w:val="000000"/>
              </w:rPr>
            </w:pPr>
            <w:r w:rsidRPr="00C31976">
              <w:rPr>
                <w:rFonts w:ascii="Times New Roman" w:hAnsi="Times New Roman" w:cs="Times New Roman"/>
                <w:b/>
                <w:color w:val="000000"/>
                <w:sz w:val="18"/>
                <w:szCs w:val="18"/>
              </w:rPr>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sz w:val="24"/>
                <w:szCs w:val="24"/>
                <w:lang w:val="es-ES_tradnl"/>
              </w:rPr>
              <w:object w:dxaOrig="13215" w:dyaOrig="8385" w14:anchorId="1D852CAD">
                <v:shape id="_x0000_i1055" type="#_x0000_t75" style="width:220.75pt;height:140.6pt" o:ole="">
                  <v:imagedata r:id="rId104" o:title=""/>
                </v:shape>
                <o:OLEObject Type="Embed" ProgID="PBrush" ShapeID="_x0000_i1055" DrawAspect="Content" ObjectID="_1499851260" r:id="rId105"/>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C53551">
        <w:tc>
          <w:tcPr>
            <w:tcW w:w="2518" w:type="dxa"/>
          </w:tcPr>
          <w:p w14:paraId="4F41DC1E"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235C2125" w:rsidR="00A000FC" w:rsidRPr="00053744" w:rsidRDefault="003943CF" w:rsidP="00C53551">
            <w:pPr>
              <w:rPr>
                <w:rFonts w:ascii="Times New Roman" w:hAnsi="Times New Roman" w:cs="Times New Roman"/>
                <w:color w:val="000000"/>
              </w:rPr>
            </w:pPr>
            <w:r w:rsidRPr="00300834">
              <w:rPr>
                <w:rFonts w:ascii="Times New Roman" w:hAnsi="Times New Roman"/>
                <w:color w:val="000000"/>
              </w:rPr>
              <w:t xml:space="preserve">Refuerza tu aprendizaje: </w:t>
            </w:r>
            <w:r w:rsidR="00E96E14">
              <w:rPr>
                <w:rFonts w:ascii="Times New Roman" w:hAnsi="Times New Roman" w:cs="Times New Roman"/>
                <w:color w:val="000000"/>
              </w:rPr>
              <w:t>Ángulos en los fenómenos de</w:t>
            </w:r>
            <w:r w:rsidR="00E96E14" w:rsidRPr="00941331">
              <w:rPr>
                <w:rFonts w:ascii="Times New Roman" w:hAnsi="Times New Roman" w:cs="Times New Roman"/>
                <w:color w:val="000000"/>
              </w:rPr>
              <w:t xml:space="preserve"> refl</w:t>
            </w:r>
            <w:r w:rsidR="00E96E14">
              <w:rPr>
                <w:rFonts w:ascii="Times New Roman" w:hAnsi="Times New Roman" w:cs="Times New Roman"/>
                <w:color w:val="000000"/>
              </w:rPr>
              <w:t>exión y refracción de la luz</w:t>
            </w:r>
          </w:p>
        </w:tc>
      </w:tr>
      <w:tr w:rsidR="00A000FC" w:rsidRPr="00053744" w14:paraId="26AC21D1" w14:textId="77777777" w:rsidTr="00C53551">
        <w:tc>
          <w:tcPr>
            <w:tcW w:w="2518" w:type="dxa"/>
          </w:tcPr>
          <w:p w14:paraId="4644E582"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2F99D310" w:rsidR="00A000FC" w:rsidRPr="00053744" w:rsidRDefault="003943CF" w:rsidP="00E96E14">
            <w:pPr>
              <w:rPr>
                <w:rFonts w:ascii="Times New Roman" w:hAnsi="Times New Roman" w:cs="Times New Roman"/>
                <w:color w:val="000000"/>
              </w:rPr>
            </w:pPr>
            <w:r>
              <w:rPr>
                <w:rFonts w:ascii="Times New Roman" w:hAnsi="Times New Roman" w:cs="Times New Roman"/>
                <w:color w:val="000000"/>
              </w:rPr>
              <w:t>R</w:t>
            </w:r>
            <w:r w:rsidR="00941331" w:rsidRPr="00941331">
              <w:rPr>
                <w:rFonts w:ascii="Times New Roman" w:hAnsi="Times New Roman" w:cs="Times New Roman"/>
                <w:color w:val="000000"/>
              </w:rPr>
              <w:t>efracción y reflexión de la luz según el ángulo de incidencia y el medio</w:t>
            </w:r>
          </w:p>
        </w:tc>
      </w:tr>
    </w:tbl>
    <w:p w14:paraId="766DA007" w14:textId="77777777" w:rsidR="00790F92" w:rsidRPr="00D03FDB" w:rsidRDefault="00790F92" w:rsidP="003B619B">
      <w:pPr>
        <w:spacing w:after="0"/>
        <w:rPr>
          <w:rFonts w:ascii="Times" w:hAnsi="Times"/>
          <w:highlight w:val="yellow"/>
          <w:lang w:val="es-CO"/>
        </w:rPr>
      </w:pPr>
    </w:p>
    <w:p w14:paraId="70E8C6A1" w14:textId="6E7C08EA" w:rsidR="003C25CB" w:rsidRDefault="003C25CB">
      <w:pPr>
        <w:rPr>
          <w:rFonts w:ascii="Times" w:hAnsi="Times"/>
          <w:highlight w:val="yellow"/>
        </w:rPr>
      </w:pPr>
      <w:r>
        <w:rPr>
          <w:rFonts w:ascii="Times" w:hAnsi="Times"/>
          <w:highlight w:val="yellow"/>
        </w:rPr>
        <w:br w:type="page"/>
      </w:r>
    </w:p>
    <w:p w14:paraId="3A8D8A0D" w14:textId="6CB2097D"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Triángulos</w:t>
      </w:r>
    </w:p>
    <w:p w14:paraId="320A812E" w14:textId="77777777" w:rsidR="00C8146F" w:rsidRPr="00C8146F" w:rsidRDefault="00C8146F" w:rsidP="003B619B">
      <w:pPr>
        <w:spacing w:after="0"/>
        <w:rPr>
          <w:rFonts w:ascii="Times" w:hAnsi="Times"/>
        </w:rPr>
      </w:pPr>
    </w:p>
    <w:p w14:paraId="38970A0D" w14:textId="77777777" w:rsidR="002D01B1" w:rsidRDefault="00C63BC4" w:rsidP="003B619B">
      <w:pPr>
        <w:spacing w:after="0"/>
        <w:rPr>
          <w:ins w:id="2526" w:author="Alex" w:date="2015-07-30T21:38:00Z"/>
          <w:rFonts w:ascii="Times" w:hAnsi="Times"/>
        </w:rPr>
      </w:pPr>
      <w:del w:id="2527" w:author="Alex" w:date="2015-07-30T21:35:00Z">
        <w:r w:rsidDel="002D01B1">
          <w:rPr>
            <w:rFonts w:ascii="Times" w:hAnsi="Times"/>
          </w:rPr>
          <w:delText xml:space="preserve">Antes del primera año de vida, los bebés pueden reconocer cuándo un objeto “rueda” o no. </w:delText>
        </w:r>
        <w:r w:rsidR="003F4071" w:rsidDel="002D01B1">
          <w:rPr>
            <w:rFonts w:ascii="Times" w:hAnsi="Times"/>
          </w:rPr>
          <w:delText xml:space="preserve">Aparte de la noción de circularidad que te ha acompañado desde la niñez, </w:delText>
        </w:r>
        <w:r w:rsidR="00272A09" w:rsidDel="002D01B1">
          <w:rPr>
            <w:rFonts w:ascii="Times" w:hAnsi="Times"/>
          </w:rPr>
          <w:delText>la idea de triangularidad ha estado presente también a lo largo de tu vida escolar</w:delText>
        </w:r>
      </w:del>
      <w:ins w:id="2528" w:author="Alex" w:date="2015-07-30T21:35:00Z">
        <w:r w:rsidR="002D01B1">
          <w:rPr>
            <w:rFonts w:ascii="Times" w:hAnsi="Times"/>
          </w:rPr>
          <w:t>La figura cerrada más simple que se puede formar con segmentos de línea sobre un plano es el triángulo</w:t>
        </w:r>
      </w:ins>
      <w:ins w:id="2529" w:author="Alex" w:date="2015-07-30T21:36:00Z">
        <w:r w:rsidR="002D01B1">
          <w:rPr>
            <w:rFonts w:ascii="Times" w:hAnsi="Times"/>
          </w:rPr>
          <w:t>. D</w:t>
        </w:r>
      </w:ins>
      <w:ins w:id="2530" w:author="Alex" w:date="2015-07-30T21:35:00Z">
        <w:r w:rsidR="002D01B1">
          <w:rPr>
            <w:rFonts w:ascii="Times" w:hAnsi="Times"/>
          </w:rPr>
          <w:t>ado que todas las figuras planas limitadas por segmentos de recta, como los pol</w:t>
        </w:r>
      </w:ins>
      <w:ins w:id="2531" w:author="Alex" w:date="2015-07-30T21:36:00Z">
        <w:r w:rsidR="002D01B1">
          <w:rPr>
            <w:rFonts w:ascii="Times" w:hAnsi="Times"/>
          </w:rPr>
          <w:t>ígonos</w:t>
        </w:r>
      </w:ins>
      <w:ins w:id="2532" w:author="Alex" w:date="2015-07-30T21:37:00Z">
        <w:r w:rsidR="002D01B1">
          <w:rPr>
            <w:rFonts w:ascii="Times" w:hAnsi="Times"/>
          </w:rPr>
          <w:t>, se pueden descomponer en triángulos, el análisis de figuras complejas se puede reducir al análisis de varios triángulos que las componen; en virtud de lo anterior, conocer y entender las propiedades de los triángulos permitirá entender posteriormente propiedades de figuras m</w:t>
        </w:r>
      </w:ins>
      <w:ins w:id="2533" w:author="Alex" w:date="2015-07-30T21:38:00Z">
        <w:r w:rsidR="002D01B1">
          <w:rPr>
            <w:rFonts w:ascii="Times" w:hAnsi="Times"/>
          </w:rPr>
          <w:t>ás complejas.</w:t>
        </w:r>
      </w:ins>
    </w:p>
    <w:p w14:paraId="69712D22" w14:textId="77777777" w:rsidR="002D01B1" w:rsidRDefault="002D01B1" w:rsidP="003B619B">
      <w:pPr>
        <w:spacing w:after="0"/>
        <w:rPr>
          <w:ins w:id="2534" w:author="Alex" w:date="2015-07-31T09:23:00Z"/>
          <w:rFonts w:ascii="Times" w:hAnsi="Times"/>
        </w:rPr>
      </w:pPr>
    </w:p>
    <w:tbl>
      <w:tblPr>
        <w:tblStyle w:val="Tablaconcuadrcula"/>
        <w:tblW w:w="0" w:type="auto"/>
        <w:tblLook w:val="04A0" w:firstRow="1" w:lastRow="0" w:firstColumn="1" w:lastColumn="0" w:noHBand="0" w:noVBand="1"/>
      </w:tblPr>
      <w:tblGrid>
        <w:gridCol w:w="1860"/>
        <w:gridCol w:w="6968"/>
      </w:tblGrid>
      <w:tr w:rsidR="00AB0EB9" w:rsidRPr="005D1738" w14:paraId="4DF47A83" w14:textId="77777777" w:rsidTr="00217405">
        <w:trPr>
          <w:ins w:id="2535" w:author="Alex" w:date="2015-07-31T09:24:00Z"/>
        </w:trPr>
        <w:tc>
          <w:tcPr>
            <w:tcW w:w="9033" w:type="dxa"/>
            <w:gridSpan w:val="2"/>
            <w:shd w:val="clear" w:color="auto" w:fill="0D0D0D" w:themeFill="text1" w:themeFillTint="F2"/>
          </w:tcPr>
          <w:p w14:paraId="42DA5B7C" w14:textId="77777777" w:rsidR="00AB0EB9" w:rsidRPr="005D1738" w:rsidRDefault="00AB0EB9" w:rsidP="00217405">
            <w:pPr>
              <w:jc w:val="center"/>
              <w:rPr>
                <w:ins w:id="2536" w:author="Alex" w:date="2015-07-31T09:24:00Z"/>
                <w:rFonts w:ascii="Times New Roman" w:hAnsi="Times New Roman" w:cs="Times New Roman"/>
                <w:b/>
                <w:color w:val="FFFFFF" w:themeColor="background1"/>
              </w:rPr>
            </w:pPr>
            <w:ins w:id="2537" w:author="Alex" w:date="2015-07-31T09:24:00Z">
              <w:r w:rsidRPr="005D1738">
                <w:rPr>
                  <w:rFonts w:ascii="Times New Roman" w:hAnsi="Times New Roman" w:cs="Times New Roman"/>
                  <w:b/>
                  <w:color w:val="FFFFFF" w:themeColor="background1"/>
                </w:rPr>
                <w:t>Imagen (fotografía, gráfica o ilustración)</w:t>
              </w:r>
            </w:ins>
          </w:p>
        </w:tc>
      </w:tr>
      <w:tr w:rsidR="00AB0EB9" w14:paraId="2FFBEFE9" w14:textId="77777777" w:rsidTr="00217405">
        <w:trPr>
          <w:ins w:id="2538" w:author="Alex" w:date="2015-07-31T09:24:00Z"/>
        </w:trPr>
        <w:tc>
          <w:tcPr>
            <w:tcW w:w="2518" w:type="dxa"/>
          </w:tcPr>
          <w:p w14:paraId="370CE4F5" w14:textId="77777777" w:rsidR="00AB0EB9" w:rsidRPr="00053744" w:rsidRDefault="00AB0EB9" w:rsidP="00217405">
            <w:pPr>
              <w:rPr>
                <w:ins w:id="2539" w:author="Alex" w:date="2015-07-31T09:24:00Z"/>
                <w:rFonts w:ascii="Times New Roman" w:hAnsi="Times New Roman" w:cs="Times New Roman"/>
                <w:b/>
                <w:color w:val="000000"/>
                <w:sz w:val="18"/>
                <w:szCs w:val="18"/>
              </w:rPr>
            </w:pPr>
            <w:ins w:id="2540" w:author="Alex" w:date="2015-07-31T09:24:00Z">
              <w:r>
                <w:rPr>
                  <w:rFonts w:ascii="Times New Roman" w:hAnsi="Times New Roman" w:cs="Times New Roman"/>
                  <w:b/>
                  <w:color w:val="000000"/>
                  <w:sz w:val="18"/>
                  <w:szCs w:val="18"/>
                </w:rPr>
                <w:t>Código</w:t>
              </w:r>
            </w:ins>
          </w:p>
        </w:tc>
        <w:tc>
          <w:tcPr>
            <w:tcW w:w="6515" w:type="dxa"/>
          </w:tcPr>
          <w:p w14:paraId="04B85E07" w14:textId="77777777" w:rsidR="00AB0EB9" w:rsidRPr="00053744" w:rsidRDefault="00AB0EB9" w:rsidP="00217405">
            <w:pPr>
              <w:rPr>
                <w:ins w:id="2541" w:author="Alex" w:date="2015-07-31T09:24:00Z"/>
                <w:rFonts w:ascii="Times New Roman" w:hAnsi="Times New Roman" w:cs="Times New Roman"/>
                <w:b/>
                <w:color w:val="000000"/>
                <w:sz w:val="18"/>
                <w:szCs w:val="18"/>
              </w:rPr>
            </w:pPr>
            <w:ins w:id="2542" w:author="Alex" w:date="2015-07-31T09:24:00Z">
              <w:r>
                <w:rPr>
                  <w:rFonts w:ascii="Times New Roman" w:hAnsi="Times New Roman" w:cs="Times New Roman"/>
                  <w:color w:val="000000"/>
                </w:rPr>
                <w:t>XX_00_00_IMG00</w:t>
              </w:r>
            </w:ins>
          </w:p>
        </w:tc>
      </w:tr>
      <w:tr w:rsidR="00AB0EB9" w14:paraId="1744FC8A" w14:textId="77777777" w:rsidTr="00217405">
        <w:trPr>
          <w:ins w:id="2543" w:author="Alex" w:date="2015-07-31T09:24:00Z"/>
        </w:trPr>
        <w:tc>
          <w:tcPr>
            <w:tcW w:w="2518" w:type="dxa"/>
          </w:tcPr>
          <w:p w14:paraId="6F2F8E6A" w14:textId="77777777" w:rsidR="00AB0EB9" w:rsidRDefault="00AB0EB9" w:rsidP="00217405">
            <w:pPr>
              <w:rPr>
                <w:ins w:id="2544" w:author="Alex" w:date="2015-07-31T09:24:00Z"/>
                <w:rFonts w:ascii="Times New Roman" w:hAnsi="Times New Roman" w:cs="Times New Roman"/>
                <w:color w:val="000000"/>
              </w:rPr>
            </w:pPr>
            <w:ins w:id="2545" w:author="Alex" w:date="2015-07-31T09:24:00Z">
              <w:r w:rsidRPr="00053744">
                <w:rPr>
                  <w:rFonts w:ascii="Times New Roman" w:hAnsi="Times New Roman" w:cs="Times New Roman"/>
                  <w:b/>
                  <w:color w:val="000000"/>
                  <w:sz w:val="18"/>
                  <w:szCs w:val="18"/>
                </w:rPr>
                <w:t>Descripción</w:t>
              </w:r>
            </w:ins>
          </w:p>
        </w:tc>
        <w:tc>
          <w:tcPr>
            <w:tcW w:w="6515" w:type="dxa"/>
          </w:tcPr>
          <w:p w14:paraId="0E77715F" w14:textId="4DF744F4" w:rsidR="00AB0EB9" w:rsidRDefault="00AB0EB9" w:rsidP="00217405">
            <w:pPr>
              <w:rPr>
                <w:ins w:id="2546" w:author="Alex" w:date="2015-07-31T09:24:00Z"/>
                <w:rFonts w:ascii="Times New Roman" w:hAnsi="Times New Roman" w:cs="Times New Roman"/>
                <w:color w:val="000000"/>
              </w:rPr>
            </w:pPr>
            <w:ins w:id="2547" w:author="Alex" w:date="2015-07-31T09:24:00Z">
              <w:r>
                <w:rPr>
                  <w:rFonts w:ascii="Times New Roman" w:hAnsi="Times New Roman" w:cs="Times New Roman"/>
                  <w:color w:val="000000"/>
                </w:rPr>
                <w:t>Topógrafo realizando mediciones</w:t>
              </w:r>
            </w:ins>
          </w:p>
        </w:tc>
      </w:tr>
      <w:tr w:rsidR="00AB0EB9" w14:paraId="7CE8F352" w14:textId="77777777" w:rsidTr="00217405">
        <w:trPr>
          <w:ins w:id="2548" w:author="Alex" w:date="2015-07-31T09:24:00Z"/>
        </w:trPr>
        <w:tc>
          <w:tcPr>
            <w:tcW w:w="2518" w:type="dxa"/>
          </w:tcPr>
          <w:p w14:paraId="4C99085C" w14:textId="77777777" w:rsidR="00AB0EB9" w:rsidRDefault="00AB0EB9" w:rsidP="00217405">
            <w:pPr>
              <w:rPr>
                <w:ins w:id="2549" w:author="Alex" w:date="2015-07-31T09:24:00Z"/>
                <w:rFonts w:ascii="Times New Roman" w:hAnsi="Times New Roman" w:cs="Times New Roman"/>
                <w:color w:val="000000"/>
              </w:rPr>
            </w:pPr>
            <w:ins w:id="2550" w:author="Alex" w:date="2015-07-31T09:24: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6121540D" w14:textId="08D7C394" w:rsidR="00AB0EB9" w:rsidRDefault="00AB0EB9" w:rsidP="00217405">
            <w:pPr>
              <w:rPr>
                <w:ins w:id="2551" w:author="Alex" w:date="2015-07-31T09:27:00Z"/>
                <w:rFonts w:ascii="Times New Roman" w:hAnsi="Times New Roman" w:cs="Times New Roman"/>
                <w:color w:val="000000"/>
              </w:rPr>
            </w:pPr>
            <w:ins w:id="2552" w:author="Alex" w:date="2015-07-31T09:27:00Z">
              <w:r>
                <w:rPr>
                  <w:rFonts w:ascii="Times New Roman" w:hAnsi="Times New Roman" w:cs="Times New Roman"/>
                  <w:color w:val="000000"/>
                </w:rPr>
                <w:t xml:space="preserve">Shutterstock: </w:t>
              </w:r>
              <w:r>
                <w:fldChar w:fldCharType="begin"/>
              </w:r>
              <w:r>
                <w:instrText xml:space="preserve"> HYPERLINK "http://www.shutterstock.com/pic-88424410/stock-photo-construction-site-surveyor.html?src=LZYnFYeCnAwint-LPLDe9g-2-30" </w:instrText>
              </w:r>
              <w:r>
                <w:fldChar w:fldCharType="separate"/>
              </w:r>
              <w:r>
                <w:rPr>
                  <w:rStyle w:val="Hipervnculo"/>
                </w:rPr>
                <w:t>88424410</w:t>
              </w:r>
              <w:r>
                <w:fldChar w:fldCharType="end"/>
              </w:r>
            </w:ins>
          </w:p>
          <w:p w14:paraId="25E27D2D" w14:textId="718694E6" w:rsidR="00AB0EB9" w:rsidRDefault="00AB0EB9" w:rsidP="00217405">
            <w:pPr>
              <w:rPr>
                <w:ins w:id="2553" w:author="Alex" w:date="2015-07-31T09:24:00Z"/>
                <w:rFonts w:ascii="Times New Roman" w:hAnsi="Times New Roman" w:cs="Times New Roman"/>
                <w:color w:val="000000"/>
              </w:rPr>
            </w:pPr>
            <w:ins w:id="2554" w:author="Alex" w:date="2015-07-31T09:27:00Z">
              <w:r>
                <w:rPr>
                  <w:noProof/>
                  <w:lang w:val="es-CO" w:eastAsia="es-CO"/>
                </w:rPr>
                <w:drawing>
                  <wp:inline distT="0" distB="0" distL="0" distR="0" wp14:anchorId="0EBA2CEB" wp14:editId="047E04B0">
                    <wp:extent cx="4287520" cy="3044825"/>
                    <wp:effectExtent l="0" t="0" r="0" b="3175"/>
                    <wp:docPr id="49" name="Imagen 49" descr="http://thumb7.shutterstock.com/display_pic_with_logo/286756/286756,1320825156,1/stock-photo-construction-site-surveyor-88424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286756/286756,1320825156,1/stock-photo-construction-site-surveyor-88424410.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87520" cy="3044825"/>
                            </a:xfrm>
                            <a:prstGeom prst="rect">
                              <a:avLst/>
                            </a:prstGeom>
                            <a:noFill/>
                            <a:ln>
                              <a:noFill/>
                            </a:ln>
                          </pic:spPr>
                        </pic:pic>
                      </a:graphicData>
                    </a:graphic>
                  </wp:inline>
                </w:drawing>
              </w:r>
            </w:ins>
          </w:p>
        </w:tc>
      </w:tr>
      <w:tr w:rsidR="00AB0EB9" w14:paraId="2814ABE6" w14:textId="77777777" w:rsidTr="00217405">
        <w:trPr>
          <w:ins w:id="2555" w:author="Alex" w:date="2015-07-31T09:24:00Z"/>
        </w:trPr>
        <w:tc>
          <w:tcPr>
            <w:tcW w:w="2518" w:type="dxa"/>
          </w:tcPr>
          <w:p w14:paraId="0FCB980A" w14:textId="77777777" w:rsidR="00AB0EB9" w:rsidRDefault="00AB0EB9" w:rsidP="00217405">
            <w:pPr>
              <w:rPr>
                <w:ins w:id="2556" w:author="Alex" w:date="2015-07-31T09:24:00Z"/>
                <w:rFonts w:ascii="Times New Roman" w:hAnsi="Times New Roman" w:cs="Times New Roman"/>
                <w:color w:val="000000"/>
              </w:rPr>
            </w:pPr>
            <w:ins w:id="2557" w:author="Alex" w:date="2015-07-31T09:24:00Z">
              <w:r w:rsidRPr="00053744">
                <w:rPr>
                  <w:rFonts w:ascii="Times New Roman" w:hAnsi="Times New Roman" w:cs="Times New Roman"/>
                  <w:b/>
                  <w:color w:val="000000"/>
                  <w:sz w:val="18"/>
                  <w:szCs w:val="18"/>
                </w:rPr>
                <w:t>Pie de imagen</w:t>
              </w:r>
            </w:ins>
          </w:p>
        </w:tc>
        <w:tc>
          <w:tcPr>
            <w:tcW w:w="6515" w:type="dxa"/>
          </w:tcPr>
          <w:p w14:paraId="109465DE" w14:textId="791CCE40" w:rsidR="00AB0EB9" w:rsidRDefault="00AB0EB9" w:rsidP="00217405">
            <w:pPr>
              <w:rPr>
                <w:ins w:id="2558" w:author="Alex" w:date="2015-07-31T09:24:00Z"/>
                <w:rFonts w:ascii="Times New Roman" w:hAnsi="Times New Roman" w:cs="Times New Roman"/>
                <w:color w:val="000000"/>
              </w:rPr>
            </w:pPr>
            <w:ins w:id="2559" w:author="Alex" w:date="2015-07-31T09:25:00Z">
              <w:r>
                <w:rPr>
                  <w:rFonts w:ascii="Times New Roman" w:hAnsi="Times New Roman" w:cs="Times New Roman"/>
                  <w:color w:val="000000"/>
                </w:rPr>
                <w:t>Topógrafo haciendo mediciones de diferencias de elevación, que implican triángulos, para luego hacer cálculos</w:t>
              </w:r>
            </w:ins>
            <w:ins w:id="2560" w:author="Alex" w:date="2015-07-31T09:26:00Z">
              <w:r>
                <w:rPr>
                  <w:rFonts w:ascii="Times New Roman" w:hAnsi="Times New Roman" w:cs="Times New Roman"/>
                  <w:color w:val="000000"/>
                </w:rPr>
                <w:t>.</w:t>
              </w:r>
            </w:ins>
          </w:p>
        </w:tc>
      </w:tr>
    </w:tbl>
    <w:p w14:paraId="63F1F977" w14:textId="77777777" w:rsidR="00AB0EB9" w:rsidRDefault="00AB0EB9" w:rsidP="003B619B">
      <w:pPr>
        <w:spacing w:after="0"/>
        <w:rPr>
          <w:ins w:id="2561" w:author="Alex" w:date="2015-07-31T09:23:00Z"/>
          <w:rFonts w:ascii="Times" w:hAnsi="Times"/>
        </w:rPr>
      </w:pPr>
    </w:p>
    <w:p w14:paraId="54FC2D0F" w14:textId="77777777" w:rsidR="00AB0EB9" w:rsidRDefault="00AB0EB9" w:rsidP="003B619B">
      <w:pPr>
        <w:spacing w:after="0"/>
        <w:rPr>
          <w:ins w:id="2562" w:author="Alex" w:date="2015-07-30T21:38:00Z"/>
          <w:rFonts w:ascii="Times" w:hAnsi="Times"/>
        </w:rPr>
      </w:pPr>
    </w:p>
    <w:p w14:paraId="35DD583B" w14:textId="60A0677E" w:rsidR="002D01B1" w:rsidRDefault="002D01B1" w:rsidP="003B619B">
      <w:pPr>
        <w:spacing w:after="0"/>
        <w:rPr>
          <w:ins w:id="2563" w:author="Alex" w:date="2015-07-30T21:38:00Z"/>
          <w:rFonts w:ascii="Times" w:hAnsi="Times"/>
        </w:rPr>
      </w:pPr>
      <w:ins w:id="2564" w:author="Alex" w:date="2015-07-30T21:38:00Z">
        <w:r>
          <w:rPr>
            <w:rFonts w:ascii="Times" w:hAnsi="Times"/>
          </w:rPr>
          <w:t xml:space="preserve">Por otra parte, los triángulos </w:t>
        </w:r>
      </w:ins>
      <w:ins w:id="2565" w:author="Alex" w:date="2015-07-31T09:23:00Z">
        <w:r w:rsidR="00AB0EB9">
          <w:rPr>
            <w:rFonts w:ascii="Times" w:hAnsi="Times"/>
          </w:rPr>
          <w:t xml:space="preserve">y sus propiedades </w:t>
        </w:r>
      </w:ins>
      <w:ins w:id="2566" w:author="Alex" w:date="2015-07-30T21:39:00Z">
        <w:r>
          <w:rPr>
            <w:rFonts w:ascii="Times" w:hAnsi="Times"/>
          </w:rPr>
          <w:t xml:space="preserve">permiten </w:t>
        </w:r>
      </w:ins>
      <w:ins w:id="2567" w:author="Alex" w:date="2015-07-31T09:23:00Z">
        <w:r w:rsidR="00AB0EB9">
          <w:rPr>
            <w:rFonts w:ascii="Times" w:hAnsi="Times"/>
          </w:rPr>
          <w:t xml:space="preserve">realizar cálculos y mediciones en astronomía, física, </w:t>
        </w:r>
      </w:ins>
      <w:ins w:id="2568" w:author="Alex" w:date="2015-07-31T09:27:00Z">
        <w:r w:rsidR="00AB0EB9">
          <w:rPr>
            <w:rFonts w:ascii="Times" w:hAnsi="Times"/>
          </w:rPr>
          <w:t xml:space="preserve">navegación, </w:t>
        </w:r>
      </w:ins>
      <w:ins w:id="2569" w:author="Alex" w:date="2015-07-31T09:23:00Z">
        <w:r w:rsidR="00AB0EB9">
          <w:rPr>
            <w:rFonts w:ascii="Times" w:hAnsi="Times"/>
          </w:rPr>
          <w:t>topografía, entre otros.</w:t>
        </w:r>
      </w:ins>
    </w:p>
    <w:p w14:paraId="0733CDF7" w14:textId="77777777" w:rsidR="002D01B1" w:rsidRDefault="002D01B1" w:rsidP="003B619B">
      <w:pPr>
        <w:spacing w:after="0"/>
        <w:rPr>
          <w:ins w:id="2570" w:author="Alex" w:date="2015-07-30T21:38:00Z"/>
          <w:rFonts w:ascii="Times" w:hAnsi="Times"/>
        </w:rPr>
      </w:pPr>
    </w:p>
    <w:p w14:paraId="580A89CA" w14:textId="15696426" w:rsidR="00C8146F" w:rsidRDefault="00272A09" w:rsidP="003B619B">
      <w:pPr>
        <w:spacing w:after="0"/>
        <w:rPr>
          <w:rFonts w:ascii="Times" w:hAnsi="Times"/>
        </w:rPr>
      </w:pPr>
      <w:del w:id="2571" w:author="Alex" w:date="2015-07-30T21:35:00Z">
        <w:r w:rsidDel="002D01B1">
          <w:rPr>
            <w:rFonts w:ascii="Times" w:hAnsi="Times"/>
          </w:rPr>
          <w:delText>.</w:delText>
        </w:r>
      </w:del>
    </w:p>
    <w:p w14:paraId="1AB63E8E" w14:textId="77777777" w:rsidR="003B3B33" w:rsidRDefault="003B3B33" w:rsidP="003B619B">
      <w:pPr>
        <w:spacing w:after="0"/>
        <w:rPr>
          <w:rFonts w:ascii="Times" w:hAnsi="Times"/>
        </w:rPr>
      </w:pPr>
    </w:p>
    <w:p w14:paraId="0D107B8B" w14:textId="771C8495"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Clasificación de triángulos</w:t>
      </w:r>
    </w:p>
    <w:p w14:paraId="4C2F3005" w14:textId="77777777" w:rsidR="002B660D" w:rsidRDefault="002B660D" w:rsidP="003B619B">
      <w:pPr>
        <w:spacing w:after="0"/>
        <w:rPr>
          <w:rFonts w:ascii="Times" w:hAnsi="Times"/>
        </w:rPr>
      </w:pPr>
    </w:p>
    <w:p w14:paraId="1503C200" w14:textId="296968A1" w:rsidR="00217405" w:rsidRDefault="00217405" w:rsidP="003B619B">
      <w:pPr>
        <w:spacing w:after="0"/>
        <w:rPr>
          <w:ins w:id="2572" w:author="Alex" w:date="2015-07-31T09:28:00Z"/>
          <w:rFonts w:ascii="Times" w:hAnsi="Times"/>
        </w:rPr>
      </w:pPr>
      <w:ins w:id="2573" w:author="Alex" w:date="2015-07-31T09:28:00Z">
        <w:r>
          <w:rPr>
            <w:rFonts w:ascii="Times" w:hAnsi="Times"/>
          </w:rPr>
          <w:t>Antes de comenzar con la clasificación de los triángulos, es necesario identificar características generales en virtud de sus elementos componentes.</w:t>
        </w:r>
      </w:ins>
    </w:p>
    <w:p w14:paraId="548FBD99" w14:textId="77777777" w:rsidR="00217405" w:rsidRDefault="00217405" w:rsidP="003B619B">
      <w:pPr>
        <w:spacing w:after="0"/>
        <w:rPr>
          <w:ins w:id="2574" w:author="Alex" w:date="2015-07-31T09:29:00Z"/>
          <w:rFonts w:ascii="Times" w:hAnsi="Times"/>
        </w:rPr>
      </w:pPr>
    </w:p>
    <w:tbl>
      <w:tblPr>
        <w:tblStyle w:val="Tablaconcuadrcula"/>
        <w:tblW w:w="0" w:type="auto"/>
        <w:tblLook w:val="04A0" w:firstRow="1" w:lastRow="0" w:firstColumn="1" w:lastColumn="0" w:noHBand="0" w:noVBand="1"/>
      </w:tblPr>
      <w:tblGrid>
        <w:gridCol w:w="2465"/>
        <w:gridCol w:w="6363"/>
      </w:tblGrid>
      <w:tr w:rsidR="00217405" w:rsidRPr="005D1738" w14:paraId="33A60CA8" w14:textId="77777777" w:rsidTr="00217405">
        <w:tc>
          <w:tcPr>
            <w:tcW w:w="9033" w:type="dxa"/>
            <w:gridSpan w:val="2"/>
            <w:shd w:val="clear" w:color="auto" w:fill="0D0D0D" w:themeFill="text1" w:themeFillTint="F2"/>
          </w:tcPr>
          <w:p w14:paraId="6C8489C4" w14:textId="77777777" w:rsidR="00217405" w:rsidRPr="005D1738" w:rsidRDefault="00217405" w:rsidP="00217405">
            <w:pPr>
              <w:jc w:val="center"/>
              <w:rPr>
                <w:rFonts w:ascii="Times New Roman" w:hAnsi="Times New Roman" w:cs="Times New Roman"/>
                <w:b/>
                <w:color w:val="FFFFFF" w:themeColor="background1"/>
              </w:rPr>
            </w:pPr>
            <w:moveToRangeStart w:id="2575" w:author="Alex" w:date="2015-07-31T09:29:00Z" w:name="move426098284"/>
            <w:moveTo w:id="2576" w:author="Alex" w:date="2015-07-31T09:29:00Z">
              <w:r w:rsidRPr="005D1738">
                <w:rPr>
                  <w:rFonts w:ascii="Times New Roman" w:hAnsi="Times New Roman" w:cs="Times New Roman"/>
                  <w:b/>
                  <w:color w:val="FFFFFF" w:themeColor="background1"/>
                </w:rPr>
                <w:t>Imagen (fotografía, gráfica o ilustración)</w:t>
              </w:r>
            </w:moveTo>
          </w:p>
        </w:tc>
      </w:tr>
      <w:tr w:rsidR="00217405" w14:paraId="1DCD47AE" w14:textId="77777777" w:rsidTr="00217405">
        <w:tc>
          <w:tcPr>
            <w:tcW w:w="2518" w:type="dxa"/>
          </w:tcPr>
          <w:p w14:paraId="04405B88" w14:textId="77777777" w:rsidR="00217405" w:rsidRPr="00053744" w:rsidRDefault="00217405" w:rsidP="00217405">
            <w:pPr>
              <w:rPr>
                <w:rFonts w:ascii="Times New Roman" w:hAnsi="Times New Roman" w:cs="Times New Roman"/>
                <w:b/>
                <w:color w:val="000000"/>
                <w:sz w:val="18"/>
                <w:szCs w:val="18"/>
              </w:rPr>
            </w:pPr>
            <w:moveTo w:id="2577" w:author="Alex" w:date="2015-07-31T09:29:00Z">
              <w:r>
                <w:rPr>
                  <w:rFonts w:ascii="Times New Roman" w:hAnsi="Times New Roman" w:cs="Times New Roman"/>
                  <w:b/>
                  <w:color w:val="000000"/>
                  <w:sz w:val="18"/>
                  <w:szCs w:val="18"/>
                </w:rPr>
                <w:t>Código</w:t>
              </w:r>
            </w:moveTo>
          </w:p>
        </w:tc>
        <w:tc>
          <w:tcPr>
            <w:tcW w:w="6515" w:type="dxa"/>
          </w:tcPr>
          <w:p w14:paraId="3404235C" w14:textId="77777777" w:rsidR="00217405" w:rsidRPr="00053744" w:rsidRDefault="00217405" w:rsidP="00217405">
            <w:pPr>
              <w:pStyle w:val="ListadoImgenes"/>
              <w:numPr>
                <w:ilvl w:val="0"/>
                <w:numId w:val="0"/>
              </w:numPr>
              <w:ind w:left="720" w:hanging="360"/>
            </w:pPr>
            <w:moveTo w:id="2578" w:author="Alex" w:date="2015-07-31T09:29:00Z">
              <w:r>
                <w:t>MA_10_02_CO_IMG19</w:t>
              </w:r>
            </w:moveTo>
          </w:p>
        </w:tc>
      </w:tr>
      <w:tr w:rsidR="00217405" w14:paraId="30FFA4A0" w14:textId="77777777" w:rsidTr="00217405">
        <w:tc>
          <w:tcPr>
            <w:tcW w:w="2518" w:type="dxa"/>
          </w:tcPr>
          <w:p w14:paraId="6743AE15" w14:textId="77777777" w:rsidR="00217405" w:rsidRDefault="00217405" w:rsidP="00217405">
            <w:pPr>
              <w:rPr>
                <w:rFonts w:ascii="Times New Roman" w:hAnsi="Times New Roman" w:cs="Times New Roman"/>
                <w:color w:val="000000"/>
              </w:rPr>
            </w:pPr>
            <w:moveTo w:id="2579" w:author="Alex" w:date="2015-07-31T09:29:00Z">
              <w:r w:rsidRPr="00053744">
                <w:rPr>
                  <w:rFonts w:ascii="Times New Roman" w:hAnsi="Times New Roman" w:cs="Times New Roman"/>
                  <w:b/>
                  <w:color w:val="000000"/>
                  <w:sz w:val="18"/>
                  <w:szCs w:val="18"/>
                </w:rPr>
                <w:t>Descripción</w:t>
              </w:r>
            </w:moveTo>
          </w:p>
        </w:tc>
        <w:tc>
          <w:tcPr>
            <w:tcW w:w="6515" w:type="dxa"/>
          </w:tcPr>
          <w:p w14:paraId="2A7A4D99" w14:textId="77777777" w:rsidR="00217405" w:rsidRDefault="00217405" w:rsidP="00217405">
            <w:pPr>
              <w:rPr>
                <w:rFonts w:ascii="Times New Roman" w:hAnsi="Times New Roman" w:cs="Times New Roman"/>
                <w:color w:val="000000"/>
              </w:rPr>
            </w:pPr>
            <w:moveTo w:id="2580" w:author="Alex" w:date="2015-07-31T09:29:00Z">
              <w:r>
                <w:rPr>
                  <w:rFonts w:ascii="Times New Roman" w:hAnsi="Times New Roman" w:cs="Times New Roman"/>
                  <w:color w:val="000000"/>
                </w:rPr>
                <w:t>triángulo</w:t>
              </w:r>
            </w:moveTo>
          </w:p>
        </w:tc>
      </w:tr>
      <w:tr w:rsidR="00217405" w14:paraId="7AEC227B" w14:textId="77777777" w:rsidTr="00217405">
        <w:tc>
          <w:tcPr>
            <w:tcW w:w="2518" w:type="dxa"/>
          </w:tcPr>
          <w:p w14:paraId="5A5B50E3" w14:textId="77777777" w:rsidR="00217405" w:rsidRDefault="00217405" w:rsidP="00217405">
            <w:pPr>
              <w:rPr>
                <w:rFonts w:ascii="Times New Roman" w:hAnsi="Times New Roman" w:cs="Times New Roman"/>
                <w:color w:val="000000"/>
              </w:rPr>
            </w:pPr>
            <w:moveTo w:id="2581" w:author="Alex" w:date="2015-07-31T09:29:00Z">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moveTo>
          </w:p>
        </w:tc>
        <w:tc>
          <w:tcPr>
            <w:tcW w:w="6515" w:type="dxa"/>
          </w:tcPr>
          <w:p w14:paraId="7C3AE83B" w14:textId="77777777" w:rsidR="00217405" w:rsidRDefault="00217405" w:rsidP="00217405">
            <w:pPr>
              <w:jc w:val="center"/>
              <w:rPr>
                <w:rFonts w:ascii="Times New Roman" w:hAnsi="Times New Roman" w:cs="Times New Roman"/>
                <w:color w:val="000000"/>
              </w:rPr>
            </w:pPr>
            <w:moveTo w:id="2582" w:author="Alex" w:date="2015-07-31T09:29:00Z">
              <w:r>
                <w:rPr>
                  <w:rFonts w:ascii="Times New Roman" w:hAnsi="Times New Roman" w:cs="Times New Roman"/>
                  <w:noProof/>
                  <w:color w:val="000000"/>
                  <w:lang w:val="es-CO" w:eastAsia="es-CO"/>
                </w:rPr>
                <w:drawing>
                  <wp:inline distT="0" distB="0" distL="0" distR="0" wp14:anchorId="772769E2" wp14:editId="04101FD5">
                    <wp:extent cx="1562100" cy="1352422"/>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107">
                              <a:extLst>
                                <a:ext uri="{28A0092B-C50C-407E-A947-70E740481C1C}">
                                  <a14:useLocalDpi xmlns:a14="http://schemas.microsoft.com/office/drawing/2010/main" val="0"/>
                                </a:ext>
                              </a:extLst>
                            </a:blip>
                            <a:stretch>
                              <a:fillRect/>
                            </a:stretch>
                          </pic:blipFill>
                          <pic:spPr>
                            <a:xfrm>
                              <a:off x="0" y="0"/>
                              <a:ext cx="1562100" cy="1352422"/>
                            </a:xfrm>
                            <a:prstGeom prst="rect">
                              <a:avLst/>
                            </a:prstGeom>
                          </pic:spPr>
                        </pic:pic>
                      </a:graphicData>
                    </a:graphic>
                  </wp:inline>
                </w:drawing>
              </w:r>
            </w:moveTo>
          </w:p>
        </w:tc>
      </w:tr>
      <w:tr w:rsidR="00217405" w14:paraId="58776340" w14:textId="77777777" w:rsidTr="00217405">
        <w:tc>
          <w:tcPr>
            <w:tcW w:w="2518" w:type="dxa"/>
          </w:tcPr>
          <w:p w14:paraId="4FF3BD0C" w14:textId="77777777" w:rsidR="00217405" w:rsidRDefault="00217405" w:rsidP="00217405">
            <w:pPr>
              <w:rPr>
                <w:rFonts w:ascii="Times New Roman" w:hAnsi="Times New Roman" w:cs="Times New Roman"/>
                <w:color w:val="000000"/>
              </w:rPr>
            </w:pPr>
            <w:moveTo w:id="2583" w:author="Alex" w:date="2015-07-31T09:29:00Z">
              <w:r w:rsidRPr="00053744">
                <w:rPr>
                  <w:rFonts w:ascii="Times New Roman" w:hAnsi="Times New Roman" w:cs="Times New Roman"/>
                  <w:b/>
                  <w:color w:val="000000"/>
                  <w:sz w:val="18"/>
                  <w:szCs w:val="18"/>
                </w:rPr>
                <w:t>Pie de imagen</w:t>
              </w:r>
            </w:moveTo>
          </w:p>
        </w:tc>
        <w:tc>
          <w:tcPr>
            <w:tcW w:w="6515" w:type="dxa"/>
          </w:tcPr>
          <w:p w14:paraId="54A852A5" w14:textId="77777777" w:rsidR="00217405" w:rsidRDefault="00217405" w:rsidP="00217405">
            <w:pPr>
              <w:rPr>
                <w:rFonts w:ascii="Times New Roman" w:hAnsi="Times New Roman" w:cs="Times New Roman"/>
                <w:color w:val="000000"/>
              </w:rPr>
            </w:pPr>
            <w:moveTo w:id="2584" w:author="Alex" w:date="2015-07-31T09:29:00Z">
              <w:r>
                <w:rPr>
                  <w:rFonts w:ascii="Times New Roman" w:hAnsi="Times New Roman" w:cs="Times New Roman"/>
                  <w:color w:val="000000"/>
                </w:rPr>
                <w:t>Elementos del triángulo.</w:t>
              </w:r>
            </w:moveTo>
          </w:p>
        </w:tc>
      </w:tr>
      <w:moveToRangeEnd w:id="2575"/>
    </w:tbl>
    <w:p w14:paraId="4CE97A43" w14:textId="77777777" w:rsidR="00217405" w:rsidRDefault="00217405" w:rsidP="003B619B">
      <w:pPr>
        <w:spacing w:after="0"/>
        <w:rPr>
          <w:ins w:id="2585" w:author="Alex" w:date="2015-07-31T09:29:00Z"/>
          <w:rFonts w:ascii="Times" w:hAnsi="Times"/>
        </w:rPr>
      </w:pPr>
    </w:p>
    <w:p w14:paraId="34043D5F" w14:textId="77777777" w:rsidR="00217405" w:rsidRDefault="00217405" w:rsidP="003B619B">
      <w:pPr>
        <w:spacing w:after="0"/>
        <w:rPr>
          <w:ins w:id="2586" w:author="Alex" w:date="2015-07-31T09:28:00Z"/>
          <w:rFonts w:ascii="Times" w:hAnsi="Times"/>
        </w:rPr>
      </w:pPr>
    </w:p>
    <w:p w14:paraId="6DE425B2" w14:textId="3CCEB503" w:rsidR="002B660D" w:rsidRDefault="00DB0113" w:rsidP="003B619B">
      <w:pPr>
        <w:spacing w:after="0"/>
        <w:rPr>
          <w:rFonts w:ascii="Times" w:hAnsi="Times"/>
        </w:rPr>
      </w:pPr>
      <w:del w:id="2587" w:author="Alex" w:date="2015-07-31T09:29:00Z">
        <w:r w:rsidDel="00217405">
          <w:rPr>
            <w:rFonts w:ascii="Times" w:hAnsi="Times"/>
          </w:rPr>
          <w:delText xml:space="preserve">Ubicados en un </w:delText>
        </w:r>
        <w:r w:rsidR="000436D3" w:rsidDel="00217405">
          <w:rPr>
            <w:rFonts w:ascii="Times" w:hAnsi="Times"/>
          </w:rPr>
          <w:delText>sistema de referencia no coordenado</w:delText>
        </w:r>
      </w:del>
      <w:del w:id="2588" w:author="Alex" w:date="2015-07-31T09:28:00Z">
        <w:r w:rsidR="000436D3" w:rsidDel="00217405">
          <w:rPr>
            <w:rFonts w:ascii="Times" w:hAnsi="Times"/>
          </w:rPr>
          <w:delText>,</w:delText>
        </w:r>
      </w:del>
      <w:del w:id="2589" w:author="Alex" w:date="2015-07-31T09:29:00Z">
        <w:r w:rsidR="000436D3" w:rsidDel="00217405">
          <w:rPr>
            <w:rFonts w:ascii="Times" w:hAnsi="Times"/>
          </w:rPr>
          <w:delText xml:space="preserve"> los</w:delText>
        </w:r>
      </w:del>
      <w:ins w:id="2590" w:author="Alex" w:date="2015-07-31T09:29:00Z">
        <w:r w:rsidR="00217405">
          <w:rPr>
            <w:rFonts w:ascii="Times" w:hAnsi="Times"/>
          </w:rPr>
          <w:t>Los</w:t>
        </w:r>
      </w:ins>
      <w:r w:rsidR="000436D3">
        <w:rPr>
          <w:rFonts w:ascii="Times" w:hAnsi="Times"/>
        </w:rPr>
        <w:t xml:space="preserve"> elementos</w:t>
      </w:r>
      <w:ins w:id="2591" w:author="Alex" w:date="2015-07-31T09:29:00Z">
        <w:r w:rsidR="00217405">
          <w:rPr>
            <w:rFonts w:ascii="Times" w:hAnsi="Times"/>
          </w:rPr>
          <w:t xml:space="preserve"> constituyentes</w:t>
        </w:r>
      </w:ins>
      <w:r w:rsidR="000436D3">
        <w:rPr>
          <w:rFonts w:ascii="Times" w:hAnsi="Times"/>
        </w:rPr>
        <w:t xml:space="preserve"> de un triángulo son</w:t>
      </w:r>
      <w:del w:id="2592" w:author="Alex" w:date="2015-07-31T09:31:00Z">
        <w:r w:rsidR="000436D3" w:rsidDel="00217405">
          <w:rPr>
            <w:rFonts w:ascii="Times" w:hAnsi="Times"/>
          </w:rPr>
          <w:delText xml:space="preserve"> los siguientes</w:delText>
        </w:r>
      </w:del>
      <w:r w:rsidR="000436D3">
        <w:rPr>
          <w:rFonts w:ascii="Times" w:hAnsi="Times"/>
        </w:rPr>
        <w:t>:</w:t>
      </w:r>
    </w:p>
    <w:p w14:paraId="5D6EDFF2" w14:textId="216680A9" w:rsidR="00821856" w:rsidDel="00217405" w:rsidRDefault="00821856" w:rsidP="003B619B">
      <w:pPr>
        <w:spacing w:after="0"/>
        <w:rPr>
          <w:del w:id="2593" w:author="Alex" w:date="2015-07-31T09:29:00Z"/>
          <w:rFonts w:ascii="Times" w:hAnsi="Times"/>
        </w:rPr>
      </w:pPr>
    </w:p>
    <w:tbl>
      <w:tblPr>
        <w:tblStyle w:val="Tablaconcuadrcula"/>
        <w:tblW w:w="0" w:type="auto"/>
        <w:tblLook w:val="04A0" w:firstRow="1" w:lastRow="0" w:firstColumn="1" w:lastColumn="0" w:noHBand="0" w:noVBand="1"/>
      </w:tblPr>
      <w:tblGrid>
        <w:gridCol w:w="2465"/>
        <w:gridCol w:w="6363"/>
      </w:tblGrid>
      <w:tr w:rsidR="00821856" w:rsidRPr="005D1738" w:rsidDel="00217405" w14:paraId="685F7E67" w14:textId="189B0AC9" w:rsidTr="007A02E3">
        <w:tc>
          <w:tcPr>
            <w:tcW w:w="9033" w:type="dxa"/>
            <w:gridSpan w:val="2"/>
            <w:shd w:val="clear" w:color="auto" w:fill="0D0D0D" w:themeFill="text1" w:themeFillTint="F2"/>
          </w:tcPr>
          <w:p w14:paraId="549161BD" w14:textId="3B431C22" w:rsidR="00821856" w:rsidRPr="005D1738" w:rsidDel="00217405" w:rsidRDefault="00821856" w:rsidP="007A02E3">
            <w:pPr>
              <w:jc w:val="center"/>
              <w:rPr>
                <w:rFonts w:ascii="Times New Roman" w:hAnsi="Times New Roman" w:cs="Times New Roman"/>
                <w:b/>
                <w:color w:val="FFFFFF" w:themeColor="background1"/>
              </w:rPr>
            </w:pPr>
            <w:moveFromRangeStart w:id="2594" w:author="Alex" w:date="2015-07-31T09:29:00Z" w:name="move426098284"/>
            <w:moveFrom w:id="2595" w:author="Alex" w:date="2015-07-31T09:29:00Z">
              <w:r w:rsidRPr="005D1738" w:rsidDel="00217405">
                <w:rPr>
                  <w:rFonts w:ascii="Times New Roman" w:hAnsi="Times New Roman" w:cs="Times New Roman"/>
                  <w:b/>
                  <w:color w:val="FFFFFF" w:themeColor="background1"/>
                </w:rPr>
                <w:t>Imagen (fotografía, gráfica o ilustración)</w:t>
              </w:r>
            </w:moveFrom>
          </w:p>
        </w:tc>
      </w:tr>
      <w:tr w:rsidR="006C124B" w:rsidDel="00217405" w14:paraId="7721B3AB" w14:textId="45FB339A" w:rsidTr="007A02E3">
        <w:tc>
          <w:tcPr>
            <w:tcW w:w="2518" w:type="dxa"/>
          </w:tcPr>
          <w:p w14:paraId="32812117" w14:textId="173B4CAB" w:rsidR="00821856" w:rsidRPr="00053744" w:rsidDel="00217405" w:rsidRDefault="00821856" w:rsidP="007A02E3">
            <w:pPr>
              <w:rPr>
                <w:rFonts w:ascii="Times New Roman" w:hAnsi="Times New Roman" w:cs="Times New Roman"/>
                <w:b/>
                <w:color w:val="000000"/>
                <w:sz w:val="18"/>
                <w:szCs w:val="18"/>
              </w:rPr>
            </w:pPr>
            <w:moveFrom w:id="2596" w:author="Alex" w:date="2015-07-31T09:29:00Z">
              <w:r w:rsidDel="00217405">
                <w:rPr>
                  <w:rFonts w:ascii="Times New Roman" w:hAnsi="Times New Roman" w:cs="Times New Roman"/>
                  <w:b/>
                  <w:color w:val="000000"/>
                  <w:sz w:val="18"/>
                  <w:szCs w:val="18"/>
                </w:rPr>
                <w:t>Código</w:t>
              </w:r>
            </w:moveFrom>
          </w:p>
        </w:tc>
        <w:tc>
          <w:tcPr>
            <w:tcW w:w="6515" w:type="dxa"/>
          </w:tcPr>
          <w:p w14:paraId="1EDF49DF" w14:textId="6203C721" w:rsidR="00821856" w:rsidRPr="00053744" w:rsidDel="00217405" w:rsidRDefault="00C82D30" w:rsidP="002953CB">
            <w:pPr>
              <w:pStyle w:val="ListadoImgenes"/>
              <w:numPr>
                <w:ilvl w:val="0"/>
                <w:numId w:val="0"/>
              </w:numPr>
              <w:ind w:left="720" w:hanging="360"/>
            </w:pPr>
            <w:moveFrom w:id="2597" w:author="Alex" w:date="2015-07-31T09:29:00Z">
              <w:r w:rsidDel="00217405">
                <w:t>MA_10_02_CO_IMG19</w:t>
              </w:r>
            </w:moveFrom>
          </w:p>
        </w:tc>
      </w:tr>
      <w:tr w:rsidR="006C124B" w:rsidDel="00217405" w14:paraId="55FF8094" w14:textId="7D102357" w:rsidTr="007A02E3">
        <w:tc>
          <w:tcPr>
            <w:tcW w:w="2518" w:type="dxa"/>
          </w:tcPr>
          <w:p w14:paraId="62F6A825" w14:textId="3D9ED358" w:rsidR="00821856" w:rsidDel="00217405" w:rsidRDefault="00821856" w:rsidP="007A02E3">
            <w:pPr>
              <w:rPr>
                <w:rFonts w:ascii="Times New Roman" w:hAnsi="Times New Roman" w:cs="Times New Roman"/>
                <w:color w:val="000000"/>
              </w:rPr>
            </w:pPr>
            <w:moveFrom w:id="2598" w:author="Alex" w:date="2015-07-31T09:29:00Z">
              <w:r w:rsidRPr="00053744" w:rsidDel="00217405">
                <w:rPr>
                  <w:rFonts w:ascii="Times New Roman" w:hAnsi="Times New Roman" w:cs="Times New Roman"/>
                  <w:b/>
                  <w:color w:val="000000"/>
                  <w:sz w:val="18"/>
                  <w:szCs w:val="18"/>
                </w:rPr>
                <w:t>Descripción</w:t>
              </w:r>
            </w:moveFrom>
          </w:p>
        </w:tc>
        <w:tc>
          <w:tcPr>
            <w:tcW w:w="6515" w:type="dxa"/>
          </w:tcPr>
          <w:p w14:paraId="2B9D8B8E" w14:textId="5E444B78" w:rsidR="00821856" w:rsidDel="00217405" w:rsidRDefault="00821856" w:rsidP="007A02E3">
            <w:pPr>
              <w:rPr>
                <w:rFonts w:ascii="Times New Roman" w:hAnsi="Times New Roman" w:cs="Times New Roman"/>
                <w:color w:val="000000"/>
              </w:rPr>
            </w:pPr>
            <w:moveFrom w:id="2599" w:author="Alex" w:date="2015-07-31T09:29:00Z">
              <w:r w:rsidDel="00217405">
                <w:rPr>
                  <w:rFonts w:ascii="Times New Roman" w:hAnsi="Times New Roman" w:cs="Times New Roman"/>
                  <w:color w:val="000000"/>
                </w:rPr>
                <w:t>triángulo</w:t>
              </w:r>
            </w:moveFrom>
          </w:p>
        </w:tc>
      </w:tr>
      <w:tr w:rsidR="006C124B" w:rsidDel="00217405" w14:paraId="2AAC96DD" w14:textId="6713FFB5" w:rsidTr="007A02E3">
        <w:tc>
          <w:tcPr>
            <w:tcW w:w="2518" w:type="dxa"/>
          </w:tcPr>
          <w:p w14:paraId="45F49E3C" w14:textId="755E5A82" w:rsidR="00821856" w:rsidDel="00217405" w:rsidRDefault="00821856" w:rsidP="007A02E3">
            <w:pPr>
              <w:rPr>
                <w:rFonts w:ascii="Times New Roman" w:hAnsi="Times New Roman" w:cs="Times New Roman"/>
                <w:color w:val="000000"/>
              </w:rPr>
            </w:pPr>
            <w:moveFrom w:id="2600" w:author="Alex" w:date="2015-07-31T09:29:00Z">
              <w:r w:rsidRPr="00053744" w:rsidDel="00217405">
                <w:rPr>
                  <w:rFonts w:ascii="Times New Roman" w:hAnsi="Times New Roman" w:cs="Times New Roman"/>
                  <w:b/>
                  <w:color w:val="000000"/>
                  <w:sz w:val="18"/>
                  <w:szCs w:val="18"/>
                </w:rPr>
                <w:t>Código Shutterstock (o URL</w:t>
              </w:r>
              <w:r w:rsidDel="00217405">
                <w:rPr>
                  <w:rFonts w:ascii="Times New Roman" w:hAnsi="Times New Roman" w:cs="Times New Roman"/>
                  <w:b/>
                  <w:color w:val="000000"/>
                  <w:sz w:val="18"/>
                  <w:szCs w:val="18"/>
                </w:rPr>
                <w:t xml:space="preserve"> o la ruta en AulaPlaneta</w:t>
              </w:r>
              <w:r w:rsidRPr="00053744" w:rsidDel="00217405">
                <w:rPr>
                  <w:rFonts w:ascii="Times New Roman" w:hAnsi="Times New Roman" w:cs="Times New Roman"/>
                  <w:b/>
                  <w:color w:val="000000"/>
                  <w:sz w:val="18"/>
                  <w:szCs w:val="18"/>
                </w:rPr>
                <w:t>)</w:t>
              </w:r>
            </w:moveFrom>
          </w:p>
        </w:tc>
        <w:tc>
          <w:tcPr>
            <w:tcW w:w="6515" w:type="dxa"/>
          </w:tcPr>
          <w:p w14:paraId="15A65F8E" w14:textId="3BB8BD78" w:rsidR="00821856" w:rsidDel="00217405" w:rsidRDefault="006C124B" w:rsidP="006C124B">
            <w:pPr>
              <w:jc w:val="center"/>
              <w:rPr>
                <w:rFonts w:ascii="Times New Roman" w:hAnsi="Times New Roman" w:cs="Times New Roman"/>
                <w:color w:val="000000"/>
              </w:rPr>
            </w:pPr>
            <w:moveFrom w:id="2601" w:author="Alex" w:date="2015-07-31T09:29:00Z">
              <w:r w:rsidDel="00217405">
                <w:rPr>
                  <w:rFonts w:ascii="Times New Roman" w:hAnsi="Times New Roman" w:cs="Times New Roman"/>
                  <w:noProof/>
                  <w:color w:val="000000"/>
                  <w:lang w:val="es-CO" w:eastAsia="es-CO"/>
                </w:rPr>
                <w:drawing>
                  <wp:inline distT="0" distB="0" distL="0" distR="0" wp14:anchorId="18D4BC26" wp14:editId="7823BDFE">
                    <wp:extent cx="1562100" cy="135242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107">
                              <a:extLst>
                                <a:ext uri="{28A0092B-C50C-407E-A947-70E740481C1C}">
                                  <a14:useLocalDpi xmlns:a14="http://schemas.microsoft.com/office/drawing/2010/main" val="0"/>
                                </a:ext>
                              </a:extLst>
                            </a:blip>
                            <a:stretch>
                              <a:fillRect/>
                            </a:stretch>
                          </pic:blipFill>
                          <pic:spPr>
                            <a:xfrm>
                              <a:off x="0" y="0"/>
                              <a:ext cx="1581714" cy="1369403"/>
                            </a:xfrm>
                            <a:prstGeom prst="rect">
                              <a:avLst/>
                            </a:prstGeom>
                          </pic:spPr>
                        </pic:pic>
                      </a:graphicData>
                    </a:graphic>
                  </wp:inline>
                </w:drawing>
              </w:r>
            </w:moveFrom>
          </w:p>
        </w:tc>
      </w:tr>
      <w:tr w:rsidR="006C124B" w:rsidDel="00217405" w14:paraId="58E3E507" w14:textId="0286129C" w:rsidTr="007A02E3">
        <w:tc>
          <w:tcPr>
            <w:tcW w:w="2518" w:type="dxa"/>
          </w:tcPr>
          <w:p w14:paraId="3A2472AE" w14:textId="5E8ED71C" w:rsidR="00821856" w:rsidDel="00217405" w:rsidRDefault="00821856" w:rsidP="007A02E3">
            <w:pPr>
              <w:rPr>
                <w:rFonts w:ascii="Times New Roman" w:hAnsi="Times New Roman" w:cs="Times New Roman"/>
                <w:color w:val="000000"/>
              </w:rPr>
            </w:pPr>
            <w:moveFrom w:id="2602" w:author="Alex" w:date="2015-07-31T09:29:00Z">
              <w:r w:rsidRPr="00053744" w:rsidDel="00217405">
                <w:rPr>
                  <w:rFonts w:ascii="Times New Roman" w:hAnsi="Times New Roman" w:cs="Times New Roman"/>
                  <w:b/>
                  <w:color w:val="000000"/>
                  <w:sz w:val="18"/>
                  <w:szCs w:val="18"/>
                </w:rPr>
                <w:t>Pie de imagen</w:t>
              </w:r>
            </w:moveFrom>
          </w:p>
        </w:tc>
        <w:tc>
          <w:tcPr>
            <w:tcW w:w="6515" w:type="dxa"/>
          </w:tcPr>
          <w:p w14:paraId="2350413F" w14:textId="39941F6B" w:rsidR="00821856" w:rsidDel="00217405" w:rsidRDefault="006C124B" w:rsidP="006C124B">
            <w:pPr>
              <w:rPr>
                <w:rFonts w:ascii="Times New Roman" w:hAnsi="Times New Roman" w:cs="Times New Roman"/>
                <w:color w:val="000000"/>
              </w:rPr>
            </w:pPr>
            <w:moveFrom w:id="2603" w:author="Alex" w:date="2015-07-31T09:29:00Z">
              <w:r w:rsidDel="00217405">
                <w:rPr>
                  <w:rFonts w:ascii="Times New Roman" w:hAnsi="Times New Roman" w:cs="Times New Roman"/>
                  <w:color w:val="000000"/>
                </w:rPr>
                <w:t>Elementos del triángulo</w:t>
              </w:r>
              <w:r w:rsidR="009F57F1" w:rsidDel="00217405">
                <w:rPr>
                  <w:rFonts w:ascii="Times New Roman" w:hAnsi="Times New Roman" w:cs="Times New Roman"/>
                  <w:color w:val="000000"/>
                </w:rPr>
                <w:t>.</w:t>
              </w:r>
            </w:moveFrom>
          </w:p>
        </w:tc>
      </w:tr>
      <w:moveFromRangeEnd w:id="2594"/>
    </w:tbl>
    <w:p w14:paraId="7422C489" w14:textId="77777777" w:rsidR="000436D3" w:rsidRDefault="000436D3" w:rsidP="003B619B">
      <w:pPr>
        <w:spacing w:after="0"/>
        <w:rPr>
          <w:rFonts w:ascii="Times" w:hAnsi="Times"/>
        </w:rPr>
      </w:pPr>
    </w:p>
    <w:p w14:paraId="06A38E9F" w14:textId="594A4608" w:rsidR="000436D3" w:rsidRPr="00217405" w:rsidRDefault="000436D3" w:rsidP="00217405">
      <w:pPr>
        <w:pStyle w:val="Prrafodelista"/>
        <w:numPr>
          <w:ilvl w:val="0"/>
          <w:numId w:val="50"/>
        </w:numPr>
        <w:spacing w:after="0"/>
        <w:rPr>
          <w:rFonts w:ascii="Times" w:hAnsi="Times"/>
          <w:rPrChange w:id="2604" w:author="Alex" w:date="2015-07-31T09:29:00Z">
            <w:rPr/>
          </w:rPrChange>
        </w:rPr>
        <w:pPrChange w:id="2605" w:author="Alex" w:date="2015-07-31T09:29:00Z">
          <w:pPr>
            <w:pStyle w:val="Prrafodelista"/>
            <w:numPr>
              <w:numId w:val="12"/>
            </w:numPr>
            <w:spacing w:after="0"/>
            <w:ind w:hanging="360"/>
          </w:pPr>
        </w:pPrChange>
      </w:pPr>
      <w:r w:rsidRPr="00217405">
        <w:rPr>
          <w:rFonts w:ascii="Times" w:hAnsi="Times"/>
          <w:rPrChange w:id="2606" w:author="Alex" w:date="2015-07-31T09:29:00Z">
            <w:rPr/>
          </w:rPrChange>
        </w:rPr>
        <w:t>Tres vértices</w:t>
      </w:r>
      <w:del w:id="2607" w:author="Alex" w:date="2015-07-31T09:29:00Z">
        <w:r w:rsidRPr="00217405" w:rsidDel="00217405">
          <w:rPr>
            <w:rFonts w:ascii="Times" w:hAnsi="Times"/>
            <w:rPrChange w:id="2608" w:author="Alex" w:date="2015-07-31T09:29:00Z">
              <w:rPr/>
            </w:rPrChange>
          </w:rPr>
          <w:delText>,</w:delText>
        </w:r>
      </w:del>
      <w:ins w:id="2609" w:author="Alex" w:date="2015-07-31T09:29:00Z">
        <w:r w:rsidR="00217405">
          <w:rPr>
            <w:rFonts w:ascii="Times" w:hAnsi="Times"/>
          </w:rPr>
          <w:t xml:space="preserve">. </w:t>
        </w:r>
      </w:ins>
      <w:del w:id="2610" w:author="Alex" w:date="2015-07-31T09:30:00Z">
        <w:r w:rsidRPr="00217405" w:rsidDel="00217405">
          <w:rPr>
            <w:rFonts w:ascii="Times" w:hAnsi="Times"/>
            <w:rPrChange w:id="2611" w:author="Alex" w:date="2015-07-31T09:29:00Z">
              <w:rPr/>
            </w:rPrChange>
          </w:rPr>
          <w:delText xml:space="preserve"> nombrados con</w:delText>
        </w:r>
        <w:r w:rsidR="006C124B" w:rsidRPr="00217405" w:rsidDel="00217405">
          <w:rPr>
            <w:rFonts w:ascii="Times" w:hAnsi="Times"/>
            <w:rPrChange w:id="2612" w:author="Alex" w:date="2015-07-31T09:29:00Z">
              <w:rPr/>
            </w:rPrChange>
          </w:rPr>
          <w:delText xml:space="preserve"> letras arábigas</w:delText>
        </w:r>
        <w:r w:rsidRPr="00217405" w:rsidDel="00217405">
          <w:rPr>
            <w:rFonts w:ascii="Times" w:hAnsi="Times"/>
            <w:rPrChange w:id="2613" w:author="Alex" w:date="2015-07-31T09:29:00Z">
              <w:rPr/>
            </w:rPrChange>
          </w:rPr>
          <w:delText xml:space="preserve"> mayúsculas, generalmente </w:delText>
        </w:r>
        <m:oMath>
          <m:r>
            <w:rPr>
              <w:rFonts w:ascii="Cambria Math" w:hAnsi="Cambria Math"/>
              <w:rPrChange w:id="2614" w:author="Alex" w:date="2015-07-31T09:29:00Z">
                <w:rPr>
                  <w:rFonts w:ascii="Cambria Math" w:hAnsi="Cambria Math"/>
                </w:rPr>
              </w:rPrChange>
            </w:rPr>
            <m:t>A</m:t>
          </m:r>
        </m:oMath>
        <w:r w:rsidRPr="00217405" w:rsidDel="00217405">
          <w:rPr>
            <w:rFonts w:ascii="Times" w:hAnsi="Times"/>
            <w:rPrChange w:id="2615" w:author="Alex" w:date="2015-07-31T09:29:00Z">
              <w:rPr/>
            </w:rPrChange>
          </w:rPr>
          <w:delText xml:space="preserve">, </w:delText>
        </w:r>
        <m:oMath>
          <m:r>
            <w:rPr>
              <w:rFonts w:ascii="Cambria Math" w:hAnsi="Cambria Math"/>
              <w:rPrChange w:id="2616" w:author="Alex" w:date="2015-07-31T09:29:00Z">
                <w:rPr>
                  <w:rFonts w:ascii="Cambria Math" w:hAnsi="Cambria Math"/>
                </w:rPr>
              </w:rPrChange>
            </w:rPr>
            <m:t>B</m:t>
          </m:r>
        </m:oMath>
        <w:r w:rsidRPr="00217405" w:rsidDel="00217405">
          <w:rPr>
            <w:rFonts w:ascii="Times" w:hAnsi="Times"/>
            <w:rPrChange w:id="2617" w:author="Alex" w:date="2015-07-31T09:29:00Z">
              <w:rPr/>
            </w:rPrChange>
          </w:rPr>
          <w:delText xml:space="preserve"> y </w:delText>
        </w:r>
        <m:oMath>
          <m:r>
            <w:rPr>
              <w:rFonts w:ascii="Cambria Math" w:hAnsi="Cambria Math"/>
              <w:rPrChange w:id="2618" w:author="Alex" w:date="2015-07-31T09:29:00Z">
                <w:rPr>
                  <w:rFonts w:ascii="Cambria Math" w:hAnsi="Cambria Math"/>
                </w:rPr>
              </w:rPrChange>
            </w:rPr>
            <m:t>C</m:t>
          </m:r>
        </m:oMath>
        <w:r w:rsidRPr="00217405" w:rsidDel="00217405">
          <w:rPr>
            <w:rFonts w:ascii="Times" w:hAnsi="Times"/>
            <w:rPrChange w:id="2619" w:author="Alex" w:date="2015-07-31T09:29:00Z">
              <w:rPr/>
            </w:rPrChange>
          </w:rPr>
          <w:delText>.</w:delText>
        </w:r>
      </w:del>
    </w:p>
    <w:p w14:paraId="0D8E530B" w14:textId="23B16600" w:rsidR="00242DE3" w:rsidRPr="00217405" w:rsidRDefault="000436D3" w:rsidP="00217405">
      <w:pPr>
        <w:pStyle w:val="Prrafodelista"/>
        <w:numPr>
          <w:ilvl w:val="0"/>
          <w:numId w:val="50"/>
        </w:numPr>
        <w:spacing w:after="0"/>
        <w:rPr>
          <w:rFonts w:ascii="Times" w:hAnsi="Times"/>
          <w:rPrChange w:id="2620" w:author="Alex" w:date="2015-07-31T09:29:00Z">
            <w:rPr/>
          </w:rPrChange>
        </w:rPr>
        <w:pPrChange w:id="2621" w:author="Alex" w:date="2015-07-31T09:29:00Z">
          <w:pPr>
            <w:pStyle w:val="Prrafodelista"/>
            <w:numPr>
              <w:numId w:val="12"/>
            </w:numPr>
            <w:spacing w:after="0"/>
            <w:ind w:hanging="360"/>
          </w:pPr>
        </w:pPrChange>
      </w:pPr>
      <w:r w:rsidRPr="00217405">
        <w:rPr>
          <w:rFonts w:ascii="Times" w:hAnsi="Times"/>
          <w:rPrChange w:id="2622" w:author="Alex" w:date="2015-07-31T09:29:00Z">
            <w:rPr/>
          </w:rPrChange>
        </w:rPr>
        <w:t>Tres lados</w:t>
      </w:r>
      <w:del w:id="2623" w:author="Alex" w:date="2015-07-31T09:30:00Z">
        <w:r w:rsidRPr="00217405" w:rsidDel="00217405">
          <w:rPr>
            <w:rFonts w:ascii="Times" w:hAnsi="Times"/>
            <w:rPrChange w:id="2624" w:author="Alex" w:date="2015-07-31T09:29:00Z">
              <w:rPr/>
            </w:rPrChange>
          </w:rPr>
          <w:delText>,</w:delText>
        </w:r>
      </w:del>
      <w:ins w:id="2625" w:author="Alex" w:date="2015-07-31T09:30:00Z">
        <w:r w:rsidR="00217405">
          <w:rPr>
            <w:rFonts w:ascii="Times" w:hAnsi="Times"/>
          </w:rPr>
          <w:t xml:space="preserve">. </w:t>
        </w:r>
      </w:ins>
      <w:del w:id="2626" w:author="Alex" w:date="2015-07-31T09:30:00Z">
        <w:r w:rsidRPr="00217405" w:rsidDel="00217405">
          <w:rPr>
            <w:rFonts w:ascii="Times" w:hAnsi="Times"/>
            <w:rPrChange w:id="2627" w:author="Alex" w:date="2015-07-31T09:29:00Z">
              <w:rPr/>
            </w:rPrChange>
          </w:rPr>
          <w:delText xml:space="preserve"> nombrados </w:delText>
        </w:r>
        <w:r w:rsidR="00C9097D" w:rsidRPr="00217405" w:rsidDel="00217405">
          <w:rPr>
            <w:rFonts w:ascii="Times" w:hAnsi="Times"/>
            <w:rPrChange w:id="2628" w:author="Alex" w:date="2015-07-31T09:29:00Z">
              <w:rPr/>
            </w:rPrChange>
          </w:rPr>
          <w:delText>con letras arábigas</w:delText>
        </w:r>
        <w:r w:rsidRPr="00217405" w:rsidDel="00217405">
          <w:rPr>
            <w:rFonts w:ascii="Times" w:hAnsi="Times"/>
            <w:rPrChange w:id="2629" w:author="Alex" w:date="2015-07-31T09:29:00Z">
              <w:rPr/>
            </w:rPrChange>
          </w:rPr>
          <w:delText xml:space="preserve"> minúscula</w:delText>
        </w:r>
        <w:r w:rsidR="00C9097D" w:rsidRPr="00217405" w:rsidDel="00217405">
          <w:rPr>
            <w:rFonts w:ascii="Times" w:hAnsi="Times"/>
            <w:rPrChange w:id="2630" w:author="Alex" w:date="2015-07-31T09:29:00Z">
              <w:rPr/>
            </w:rPrChange>
          </w:rPr>
          <w:delText>s</w:delText>
        </w:r>
        <w:r w:rsidRPr="00217405" w:rsidDel="00217405">
          <w:rPr>
            <w:rFonts w:ascii="Times" w:hAnsi="Times"/>
            <w:rPrChange w:id="2631" w:author="Alex" w:date="2015-07-31T09:29:00Z">
              <w:rPr/>
            </w:rPrChange>
          </w:rPr>
          <w:delText>, según la letra</w:delText>
        </w:r>
        <w:r w:rsidR="00C9097D" w:rsidRPr="00217405" w:rsidDel="00217405">
          <w:rPr>
            <w:rFonts w:ascii="Times" w:hAnsi="Times"/>
            <w:rPrChange w:id="2632" w:author="Alex" w:date="2015-07-31T09:29:00Z">
              <w:rPr/>
            </w:rPrChange>
          </w:rPr>
          <w:delText xml:space="preserve"> mayúscula</w:delText>
        </w:r>
        <w:r w:rsidRPr="00217405" w:rsidDel="00217405">
          <w:rPr>
            <w:rFonts w:ascii="Times" w:hAnsi="Times"/>
            <w:rPrChange w:id="2633" w:author="Alex" w:date="2015-07-31T09:29:00Z">
              <w:rPr/>
            </w:rPrChange>
          </w:rPr>
          <w:delText xml:space="preserve"> que se encuentre en su lado opuesto</w:delText>
        </w:r>
        <w:r w:rsidR="00242DE3" w:rsidRPr="00217405" w:rsidDel="00217405">
          <w:rPr>
            <w:rFonts w:ascii="Times" w:hAnsi="Times"/>
            <w:rPrChange w:id="2634" w:author="Alex" w:date="2015-07-31T09:29:00Z">
              <w:rPr/>
            </w:rPrChange>
          </w:rPr>
          <w:delText xml:space="preserve">, generalmente </w:delText>
        </w:r>
        <m:oMath>
          <m:r>
            <w:rPr>
              <w:rFonts w:ascii="Cambria Math" w:hAnsi="Cambria Math"/>
              <w:rPrChange w:id="2635" w:author="Alex" w:date="2015-07-31T09:29:00Z">
                <w:rPr>
                  <w:rFonts w:ascii="Cambria Math" w:hAnsi="Cambria Math"/>
                </w:rPr>
              </w:rPrChange>
            </w:rPr>
            <m:t>a</m:t>
          </m:r>
        </m:oMath>
        <w:r w:rsidR="00242DE3" w:rsidRPr="00217405" w:rsidDel="00217405">
          <w:rPr>
            <w:rFonts w:ascii="Times" w:hAnsi="Times"/>
            <w:rPrChange w:id="2636" w:author="Alex" w:date="2015-07-31T09:29:00Z">
              <w:rPr/>
            </w:rPrChange>
          </w:rPr>
          <w:delText xml:space="preserve">, </w:delText>
        </w:r>
        <m:oMath>
          <m:r>
            <w:rPr>
              <w:rFonts w:ascii="Cambria Math" w:hAnsi="Cambria Math"/>
              <w:rPrChange w:id="2637" w:author="Alex" w:date="2015-07-31T09:29:00Z">
                <w:rPr>
                  <w:rFonts w:ascii="Cambria Math" w:hAnsi="Cambria Math"/>
                </w:rPr>
              </w:rPrChange>
            </w:rPr>
            <m:t>b</m:t>
          </m:r>
        </m:oMath>
        <w:r w:rsidR="00242DE3" w:rsidRPr="00217405" w:rsidDel="00217405">
          <w:rPr>
            <w:rFonts w:ascii="Times" w:hAnsi="Times"/>
            <w:rPrChange w:id="2638" w:author="Alex" w:date="2015-07-31T09:29:00Z">
              <w:rPr/>
            </w:rPrChange>
          </w:rPr>
          <w:delText xml:space="preserve"> y </w:delText>
        </w:r>
        <m:oMath>
          <m:r>
            <w:rPr>
              <w:rFonts w:ascii="Cambria Math" w:hAnsi="Cambria Math"/>
              <w:rPrChange w:id="2639" w:author="Alex" w:date="2015-07-31T09:29:00Z">
                <w:rPr>
                  <w:rFonts w:ascii="Cambria Math" w:hAnsi="Cambria Math"/>
                </w:rPr>
              </w:rPrChange>
            </w:rPr>
            <m:t>c</m:t>
          </m:r>
        </m:oMath>
        <w:r w:rsidR="00242DE3" w:rsidRPr="00217405" w:rsidDel="00217405">
          <w:rPr>
            <w:rFonts w:ascii="Times" w:hAnsi="Times"/>
            <w:rPrChange w:id="2640" w:author="Alex" w:date="2015-07-31T09:29:00Z">
              <w:rPr/>
            </w:rPrChange>
          </w:rPr>
          <w:delText>.</w:delText>
        </w:r>
      </w:del>
    </w:p>
    <w:p w14:paraId="2B1482FB" w14:textId="2B6D0FC3" w:rsidR="00751221" w:rsidRPr="00217405" w:rsidRDefault="00242DE3" w:rsidP="00217405">
      <w:pPr>
        <w:pStyle w:val="Prrafodelista"/>
        <w:numPr>
          <w:ilvl w:val="0"/>
          <w:numId w:val="50"/>
        </w:numPr>
        <w:spacing w:after="0"/>
        <w:rPr>
          <w:rFonts w:ascii="Times" w:eastAsiaTheme="minorEastAsia" w:hAnsi="Times"/>
          <w:rPrChange w:id="2641" w:author="Alex" w:date="2015-07-31T09:29:00Z">
            <w:rPr>
              <w:rFonts w:eastAsiaTheme="minorEastAsia"/>
            </w:rPr>
          </w:rPrChange>
        </w:rPr>
        <w:pPrChange w:id="2642" w:author="Alex" w:date="2015-07-31T09:29:00Z">
          <w:pPr>
            <w:pStyle w:val="Prrafodelista"/>
            <w:numPr>
              <w:numId w:val="12"/>
            </w:numPr>
            <w:spacing w:after="0"/>
            <w:ind w:hanging="360"/>
          </w:pPr>
        </w:pPrChange>
      </w:pPr>
      <w:r w:rsidRPr="00217405">
        <w:rPr>
          <w:rFonts w:ascii="Times" w:hAnsi="Times"/>
          <w:rPrChange w:id="2643" w:author="Alex" w:date="2015-07-31T09:29:00Z">
            <w:rPr/>
          </w:rPrChange>
        </w:rPr>
        <w:t>Tres ángulos</w:t>
      </w:r>
      <w:del w:id="2644" w:author="Alex" w:date="2015-07-31T09:30:00Z">
        <w:r w:rsidRPr="00217405" w:rsidDel="00217405">
          <w:rPr>
            <w:rFonts w:ascii="Times" w:hAnsi="Times"/>
            <w:rPrChange w:id="2645" w:author="Alex" w:date="2015-07-31T09:29:00Z">
              <w:rPr/>
            </w:rPrChange>
          </w:rPr>
          <w:delText>,</w:delText>
        </w:r>
      </w:del>
      <w:ins w:id="2646" w:author="Alex" w:date="2015-07-31T09:30:00Z">
        <w:r w:rsidR="00217405">
          <w:rPr>
            <w:rFonts w:ascii="Times" w:hAnsi="Times"/>
          </w:rPr>
          <w:t xml:space="preserve">. </w:t>
        </w:r>
      </w:ins>
      <w:del w:id="2647" w:author="Alex" w:date="2015-07-31T09:30:00Z">
        <w:r w:rsidRPr="00217405" w:rsidDel="00217405">
          <w:rPr>
            <w:rFonts w:ascii="Times" w:hAnsi="Times"/>
            <w:rPrChange w:id="2648" w:author="Alex" w:date="2015-07-31T09:29:00Z">
              <w:rPr/>
            </w:rPrChange>
          </w:rPr>
          <w:delText xml:space="preserve"> nombrados con letras </w:delText>
        </w:r>
        <w:r w:rsidR="00C9097D" w:rsidRPr="00217405" w:rsidDel="00217405">
          <w:rPr>
            <w:rFonts w:ascii="Times" w:hAnsi="Times"/>
            <w:rPrChange w:id="2649" w:author="Alex" w:date="2015-07-31T09:29:00Z">
              <w:rPr/>
            </w:rPrChange>
          </w:rPr>
          <w:delText xml:space="preserve">griegas </w:delText>
        </w:r>
        <w:r w:rsidRPr="00217405" w:rsidDel="00217405">
          <w:rPr>
            <w:rFonts w:ascii="Times" w:hAnsi="Times"/>
            <w:rPrChange w:id="2650" w:author="Alex" w:date="2015-07-31T09:29:00Z">
              <w:rPr/>
            </w:rPrChange>
          </w:rPr>
          <w:delText>minúsculas</w:delText>
        </w:r>
        <w:r w:rsidR="00C9097D" w:rsidRPr="00217405" w:rsidDel="00217405">
          <w:rPr>
            <w:rFonts w:ascii="Times" w:hAnsi="Times"/>
            <w:rPrChange w:id="2651" w:author="Alex" w:date="2015-07-31T09:29:00Z">
              <w:rPr/>
            </w:rPrChange>
          </w:rPr>
          <w:delText xml:space="preserve">, </w:delText>
        </w:r>
        <w:r w:rsidRPr="00217405" w:rsidDel="00217405">
          <w:rPr>
            <w:rFonts w:ascii="Times" w:hAnsi="Times"/>
            <w:rPrChange w:id="2652" w:author="Alex" w:date="2015-07-31T09:29:00Z">
              <w:rPr/>
            </w:rPrChange>
          </w:rPr>
          <w:delText xml:space="preserve">generalmente </w:delText>
        </w:r>
        <m:oMath>
          <m:r>
            <w:rPr>
              <w:rFonts w:ascii="Cambria Math" w:hAnsi="Cambria Math"/>
              <w:rPrChange w:id="2653" w:author="Alex" w:date="2015-07-31T09:29:00Z">
                <w:rPr>
                  <w:rFonts w:ascii="Cambria Math" w:hAnsi="Cambria Math"/>
                </w:rPr>
              </w:rPrChange>
            </w:rPr>
            <m:t>α</m:t>
          </m:r>
        </m:oMath>
        <w:r w:rsidRPr="00217405" w:rsidDel="00217405">
          <w:rPr>
            <w:rFonts w:ascii="Times" w:eastAsiaTheme="minorEastAsia" w:hAnsi="Times"/>
            <w:rPrChange w:id="2654" w:author="Alex" w:date="2015-07-31T09:29:00Z">
              <w:rPr>
                <w:rFonts w:eastAsiaTheme="minorEastAsia"/>
              </w:rPr>
            </w:rPrChange>
          </w:rPr>
          <w:delText xml:space="preserve">, </w:delText>
        </w:r>
        <m:oMath>
          <m:r>
            <w:rPr>
              <w:rFonts w:ascii="Cambria Math" w:eastAsiaTheme="minorEastAsia" w:hAnsi="Cambria Math"/>
              <w:rPrChange w:id="2655" w:author="Alex" w:date="2015-07-31T09:29:00Z">
                <w:rPr>
                  <w:rFonts w:ascii="Cambria Math" w:eastAsiaTheme="minorEastAsia" w:hAnsi="Cambria Math"/>
                </w:rPr>
              </w:rPrChange>
            </w:rPr>
            <m:t>β</m:t>
          </m:r>
        </m:oMath>
        <w:r w:rsidRPr="00217405" w:rsidDel="00217405">
          <w:rPr>
            <w:rFonts w:ascii="Times" w:eastAsiaTheme="minorEastAsia" w:hAnsi="Times"/>
            <w:rPrChange w:id="2656" w:author="Alex" w:date="2015-07-31T09:29:00Z">
              <w:rPr>
                <w:rFonts w:eastAsiaTheme="minorEastAsia"/>
              </w:rPr>
            </w:rPrChange>
          </w:rPr>
          <w:delText xml:space="preserve"> y </w:delText>
        </w:r>
        <m:oMath>
          <m:r>
            <w:rPr>
              <w:rFonts w:ascii="Cambria Math" w:eastAsiaTheme="minorEastAsia" w:hAnsi="Cambria Math"/>
              <w:rPrChange w:id="2657" w:author="Alex" w:date="2015-07-31T09:29:00Z">
                <w:rPr>
                  <w:rFonts w:ascii="Cambria Math" w:eastAsiaTheme="minorEastAsia" w:hAnsi="Cambria Math"/>
                </w:rPr>
              </w:rPrChange>
            </w:rPr>
            <m:t>γ</m:t>
          </m:r>
        </m:oMath>
        <w:r w:rsidRPr="00217405" w:rsidDel="00217405">
          <w:rPr>
            <w:rFonts w:ascii="Times" w:eastAsiaTheme="minorEastAsia" w:hAnsi="Times"/>
            <w:rPrChange w:id="2658" w:author="Alex" w:date="2015-07-31T09:29:00Z">
              <w:rPr>
                <w:rFonts w:eastAsiaTheme="minorEastAsia"/>
              </w:rPr>
            </w:rPrChange>
          </w:rPr>
          <w:delText>.</w:delText>
        </w:r>
      </w:del>
    </w:p>
    <w:p w14:paraId="6BE52A18" w14:textId="77777777" w:rsidR="00751221" w:rsidRDefault="00751221" w:rsidP="003B619B">
      <w:pPr>
        <w:spacing w:after="0"/>
        <w:rPr>
          <w:ins w:id="2659" w:author="Alex" w:date="2015-07-31T09:33: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217405" w:rsidRPr="005D1738" w14:paraId="40B236C8" w14:textId="77777777" w:rsidTr="00217405">
        <w:trPr>
          <w:ins w:id="2660" w:author="Alex" w:date="2015-07-31T09:34:00Z"/>
        </w:trPr>
        <w:tc>
          <w:tcPr>
            <w:tcW w:w="8978" w:type="dxa"/>
            <w:gridSpan w:val="2"/>
            <w:shd w:val="clear" w:color="auto" w:fill="000000" w:themeFill="text1"/>
          </w:tcPr>
          <w:p w14:paraId="03431CBD" w14:textId="77777777" w:rsidR="00217405" w:rsidRPr="005D1738" w:rsidRDefault="00217405" w:rsidP="00217405">
            <w:pPr>
              <w:jc w:val="center"/>
              <w:rPr>
                <w:ins w:id="2661" w:author="Alex" w:date="2015-07-31T09:34:00Z"/>
                <w:rFonts w:ascii="Times New Roman" w:hAnsi="Times New Roman" w:cs="Times New Roman"/>
                <w:b/>
                <w:color w:val="FFFFFF" w:themeColor="background1"/>
              </w:rPr>
            </w:pPr>
            <w:ins w:id="2662" w:author="Alex" w:date="2015-07-31T09:34:00Z">
              <w:r w:rsidRPr="005D1738">
                <w:rPr>
                  <w:rFonts w:ascii="Times New Roman" w:hAnsi="Times New Roman" w:cs="Times New Roman"/>
                  <w:b/>
                  <w:color w:val="FFFFFF" w:themeColor="background1"/>
                </w:rPr>
                <w:t>Recuerda</w:t>
              </w:r>
            </w:ins>
          </w:p>
        </w:tc>
      </w:tr>
      <w:tr w:rsidR="00217405" w:rsidRPr="00726376" w14:paraId="179A7328" w14:textId="77777777" w:rsidTr="00217405">
        <w:trPr>
          <w:ins w:id="2663" w:author="Alex" w:date="2015-07-31T09:34:00Z"/>
        </w:trPr>
        <w:tc>
          <w:tcPr>
            <w:tcW w:w="2518" w:type="dxa"/>
          </w:tcPr>
          <w:p w14:paraId="0FEC7260" w14:textId="77777777" w:rsidR="00217405" w:rsidRPr="00726376" w:rsidRDefault="00217405" w:rsidP="00217405">
            <w:pPr>
              <w:rPr>
                <w:ins w:id="2664" w:author="Alex" w:date="2015-07-31T09:34:00Z"/>
                <w:rFonts w:ascii="Times" w:hAnsi="Times"/>
                <w:b/>
                <w:sz w:val="18"/>
                <w:szCs w:val="18"/>
              </w:rPr>
            </w:pPr>
            <w:ins w:id="2665" w:author="Alex" w:date="2015-07-31T09:34:00Z">
              <w:r w:rsidRPr="00726376">
                <w:rPr>
                  <w:rFonts w:ascii="Times" w:hAnsi="Times"/>
                  <w:b/>
                  <w:sz w:val="18"/>
                  <w:szCs w:val="18"/>
                </w:rPr>
                <w:t>Contenido</w:t>
              </w:r>
            </w:ins>
          </w:p>
        </w:tc>
        <w:tc>
          <w:tcPr>
            <w:tcW w:w="6460" w:type="dxa"/>
          </w:tcPr>
          <w:p w14:paraId="7CEC7D93" w14:textId="2A97C2B1" w:rsidR="00217405" w:rsidRPr="00217405" w:rsidRDefault="00217405" w:rsidP="00217405">
            <w:pPr>
              <w:rPr>
                <w:ins w:id="2666" w:author="Alex" w:date="2015-07-31T09:34:00Z"/>
                <w:rFonts w:ascii="Times" w:hAnsi="Times"/>
                <w:sz w:val="18"/>
                <w:szCs w:val="18"/>
                <w:rPrChange w:id="2667" w:author="Alex" w:date="2015-07-31T09:34:00Z">
                  <w:rPr>
                    <w:ins w:id="2668" w:author="Alex" w:date="2015-07-31T09:34:00Z"/>
                    <w:rFonts w:ascii="Times" w:hAnsi="Times"/>
                    <w:b/>
                    <w:sz w:val="18"/>
                    <w:szCs w:val="18"/>
                  </w:rPr>
                </w:rPrChange>
              </w:rPr>
              <w:pPrChange w:id="2669" w:author="Alex" w:date="2015-07-31T09:34:00Z">
                <w:pPr>
                  <w:jc w:val="center"/>
                </w:pPr>
              </w:pPrChange>
            </w:pPr>
            <w:ins w:id="2670" w:author="Alex" w:date="2015-07-31T09:34:00Z">
              <w:r w:rsidRPr="00217405">
                <w:rPr>
                  <w:rFonts w:ascii="Times" w:hAnsi="Times"/>
                  <w:szCs w:val="18"/>
                  <w:rPrChange w:id="2671" w:author="Alex" w:date="2015-07-31T09:34:00Z">
                    <w:rPr>
                      <w:rFonts w:ascii="Times" w:hAnsi="Times"/>
                      <w:b/>
                      <w:sz w:val="18"/>
                      <w:szCs w:val="18"/>
                    </w:rPr>
                  </w:rPrChange>
                </w:rPr>
                <w:t>Cuando se habla de notación se está hablando de los símbolos utilizados para representar elementos y conceptos matemáticos.</w:t>
              </w:r>
            </w:ins>
          </w:p>
        </w:tc>
      </w:tr>
    </w:tbl>
    <w:p w14:paraId="2AD45B07" w14:textId="77777777" w:rsidR="00217405" w:rsidRDefault="00217405" w:rsidP="003B619B">
      <w:pPr>
        <w:spacing w:after="0"/>
        <w:rPr>
          <w:ins w:id="2672" w:author="Alex" w:date="2015-07-31T09:33:00Z"/>
          <w:rFonts w:ascii="Times" w:eastAsiaTheme="minorEastAsia" w:hAnsi="Times"/>
        </w:rPr>
      </w:pPr>
    </w:p>
    <w:p w14:paraId="1B14BF8B" w14:textId="77777777" w:rsidR="00217405" w:rsidRDefault="00217405" w:rsidP="003B619B">
      <w:pPr>
        <w:spacing w:after="0"/>
        <w:rPr>
          <w:ins w:id="2673" w:author="Alex" w:date="2015-07-31T09:35:00Z"/>
          <w:rFonts w:ascii="Times" w:hAnsi="Times"/>
        </w:rPr>
      </w:pPr>
    </w:p>
    <w:p w14:paraId="4EAFE452" w14:textId="39231D02" w:rsidR="00217405" w:rsidRDefault="00217405" w:rsidP="003B619B">
      <w:pPr>
        <w:spacing w:after="0"/>
        <w:rPr>
          <w:ins w:id="2674" w:author="Alex" w:date="2015-07-31T09:31:00Z"/>
          <w:rFonts w:ascii="Times" w:hAnsi="Times"/>
        </w:rPr>
      </w:pPr>
      <w:ins w:id="2675" w:author="Alex" w:date="2015-07-31T09:31:00Z">
        <w:r>
          <w:rPr>
            <w:rFonts w:ascii="Times" w:hAnsi="Times"/>
          </w:rPr>
          <w:t xml:space="preserve">En cuanto a la </w:t>
        </w:r>
      </w:ins>
      <w:ins w:id="2676" w:author="Alex" w:date="2015-07-31T09:35:00Z">
        <w:r>
          <w:rPr>
            <w:rFonts w:ascii="Times" w:hAnsi="Times"/>
          </w:rPr>
          <w:t xml:space="preserve">notación para triángulos, debes tener en cuenta </w:t>
        </w:r>
      </w:ins>
      <w:ins w:id="2677" w:author="Alex" w:date="2015-07-31T09:31:00Z">
        <w:r>
          <w:rPr>
            <w:rFonts w:ascii="Times" w:hAnsi="Times"/>
          </w:rPr>
          <w:t>que</w:t>
        </w:r>
      </w:ins>
    </w:p>
    <w:p w14:paraId="6E092B9B" w14:textId="77777777" w:rsidR="00217405" w:rsidRDefault="00217405" w:rsidP="003B619B">
      <w:pPr>
        <w:spacing w:after="0"/>
        <w:rPr>
          <w:ins w:id="2678" w:author="Alex" w:date="2015-07-31T09:31:00Z"/>
          <w:rFonts w:ascii="Times" w:hAnsi="Times"/>
        </w:rPr>
      </w:pPr>
    </w:p>
    <w:p w14:paraId="32720400" w14:textId="4CD6F887" w:rsidR="00217405" w:rsidRPr="00217405" w:rsidRDefault="00217405" w:rsidP="00217405">
      <w:pPr>
        <w:pStyle w:val="Prrafodelista"/>
        <w:numPr>
          <w:ilvl w:val="0"/>
          <w:numId w:val="51"/>
        </w:numPr>
        <w:spacing w:after="0"/>
        <w:rPr>
          <w:ins w:id="2679" w:author="Alex" w:date="2015-07-31T09:30:00Z"/>
          <w:rFonts w:ascii="Times" w:hAnsi="Times"/>
          <w:rPrChange w:id="2680" w:author="Alex" w:date="2015-07-31T09:31:00Z">
            <w:rPr>
              <w:ins w:id="2681" w:author="Alex" w:date="2015-07-31T09:30:00Z"/>
            </w:rPr>
          </w:rPrChange>
        </w:rPr>
        <w:pPrChange w:id="2682" w:author="Alex" w:date="2015-07-31T09:31:00Z">
          <w:pPr>
            <w:spacing w:after="0"/>
          </w:pPr>
        </w:pPrChange>
      </w:pPr>
      <w:ins w:id="2683" w:author="Alex" w:date="2015-07-31T09:30:00Z">
        <w:r w:rsidRPr="00217405">
          <w:rPr>
            <w:rFonts w:ascii="Times" w:hAnsi="Times"/>
            <w:rPrChange w:id="2684" w:author="Alex" w:date="2015-07-31T09:31:00Z">
              <w:rPr/>
            </w:rPrChange>
          </w:rPr>
          <w:t xml:space="preserve">Los vértices son nombrados con letras arábigas mayúsculas, generalmente </w:t>
        </w:r>
        <m:oMath>
          <m:r>
            <w:rPr>
              <w:rFonts w:ascii="Cambria Math" w:hAnsi="Cambria Math"/>
              <w:rPrChange w:id="2685" w:author="Alex" w:date="2015-07-31T09:31:00Z">
                <w:rPr>
                  <w:rFonts w:ascii="Cambria Math" w:hAnsi="Cambria Math"/>
                </w:rPr>
              </w:rPrChange>
            </w:rPr>
            <m:t>A</m:t>
          </m:r>
        </m:oMath>
        <w:r w:rsidRPr="00217405">
          <w:rPr>
            <w:rFonts w:ascii="Times" w:hAnsi="Times"/>
            <w:rPrChange w:id="2686" w:author="Alex" w:date="2015-07-31T09:31:00Z">
              <w:rPr/>
            </w:rPrChange>
          </w:rPr>
          <w:t xml:space="preserve">, </w:t>
        </w:r>
        <m:oMath>
          <m:r>
            <w:rPr>
              <w:rFonts w:ascii="Cambria Math" w:hAnsi="Cambria Math"/>
              <w:rPrChange w:id="2687" w:author="Alex" w:date="2015-07-31T09:31:00Z">
                <w:rPr>
                  <w:rFonts w:ascii="Cambria Math" w:hAnsi="Cambria Math"/>
                </w:rPr>
              </w:rPrChange>
            </w:rPr>
            <m:t>B</m:t>
          </m:r>
        </m:oMath>
        <w:r w:rsidRPr="00217405">
          <w:rPr>
            <w:rFonts w:ascii="Times" w:hAnsi="Times"/>
            <w:rPrChange w:id="2688" w:author="Alex" w:date="2015-07-31T09:31:00Z">
              <w:rPr/>
            </w:rPrChange>
          </w:rPr>
          <w:t xml:space="preserve"> y </w:t>
        </w:r>
        <m:oMath>
          <m:r>
            <w:rPr>
              <w:rFonts w:ascii="Cambria Math" w:hAnsi="Cambria Math"/>
              <w:rPrChange w:id="2689" w:author="Alex" w:date="2015-07-31T09:31:00Z">
                <w:rPr>
                  <w:rFonts w:ascii="Cambria Math" w:hAnsi="Cambria Math"/>
                </w:rPr>
              </w:rPrChange>
            </w:rPr>
            <m:t>C</m:t>
          </m:r>
        </m:oMath>
        <w:r w:rsidRPr="00217405">
          <w:rPr>
            <w:rFonts w:ascii="Times" w:hAnsi="Times"/>
            <w:rPrChange w:id="2690" w:author="Alex" w:date="2015-07-31T09:31:00Z">
              <w:rPr/>
            </w:rPrChange>
          </w:rPr>
          <w:t>.</w:t>
        </w:r>
      </w:ins>
    </w:p>
    <w:p w14:paraId="281280F4" w14:textId="3DBDBBDA" w:rsidR="00217405" w:rsidRPr="00217405" w:rsidRDefault="00217405" w:rsidP="00217405">
      <w:pPr>
        <w:pStyle w:val="Prrafodelista"/>
        <w:numPr>
          <w:ilvl w:val="0"/>
          <w:numId w:val="51"/>
        </w:numPr>
        <w:spacing w:after="0"/>
        <w:rPr>
          <w:ins w:id="2691" w:author="Alex" w:date="2015-07-31T09:30:00Z"/>
          <w:rFonts w:ascii="Times" w:hAnsi="Times"/>
          <w:rPrChange w:id="2692" w:author="Alex" w:date="2015-07-31T09:31:00Z">
            <w:rPr>
              <w:ins w:id="2693" w:author="Alex" w:date="2015-07-31T09:30:00Z"/>
            </w:rPr>
          </w:rPrChange>
        </w:rPr>
        <w:pPrChange w:id="2694" w:author="Alex" w:date="2015-07-31T09:31:00Z">
          <w:pPr>
            <w:spacing w:after="0"/>
          </w:pPr>
        </w:pPrChange>
      </w:pPr>
      <w:ins w:id="2695" w:author="Alex" w:date="2015-07-31T09:30:00Z">
        <w:r w:rsidRPr="00217405">
          <w:rPr>
            <w:rFonts w:ascii="Times" w:hAnsi="Times"/>
            <w:rPrChange w:id="2696" w:author="Alex" w:date="2015-07-31T09:31:00Z">
              <w:rPr/>
            </w:rPrChange>
          </w:rPr>
          <w:t xml:space="preserve">Los lados son nombrados con letras arábigas minúsculas, según la letra mayúscula que se encuentre en su lado opuesto, generalmente </w:t>
        </w:r>
        <m:oMath>
          <m:r>
            <w:rPr>
              <w:rFonts w:ascii="Cambria Math" w:hAnsi="Cambria Math"/>
              <w:rPrChange w:id="2697" w:author="Alex" w:date="2015-07-31T09:31:00Z">
                <w:rPr>
                  <w:rFonts w:ascii="Cambria Math" w:hAnsi="Cambria Math"/>
                </w:rPr>
              </w:rPrChange>
            </w:rPr>
            <m:t>a</m:t>
          </m:r>
        </m:oMath>
        <w:r w:rsidRPr="00217405">
          <w:rPr>
            <w:rFonts w:ascii="Times" w:hAnsi="Times"/>
            <w:rPrChange w:id="2698" w:author="Alex" w:date="2015-07-31T09:31:00Z">
              <w:rPr/>
            </w:rPrChange>
          </w:rPr>
          <w:t xml:space="preserve">, </w:t>
        </w:r>
        <m:oMath>
          <m:r>
            <w:rPr>
              <w:rFonts w:ascii="Cambria Math" w:hAnsi="Cambria Math"/>
              <w:rPrChange w:id="2699" w:author="Alex" w:date="2015-07-31T09:31:00Z">
                <w:rPr>
                  <w:rFonts w:ascii="Cambria Math" w:hAnsi="Cambria Math"/>
                </w:rPr>
              </w:rPrChange>
            </w:rPr>
            <m:t>b</m:t>
          </m:r>
        </m:oMath>
        <w:r w:rsidRPr="00217405">
          <w:rPr>
            <w:rFonts w:ascii="Times" w:hAnsi="Times"/>
            <w:rPrChange w:id="2700" w:author="Alex" w:date="2015-07-31T09:31:00Z">
              <w:rPr/>
            </w:rPrChange>
          </w:rPr>
          <w:t xml:space="preserve"> y </w:t>
        </w:r>
        <m:oMath>
          <m:r>
            <w:rPr>
              <w:rFonts w:ascii="Cambria Math" w:hAnsi="Cambria Math"/>
              <w:rPrChange w:id="2701" w:author="Alex" w:date="2015-07-31T09:31:00Z">
                <w:rPr>
                  <w:rFonts w:ascii="Cambria Math" w:hAnsi="Cambria Math"/>
                </w:rPr>
              </w:rPrChange>
            </w:rPr>
            <m:t>c</m:t>
          </m:r>
        </m:oMath>
        <w:r w:rsidRPr="00217405">
          <w:rPr>
            <w:rFonts w:ascii="Times" w:hAnsi="Times"/>
            <w:rPrChange w:id="2702" w:author="Alex" w:date="2015-07-31T09:31:00Z">
              <w:rPr/>
            </w:rPrChange>
          </w:rPr>
          <w:t>.</w:t>
        </w:r>
      </w:ins>
    </w:p>
    <w:p w14:paraId="32DC6FC4" w14:textId="535BE92D" w:rsidR="00217405" w:rsidRPr="00217405" w:rsidRDefault="00217405" w:rsidP="00217405">
      <w:pPr>
        <w:pStyle w:val="Prrafodelista"/>
        <w:numPr>
          <w:ilvl w:val="0"/>
          <w:numId w:val="51"/>
        </w:numPr>
        <w:spacing w:after="0"/>
        <w:rPr>
          <w:ins w:id="2703" w:author="Alex" w:date="2015-07-31T09:30:00Z"/>
          <w:rFonts w:ascii="Times" w:hAnsi="Times"/>
          <w:rPrChange w:id="2704" w:author="Alex" w:date="2015-07-31T09:31:00Z">
            <w:rPr>
              <w:ins w:id="2705" w:author="Alex" w:date="2015-07-31T09:30:00Z"/>
            </w:rPr>
          </w:rPrChange>
        </w:rPr>
        <w:pPrChange w:id="2706" w:author="Alex" w:date="2015-07-31T09:31:00Z">
          <w:pPr>
            <w:spacing w:after="0"/>
          </w:pPr>
        </w:pPrChange>
      </w:pPr>
      <w:ins w:id="2707" w:author="Alex" w:date="2015-07-31T09:31:00Z">
        <w:r w:rsidRPr="00217405">
          <w:rPr>
            <w:rFonts w:ascii="Times" w:hAnsi="Times"/>
            <w:rPrChange w:id="2708" w:author="Alex" w:date="2015-07-31T09:31:00Z">
              <w:rPr/>
            </w:rPrChange>
          </w:rPr>
          <w:t xml:space="preserve">Los ángulos son nombrados con letras griegas minúsculas, generalmente </w:t>
        </w:r>
        <w:r w:rsidRPr="00217405">
          <w:rPr>
            <w:rFonts w:ascii="Times" w:eastAsiaTheme="minorEastAsia" w:hAnsi="Times"/>
            <w:rPrChange w:id="2709" w:author="Alex" w:date="2015-07-31T09:31:00Z">
              <w:rPr>
                <w:rFonts w:ascii="Cambria Math" w:hAnsi="Cambria Math"/>
                <w:i/>
              </w:rPr>
            </w:rPrChange>
          </w:rPr>
          <w:t>α, β y γ.</w:t>
        </w:r>
      </w:ins>
    </w:p>
    <w:p w14:paraId="6F9BF073" w14:textId="77777777" w:rsidR="00217405" w:rsidRDefault="00217405" w:rsidP="003B619B">
      <w:pPr>
        <w:spacing w:after="0"/>
        <w:rPr>
          <w:ins w:id="2710" w:author="Alex" w:date="2015-07-31T09:31:00Z"/>
          <w:rFonts w:ascii="Times" w:eastAsiaTheme="minorEastAsia" w:hAnsi="Times"/>
        </w:rPr>
      </w:pPr>
    </w:p>
    <w:p w14:paraId="628FAC37" w14:textId="77777777" w:rsidR="00217405" w:rsidRDefault="00217405" w:rsidP="003B619B">
      <w:pPr>
        <w:spacing w:after="0"/>
        <w:rPr>
          <w:rFonts w:ascii="Times" w:eastAsiaTheme="minorEastAsia" w:hAnsi="Times"/>
        </w:rPr>
      </w:pPr>
    </w:p>
    <w:p w14:paraId="457887BB" w14:textId="64F555CA" w:rsidR="00242DE3" w:rsidRDefault="00217405" w:rsidP="003B619B">
      <w:pPr>
        <w:spacing w:after="0"/>
        <w:rPr>
          <w:rFonts w:ascii="Times" w:eastAsiaTheme="minorEastAsia" w:hAnsi="Times"/>
        </w:rPr>
      </w:pPr>
      <w:ins w:id="2711" w:author="Alex" w:date="2015-07-31T09:33:00Z">
        <w:r>
          <w:rPr>
            <w:rFonts w:ascii="Times" w:eastAsiaTheme="minorEastAsia" w:hAnsi="Times"/>
          </w:rPr>
          <w:t xml:space="preserve">Algunas veces resulta conveniente usar una </w:t>
        </w:r>
      </w:ins>
      <w:del w:id="2712" w:author="Alex" w:date="2015-07-31T09:33:00Z">
        <w:r w:rsidR="00FC096C" w:rsidDel="00217405">
          <w:rPr>
            <w:rFonts w:ascii="Times" w:eastAsiaTheme="minorEastAsia" w:hAnsi="Times"/>
          </w:rPr>
          <w:delText xml:space="preserve">Para conservar la </w:delText>
        </w:r>
      </w:del>
      <w:r w:rsidR="00FC096C">
        <w:rPr>
          <w:rFonts w:ascii="Times" w:eastAsiaTheme="minorEastAsia" w:hAnsi="Times"/>
        </w:rPr>
        <w:t xml:space="preserve">notación </w:t>
      </w:r>
      <w:del w:id="2713" w:author="Alex" w:date="2015-07-31T09:35:00Z">
        <w:r w:rsidR="00FC096C" w:rsidDel="00217405">
          <w:rPr>
            <w:rFonts w:ascii="Times" w:eastAsiaTheme="minorEastAsia" w:hAnsi="Times"/>
          </w:rPr>
          <w:delText>a través tan solo de los</w:delText>
        </w:r>
      </w:del>
      <w:ins w:id="2714" w:author="Alex" w:date="2015-07-31T09:35:00Z">
        <w:r>
          <w:rPr>
            <w:rFonts w:ascii="Times" w:eastAsiaTheme="minorEastAsia" w:hAnsi="Times"/>
          </w:rPr>
          <w:t>que involucre únicamente los</w:t>
        </w:r>
      </w:ins>
      <w:r w:rsidR="00FC096C">
        <w:rPr>
          <w:rFonts w:ascii="Times" w:eastAsiaTheme="minorEastAsia" w:hAnsi="Times"/>
        </w:rPr>
        <w:t xml:space="preserve"> vértices,</w:t>
      </w:r>
      <w:ins w:id="2715" w:author="Alex" w:date="2015-07-31T09:36:00Z">
        <w:r>
          <w:rPr>
            <w:rFonts w:ascii="Times" w:eastAsiaTheme="minorEastAsia" w:hAnsi="Times"/>
          </w:rPr>
          <w:t xml:space="preserve"> observa en la siguiente tabla la notación que diferencia los tipos de letra y la notación que únicamente depende de los vértices.</w:t>
        </w:r>
      </w:ins>
      <w:r w:rsidR="00FC096C">
        <w:rPr>
          <w:rFonts w:ascii="Times" w:eastAsiaTheme="minorEastAsia" w:hAnsi="Times"/>
        </w:rPr>
        <w:t xml:space="preserve"> </w:t>
      </w:r>
      <w:del w:id="2716" w:author="Alex" w:date="2015-07-31T09:36:00Z">
        <w:r w:rsidR="00FC096C" w:rsidDel="00217405">
          <w:rPr>
            <w:rFonts w:ascii="Times" w:eastAsiaTheme="minorEastAsia" w:hAnsi="Times"/>
          </w:rPr>
          <w:delText>los lados</w:delText>
        </w:r>
        <w:r w:rsidR="003C3982" w:rsidDel="00217405">
          <w:rPr>
            <w:rFonts w:ascii="Times" w:eastAsiaTheme="minorEastAsia" w:hAnsi="Times"/>
          </w:rPr>
          <w:delText xml:space="preserve"> y ángulos</w:delText>
        </w:r>
        <w:r w:rsidR="00526F61" w:rsidDel="00217405">
          <w:rPr>
            <w:rFonts w:ascii="Times" w:eastAsiaTheme="minorEastAsia" w:hAnsi="Times"/>
          </w:rPr>
          <w:delText>, esos elementos</w:delText>
        </w:r>
        <w:r w:rsidR="00FC096C" w:rsidDel="00217405">
          <w:rPr>
            <w:rFonts w:ascii="Times" w:eastAsiaTheme="minorEastAsia" w:hAnsi="Times"/>
          </w:rPr>
          <w:delText xml:space="preserve"> </w:delText>
        </w:r>
        <w:r w:rsidR="00D761F7" w:rsidDel="00217405">
          <w:rPr>
            <w:rFonts w:ascii="Times" w:eastAsiaTheme="minorEastAsia" w:hAnsi="Times"/>
          </w:rPr>
          <w:delText xml:space="preserve">también </w:delText>
        </w:r>
        <w:r w:rsidR="00FC096C" w:rsidDel="00217405">
          <w:rPr>
            <w:rFonts w:ascii="Times" w:eastAsiaTheme="minorEastAsia" w:hAnsi="Times"/>
          </w:rPr>
          <w:delText xml:space="preserve">se </w:delText>
        </w:r>
        <w:r w:rsidR="00D761F7" w:rsidDel="00217405">
          <w:rPr>
            <w:rFonts w:ascii="Times" w:eastAsiaTheme="minorEastAsia" w:hAnsi="Times"/>
          </w:rPr>
          <w:delText xml:space="preserve">pueden </w:delText>
        </w:r>
        <w:r w:rsidR="00FC096C" w:rsidDel="00217405">
          <w:rPr>
            <w:rFonts w:ascii="Times" w:eastAsiaTheme="minorEastAsia" w:hAnsi="Times"/>
          </w:rPr>
          <w:delText>nombra</w:delText>
        </w:r>
        <w:r w:rsidR="00D761F7" w:rsidDel="00217405">
          <w:rPr>
            <w:rFonts w:ascii="Times" w:eastAsiaTheme="minorEastAsia" w:hAnsi="Times"/>
          </w:rPr>
          <w:delText>r</w:delText>
        </w:r>
        <w:r w:rsidR="00FC096C" w:rsidDel="00217405">
          <w:rPr>
            <w:rFonts w:ascii="Times" w:eastAsiaTheme="minorEastAsia" w:hAnsi="Times"/>
          </w:rPr>
          <w:delText xml:space="preserve"> </w:delText>
        </w:r>
        <w:r w:rsidR="003C3982" w:rsidDel="00217405">
          <w:rPr>
            <w:rFonts w:ascii="Times" w:eastAsiaTheme="minorEastAsia" w:hAnsi="Times"/>
          </w:rPr>
          <w:delText>como aparece a continuaci</w:delText>
        </w:r>
        <w:r w:rsidR="00526F61" w:rsidDel="00217405">
          <w:rPr>
            <w:rFonts w:ascii="Times" w:eastAsiaTheme="minorEastAsia" w:hAnsi="Times"/>
          </w:rPr>
          <w:delText xml:space="preserve">ón. Sin embargo, </w:delText>
        </w:r>
        <w:r w:rsidR="003840A6" w:rsidDel="00217405">
          <w:rPr>
            <w:rFonts w:ascii="Times" w:eastAsiaTheme="minorEastAsia" w:hAnsi="Times"/>
          </w:rPr>
          <w:delText>se usará</w:delText>
        </w:r>
        <w:r w:rsidR="00526F61" w:rsidDel="00217405">
          <w:rPr>
            <w:rFonts w:ascii="Times" w:eastAsiaTheme="minorEastAsia" w:hAnsi="Times"/>
          </w:rPr>
          <w:delText xml:space="preserve"> la notación según el tipo de letra</w:delText>
        </w:r>
        <w:r w:rsidR="006C3F79" w:rsidDel="00217405">
          <w:rPr>
            <w:rFonts w:ascii="Times" w:eastAsiaTheme="minorEastAsia" w:hAnsi="Times"/>
          </w:rPr>
          <w:delText>, m</w:delText>
        </w:r>
        <w:r w:rsidR="003840A6" w:rsidDel="00217405">
          <w:rPr>
            <w:rFonts w:ascii="Times" w:eastAsiaTheme="minorEastAsia" w:hAnsi="Times"/>
          </w:rPr>
          <w:delText>ás sencilla de manejar</w:delText>
        </w:r>
        <w:r w:rsidR="00526F61" w:rsidDel="00217405">
          <w:rPr>
            <w:rFonts w:ascii="Times" w:eastAsiaTheme="minorEastAsia" w:hAnsi="Times"/>
          </w:rPr>
          <w:delText>.</w:delText>
        </w:r>
      </w:del>
    </w:p>
    <w:p w14:paraId="070E1D42" w14:textId="77777777" w:rsidR="00242DE3" w:rsidRDefault="00242DE3"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05"/>
        <w:gridCol w:w="2977"/>
        <w:gridCol w:w="3118"/>
      </w:tblGrid>
      <w:tr w:rsidR="0033542F" w:rsidRPr="00861E06" w14:paraId="462D17BE" w14:textId="77777777" w:rsidTr="00D761F7">
        <w:tc>
          <w:tcPr>
            <w:tcW w:w="2405" w:type="dxa"/>
          </w:tcPr>
          <w:p w14:paraId="5CD394F7" w14:textId="72088707" w:rsidR="0033542F" w:rsidRPr="00861E06" w:rsidRDefault="00C94463" w:rsidP="00201763">
            <w:pPr>
              <w:jc w:val="center"/>
              <w:rPr>
                <w:rFonts w:ascii="Times" w:hAnsi="Times"/>
                <w:b/>
              </w:rPr>
            </w:pPr>
            <w:r>
              <w:rPr>
                <w:rFonts w:ascii="Times" w:hAnsi="Times"/>
                <w:b/>
              </w:rPr>
              <w:t>NOTACIÓN DE</w:t>
            </w:r>
            <w:r w:rsidR="00201763">
              <w:rPr>
                <w:rFonts w:ascii="Times" w:hAnsi="Times"/>
                <w:b/>
              </w:rPr>
              <w:t xml:space="preserve"> ELEMENTOS DE LOS</w:t>
            </w:r>
            <w:r>
              <w:rPr>
                <w:rFonts w:ascii="Times" w:hAnsi="Times"/>
                <w:b/>
              </w:rPr>
              <w:t xml:space="preserve"> TRIÁNGULOS</w:t>
            </w:r>
          </w:p>
        </w:tc>
        <w:tc>
          <w:tcPr>
            <w:tcW w:w="2977" w:type="dxa"/>
          </w:tcPr>
          <w:p w14:paraId="3C06A218" w14:textId="116337D5" w:rsidR="0033542F" w:rsidRPr="00861E06" w:rsidRDefault="0033542F" w:rsidP="00201763">
            <w:pPr>
              <w:jc w:val="center"/>
              <w:rPr>
                <w:rFonts w:ascii="Times" w:eastAsia="Cambria" w:hAnsi="Times" w:cs="Times New Roman"/>
                <w:b/>
              </w:rPr>
            </w:pPr>
            <w:r w:rsidRPr="00861E06">
              <w:rPr>
                <w:rFonts w:ascii="Times" w:eastAsia="Cambria" w:hAnsi="Times" w:cs="Times New Roman"/>
                <w:b/>
              </w:rPr>
              <w:t xml:space="preserve">Notación </w:t>
            </w:r>
            <w:r w:rsidR="00201763">
              <w:rPr>
                <w:rFonts w:ascii="Times" w:eastAsia="Cambria" w:hAnsi="Times" w:cs="Times New Roman"/>
                <w:b/>
              </w:rPr>
              <w:t>diferenciando</w:t>
            </w:r>
            <w:r w:rsidR="00281E5A" w:rsidRPr="00861E06">
              <w:rPr>
                <w:rFonts w:ascii="Times" w:eastAsia="Cambria" w:hAnsi="Times" w:cs="Times New Roman"/>
                <w:b/>
              </w:rPr>
              <w:t xml:space="preserve"> el tipo de letra</w:t>
            </w:r>
          </w:p>
        </w:tc>
        <w:tc>
          <w:tcPr>
            <w:tcW w:w="3118" w:type="dxa"/>
          </w:tcPr>
          <w:p w14:paraId="65854ECE" w14:textId="75F33C5C" w:rsidR="0033542F" w:rsidRPr="00861E06" w:rsidRDefault="00281E5A" w:rsidP="00861E06">
            <w:pPr>
              <w:jc w:val="center"/>
              <w:rPr>
                <w:rFonts w:ascii="Times" w:hAnsi="Times"/>
                <w:b/>
              </w:rPr>
            </w:pPr>
            <w:r w:rsidRPr="00861E06">
              <w:rPr>
                <w:rFonts w:ascii="Times" w:hAnsi="Times"/>
                <w:b/>
              </w:rPr>
              <w:t>Notación dependiente de los vértices</w:t>
            </w:r>
          </w:p>
        </w:tc>
      </w:tr>
      <w:tr w:rsidR="0033542F" w14:paraId="0A9DFE4E" w14:textId="77777777" w:rsidTr="00D761F7">
        <w:tc>
          <w:tcPr>
            <w:tcW w:w="2405" w:type="dxa"/>
          </w:tcPr>
          <w:p w14:paraId="6D3605FE" w14:textId="3A0FD524" w:rsidR="0033542F" w:rsidRPr="00C94463" w:rsidRDefault="0033542F" w:rsidP="00201763">
            <w:pPr>
              <w:jc w:val="center"/>
              <w:rPr>
                <w:rFonts w:ascii="Times" w:hAnsi="Times"/>
                <w:b/>
              </w:rPr>
            </w:pPr>
            <w:r w:rsidRPr="00C94463">
              <w:rPr>
                <w:rFonts w:ascii="Times" w:hAnsi="Times"/>
                <w:b/>
              </w:rPr>
              <w:t>Vértices</w:t>
            </w:r>
          </w:p>
        </w:tc>
        <w:tc>
          <w:tcPr>
            <w:tcW w:w="2977" w:type="dxa"/>
          </w:tcPr>
          <w:p w14:paraId="4C90C9A6" w14:textId="2DA42945" w:rsidR="0033542F" w:rsidRPr="00217405" w:rsidRDefault="00217405" w:rsidP="00C94463">
            <w:pPr>
              <w:jc w:val="center"/>
              <w:rPr>
                <w:rFonts w:ascii="Times" w:eastAsiaTheme="minorEastAsia" w:hAnsi="Times"/>
                <w:rPrChange w:id="2717" w:author="Alex" w:date="2015-07-31T09:36:00Z">
                  <w:rPr>
                    <w:rFonts w:ascii="Times" w:hAnsi="Times"/>
                  </w:rPr>
                </w:rPrChange>
              </w:rPr>
            </w:pPr>
            <w:r w:rsidRPr="00217405">
              <w:rPr>
                <w:rFonts w:ascii="Times" w:eastAsiaTheme="minorEastAsia" w:hAnsi="Times"/>
                <w:rPrChange w:id="2718" w:author="Alex" w:date="2015-07-31T09:36:00Z">
                  <w:rPr>
                    <w:rFonts w:ascii="Cambria Math" w:hAnsi="Cambria Math"/>
                    <w:i/>
                  </w:rPr>
                </w:rPrChange>
              </w:rPr>
              <w:t>A</w:t>
            </w:r>
            <w:r w:rsidR="0033542F" w:rsidRPr="00217405">
              <w:rPr>
                <w:rFonts w:ascii="Times" w:eastAsiaTheme="minorEastAsia" w:hAnsi="Times"/>
                <w:rPrChange w:id="2719" w:author="Alex" w:date="2015-07-31T09:36:00Z">
                  <w:rPr>
                    <w:rFonts w:ascii="Times" w:hAnsi="Times"/>
                  </w:rPr>
                </w:rPrChange>
              </w:rPr>
              <w:t xml:space="preserve">, </w:t>
            </w:r>
            <w:r w:rsidRPr="00217405">
              <w:rPr>
                <w:rFonts w:ascii="Times" w:eastAsiaTheme="minorEastAsia" w:hAnsi="Times"/>
                <w:rPrChange w:id="2720" w:author="Alex" w:date="2015-07-31T09:36:00Z">
                  <w:rPr>
                    <w:rFonts w:ascii="Cambria Math" w:hAnsi="Cambria Math"/>
                    <w:i/>
                  </w:rPr>
                </w:rPrChange>
              </w:rPr>
              <w:t>B</w:t>
            </w:r>
            <w:r w:rsidR="00281E5A" w:rsidRPr="00217405">
              <w:rPr>
                <w:rFonts w:ascii="Times" w:eastAsiaTheme="minorEastAsia" w:hAnsi="Times"/>
                <w:rPrChange w:id="2721" w:author="Alex" w:date="2015-07-31T09:36:00Z">
                  <w:rPr>
                    <w:rFonts w:ascii="Times" w:hAnsi="Times"/>
                  </w:rPr>
                </w:rPrChange>
              </w:rPr>
              <w:t>,</w:t>
            </w:r>
            <w:r w:rsidR="0033542F" w:rsidRPr="00217405">
              <w:rPr>
                <w:rFonts w:ascii="Times" w:eastAsiaTheme="minorEastAsia" w:hAnsi="Times"/>
                <w:rPrChange w:id="2722" w:author="Alex" w:date="2015-07-31T09:36:00Z">
                  <w:rPr>
                    <w:rFonts w:ascii="Times" w:hAnsi="Times"/>
                  </w:rPr>
                </w:rPrChange>
              </w:rPr>
              <w:t xml:space="preserve"> </w:t>
            </w:r>
            <w:r w:rsidRPr="00217405">
              <w:rPr>
                <w:rFonts w:ascii="Times" w:eastAsiaTheme="minorEastAsia" w:hAnsi="Times"/>
                <w:rPrChange w:id="2723" w:author="Alex" w:date="2015-07-31T09:36:00Z">
                  <w:rPr>
                    <w:rFonts w:ascii="Cambria Math" w:hAnsi="Cambria Math"/>
                    <w:i/>
                  </w:rPr>
                </w:rPrChange>
              </w:rPr>
              <w:t>C</w:t>
            </w:r>
          </w:p>
        </w:tc>
        <w:tc>
          <w:tcPr>
            <w:tcW w:w="3118" w:type="dxa"/>
          </w:tcPr>
          <w:p w14:paraId="6994C031" w14:textId="17EB9D4F" w:rsidR="0033542F" w:rsidRPr="00217405" w:rsidRDefault="00217405" w:rsidP="00C94463">
            <w:pPr>
              <w:jc w:val="center"/>
              <w:rPr>
                <w:rFonts w:ascii="Times" w:eastAsiaTheme="minorEastAsia" w:hAnsi="Times"/>
                <w:rPrChange w:id="2724" w:author="Alex" w:date="2015-07-31T09:36:00Z">
                  <w:rPr>
                    <w:rFonts w:ascii="Times" w:hAnsi="Times"/>
                  </w:rPr>
                </w:rPrChange>
              </w:rPr>
            </w:pPr>
            <w:r w:rsidRPr="00217405">
              <w:rPr>
                <w:rFonts w:ascii="Times" w:eastAsiaTheme="minorEastAsia" w:hAnsi="Times"/>
                <w:rPrChange w:id="2725" w:author="Alex" w:date="2015-07-31T09:36:00Z">
                  <w:rPr>
                    <w:rFonts w:ascii="Cambria Math" w:hAnsi="Cambria Math"/>
                    <w:i/>
                  </w:rPr>
                </w:rPrChange>
              </w:rPr>
              <w:t>A</w:t>
            </w:r>
            <w:r w:rsidR="00BD45D1" w:rsidRPr="00217405">
              <w:rPr>
                <w:rFonts w:ascii="Times" w:eastAsiaTheme="minorEastAsia" w:hAnsi="Times"/>
                <w:rPrChange w:id="2726" w:author="Alex" w:date="2015-07-31T09:36:00Z">
                  <w:rPr>
                    <w:rFonts w:ascii="Times" w:hAnsi="Times"/>
                  </w:rPr>
                </w:rPrChange>
              </w:rPr>
              <w:t xml:space="preserve">, </w:t>
            </w:r>
            <w:r w:rsidRPr="00217405">
              <w:rPr>
                <w:rFonts w:ascii="Times" w:eastAsiaTheme="minorEastAsia" w:hAnsi="Times"/>
                <w:rPrChange w:id="2727" w:author="Alex" w:date="2015-07-31T09:36:00Z">
                  <w:rPr>
                    <w:rFonts w:ascii="Cambria Math" w:hAnsi="Cambria Math"/>
                    <w:i/>
                  </w:rPr>
                </w:rPrChange>
              </w:rPr>
              <w:t>B</w:t>
            </w:r>
            <w:r w:rsidR="00BD45D1" w:rsidRPr="00217405">
              <w:rPr>
                <w:rFonts w:ascii="Times" w:eastAsiaTheme="minorEastAsia" w:hAnsi="Times"/>
                <w:rPrChange w:id="2728" w:author="Alex" w:date="2015-07-31T09:36:00Z">
                  <w:rPr>
                    <w:rFonts w:ascii="Times" w:hAnsi="Times"/>
                  </w:rPr>
                </w:rPrChange>
              </w:rPr>
              <w:t xml:space="preserve">, </w:t>
            </w:r>
            <w:r w:rsidRPr="00217405">
              <w:rPr>
                <w:rFonts w:ascii="Times" w:eastAsiaTheme="minorEastAsia" w:hAnsi="Times"/>
                <w:rPrChange w:id="2729" w:author="Alex" w:date="2015-07-31T09:36:00Z">
                  <w:rPr>
                    <w:rFonts w:ascii="Cambria Math" w:hAnsi="Cambria Math"/>
                    <w:i/>
                  </w:rPr>
                </w:rPrChange>
              </w:rPr>
              <w:t>C</w:t>
            </w:r>
          </w:p>
        </w:tc>
      </w:tr>
      <w:tr w:rsidR="0033542F" w14:paraId="1E2DBEF3" w14:textId="77777777" w:rsidTr="00D761F7">
        <w:tc>
          <w:tcPr>
            <w:tcW w:w="2405" w:type="dxa"/>
          </w:tcPr>
          <w:p w14:paraId="6A31BC64" w14:textId="50C53576" w:rsidR="0033542F" w:rsidRPr="00C94463" w:rsidRDefault="0033542F" w:rsidP="00201763">
            <w:pPr>
              <w:jc w:val="center"/>
              <w:rPr>
                <w:rFonts w:ascii="Times" w:hAnsi="Times"/>
                <w:b/>
              </w:rPr>
            </w:pPr>
            <w:r w:rsidRPr="00C94463">
              <w:rPr>
                <w:rFonts w:ascii="Times" w:hAnsi="Times"/>
                <w:b/>
              </w:rPr>
              <w:t>Lados</w:t>
            </w:r>
          </w:p>
        </w:tc>
        <w:tc>
          <w:tcPr>
            <w:tcW w:w="2977" w:type="dxa"/>
          </w:tcPr>
          <w:p w14:paraId="1115422A" w14:textId="064C38E4" w:rsidR="0033542F" w:rsidRPr="00217405" w:rsidRDefault="00217405" w:rsidP="00C94463">
            <w:pPr>
              <w:jc w:val="center"/>
              <w:rPr>
                <w:rFonts w:ascii="Times" w:eastAsiaTheme="minorEastAsia" w:hAnsi="Times"/>
                <w:rPrChange w:id="2730" w:author="Alex" w:date="2015-07-31T09:36:00Z">
                  <w:rPr>
                    <w:rFonts w:ascii="Times" w:hAnsi="Times"/>
                  </w:rPr>
                </w:rPrChange>
              </w:rPr>
            </w:pPr>
            <w:r w:rsidRPr="00217405">
              <w:rPr>
                <w:rFonts w:ascii="Times" w:eastAsiaTheme="minorEastAsia" w:hAnsi="Times"/>
                <w:rPrChange w:id="2731" w:author="Alex" w:date="2015-07-31T09:36:00Z">
                  <w:rPr>
                    <w:rFonts w:ascii="Cambria Math" w:hAnsi="Cambria Math"/>
                    <w:i/>
                  </w:rPr>
                </w:rPrChange>
              </w:rPr>
              <w:t>a</w:t>
            </w:r>
            <w:r w:rsidR="00281E5A" w:rsidRPr="00217405">
              <w:rPr>
                <w:rFonts w:ascii="Times" w:eastAsiaTheme="minorEastAsia" w:hAnsi="Times"/>
                <w:rPrChange w:id="2732" w:author="Alex" w:date="2015-07-31T09:36:00Z">
                  <w:rPr>
                    <w:rFonts w:ascii="Times" w:hAnsi="Times"/>
                  </w:rPr>
                </w:rPrChange>
              </w:rPr>
              <w:t xml:space="preserve">, </w:t>
            </w:r>
            <w:r w:rsidRPr="00217405">
              <w:rPr>
                <w:rFonts w:ascii="Times" w:eastAsiaTheme="minorEastAsia" w:hAnsi="Times"/>
                <w:rPrChange w:id="2733" w:author="Alex" w:date="2015-07-31T09:36:00Z">
                  <w:rPr>
                    <w:rFonts w:ascii="Cambria Math" w:hAnsi="Cambria Math"/>
                    <w:i/>
                  </w:rPr>
                </w:rPrChange>
              </w:rPr>
              <w:t>b</w:t>
            </w:r>
            <w:r w:rsidR="00281E5A" w:rsidRPr="00217405">
              <w:rPr>
                <w:rFonts w:ascii="Times" w:eastAsiaTheme="minorEastAsia" w:hAnsi="Times"/>
                <w:rPrChange w:id="2734" w:author="Alex" w:date="2015-07-31T09:36:00Z">
                  <w:rPr>
                    <w:rFonts w:ascii="Times" w:hAnsi="Times"/>
                  </w:rPr>
                </w:rPrChange>
              </w:rPr>
              <w:t xml:space="preserve">, </w:t>
            </w:r>
            <w:r w:rsidRPr="00217405">
              <w:rPr>
                <w:rFonts w:ascii="Times" w:eastAsiaTheme="minorEastAsia" w:hAnsi="Times"/>
                <w:rPrChange w:id="2735" w:author="Alex" w:date="2015-07-31T09:36:00Z">
                  <w:rPr>
                    <w:rFonts w:ascii="Cambria Math" w:hAnsi="Cambria Math"/>
                    <w:i/>
                  </w:rPr>
                </w:rPrChange>
              </w:rPr>
              <w:t>c</w:t>
            </w:r>
          </w:p>
        </w:tc>
        <w:tc>
          <w:tcPr>
            <w:tcW w:w="3118" w:type="dxa"/>
          </w:tcPr>
          <w:p w14:paraId="77980611" w14:textId="3E71C4ED" w:rsidR="0033542F" w:rsidRPr="00217405" w:rsidRDefault="00217405" w:rsidP="00C94463">
            <w:pPr>
              <w:jc w:val="center"/>
              <w:rPr>
                <w:rFonts w:ascii="Times" w:eastAsiaTheme="minorEastAsia" w:hAnsi="Times"/>
                <w:rPrChange w:id="2736" w:author="Alex" w:date="2015-07-31T09:36:00Z">
                  <w:rPr>
                    <w:rFonts w:ascii="Times" w:hAnsi="Times"/>
                  </w:rPr>
                </w:rPrChange>
              </w:rPr>
            </w:pPr>
            <w:r w:rsidRPr="00217405">
              <w:rPr>
                <w:rFonts w:ascii="Times" w:eastAsiaTheme="minorEastAsia" w:hAnsi="Times"/>
                <w:rPrChange w:id="2737" w:author="Alex" w:date="2015-07-31T09:36:00Z">
                  <w:rPr>
                    <w:rFonts w:ascii="Cambria Math" w:hAnsi="Cambria Math"/>
                    <w:i/>
                  </w:rPr>
                </w:rPrChange>
              </w:rPr>
              <w:t>(BC) ̅</w:t>
            </w:r>
            <w:r w:rsidR="003C3982" w:rsidRPr="00217405">
              <w:rPr>
                <w:rFonts w:ascii="Times" w:eastAsiaTheme="minorEastAsia" w:hAnsi="Times"/>
                <w:rPrChange w:id="2738" w:author="Alex" w:date="2015-07-31T09:36:00Z">
                  <w:rPr>
                    <w:rFonts w:ascii="Times" w:hAnsi="Times"/>
                  </w:rPr>
                </w:rPrChange>
              </w:rPr>
              <w:t xml:space="preserve">, </w:t>
            </w:r>
            <w:r w:rsidRPr="00217405">
              <w:rPr>
                <w:rFonts w:ascii="Times" w:eastAsiaTheme="minorEastAsia" w:hAnsi="Times"/>
                <w:rPrChange w:id="2739" w:author="Alex" w:date="2015-07-31T09:36:00Z">
                  <w:rPr>
                    <w:rFonts w:ascii="Cambria Math" w:hAnsi="Cambria Math"/>
                    <w:i/>
                  </w:rPr>
                </w:rPrChange>
              </w:rPr>
              <w:t>(AC) ̅</w:t>
            </w:r>
            <w:r w:rsidR="003C3982" w:rsidRPr="00217405">
              <w:rPr>
                <w:rFonts w:ascii="Times" w:eastAsiaTheme="minorEastAsia" w:hAnsi="Times"/>
                <w:rPrChange w:id="2740" w:author="Alex" w:date="2015-07-31T09:36:00Z">
                  <w:rPr>
                    <w:rFonts w:ascii="Times" w:eastAsiaTheme="minorEastAsia" w:hAnsi="Times"/>
                  </w:rPr>
                </w:rPrChange>
              </w:rPr>
              <w:t xml:space="preserve">, </w:t>
            </w:r>
            <w:r w:rsidRPr="00217405">
              <w:rPr>
                <w:rFonts w:ascii="Times" w:eastAsiaTheme="minorEastAsia" w:hAnsi="Times"/>
                <w:rPrChange w:id="2741" w:author="Alex" w:date="2015-07-31T09:36:00Z">
                  <w:rPr>
                    <w:rFonts w:ascii="Cambria Math" w:hAnsi="Cambria Math"/>
                    <w:i/>
                  </w:rPr>
                </w:rPrChange>
              </w:rPr>
              <w:t>(AB) ̅</w:t>
            </w:r>
          </w:p>
        </w:tc>
      </w:tr>
      <w:tr w:rsidR="0033542F" w14:paraId="5299D066" w14:textId="77777777" w:rsidTr="00D761F7">
        <w:tc>
          <w:tcPr>
            <w:tcW w:w="2405" w:type="dxa"/>
          </w:tcPr>
          <w:p w14:paraId="5C034505" w14:textId="09BAF842" w:rsidR="0033542F" w:rsidRPr="00C94463" w:rsidRDefault="00281E5A" w:rsidP="00201763">
            <w:pPr>
              <w:jc w:val="center"/>
              <w:rPr>
                <w:rFonts w:ascii="Times" w:hAnsi="Times"/>
                <w:b/>
              </w:rPr>
            </w:pPr>
            <w:r w:rsidRPr="00C94463">
              <w:rPr>
                <w:rFonts w:ascii="Times" w:hAnsi="Times"/>
                <w:b/>
              </w:rPr>
              <w:t>Ángulos</w:t>
            </w:r>
          </w:p>
        </w:tc>
        <w:tc>
          <w:tcPr>
            <w:tcW w:w="2977" w:type="dxa"/>
          </w:tcPr>
          <w:p w14:paraId="047BBB5E" w14:textId="26E4B807" w:rsidR="0033542F" w:rsidRPr="00217405" w:rsidRDefault="00217405" w:rsidP="00C94463">
            <w:pPr>
              <w:jc w:val="center"/>
              <w:rPr>
                <w:rFonts w:ascii="Times" w:eastAsiaTheme="minorEastAsia" w:hAnsi="Times"/>
                <w:rPrChange w:id="2742" w:author="Alex" w:date="2015-07-31T09:36:00Z">
                  <w:rPr>
                    <w:rFonts w:ascii="Times" w:hAnsi="Times"/>
                  </w:rPr>
                </w:rPrChange>
              </w:rPr>
            </w:pPr>
            <w:r w:rsidRPr="00217405">
              <w:rPr>
                <w:rFonts w:ascii="Times" w:eastAsiaTheme="minorEastAsia" w:hAnsi="Times"/>
                <w:rPrChange w:id="2743" w:author="Alex" w:date="2015-07-31T09:36:00Z">
                  <w:rPr>
                    <w:rFonts w:ascii="Cambria Math" w:hAnsi="Cambria Math"/>
                    <w:i/>
                  </w:rPr>
                </w:rPrChange>
              </w:rPr>
              <w:t>α</w:t>
            </w:r>
            <w:r w:rsidR="00281E5A" w:rsidRPr="00217405">
              <w:rPr>
                <w:rFonts w:ascii="Times" w:eastAsiaTheme="minorEastAsia" w:hAnsi="Times"/>
                <w:rPrChange w:id="2744" w:author="Alex" w:date="2015-07-31T09:36:00Z">
                  <w:rPr>
                    <w:rFonts w:ascii="Times" w:eastAsiaTheme="minorEastAsia" w:hAnsi="Times"/>
                  </w:rPr>
                </w:rPrChange>
              </w:rPr>
              <w:t xml:space="preserve">, </w:t>
            </w:r>
            <w:r w:rsidRPr="00217405">
              <w:rPr>
                <w:rFonts w:ascii="Times" w:eastAsiaTheme="minorEastAsia" w:hAnsi="Times"/>
                <w:rPrChange w:id="2745" w:author="Alex" w:date="2015-07-31T09:36:00Z">
                  <w:rPr>
                    <w:rFonts w:ascii="Cambria Math" w:eastAsiaTheme="minorEastAsia" w:hAnsi="Cambria Math"/>
                    <w:i/>
                  </w:rPr>
                </w:rPrChange>
              </w:rPr>
              <w:t>β</w:t>
            </w:r>
            <w:r w:rsidR="00281E5A" w:rsidRPr="00217405">
              <w:rPr>
                <w:rFonts w:ascii="Times" w:eastAsiaTheme="minorEastAsia" w:hAnsi="Times"/>
                <w:rPrChange w:id="2746" w:author="Alex" w:date="2015-07-31T09:36:00Z">
                  <w:rPr>
                    <w:rFonts w:ascii="Times" w:eastAsiaTheme="minorEastAsia" w:hAnsi="Times"/>
                  </w:rPr>
                </w:rPrChange>
              </w:rPr>
              <w:t xml:space="preserve">, </w:t>
            </w:r>
            <w:r w:rsidRPr="00217405">
              <w:rPr>
                <w:rFonts w:ascii="Times" w:eastAsiaTheme="minorEastAsia" w:hAnsi="Times"/>
                <w:rPrChange w:id="2747" w:author="Alex" w:date="2015-07-31T09:36:00Z">
                  <w:rPr>
                    <w:rFonts w:ascii="Cambria Math" w:eastAsiaTheme="minorEastAsia" w:hAnsi="Cambria Math"/>
                    <w:i/>
                  </w:rPr>
                </w:rPrChange>
              </w:rPr>
              <w:t>γ</w:t>
            </w:r>
          </w:p>
        </w:tc>
        <w:tc>
          <w:tcPr>
            <w:tcW w:w="3118" w:type="dxa"/>
          </w:tcPr>
          <w:p w14:paraId="19CFC3DE" w14:textId="0FCE6527" w:rsidR="0033542F" w:rsidRPr="00217405" w:rsidRDefault="00217405" w:rsidP="00C94463">
            <w:pPr>
              <w:jc w:val="center"/>
              <w:rPr>
                <w:rFonts w:ascii="Times" w:eastAsiaTheme="minorEastAsia" w:hAnsi="Times"/>
                <w:rPrChange w:id="2748" w:author="Alex" w:date="2015-07-31T09:36:00Z">
                  <w:rPr>
                    <w:rFonts w:ascii="Times" w:hAnsi="Times"/>
                  </w:rPr>
                </w:rPrChange>
              </w:rPr>
            </w:pPr>
            <w:r w:rsidRPr="00217405">
              <w:rPr>
                <w:rFonts w:ascii="Cambria Math" w:eastAsiaTheme="minorEastAsia" w:hAnsi="Cambria Math" w:cs="Cambria Math"/>
                <w:rPrChange w:id="2749" w:author="Alex" w:date="2015-07-31T09:36:00Z">
                  <w:rPr>
                    <w:rFonts w:ascii="Cambria Math" w:hAnsi="Cambria Math"/>
                    <w:i/>
                  </w:rPr>
                </w:rPrChange>
              </w:rPr>
              <w:t>∡</w:t>
            </w:r>
            <w:r w:rsidRPr="00217405">
              <w:rPr>
                <w:rFonts w:ascii="Times" w:eastAsiaTheme="minorEastAsia" w:hAnsi="Times"/>
                <w:rPrChange w:id="2750" w:author="Alex" w:date="2015-07-31T09:36:00Z">
                  <w:rPr>
                    <w:rFonts w:ascii="Cambria Math" w:hAnsi="Cambria Math"/>
                    <w:i/>
                  </w:rPr>
                </w:rPrChange>
              </w:rPr>
              <w:t>CAB</w:t>
            </w:r>
            <w:r w:rsidR="00F50E61" w:rsidRPr="00217405">
              <w:rPr>
                <w:rFonts w:ascii="Times" w:eastAsiaTheme="minorEastAsia" w:hAnsi="Times"/>
                <w:rPrChange w:id="2751" w:author="Alex" w:date="2015-07-31T09:36:00Z">
                  <w:rPr>
                    <w:rFonts w:ascii="Times" w:eastAsiaTheme="minorEastAsia" w:hAnsi="Times"/>
                  </w:rPr>
                </w:rPrChange>
              </w:rPr>
              <w:t xml:space="preserve">, </w:t>
            </w:r>
            <w:r w:rsidRPr="00217405">
              <w:rPr>
                <w:rFonts w:ascii="Cambria Math" w:eastAsiaTheme="minorEastAsia" w:hAnsi="Cambria Math" w:cs="Cambria Math"/>
                <w:rPrChange w:id="2752" w:author="Alex" w:date="2015-07-31T09:36:00Z">
                  <w:rPr>
                    <w:rFonts w:ascii="Cambria Math" w:hAnsi="Cambria Math"/>
                    <w:i/>
                  </w:rPr>
                </w:rPrChange>
              </w:rPr>
              <w:t>∡</w:t>
            </w:r>
            <w:r w:rsidRPr="00217405">
              <w:rPr>
                <w:rFonts w:ascii="Times" w:eastAsiaTheme="minorEastAsia" w:hAnsi="Times"/>
                <w:rPrChange w:id="2753" w:author="Alex" w:date="2015-07-31T09:36:00Z">
                  <w:rPr>
                    <w:rFonts w:ascii="Cambria Math" w:hAnsi="Cambria Math"/>
                    <w:i/>
                  </w:rPr>
                </w:rPrChange>
              </w:rPr>
              <w:t>ABC</w:t>
            </w:r>
            <w:r w:rsidR="00861E06" w:rsidRPr="00217405">
              <w:rPr>
                <w:rFonts w:ascii="Times" w:eastAsiaTheme="minorEastAsia" w:hAnsi="Times"/>
                <w:rPrChange w:id="2754" w:author="Alex" w:date="2015-07-31T09:36:00Z">
                  <w:rPr>
                    <w:rFonts w:ascii="Times" w:eastAsiaTheme="minorEastAsia" w:hAnsi="Times"/>
                  </w:rPr>
                </w:rPrChange>
              </w:rPr>
              <w:t xml:space="preserve">, </w:t>
            </w:r>
            <w:r w:rsidRPr="00217405">
              <w:rPr>
                <w:rFonts w:ascii="Cambria Math" w:eastAsiaTheme="minorEastAsia" w:hAnsi="Cambria Math" w:cs="Cambria Math"/>
                <w:rPrChange w:id="2755" w:author="Alex" w:date="2015-07-31T09:36:00Z">
                  <w:rPr>
                    <w:rFonts w:ascii="Cambria Math" w:hAnsi="Cambria Math"/>
                    <w:i/>
                  </w:rPr>
                </w:rPrChange>
              </w:rPr>
              <w:t>∡</w:t>
            </w:r>
            <w:r w:rsidRPr="00217405">
              <w:rPr>
                <w:rFonts w:ascii="Times" w:eastAsiaTheme="minorEastAsia" w:hAnsi="Times"/>
                <w:rPrChange w:id="2756" w:author="Alex" w:date="2015-07-31T09:36:00Z">
                  <w:rPr>
                    <w:rFonts w:ascii="Cambria Math" w:hAnsi="Cambria Math"/>
                    <w:i/>
                  </w:rPr>
                </w:rPrChange>
              </w:rPr>
              <w:t>ACB</w:t>
            </w:r>
          </w:p>
        </w:tc>
      </w:tr>
    </w:tbl>
    <w:p w14:paraId="4EECD0ED" w14:textId="32A97C5B" w:rsidR="000436D3" w:rsidRDefault="000436D3" w:rsidP="003B619B">
      <w:pPr>
        <w:spacing w:after="0"/>
        <w:rPr>
          <w:rFonts w:ascii="Times" w:hAnsi="Times"/>
        </w:rPr>
      </w:pPr>
    </w:p>
    <w:p w14:paraId="7C0B4AF4" w14:textId="77777777" w:rsidR="00217405" w:rsidRDefault="00217405" w:rsidP="003B619B">
      <w:pPr>
        <w:spacing w:after="0"/>
        <w:rPr>
          <w:ins w:id="2757" w:author="Alex" w:date="2015-07-31T09:37:00Z"/>
          <w:rFonts w:ascii="Times" w:hAnsi="Times"/>
        </w:rPr>
      </w:pPr>
    </w:p>
    <w:p w14:paraId="58475EE9" w14:textId="77777777" w:rsidR="00217405" w:rsidRDefault="00217405" w:rsidP="003B619B">
      <w:pPr>
        <w:spacing w:after="0"/>
        <w:rPr>
          <w:ins w:id="2758" w:author="Alex" w:date="2015-07-31T09:37:00Z"/>
          <w:rFonts w:ascii="Times" w:hAnsi="Times"/>
        </w:rPr>
      </w:pPr>
    </w:p>
    <w:p w14:paraId="282C750F" w14:textId="1F4A0DA9" w:rsidR="000436D3" w:rsidRDefault="00217405" w:rsidP="003B619B">
      <w:pPr>
        <w:spacing w:after="0"/>
        <w:rPr>
          <w:rFonts w:ascii="Times" w:hAnsi="Times"/>
        </w:rPr>
      </w:pPr>
      <w:ins w:id="2759" w:author="Alex" w:date="2015-07-31T09:37:00Z">
        <w:r>
          <w:rPr>
            <w:rFonts w:ascii="Times" w:hAnsi="Times"/>
          </w:rPr>
          <w:t xml:space="preserve">Hay varias formas de </w:t>
        </w:r>
      </w:ins>
      <w:del w:id="2760" w:author="Alex" w:date="2015-07-31T09:37:00Z">
        <w:r w:rsidR="00584973" w:rsidDel="00217405">
          <w:rPr>
            <w:rFonts w:ascii="Times" w:hAnsi="Times"/>
          </w:rPr>
          <w:delText xml:space="preserve">Para </w:delText>
        </w:r>
      </w:del>
      <w:r w:rsidR="00584973">
        <w:rPr>
          <w:rFonts w:ascii="Times" w:hAnsi="Times"/>
        </w:rPr>
        <w:t>clasificar los triángulos</w:t>
      </w:r>
      <w:ins w:id="2761" w:author="Alex" w:date="2015-07-31T09:37:00Z">
        <w:r>
          <w:rPr>
            <w:rFonts w:ascii="Times" w:hAnsi="Times"/>
          </w:rPr>
          <w:t>,</w:t>
        </w:r>
      </w:ins>
      <w:r w:rsidR="00584973">
        <w:rPr>
          <w:rFonts w:ascii="Times" w:hAnsi="Times"/>
        </w:rPr>
        <w:t xml:space="preserve"> usualmente se</w:t>
      </w:r>
      <w:r w:rsidR="00E61535">
        <w:rPr>
          <w:rFonts w:ascii="Times" w:hAnsi="Times"/>
        </w:rPr>
        <w:t xml:space="preserve"> considera</w:t>
      </w:r>
      <w:r w:rsidR="00584973">
        <w:rPr>
          <w:rFonts w:ascii="Times" w:hAnsi="Times"/>
        </w:rPr>
        <w:t>n</w:t>
      </w:r>
      <w:r w:rsidR="00E61535">
        <w:rPr>
          <w:rFonts w:ascii="Times" w:hAnsi="Times"/>
        </w:rPr>
        <w:t xml:space="preserve"> dos elementos importantes: </w:t>
      </w:r>
      <w:del w:id="2762" w:author="Alex" w:date="2015-07-31T09:37:00Z">
        <w:r w:rsidR="00E61535" w:rsidDel="00217405">
          <w:rPr>
            <w:rFonts w:ascii="Times" w:hAnsi="Times"/>
          </w:rPr>
          <w:delText xml:space="preserve">la relación de igualdad entre </w:delText>
        </w:r>
      </w:del>
      <w:r w:rsidR="00E61535">
        <w:rPr>
          <w:rFonts w:ascii="Times" w:hAnsi="Times"/>
        </w:rPr>
        <w:t>las medidas de sus lados</w:t>
      </w:r>
      <w:del w:id="2763" w:author="Alex" w:date="2015-07-31T09:37:00Z">
        <w:r w:rsidR="00E61535" w:rsidDel="00217405">
          <w:rPr>
            <w:rFonts w:ascii="Times" w:hAnsi="Times"/>
          </w:rPr>
          <w:delText>,</w:delText>
        </w:r>
      </w:del>
      <w:r w:rsidR="00E61535">
        <w:rPr>
          <w:rFonts w:ascii="Times" w:hAnsi="Times"/>
        </w:rPr>
        <w:t xml:space="preserve"> y la</w:t>
      </w:r>
      <w:ins w:id="2764" w:author="Alex" w:date="2015-07-31T09:38:00Z">
        <w:r>
          <w:rPr>
            <w:rFonts w:ascii="Times" w:hAnsi="Times"/>
          </w:rPr>
          <w:t>s medidas de sus ángulos</w:t>
        </w:r>
      </w:ins>
      <w:del w:id="2765" w:author="Alex" w:date="2015-07-31T09:38:00Z">
        <w:r w:rsidR="00E61535" w:rsidDel="00217405">
          <w:rPr>
            <w:rFonts w:ascii="Times" w:hAnsi="Times"/>
          </w:rPr>
          <w:delText xml:space="preserve"> comparación respecto a un ángulo recto de sus medidas angulares</w:delText>
        </w:r>
      </w:del>
      <w:r w:rsidR="00E61535">
        <w:rPr>
          <w:rFonts w:ascii="Times" w:hAnsi="Times"/>
        </w:rPr>
        <w:t>.</w:t>
      </w:r>
    </w:p>
    <w:p w14:paraId="3C6C7A05" w14:textId="77777777" w:rsidR="003840A6" w:rsidRDefault="003840A6" w:rsidP="003B619B">
      <w:pPr>
        <w:spacing w:after="0"/>
        <w:rPr>
          <w:rFonts w:ascii="Times" w:hAnsi="Times"/>
        </w:rPr>
      </w:pPr>
    </w:p>
    <w:p w14:paraId="39FEF2C6" w14:textId="61B7C3B8" w:rsidR="00F9102B" w:rsidRDefault="00F9102B" w:rsidP="003B619B">
      <w:pPr>
        <w:spacing w:after="0"/>
        <w:rPr>
          <w:ins w:id="2766" w:author="Alex" w:date="2015-07-31T09:43:00Z"/>
          <w:rFonts w:ascii="Times" w:hAnsi="Times"/>
        </w:rPr>
      </w:pPr>
      <w:ins w:id="2767" w:author="Alex" w:date="2015-07-31T09:44:00Z">
        <w:r>
          <w:rPr>
            <w:rFonts w:ascii="Times" w:hAnsi="Times"/>
          </w:rPr>
          <w:lastRenderedPageBreak/>
          <w:t xml:space="preserve">Para </w:t>
        </w:r>
        <w:r w:rsidRPr="009C7A90">
          <w:rPr>
            <w:rFonts w:ascii="Times" w:hAnsi="Times"/>
            <w:i/>
            <w:rPrChange w:id="2768" w:author="Alex" w:date="2015-07-31T09:51:00Z">
              <w:rPr>
                <w:rFonts w:ascii="Times" w:hAnsi="Times"/>
              </w:rPr>
            </w:rPrChange>
          </w:rPr>
          <w:t xml:space="preserve">clasificar triángulos a partir de las </w:t>
        </w:r>
      </w:ins>
      <w:del w:id="2769" w:author="Alex" w:date="2015-07-31T09:44:00Z">
        <w:r w:rsidR="003840A6" w:rsidRPr="009C7A90" w:rsidDel="00F9102B">
          <w:rPr>
            <w:rFonts w:ascii="Times" w:hAnsi="Times"/>
            <w:i/>
            <w:rPrChange w:id="2770" w:author="Alex" w:date="2015-07-31T09:51:00Z">
              <w:rPr>
                <w:rFonts w:ascii="Times" w:hAnsi="Times"/>
              </w:rPr>
            </w:rPrChange>
          </w:rPr>
          <w:delText xml:space="preserve">Si </w:delText>
        </w:r>
        <w:r w:rsidR="001520D7" w:rsidRPr="009C7A90" w:rsidDel="00F9102B">
          <w:rPr>
            <w:rFonts w:ascii="Times" w:hAnsi="Times"/>
            <w:i/>
            <w:rPrChange w:id="2771" w:author="Alex" w:date="2015-07-31T09:51:00Z">
              <w:rPr>
                <w:rFonts w:ascii="Times" w:hAnsi="Times"/>
              </w:rPr>
            </w:rPrChange>
          </w:rPr>
          <w:delText>para</w:delText>
        </w:r>
        <w:r w:rsidR="003840A6" w:rsidRPr="009C7A90" w:rsidDel="00F9102B">
          <w:rPr>
            <w:rFonts w:ascii="Times" w:hAnsi="Times"/>
            <w:i/>
            <w:rPrChange w:id="2772" w:author="Alex" w:date="2015-07-31T09:51:00Z">
              <w:rPr>
                <w:rFonts w:ascii="Times" w:hAnsi="Times"/>
              </w:rPr>
            </w:rPrChange>
          </w:rPr>
          <w:delText xml:space="preserve"> un triángulo </w:delText>
        </w:r>
        <w:r w:rsidR="001520D7" w:rsidRPr="009C7A90" w:rsidDel="00F9102B">
          <w:rPr>
            <w:rFonts w:ascii="Times" w:hAnsi="Times"/>
            <w:i/>
            <w:rPrChange w:id="2773" w:author="Alex" w:date="2015-07-31T09:51:00Z">
              <w:rPr>
                <w:rFonts w:ascii="Times" w:hAnsi="Times"/>
              </w:rPr>
            </w:rPrChange>
          </w:rPr>
          <w:delText xml:space="preserve">se indican las </w:delText>
        </w:r>
      </w:del>
      <w:r w:rsidR="001520D7" w:rsidRPr="009C7A90">
        <w:rPr>
          <w:rFonts w:ascii="Times" w:hAnsi="Times"/>
          <w:i/>
          <w:rPrChange w:id="2774" w:author="Alex" w:date="2015-07-31T09:51:00Z">
            <w:rPr>
              <w:rFonts w:ascii="Times" w:hAnsi="Times"/>
            </w:rPr>
          </w:rPrChange>
        </w:rPr>
        <w:t xml:space="preserve">medidas de los </w:t>
      </w:r>
      <w:r w:rsidR="001520D7" w:rsidRPr="009C7A90">
        <w:rPr>
          <w:rFonts w:ascii="Times" w:hAnsi="Times"/>
          <w:b/>
          <w:i/>
          <w:rPrChange w:id="2775" w:author="Alex" w:date="2015-07-31T09:54:00Z">
            <w:rPr>
              <w:rFonts w:ascii="Times" w:hAnsi="Times"/>
            </w:rPr>
          </w:rPrChange>
        </w:rPr>
        <w:t>lado</w:t>
      </w:r>
      <w:r w:rsidR="006E0F00" w:rsidRPr="009C7A90">
        <w:rPr>
          <w:rFonts w:ascii="Times" w:hAnsi="Times"/>
          <w:b/>
          <w:i/>
          <w:rPrChange w:id="2776" w:author="Alex" w:date="2015-07-31T09:54:00Z">
            <w:rPr>
              <w:rFonts w:ascii="Times" w:hAnsi="Times"/>
            </w:rPr>
          </w:rPrChange>
        </w:rPr>
        <w:t>s</w:t>
      </w:r>
      <w:r w:rsidR="001520D7" w:rsidRPr="009C7A90">
        <w:rPr>
          <w:rFonts w:ascii="Times" w:hAnsi="Times"/>
          <w:rPrChange w:id="2777" w:author="Alex" w:date="2015-07-31T09:54:00Z">
            <w:rPr>
              <w:rFonts w:ascii="Times" w:hAnsi="Times"/>
            </w:rPr>
          </w:rPrChange>
        </w:rPr>
        <w:t>,</w:t>
      </w:r>
      <w:r w:rsidR="001520D7">
        <w:rPr>
          <w:rFonts w:ascii="Times" w:hAnsi="Times"/>
        </w:rPr>
        <w:t xml:space="preserve"> </w:t>
      </w:r>
      <w:ins w:id="2778" w:author="Alex" w:date="2015-07-31T09:44:00Z">
        <w:r>
          <w:rPr>
            <w:rFonts w:ascii="Times" w:hAnsi="Times"/>
          </w:rPr>
          <w:t xml:space="preserve">usaremos </w:t>
        </w:r>
      </w:ins>
      <w:ins w:id="2779" w:author="Alex" w:date="2015-07-31T09:41:00Z">
        <w:r>
          <w:rPr>
            <w:rFonts w:ascii="Times" w:hAnsi="Times"/>
          </w:rPr>
          <w:t>la</w:t>
        </w:r>
      </w:ins>
      <w:ins w:id="2780" w:author="Alex" w:date="2015-07-31T09:44:00Z">
        <w:r>
          <w:rPr>
            <w:rFonts w:ascii="Times" w:hAnsi="Times"/>
          </w:rPr>
          <w:t>s</w:t>
        </w:r>
      </w:ins>
      <w:ins w:id="2781" w:author="Alex" w:date="2015-07-31T09:41:00Z">
        <w:r>
          <w:rPr>
            <w:rFonts w:ascii="Times" w:hAnsi="Times"/>
          </w:rPr>
          <w:t xml:space="preserve"> siguiente</w:t>
        </w:r>
      </w:ins>
      <w:ins w:id="2782" w:author="Alex" w:date="2015-07-31T09:44:00Z">
        <w:r>
          <w:rPr>
            <w:rFonts w:ascii="Times" w:hAnsi="Times"/>
          </w:rPr>
          <w:t>s</w:t>
        </w:r>
      </w:ins>
      <w:ins w:id="2783" w:author="Alex" w:date="2015-07-31T09:41:00Z">
        <w:r>
          <w:rPr>
            <w:rFonts w:ascii="Times" w:hAnsi="Times"/>
          </w:rPr>
          <w:t xml:space="preserve"> </w:t>
        </w:r>
      </w:ins>
      <w:ins w:id="2784" w:author="Alex" w:date="2015-07-31T09:44:00Z">
        <w:r>
          <w:rPr>
            <w:rFonts w:ascii="Times" w:hAnsi="Times"/>
          </w:rPr>
          <w:t>definiciones</w:t>
        </w:r>
      </w:ins>
      <w:ins w:id="2785" w:author="Alex" w:date="2015-07-31T09:41:00Z">
        <w:r>
          <w:rPr>
            <w:rFonts w:ascii="Times" w:hAnsi="Times"/>
          </w:rPr>
          <w:t>:</w:t>
        </w:r>
      </w:ins>
    </w:p>
    <w:p w14:paraId="205A4001" w14:textId="77777777" w:rsidR="00F9102B" w:rsidRDefault="00F9102B" w:rsidP="003B619B">
      <w:pPr>
        <w:spacing w:after="0"/>
        <w:rPr>
          <w:ins w:id="2786" w:author="Alex" w:date="2015-07-31T09:41:00Z"/>
          <w:rFonts w:ascii="Times" w:hAnsi="Times"/>
        </w:rPr>
      </w:pPr>
    </w:p>
    <w:p w14:paraId="15CC9CC3" w14:textId="19A6AEFE" w:rsidR="00F9102B" w:rsidRDefault="009C7A90" w:rsidP="00F9102B">
      <w:pPr>
        <w:pStyle w:val="Prrafodelista"/>
        <w:numPr>
          <w:ilvl w:val="0"/>
          <w:numId w:val="52"/>
        </w:numPr>
        <w:spacing w:after="0"/>
        <w:rPr>
          <w:ins w:id="2787" w:author="Alex" w:date="2015-07-31T09:41:00Z"/>
          <w:rFonts w:ascii="Times" w:hAnsi="Times"/>
        </w:rPr>
        <w:pPrChange w:id="2788" w:author="Alex" w:date="2015-07-31T09:41:00Z">
          <w:pPr>
            <w:spacing w:after="0"/>
          </w:pPr>
        </w:pPrChange>
      </w:pPr>
      <w:ins w:id="2789" w:author="Alex" w:date="2015-07-31T09:54:00Z">
        <w:r>
          <w:rPr>
            <w:rFonts w:ascii="Times" w:hAnsi="Times"/>
          </w:rPr>
          <w:t xml:space="preserve">Triángulo </w:t>
        </w:r>
        <w:r w:rsidRPr="009C7A90">
          <w:rPr>
            <w:rFonts w:ascii="Times" w:hAnsi="Times"/>
            <w:b/>
            <w:rPrChange w:id="2790" w:author="Alex" w:date="2015-07-31T09:58:00Z">
              <w:rPr>
                <w:rFonts w:ascii="Times" w:hAnsi="Times"/>
              </w:rPr>
            </w:rPrChange>
          </w:rPr>
          <w:t>i</w:t>
        </w:r>
      </w:ins>
      <w:ins w:id="2791" w:author="Alex" w:date="2015-07-31T09:41:00Z">
        <w:r w:rsidR="00F9102B" w:rsidRPr="009C7A90">
          <w:rPr>
            <w:rFonts w:ascii="Times" w:hAnsi="Times"/>
            <w:b/>
            <w:rPrChange w:id="2792" w:author="Alex" w:date="2015-07-31T09:58:00Z">
              <w:rPr>
                <w:rFonts w:ascii="Times" w:hAnsi="Times"/>
              </w:rPr>
            </w:rPrChange>
          </w:rPr>
          <w:t>sósceles</w:t>
        </w:r>
        <w:r w:rsidR="00F9102B">
          <w:rPr>
            <w:rFonts w:ascii="Times" w:hAnsi="Times"/>
          </w:rPr>
          <w:t>, si dos de sus lados tienen la misma medida.</w:t>
        </w:r>
      </w:ins>
    </w:p>
    <w:p w14:paraId="53C33F1C" w14:textId="014F08BB" w:rsidR="00F9102B" w:rsidRDefault="009C7A90" w:rsidP="00F9102B">
      <w:pPr>
        <w:pStyle w:val="Prrafodelista"/>
        <w:numPr>
          <w:ilvl w:val="0"/>
          <w:numId w:val="52"/>
        </w:numPr>
        <w:spacing w:after="0"/>
        <w:rPr>
          <w:ins w:id="2793" w:author="Alex" w:date="2015-07-31T09:41:00Z"/>
          <w:rFonts w:ascii="Times" w:hAnsi="Times"/>
        </w:rPr>
        <w:pPrChange w:id="2794" w:author="Alex" w:date="2015-07-31T09:41:00Z">
          <w:pPr>
            <w:spacing w:after="0"/>
          </w:pPr>
        </w:pPrChange>
      </w:pPr>
      <w:ins w:id="2795" w:author="Alex" w:date="2015-07-31T09:54:00Z">
        <w:r>
          <w:rPr>
            <w:rFonts w:ascii="Times" w:hAnsi="Times"/>
          </w:rPr>
          <w:t xml:space="preserve">Triángulo </w:t>
        </w:r>
        <w:r w:rsidRPr="009C7A90">
          <w:rPr>
            <w:rFonts w:ascii="Times" w:hAnsi="Times"/>
            <w:b/>
            <w:rPrChange w:id="2796" w:author="Alex" w:date="2015-07-31T09:58:00Z">
              <w:rPr>
                <w:rFonts w:ascii="Times" w:hAnsi="Times"/>
              </w:rPr>
            </w:rPrChange>
          </w:rPr>
          <w:t>e</w:t>
        </w:r>
      </w:ins>
      <w:ins w:id="2797" w:author="Alex" w:date="2015-07-31T09:41:00Z">
        <w:r w:rsidR="00F9102B" w:rsidRPr="009C7A90">
          <w:rPr>
            <w:rFonts w:ascii="Times" w:hAnsi="Times"/>
            <w:b/>
            <w:rPrChange w:id="2798" w:author="Alex" w:date="2015-07-31T09:58:00Z">
              <w:rPr>
                <w:rFonts w:ascii="Times" w:hAnsi="Times"/>
              </w:rPr>
            </w:rPrChange>
          </w:rPr>
          <w:t>quilátero</w:t>
        </w:r>
      </w:ins>
      <w:ins w:id="2799" w:author="Alex" w:date="2015-07-31T09:42:00Z">
        <w:r w:rsidR="00F9102B">
          <w:rPr>
            <w:rFonts w:ascii="Times" w:hAnsi="Times"/>
          </w:rPr>
          <w:t>, si los tres lados tienen la misma medida.</w:t>
        </w:r>
      </w:ins>
    </w:p>
    <w:p w14:paraId="45D1F676" w14:textId="7AF7F70E" w:rsidR="00F9102B" w:rsidRPr="00F9102B" w:rsidRDefault="009C7A90" w:rsidP="00F9102B">
      <w:pPr>
        <w:pStyle w:val="Prrafodelista"/>
        <w:numPr>
          <w:ilvl w:val="0"/>
          <w:numId w:val="52"/>
        </w:numPr>
        <w:spacing w:after="0"/>
        <w:rPr>
          <w:ins w:id="2800" w:author="Alex" w:date="2015-07-31T09:41:00Z"/>
          <w:rFonts w:ascii="Times" w:hAnsi="Times"/>
          <w:rPrChange w:id="2801" w:author="Alex" w:date="2015-07-31T09:41:00Z">
            <w:rPr>
              <w:ins w:id="2802" w:author="Alex" w:date="2015-07-31T09:41:00Z"/>
            </w:rPr>
          </w:rPrChange>
        </w:rPr>
        <w:pPrChange w:id="2803" w:author="Alex" w:date="2015-07-31T09:41:00Z">
          <w:pPr>
            <w:spacing w:after="0"/>
          </w:pPr>
        </w:pPrChange>
      </w:pPr>
      <w:ins w:id="2804" w:author="Alex" w:date="2015-07-31T09:54:00Z">
        <w:r>
          <w:rPr>
            <w:rFonts w:ascii="Times" w:hAnsi="Times"/>
          </w:rPr>
          <w:t xml:space="preserve">Triángulo </w:t>
        </w:r>
      </w:ins>
      <w:ins w:id="2805" w:author="Alex" w:date="2015-07-31T09:55:00Z">
        <w:r w:rsidRPr="009C7A90">
          <w:rPr>
            <w:rFonts w:ascii="Times" w:hAnsi="Times"/>
            <w:b/>
            <w:rPrChange w:id="2806" w:author="Alex" w:date="2015-07-31T09:58:00Z">
              <w:rPr>
                <w:rFonts w:ascii="Times" w:hAnsi="Times"/>
              </w:rPr>
            </w:rPrChange>
          </w:rPr>
          <w:t>e</w:t>
        </w:r>
      </w:ins>
      <w:ins w:id="2807" w:author="Alex" w:date="2015-07-31T09:41:00Z">
        <w:r w:rsidR="00F9102B" w:rsidRPr="009C7A90">
          <w:rPr>
            <w:rFonts w:ascii="Times" w:hAnsi="Times"/>
            <w:b/>
            <w:rPrChange w:id="2808" w:author="Alex" w:date="2015-07-31T09:58:00Z">
              <w:rPr>
                <w:rFonts w:ascii="Times" w:hAnsi="Times"/>
              </w:rPr>
            </w:rPrChange>
          </w:rPr>
          <w:t>scaleno</w:t>
        </w:r>
        <w:r w:rsidR="00F9102B">
          <w:rPr>
            <w:rFonts w:ascii="Times" w:hAnsi="Times"/>
          </w:rPr>
          <w:t>, si cada lado tiene una medida diferente a los otros dos.</w:t>
        </w:r>
      </w:ins>
    </w:p>
    <w:p w14:paraId="65A6A0C8" w14:textId="77777777" w:rsidR="00F9102B" w:rsidRDefault="00F9102B" w:rsidP="003B619B">
      <w:pPr>
        <w:spacing w:after="0"/>
        <w:rPr>
          <w:ins w:id="2809" w:author="Alex" w:date="2015-07-31T09:45:00Z"/>
          <w:rFonts w:ascii="Times" w:hAnsi="Times"/>
        </w:rPr>
      </w:pPr>
    </w:p>
    <w:p w14:paraId="61E517AF" w14:textId="77777777" w:rsidR="00F9102B" w:rsidRDefault="00F9102B" w:rsidP="003B619B">
      <w:pPr>
        <w:spacing w:after="0"/>
        <w:rPr>
          <w:ins w:id="2810" w:author="Alex" w:date="2015-07-31T09:45:00Z"/>
          <w:rFonts w:ascii="Times" w:hAnsi="Times"/>
        </w:rPr>
      </w:pPr>
    </w:p>
    <w:tbl>
      <w:tblPr>
        <w:tblStyle w:val="Tablaconcuadrcula"/>
        <w:tblW w:w="0" w:type="auto"/>
        <w:tblLook w:val="04A0" w:firstRow="1" w:lastRow="0" w:firstColumn="1" w:lastColumn="0" w:noHBand="0" w:noVBand="1"/>
      </w:tblPr>
      <w:tblGrid>
        <w:gridCol w:w="1860"/>
        <w:gridCol w:w="6968"/>
      </w:tblGrid>
      <w:tr w:rsidR="00F9102B" w:rsidRPr="005D1738" w14:paraId="5FF5E8D0" w14:textId="77777777" w:rsidTr="00F11C4B">
        <w:trPr>
          <w:ins w:id="2811" w:author="Alex" w:date="2015-07-31T09:46:00Z"/>
        </w:trPr>
        <w:tc>
          <w:tcPr>
            <w:tcW w:w="9033" w:type="dxa"/>
            <w:gridSpan w:val="2"/>
            <w:shd w:val="clear" w:color="auto" w:fill="0D0D0D" w:themeFill="text1" w:themeFillTint="F2"/>
          </w:tcPr>
          <w:p w14:paraId="79161A25" w14:textId="77777777" w:rsidR="00F9102B" w:rsidRPr="005D1738" w:rsidRDefault="00F9102B" w:rsidP="00F11C4B">
            <w:pPr>
              <w:jc w:val="center"/>
              <w:rPr>
                <w:ins w:id="2812" w:author="Alex" w:date="2015-07-31T09:46:00Z"/>
                <w:rFonts w:ascii="Times New Roman" w:hAnsi="Times New Roman" w:cs="Times New Roman"/>
                <w:b/>
                <w:color w:val="FFFFFF" w:themeColor="background1"/>
              </w:rPr>
            </w:pPr>
            <w:ins w:id="2813" w:author="Alex" w:date="2015-07-31T09:46:00Z">
              <w:r w:rsidRPr="005D1738">
                <w:rPr>
                  <w:rFonts w:ascii="Times New Roman" w:hAnsi="Times New Roman" w:cs="Times New Roman"/>
                  <w:b/>
                  <w:color w:val="FFFFFF" w:themeColor="background1"/>
                </w:rPr>
                <w:t>Imagen (fotografía, gráfica o ilustración)</w:t>
              </w:r>
            </w:ins>
          </w:p>
        </w:tc>
      </w:tr>
      <w:tr w:rsidR="00F9102B" w14:paraId="088A6959" w14:textId="77777777" w:rsidTr="00F11C4B">
        <w:trPr>
          <w:ins w:id="2814" w:author="Alex" w:date="2015-07-31T09:46:00Z"/>
        </w:trPr>
        <w:tc>
          <w:tcPr>
            <w:tcW w:w="2518" w:type="dxa"/>
          </w:tcPr>
          <w:p w14:paraId="77F158A3" w14:textId="77777777" w:rsidR="00F9102B" w:rsidRPr="00053744" w:rsidRDefault="00F9102B" w:rsidP="00F11C4B">
            <w:pPr>
              <w:rPr>
                <w:ins w:id="2815" w:author="Alex" w:date="2015-07-31T09:46:00Z"/>
                <w:rFonts w:ascii="Times New Roman" w:hAnsi="Times New Roman" w:cs="Times New Roman"/>
                <w:b/>
                <w:color w:val="000000"/>
                <w:sz w:val="18"/>
                <w:szCs w:val="18"/>
              </w:rPr>
            </w:pPr>
            <w:ins w:id="2816" w:author="Alex" w:date="2015-07-31T09:46:00Z">
              <w:r>
                <w:rPr>
                  <w:rFonts w:ascii="Times New Roman" w:hAnsi="Times New Roman" w:cs="Times New Roman"/>
                  <w:b/>
                  <w:color w:val="000000"/>
                  <w:sz w:val="18"/>
                  <w:szCs w:val="18"/>
                </w:rPr>
                <w:t>Código</w:t>
              </w:r>
            </w:ins>
          </w:p>
        </w:tc>
        <w:tc>
          <w:tcPr>
            <w:tcW w:w="6515" w:type="dxa"/>
          </w:tcPr>
          <w:p w14:paraId="00E266B2" w14:textId="77777777" w:rsidR="00F9102B" w:rsidRPr="00053744" w:rsidRDefault="00F9102B" w:rsidP="00F11C4B">
            <w:pPr>
              <w:rPr>
                <w:ins w:id="2817" w:author="Alex" w:date="2015-07-31T09:46:00Z"/>
                <w:rFonts w:ascii="Times New Roman" w:hAnsi="Times New Roman" w:cs="Times New Roman"/>
                <w:b/>
                <w:color w:val="000000"/>
                <w:sz w:val="18"/>
                <w:szCs w:val="18"/>
              </w:rPr>
            </w:pPr>
            <w:ins w:id="2818" w:author="Alex" w:date="2015-07-31T09:46:00Z">
              <w:r>
                <w:rPr>
                  <w:rFonts w:ascii="Times New Roman" w:hAnsi="Times New Roman" w:cs="Times New Roman"/>
                  <w:color w:val="000000"/>
                </w:rPr>
                <w:t>XX_00_00_IMG00</w:t>
              </w:r>
            </w:ins>
          </w:p>
        </w:tc>
      </w:tr>
      <w:tr w:rsidR="00F9102B" w14:paraId="4D3EB183" w14:textId="77777777" w:rsidTr="00F11C4B">
        <w:trPr>
          <w:ins w:id="2819" w:author="Alex" w:date="2015-07-31T09:46:00Z"/>
        </w:trPr>
        <w:tc>
          <w:tcPr>
            <w:tcW w:w="2518" w:type="dxa"/>
          </w:tcPr>
          <w:p w14:paraId="40F83507" w14:textId="77777777" w:rsidR="00F9102B" w:rsidRDefault="00F9102B" w:rsidP="00F11C4B">
            <w:pPr>
              <w:rPr>
                <w:ins w:id="2820" w:author="Alex" w:date="2015-07-31T09:46:00Z"/>
                <w:rFonts w:ascii="Times New Roman" w:hAnsi="Times New Roman" w:cs="Times New Roman"/>
                <w:color w:val="000000"/>
              </w:rPr>
            </w:pPr>
            <w:ins w:id="2821" w:author="Alex" w:date="2015-07-31T09:46:00Z">
              <w:r w:rsidRPr="00053744">
                <w:rPr>
                  <w:rFonts w:ascii="Times New Roman" w:hAnsi="Times New Roman" w:cs="Times New Roman"/>
                  <w:b/>
                  <w:color w:val="000000"/>
                  <w:sz w:val="18"/>
                  <w:szCs w:val="18"/>
                </w:rPr>
                <w:t>Descripción</w:t>
              </w:r>
            </w:ins>
          </w:p>
        </w:tc>
        <w:tc>
          <w:tcPr>
            <w:tcW w:w="6515" w:type="dxa"/>
          </w:tcPr>
          <w:p w14:paraId="0D172DA4" w14:textId="171B9721" w:rsidR="00F9102B" w:rsidRDefault="00F9102B" w:rsidP="00F11C4B">
            <w:pPr>
              <w:rPr>
                <w:ins w:id="2822" w:author="Alex" w:date="2015-07-31T09:46:00Z"/>
                <w:rFonts w:ascii="Times New Roman" w:hAnsi="Times New Roman" w:cs="Times New Roman"/>
                <w:color w:val="000000"/>
              </w:rPr>
            </w:pPr>
            <w:ins w:id="2823" w:author="Alex" w:date="2015-07-31T09:46:00Z">
              <w:r>
                <w:rPr>
                  <w:rFonts w:ascii="Times New Roman" w:hAnsi="Times New Roman" w:cs="Times New Roman"/>
                  <w:color w:val="000000"/>
                </w:rPr>
                <w:t>De la imagen de shutterstock, únicamente tomar las imágenes “scalene triangle”</w:t>
              </w:r>
            </w:ins>
            <w:ins w:id="2824" w:author="Alex" w:date="2015-07-31T09:47:00Z">
              <w:r>
                <w:rPr>
                  <w:rFonts w:ascii="Times New Roman" w:hAnsi="Times New Roman" w:cs="Times New Roman"/>
                  <w:color w:val="000000"/>
                </w:rPr>
                <w:t xml:space="preserve"> “isósceles triangle” y “equiláteral triangle” (o hacer un conjunto de triángulos como los indicados)</w:t>
              </w:r>
            </w:ins>
          </w:p>
        </w:tc>
      </w:tr>
      <w:tr w:rsidR="00F9102B" w14:paraId="59704B44" w14:textId="77777777" w:rsidTr="00F11C4B">
        <w:trPr>
          <w:ins w:id="2825" w:author="Alex" w:date="2015-07-31T09:46:00Z"/>
        </w:trPr>
        <w:tc>
          <w:tcPr>
            <w:tcW w:w="2518" w:type="dxa"/>
          </w:tcPr>
          <w:p w14:paraId="792CCC9F" w14:textId="77777777" w:rsidR="00F9102B" w:rsidRDefault="00F9102B" w:rsidP="00F11C4B">
            <w:pPr>
              <w:rPr>
                <w:ins w:id="2826" w:author="Alex" w:date="2015-07-31T09:46:00Z"/>
                <w:rFonts w:ascii="Times New Roman" w:hAnsi="Times New Roman" w:cs="Times New Roman"/>
                <w:color w:val="000000"/>
              </w:rPr>
            </w:pPr>
            <w:ins w:id="2827" w:author="Alex" w:date="2015-07-31T09:46: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670CD20D" w14:textId="77777777" w:rsidR="00F9102B" w:rsidRDefault="00F9102B" w:rsidP="00F9102B">
            <w:pPr>
              <w:rPr>
                <w:ins w:id="2828" w:author="Alex" w:date="2015-07-31T09:46:00Z"/>
                <w:rFonts w:ascii="Times New Roman" w:hAnsi="Times New Roman" w:cs="Times New Roman"/>
                <w:color w:val="000000"/>
              </w:rPr>
            </w:pPr>
            <w:ins w:id="2829" w:author="Alex" w:date="2015-07-31T09:46:00Z">
              <w:r>
                <w:rPr>
                  <w:rFonts w:ascii="Times New Roman" w:hAnsi="Times New Roman" w:cs="Times New Roman"/>
                  <w:color w:val="000000"/>
                </w:rPr>
                <w:t xml:space="preserve">Shutterstock: </w:t>
              </w:r>
              <w:r>
                <w:fldChar w:fldCharType="begin"/>
              </w:r>
              <w:r>
                <w:instrText xml:space="preserve"> HYPERLINK "http://www.shutterstock.com/pic-141607186/stock-vector-illustration-of-the-different-shapes-on-a-white-background.html?src=h0C1e3SqMjBeal5RBM6uSw-1-33" </w:instrText>
              </w:r>
              <w:r>
                <w:fldChar w:fldCharType="separate"/>
              </w:r>
              <w:r>
                <w:rPr>
                  <w:rStyle w:val="Hipervnculo"/>
                </w:rPr>
                <w:t>141607186</w:t>
              </w:r>
              <w:r>
                <w:fldChar w:fldCharType="end"/>
              </w:r>
            </w:ins>
          </w:p>
          <w:p w14:paraId="46B2EE64" w14:textId="71E338A7" w:rsidR="00F9102B" w:rsidRDefault="00F9102B" w:rsidP="00F9102B">
            <w:pPr>
              <w:rPr>
                <w:ins w:id="2830" w:author="Alex" w:date="2015-07-31T09:46:00Z"/>
                <w:rFonts w:ascii="Times New Roman" w:hAnsi="Times New Roman" w:cs="Times New Roman"/>
                <w:color w:val="000000"/>
              </w:rPr>
            </w:pPr>
            <w:ins w:id="2831" w:author="Alex" w:date="2015-07-31T09:46:00Z">
              <w:r>
                <w:rPr>
                  <w:noProof/>
                  <w:lang w:val="es-CO" w:eastAsia="es-CO"/>
                </w:rPr>
                <w:drawing>
                  <wp:inline distT="0" distB="0" distL="0" distR="0" wp14:anchorId="35014924" wp14:editId="0D5FC844">
                    <wp:extent cx="4287520" cy="3433445"/>
                    <wp:effectExtent l="0" t="0" r="0" b="0"/>
                    <wp:docPr id="51" name="Imagen 51" descr="http://thumb9.shutterstock.com/display_pic_with_logo/10654/141607186/stock-vector-illustration-of-the-different-shapes-on-a-white-background-141607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0654/141607186/stock-vector-illustration-of-the-different-shapes-on-a-white-background-14160718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87520" cy="3433445"/>
                            </a:xfrm>
                            <a:prstGeom prst="rect">
                              <a:avLst/>
                            </a:prstGeom>
                            <a:noFill/>
                            <a:ln>
                              <a:noFill/>
                            </a:ln>
                          </pic:spPr>
                        </pic:pic>
                      </a:graphicData>
                    </a:graphic>
                  </wp:inline>
                </w:drawing>
              </w:r>
            </w:ins>
          </w:p>
        </w:tc>
      </w:tr>
      <w:tr w:rsidR="00F9102B" w14:paraId="74BD8E01" w14:textId="77777777" w:rsidTr="00F11C4B">
        <w:trPr>
          <w:ins w:id="2832" w:author="Alex" w:date="2015-07-31T09:46:00Z"/>
        </w:trPr>
        <w:tc>
          <w:tcPr>
            <w:tcW w:w="2518" w:type="dxa"/>
          </w:tcPr>
          <w:p w14:paraId="440460D8" w14:textId="77777777" w:rsidR="00F9102B" w:rsidRDefault="00F9102B" w:rsidP="00F11C4B">
            <w:pPr>
              <w:rPr>
                <w:ins w:id="2833" w:author="Alex" w:date="2015-07-31T09:46:00Z"/>
                <w:rFonts w:ascii="Times New Roman" w:hAnsi="Times New Roman" w:cs="Times New Roman"/>
                <w:color w:val="000000"/>
              </w:rPr>
            </w:pPr>
            <w:ins w:id="2834" w:author="Alex" w:date="2015-07-31T09:46:00Z">
              <w:r w:rsidRPr="00053744">
                <w:rPr>
                  <w:rFonts w:ascii="Times New Roman" w:hAnsi="Times New Roman" w:cs="Times New Roman"/>
                  <w:b/>
                  <w:color w:val="000000"/>
                  <w:sz w:val="18"/>
                  <w:szCs w:val="18"/>
                </w:rPr>
                <w:t>Pie de imagen</w:t>
              </w:r>
            </w:ins>
          </w:p>
        </w:tc>
        <w:tc>
          <w:tcPr>
            <w:tcW w:w="6515" w:type="dxa"/>
          </w:tcPr>
          <w:p w14:paraId="770422F2" w14:textId="064C0A33" w:rsidR="00F9102B" w:rsidRDefault="00F9102B" w:rsidP="00F11C4B">
            <w:pPr>
              <w:rPr>
                <w:ins w:id="2835" w:author="Alex" w:date="2015-07-31T09:46:00Z"/>
                <w:rFonts w:ascii="Times New Roman" w:hAnsi="Times New Roman" w:cs="Times New Roman"/>
                <w:color w:val="000000"/>
              </w:rPr>
            </w:pPr>
            <w:ins w:id="2836" w:author="Alex" w:date="2015-07-31T09:47:00Z">
              <w:r>
                <w:rPr>
                  <w:rFonts w:ascii="Times New Roman" w:hAnsi="Times New Roman" w:cs="Times New Roman"/>
                  <w:color w:val="000000"/>
                </w:rPr>
                <w:t>Triángulos clasificados según la longitud de sus lados</w:t>
              </w:r>
            </w:ins>
          </w:p>
        </w:tc>
      </w:tr>
    </w:tbl>
    <w:p w14:paraId="5A6AFEC1" w14:textId="052295B7" w:rsidR="00F9102B" w:rsidRDefault="00F9102B" w:rsidP="003B619B">
      <w:pPr>
        <w:spacing w:after="0"/>
        <w:rPr>
          <w:ins w:id="2837" w:author="Alex" w:date="2015-07-31T09:44:00Z"/>
          <w:rFonts w:ascii="Times" w:hAnsi="Times"/>
        </w:rPr>
      </w:pPr>
    </w:p>
    <w:p w14:paraId="55BC0F53" w14:textId="77777777" w:rsidR="00F9102B" w:rsidRDefault="00F9102B" w:rsidP="003B619B">
      <w:pPr>
        <w:spacing w:after="0"/>
        <w:rPr>
          <w:ins w:id="2838" w:author="Alex" w:date="2015-07-31T09:41:00Z"/>
          <w:rFonts w:ascii="Times" w:hAnsi="Times"/>
        </w:rPr>
      </w:pPr>
    </w:p>
    <w:p w14:paraId="2891F759" w14:textId="075C0186" w:rsidR="003840A6" w:rsidRPr="00F9102B" w:rsidDel="00F9102B" w:rsidRDefault="001520D7" w:rsidP="003B619B">
      <w:pPr>
        <w:spacing w:after="0"/>
        <w:rPr>
          <w:del w:id="2839" w:author="Alex" w:date="2015-07-31T09:43:00Z"/>
          <w:rFonts w:ascii="Times" w:eastAsiaTheme="minorEastAsia" w:hAnsi="Times"/>
          <w:rPrChange w:id="2840" w:author="Alex" w:date="2015-07-31T09:43:00Z">
            <w:rPr>
              <w:del w:id="2841" w:author="Alex" w:date="2015-07-31T09:43:00Z"/>
              <w:rFonts w:ascii="Times" w:hAnsi="Times"/>
            </w:rPr>
          </w:rPrChange>
        </w:rPr>
      </w:pPr>
      <w:del w:id="2842" w:author="Alex" w:date="2015-07-31T09:42:00Z">
        <w:r w:rsidDel="00F9102B">
          <w:rPr>
            <w:rFonts w:ascii="Times" w:hAnsi="Times"/>
          </w:rPr>
          <w:delText>como p</w:delText>
        </w:r>
      </w:del>
      <w:ins w:id="2843" w:author="Alex" w:date="2015-07-31T09:42:00Z">
        <w:r w:rsidR="00F9102B">
          <w:rPr>
            <w:rFonts w:ascii="Times" w:hAnsi="Times"/>
          </w:rPr>
          <w:t>P</w:t>
        </w:r>
      </w:ins>
      <w:r>
        <w:rPr>
          <w:rFonts w:ascii="Times" w:hAnsi="Times"/>
        </w:rPr>
        <w:t>or ejemplo</w:t>
      </w:r>
      <w:ins w:id="2844" w:author="Alex" w:date="2015-07-31T09:42:00Z">
        <w:r w:rsidR="00F9102B">
          <w:rPr>
            <w:rFonts w:ascii="Times" w:hAnsi="Times"/>
          </w:rPr>
          <w:t>, si las medidas de un tri</w:t>
        </w:r>
      </w:ins>
      <w:ins w:id="2845" w:author="Alex" w:date="2015-07-31T09:43:00Z">
        <w:r w:rsidR="00F9102B">
          <w:rPr>
            <w:rFonts w:ascii="Times" w:hAnsi="Times"/>
          </w:rPr>
          <w:t>ángulo son</w:t>
        </w:r>
      </w:ins>
      <w:r>
        <w:rPr>
          <w:rFonts w:ascii="Times" w:hAnsi="Times"/>
        </w:rPr>
        <w:t xml:space="preserve"> </w:t>
      </w:r>
      <w:r w:rsidR="00F9102B" w:rsidRPr="00F9102B">
        <w:rPr>
          <w:rFonts w:ascii="Times" w:eastAsiaTheme="minorEastAsia" w:hAnsi="Times"/>
          <w:rPrChange w:id="2846" w:author="Alex" w:date="2015-07-31T09:43:00Z">
            <w:rPr>
              <w:rFonts w:ascii="Cambria Math" w:hAnsi="Cambria Math"/>
              <w:i/>
            </w:rPr>
          </w:rPrChange>
        </w:rPr>
        <w:t>a=3</w:t>
      </w:r>
      <w:r w:rsidRPr="00F9102B">
        <w:rPr>
          <w:rFonts w:ascii="Times" w:eastAsiaTheme="minorEastAsia" w:hAnsi="Times"/>
          <w:rPrChange w:id="2847" w:author="Alex" w:date="2015-07-31T09:43:00Z">
            <w:rPr>
              <w:rFonts w:ascii="Times" w:eastAsiaTheme="minorEastAsia" w:hAnsi="Times"/>
            </w:rPr>
          </w:rPrChange>
        </w:rPr>
        <w:t xml:space="preserve">, </w:t>
      </w:r>
      <w:r w:rsidR="00F9102B" w:rsidRPr="00F9102B">
        <w:rPr>
          <w:rFonts w:ascii="Times" w:eastAsiaTheme="minorEastAsia" w:hAnsi="Times"/>
          <w:rPrChange w:id="2848" w:author="Alex" w:date="2015-07-31T09:43:00Z">
            <w:rPr>
              <w:rFonts w:ascii="Cambria Math" w:eastAsiaTheme="minorEastAsia" w:hAnsi="Cambria Math"/>
              <w:i/>
            </w:rPr>
          </w:rPrChange>
        </w:rPr>
        <w:t>b=4</w:t>
      </w:r>
      <w:r w:rsidR="006E0F00" w:rsidRPr="00F9102B">
        <w:rPr>
          <w:rFonts w:ascii="Times" w:eastAsiaTheme="minorEastAsia" w:hAnsi="Times"/>
          <w:rPrChange w:id="2849" w:author="Alex" w:date="2015-07-31T09:43:00Z">
            <w:rPr>
              <w:rFonts w:ascii="Times" w:eastAsiaTheme="minorEastAsia" w:hAnsi="Times"/>
            </w:rPr>
          </w:rPrChange>
        </w:rPr>
        <w:t xml:space="preserve"> y </w:t>
      </w:r>
    </w:p>
    <w:p w14:paraId="005E30F1" w14:textId="5ACAC584" w:rsidR="00323C6C" w:rsidRDefault="00F9102B" w:rsidP="003B619B">
      <w:pPr>
        <w:spacing w:after="0"/>
        <w:rPr>
          <w:ins w:id="2850" w:author="Alex" w:date="2015-07-31T09:43:00Z"/>
          <w:rFonts w:ascii="Times" w:eastAsiaTheme="minorEastAsia" w:hAnsi="Times"/>
        </w:rPr>
      </w:pPr>
      <w:r w:rsidRPr="00F9102B">
        <w:rPr>
          <w:rFonts w:ascii="Times" w:eastAsiaTheme="minorEastAsia" w:hAnsi="Times"/>
          <w:rPrChange w:id="2851" w:author="Alex" w:date="2015-07-31T09:43:00Z">
            <w:rPr>
              <w:rFonts w:ascii="Cambria Math" w:hAnsi="Cambria Math"/>
              <w:i/>
            </w:rPr>
          </w:rPrChange>
        </w:rPr>
        <w:t>c=6</w:t>
      </w:r>
      <w:ins w:id="2852" w:author="Alex" w:date="2015-07-31T09:43:00Z">
        <w:r>
          <w:rPr>
            <w:rFonts w:ascii="Times" w:eastAsiaTheme="minorEastAsia" w:hAnsi="Times"/>
          </w:rPr>
          <w:t xml:space="preserve"> entonces el triángulo es escaleno.</w:t>
        </w:r>
      </w:ins>
      <w:del w:id="2853" w:author="Alex" w:date="2015-07-31T09:43:00Z">
        <w:r w:rsidR="006E0F00" w:rsidDel="00F9102B">
          <w:rPr>
            <w:rFonts w:ascii="Times" w:eastAsiaTheme="minorEastAsia" w:hAnsi="Times"/>
          </w:rPr>
          <w:delText xml:space="preserve">, </w:delText>
        </w:r>
        <w:r w:rsidR="00201763" w:rsidDel="00F9102B">
          <w:rPr>
            <w:rFonts w:ascii="Times" w:eastAsiaTheme="minorEastAsia" w:hAnsi="Times"/>
          </w:rPr>
          <w:delText xml:space="preserve">o cualquier otra tripla de medidas para los lados, </w:delText>
        </w:r>
        <w:r w:rsidR="006E0F00" w:rsidDel="00F9102B">
          <w:rPr>
            <w:rFonts w:ascii="Times" w:eastAsiaTheme="minorEastAsia" w:hAnsi="Times"/>
          </w:rPr>
          <w:delText>muy rápidamente</w:delText>
        </w:r>
        <w:r w:rsidR="00784FCC" w:rsidDel="00F9102B">
          <w:rPr>
            <w:rFonts w:ascii="Times" w:eastAsiaTheme="minorEastAsia" w:hAnsi="Times"/>
          </w:rPr>
          <w:delText>, incluso sin dibujarlo,</w:delText>
        </w:r>
        <w:r w:rsidR="006E0F00" w:rsidDel="00F9102B">
          <w:rPr>
            <w:rFonts w:ascii="Times" w:eastAsiaTheme="minorEastAsia" w:hAnsi="Times"/>
          </w:rPr>
          <w:delText xml:space="preserve"> </w:delText>
        </w:r>
        <w:r w:rsidR="00CE5FD6" w:rsidDel="00F9102B">
          <w:rPr>
            <w:rFonts w:ascii="Times" w:eastAsiaTheme="minorEastAsia" w:hAnsi="Times"/>
          </w:rPr>
          <w:delText xml:space="preserve">podrás indicar si se trata de un triángulo equilátero, isósceles o escaleno. </w:delText>
        </w:r>
        <w:r w:rsidR="00323C6C" w:rsidDel="00F9102B">
          <w:rPr>
            <w:rFonts w:ascii="Times" w:eastAsiaTheme="minorEastAsia" w:hAnsi="Times"/>
          </w:rPr>
          <w:delText>Para este caso en particular, como los tres lados son diferentes, se concluye que el triángulo es escaleno.</w:delText>
        </w:r>
      </w:del>
    </w:p>
    <w:p w14:paraId="30083F4E" w14:textId="77777777" w:rsidR="00F9102B" w:rsidRDefault="00F9102B" w:rsidP="003B619B">
      <w:pPr>
        <w:spacing w:after="0"/>
        <w:rPr>
          <w:ins w:id="2854" w:author="Alex" w:date="2015-07-31T10:00: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053EFD" w:rsidRPr="005D1738" w14:paraId="6C144BFD" w14:textId="77777777" w:rsidTr="00F11C4B">
        <w:trPr>
          <w:ins w:id="2855" w:author="Alex" w:date="2015-07-31T10:00:00Z"/>
        </w:trPr>
        <w:tc>
          <w:tcPr>
            <w:tcW w:w="8978" w:type="dxa"/>
            <w:gridSpan w:val="2"/>
            <w:shd w:val="clear" w:color="auto" w:fill="000000" w:themeFill="text1"/>
          </w:tcPr>
          <w:p w14:paraId="554C52E0" w14:textId="77777777" w:rsidR="00053EFD" w:rsidRPr="005D1738" w:rsidRDefault="00053EFD" w:rsidP="00F11C4B">
            <w:pPr>
              <w:jc w:val="center"/>
              <w:rPr>
                <w:ins w:id="2856" w:author="Alex" w:date="2015-07-31T10:00:00Z"/>
                <w:rFonts w:ascii="Times New Roman" w:hAnsi="Times New Roman" w:cs="Times New Roman"/>
                <w:b/>
                <w:color w:val="FFFFFF" w:themeColor="background1"/>
              </w:rPr>
            </w:pPr>
            <w:ins w:id="2857" w:author="Alex" w:date="2015-07-31T10:00:00Z">
              <w:r w:rsidRPr="005D1738">
                <w:rPr>
                  <w:rFonts w:ascii="Times New Roman" w:hAnsi="Times New Roman" w:cs="Times New Roman"/>
                  <w:b/>
                  <w:color w:val="FFFFFF" w:themeColor="background1"/>
                </w:rPr>
                <w:t>Recuerda</w:t>
              </w:r>
            </w:ins>
          </w:p>
        </w:tc>
      </w:tr>
      <w:tr w:rsidR="00053EFD" w:rsidRPr="00726376" w14:paraId="171F3B0F" w14:textId="77777777" w:rsidTr="00F11C4B">
        <w:trPr>
          <w:ins w:id="2858" w:author="Alex" w:date="2015-07-31T10:00:00Z"/>
        </w:trPr>
        <w:tc>
          <w:tcPr>
            <w:tcW w:w="2518" w:type="dxa"/>
          </w:tcPr>
          <w:p w14:paraId="61B42956" w14:textId="77777777" w:rsidR="00053EFD" w:rsidRPr="00726376" w:rsidRDefault="00053EFD" w:rsidP="00F11C4B">
            <w:pPr>
              <w:rPr>
                <w:ins w:id="2859" w:author="Alex" w:date="2015-07-31T10:00:00Z"/>
                <w:rFonts w:ascii="Times" w:hAnsi="Times"/>
                <w:b/>
                <w:sz w:val="18"/>
                <w:szCs w:val="18"/>
              </w:rPr>
            </w:pPr>
            <w:ins w:id="2860" w:author="Alex" w:date="2015-07-31T10:00:00Z">
              <w:r w:rsidRPr="00726376">
                <w:rPr>
                  <w:rFonts w:ascii="Times" w:hAnsi="Times"/>
                  <w:b/>
                  <w:sz w:val="18"/>
                  <w:szCs w:val="18"/>
                </w:rPr>
                <w:t>Contenido</w:t>
              </w:r>
            </w:ins>
          </w:p>
        </w:tc>
        <w:tc>
          <w:tcPr>
            <w:tcW w:w="6460" w:type="dxa"/>
          </w:tcPr>
          <w:p w14:paraId="57A2AEF8" w14:textId="5481C84F" w:rsidR="00053EFD" w:rsidRPr="00053EFD" w:rsidRDefault="00053EFD" w:rsidP="00053EFD">
            <w:pPr>
              <w:rPr>
                <w:ins w:id="2861" w:author="Alex" w:date="2015-07-31T10:00:00Z"/>
                <w:rFonts w:ascii="Times" w:hAnsi="Times"/>
                <w:sz w:val="18"/>
                <w:szCs w:val="18"/>
                <w:rPrChange w:id="2862" w:author="Alex" w:date="2015-07-31T10:01:00Z">
                  <w:rPr>
                    <w:ins w:id="2863" w:author="Alex" w:date="2015-07-31T10:00:00Z"/>
                    <w:rFonts w:ascii="Times" w:hAnsi="Times"/>
                    <w:b/>
                    <w:sz w:val="18"/>
                    <w:szCs w:val="18"/>
                  </w:rPr>
                </w:rPrChange>
              </w:rPr>
              <w:pPrChange w:id="2864" w:author="Alex" w:date="2015-07-31T10:00:00Z">
                <w:pPr>
                  <w:jc w:val="center"/>
                </w:pPr>
              </w:pPrChange>
            </w:pPr>
            <w:ins w:id="2865" w:author="Alex" w:date="2015-07-31T10:00:00Z">
              <w:r w:rsidRPr="00053EFD">
                <w:rPr>
                  <w:rFonts w:ascii="Times" w:hAnsi="Times"/>
                  <w:sz w:val="24"/>
                  <w:szCs w:val="18"/>
                  <w:rPrChange w:id="2866" w:author="Alex" w:date="2015-07-31T10:01:00Z">
                    <w:rPr>
                      <w:rFonts w:ascii="Times" w:hAnsi="Times"/>
                      <w:b/>
                      <w:sz w:val="18"/>
                      <w:szCs w:val="18"/>
                    </w:rPr>
                  </w:rPrChange>
                </w:rPr>
                <w:t xml:space="preserve">La suma de los </w:t>
              </w:r>
            </w:ins>
            <w:ins w:id="2867" w:author="Alex" w:date="2015-07-31T10:01:00Z">
              <w:r w:rsidRPr="00053EFD">
                <w:rPr>
                  <w:rFonts w:ascii="Times" w:hAnsi="Times"/>
                  <w:sz w:val="24"/>
                  <w:szCs w:val="18"/>
                  <w:rPrChange w:id="2868" w:author="Alex" w:date="2015-07-31T10:01:00Z">
                    <w:rPr>
                      <w:rFonts w:ascii="Times" w:hAnsi="Times"/>
                      <w:b/>
                      <w:sz w:val="18"/>
                      <w:szCs w:val="18"/>
                    </w:rPr>
                  </w:rPrChange>
                </w:rPr>
                <w:t>ángulos internos de un triángulo siempre es equivalente a 180°.</w:t>
              </w:r>
            </w:ins>
          </w:p>
        </w:tc>
      </w:tr>
    </w:tbl>
    <w:p w14:paraId="683FAB87" w14:textId="77777777" w:rsidR="00053EFD" w:rsidRDefault="00053EFD" w:rsidP="003B619B">
      <w:pPr>
        <w:spacing w:after="0"/>
        <w:rPr>
          <w:ins w:id="2869" w:author="Alex" w:date="2015-07-31T10:00:00Z"/>
          <w:rFonts w:ascii="Times" w:eastAsiaTheme="minorEastAsia" w:hAnsi="Times"/>
        </w:rPr>
      </w:pPr>
    </w:p>
    <w:p w14:paraId="6DA45B38" w14:textId="77777777" w:rsidR="00053EFD" w:rsidRDefault="00053EFD" w:rsidP="003B619B">
      <w:pPr>
        <w:spacing w:after="0"/>
        <w:rPr>
          <w:ins w:id="2870" w:author="Alex" w:date="2015-07-31T09:43:00Z"/>
          <w:rFonts w:ascii="Times" w:eastAsiaTheme="minorEastAsia" w:hAnsi="Times"/>
        </w:rPr>
      </w:pPr>
    </w:p>
    <w:p w14:paraId="477171D2" w14:textId="33F7B8B6" w:rsidR="00F9102B" w:rsidRDefault="009C7A90" w:rsidP="003B619B">
      <w:pPr>
        <w:spacing w:after="0"/>
        <w:rPr>
          <w:ins w:id="2871" w:author="Alex" w:date="2015-07-31T09:52:00Z"/>
          <w:rFonts w:ascii="Times" w:hAnsi="Times"/>
        </w:rPr>
      </w:pPr>
      <w:ins w:id="2872" w:author="Alex" w:date="2015-07-31T09:51:00Z">
        <w:r>
          <w:rPr>
            <w:rFonts w:ascii="Times" w:hAnsi="Times"/>
          </w:rPr>
          <w:t>P</w:t>
        </w:r>
      </w:ins>
      <w:ins w:id="2873" w:author="Alex" w:date="2015-07-31T09:52:00Z">
        <w:r>
          <w:rPr>
            <w:rFonts w:ascii="Times" w:hAnsi="Times"/>
          </w:rPr>
          <w:t>or otra parte, p</w:t>
        </w:r>
      </w:ins>
      <w:ins w:id="2874" w:author="Alex" w:date="2015-07-31T09:51:00Z">
        <w:r>
          <w:rPr>
            <w:rFonts w:ascii="Times" w:hAnsi="Times"/>
          </w:rPr>
          <w:t xml:space="preserve">ara </w:t>
        </w:r>
        <w:r w:rsidRPr="00386E49">
          <w:rPr>
            <w:rFonts w:ascii="Times" w:hAnsi="Times"/>
            <w:i/>
          </w:rPr>
          <w:t xml:space="preserve">clasificar triángulos a partir de las medidas de </w:t>
        </w:r>
      </w:ins>
      <w:ins w:id="2875" w:author="Alex" w:date="2015-07-31T09:54:00Z">
        <w:r>
          <w:rPr>
            <w:rFonts w:ascii="Times" w:hAnsi="Times"/>
            <w:i/>
          </w:rPr>
          <w:t xml:space="preserve">sus </w:t>
        </w:r>
        <w:r w:rsidRPr="009C7A90">
          <w:rPr>
            <w:rFonts w:ascii="Times" w:hAnsi="Times"/>
            <w:b/>
            <w:i/>
            <w:rPrChange w:id="2876" w:author="Alex" w:date="2015-07-31T09:54:00Z">
              <w:rPr>
                <w:rFonts w:ascii="Times" w:hAnsi="Times"/>
                <w:i/>
              </w:rPr>
            </w:rPrChange>
          </w:rPr>
          <w:t>ángulos</w:t>
        </w:r>
      </w:ins>
      <w:ins w:id="2877" w:author="Alex" w:date="2015-07-31T09:51:00Z">
        <w:r>
          <w:rPr>
            <w:rFonts w:ascii="Times" w:hAnsi="Times"/>
          </w:rPr>
          <w:t>, usaremos las siguientes definiciones</w:t>
        </w:r>
      </w:ins>
      <w:ins w:id="2878" w:author="Alex" w:date="2015-07-31T09:52:00Z">
        <w:r>
          <w:rPr>
            <w:rFonts w:ascii="Times" w:hAnsi="Times"/>
          </w:rPr>
          <w:t>:</w:t>
        </w:r>
      </w:ins>
    </w:p>
    <w:p w14:paraId="47FC544A" w14:textId="77777777" w:rsidR="009C7A90" w:rsidRDefault="009C7A90" w:rsidP="003B619B">
      <w:pPr>
        <w:spacing w:after="0"/>
        <w:rPr>
          <w:ins w:id="2879" w:author="Alex" w:date="2015-07-31T09:52:00Z"/>
          <w:rFonts w:ascii="Times" w:hAnsi="Times"/>
        </w:rPr>
      </w:pPr>
    </w:p>
    <w:p w14:paraId="363A65D0" w14:textId="06CBD0DD" w:rsidR="009C7A90" w:rsidRPr="00053EFD" w:rsidRDefault="009C7A90" w:rsidP="009C7A90">
      <w:pPr>
        <w:pStyle w:val="Prrafodelista"/>
        <w:numPr>
          <w:ilvl w:val="0"/>
          <w:numId w:val="53"/>
        </w:numPr>
        <w:spacing w:after="0"/>
        <w:rPr>
          <w:ins w:id="2880" w:author="Alex" w:date="2015-07-31T09:59:00Z"/>
          <w:rFonts w:ascii="Times" w:eastAsiaTheme="minorEastAsia" w:hAnsi="Times"/>
          <w:rPrChange w:id="2881" w:author="Alex" w:date="2015-07-31T09:59:00Z">
            <w:rPr>
              <w:ins w:id="2882" w:author="Alex" w:date="2015-07-31T09:59:00Z"/>
              <w:rFonts w:ascii="Times" w:hAnsi="Times"/>
            </w:rPr>
          </w:rPrChange>
        </w:rPr>
        <w:pPrChange w:id="2883" w:author="Alex" w:date="2015-07-31T09:55:00Z">
          <w:pPr>
            <w:spacing w:after="0"/>
          </w:pPr>
        </w:pPrChange>
      </w:pPr>
      <w:ins w:id="2884" w:author="Alex" w:date="2015-07-31T09:55:00Z">
        <w:r>
          <w:rPr>
            <w:rFonts w:ascii="Times" w:hAnsi="Times"/>
          </w:rPr>
          <w:t>Triángulo a</w:t>
        </w:r>
      </w:ins>
      <w:ins w:id="2885" w:author="Alex" w:date="2015-07-31T09:52:00Z">
        <w:r w:rsidRPr="009C7A90">
          <w:rPr>
            <w:rFonts w:ascii="Times" w:hAnsi="Times"/>
            <w:rPrChange w:id="2886" w:author="Alex" w:date="2015-07-31T09:55:00Z">
              <w:rPr/>
            </w:rPrChange>
          </w:rPr>
          <w:t>cut</w:t>
        </w:r>
        <w:r>
          <w:rPr>
            <w:rFonts w:ascii="Times" w:hAnsi="Times"/>
            <w:rPrChange w:id="2887" w:author="Alex" w:date="2015-07-31T09:55:00Z">
              <w:rPr>
                <w:rFonts w:ascii="Times" w:hAnsi="Times"/>
              </w:rPr>
            </w:rPrChange>
          </w:rPr>
          <w:t>ángulo, si</w:t>
        </w:r>
      </w:ins>
      <w:ins w:id="2888" w:author="Alex" w:date="2015-07-31T10:02:00Z">
        <w:r w:rsidR="00053EFD">
          <w:rPr>
            <w:rFonts w:ascii="Times" w:hAnsi="Times"/>
          </w:rPr>
          <w:t xml:space="preserve"> todos su ángulos son agudos (menores a 90°).</w:t>
        </w:r>
      </w:ins>
    </w:p>
    <w:p w14:paraId="46BBCB45" w14:textId="62190AB6" w:rsidR="00053EFD" w:rsidRPr="00053EFD" w:rsidRDefault="00053EFD" w:rsidP="00053EFD">
      <w:pPr>
        <w:pStyle w:val="Prrafodelista"/>
        <w:numPr>
          <w:ilvl w:val="0"/>
          <w:numId w:val="53"/>
        </w:numPr>
        <w:spacing w:after="0"/>
        <w:rPr>
          <w:ins w:id="2889" w:author="Alex" w:date="2015-07-31T10:00:00Z"/>
          <w:rFonts w:ascii="Times" w:eastAsiaTheme="minorEastAsia" w:hAnsi="Times"/>
          <w:rPrChange w:id="2890" w:author="Alex" w:date="2015-07-31T10:00:00Z">
            <w:rPr>
              <w:ins w:id="2891" w:author="Alex" w:date="2015-07-31T10:00:00Z"/>
              <w:rFonts w:ascii="Times" w:hAnsi="Times"/>
            </w:rPr>
          </w:rPrChange>
        </w:rPr>
      </w:pPr>
      <w:ins w:id="2892" w:author="Alex" w:date="2015-07-31T10:00:00Z">
        <w:r>
          <w:rPr>
            <w:rFonts w:ascii="Times" w:hAnsi="Times"/>
          </w:rPr>
          <w:t>Triángulo obtusángulo,</w:t>
        </w:r>
      </w:ins>
      <w:ins w:id="2893" w:author="Alex" w:date="2015-07-31T10:02:00Z">
        <w:r>
          <w:rPr>
            <w:rFonts w:ascii="Times" w:hAnsi="Times"/>
          </w:rPr>
          <w:t xml:space="preserve"> si uno de sus ángulos es obtuso (mayor a 90°).</w:t>
        </w:r>
      </w:ins>
    </w:p>
    <w:p w14:paraId="4270E9EE" w14:textId="0CE8C8B7" w:rsidR="00053EFD" w:rsidRPr="00386E49" w:rsidRDefault="00053EFD" w:rsidP="00053EFD">
      <w:pPr>
        <w:pStyle w:val="Prrafodelista"/>
        <w:numPr>
          <w:ilvl w:val="0"/>
          <w:numId w:val="53"/>
        </w:numPr>
        <w:spacing w:after="0"/>
        <w:rPr>
          <w:ins w:id="2894" w:author="Alex" w:date="2015-07-31T10:00:00Z"/>
          <w:rFonts w:ascii="Times" w:eastAsiaTheme="minorEastAsia" w:hAnsi="Times"/>
        </w:rPr>
      </w:pPr>
      <w:ins w:id="2895" w:author="Alex" w:date="2015-07-31T10:00:00Z">
        <w:r>
          <w:rPr>
            <w:rFonts w:ascii="Times" w:hAnsi="Times"/>
          </w:rPr>
          <w:t>Triángulo rectángulo,</w:t>
        </w:r>
      </w:ins>
      <w:ins w:id="2896" w:author="Alex" w:date="2015-07-31T10:02:00Z">
        <w:r>
          <w:rPr>
            <w:rFonts w:ascii="Times" w:hAnsi="Times"/>
          </w:rPr>
          <w:t xml:space="preserve"> si uno de sus ángulos es recto (igual a 90°).</w:t>
        </w:r>
      </w:ins>
    </w:p>
    <w:p w14:paraId="0502407F" w14:textId="77777777" w:rsidR="00053EFD" w:rsidRDefault="00053EFD" w:rsidP="00053EFD">
      <w:pPr>
        <w:spacing w:after="0"/>
        <w:rPr>
          <w:ins w:id="2897" w:author="Alex" w:date="2015-07-31T10:00:00Z"/>
          <w:rFonts w:ascii="Times" w:eastAsiaTheme="minorEastAsia" w:hAnsi="Times"/>
        </w:rPr>
        <w:pPrChange w:id="2898" w:author="Alex" w:date="2015-07-31T10:00:00Z">
          <w:pPr>
            <w:pStyle w:val="Prrafodelista"/>
            <w:numPr>
              <w:numId w:val="53"/>
            </w:numPr>
            <w:spacing w:after="0"/>
            <w:ind w:hanging="360"/>
          </w:pPr>
        </w:pPrChange>
      </w:pPr>
    </w:p>
    <w:tbl>
      <w:tblPr>
        <w:tblStyle w:val="Tablaconcuadrcula"/>
        <w:tblW w:w="0" w:type="auto"/>
        <w:tblLook w:val="04A0" w:firstRow="1" w:lastRow="0" w:firstColumn="1" w:lastColumn="0" w:noHBand="0" w:noVBand="1"/>
      </w:tblPr>
      <w:tblGrid>
        <w:gridCol w:w="2017"/>
        <w:gridCol w:w="6811"/>
      </w:tblGrid>
      <w:tr w:rsidR="00053EFD" w:rsidRPr="005D1738" w14:paraId="3F2C227F" w14:textId="77777777" w:rsidTr="00F11C4B">
        <w:trPr>
          <w:ins w:id="2899" w:author="Alex" w:date="2015-07-31T10:03:00Z"/>
        </w:trPr>
        <w:tc>
          <w:tcPr>
            <w:tcW w:w="9033" w:type="dxa"/>
            <w:gridSpan w:val="2"/>
            <w:shd w:val="clear" w:color="auto" w:fill="0D0D0D" w:themeFill="text1" w:themeFillTint="F2"/>
          </w:tcPr>
          <w:p w14:paraId="57F3CDD4" w14:textId="77777777" w:rsidR="00053EFD" w:rsidRPr="005D1738" w:rsidRDefault="00053EFD" w:rsidP="00F11C4B">
            <w:pPr>
              <w:jc w:val="center"/>
              <w:rPr>
                <w:ins w:id="2900" w:author="Alex" w:date="2015-07-31T10:03:00Z"/>
                <w:rFonts w:ascii="Times New Roman" w:hAnsi="Times New Roman" w:cs="Times New Roman"/>
                <w:b/>
                <w:color w:val="FFFFFF" w:themeColor="background1"/>
              </w:rPr>
            </w:pPr>
            <w:ins w:id="2901" w:author="Alex" w:date="2015-07-31T10:03:00Z">
              <w:r w:rsidRPr="005D1738">
                <w:rPr>
                  <w:rFonts w:ascii="Times New Roman" w:hAnsi="Times New Roman" w:cs="Times New Roman"/>
                  <w:b/>
                  <w:color w:val="FFFFFF" w:themeColor="background1"/>
                </w:rPr>
                <w:t>Imagen (fotografía, gráfica o ilustración)</w:t>
              </w:r>
            </w:ins>
          </w:p>
        </w:tc>
      </w:tr>
      <w:tr w:rsidR="00053EFD" w14:paraId="468247AC" w14:textId="77777777" w:rsidTr="00F11C4B">
        <w:trPr>
          <w:ins w:id="2902" w:author="Alex" w:date="2015-07-31T10:03:00Z"/>
        </w:trPr>
        <w:tc>
          <w:tcPr>
            <w:tcW w:w="2518" w:type="dxa"/>
          </w:tcPr>
          <w:p w14:paraId="1B342BDE" w14:textId="77777777" w:rsidR="00053EFD" w:rsidRPr="00053744" w:rsidRDefault="00053EFD" w:rsidP="00F11C4B">
            <w:pPr>
              <w:rPr>
                <w:ins w:id="2903" w:author="Alex" w:date="2015-07-31T10:03:00Z"/>
                <w:rFonts w:ascii="Times New Roman" w:hAnsi="Times New Roman" w:cs="Times New Roman"/>
                <w:b/>
                <w:color w:val="000000"/>
                <w:sz w:val="18"/>
                <w:szCs w:val="18"/>
              </w:rPr>
            </w:pPr>
            <w:ins w:id="2904" w:author="Alex" w:date="2015-07-31T10:03:00Z">
              <w:r>
                <w:rPr>
                  <w:rFonts w:ascii="Times New Roman" w:hAnsi="Times New Roman" w:cs="Times New Roman"/>
                  <w:b/>
                  <w:color w:val="000000"/>
                  <w:sz w:val="18"/>
                  <w:szCs w:val="18"/>
                </w:rPr>
                <w:t>Código</w:t>
              </w:r>
            </w:ins>
          </w:p>
        </w:tc>
        <w:tc>
          <w:tcPr>
            <w:tcW w:w="6515" w:type="dxa"/>
          </w:tcPr>
          <w:p w14:paraId="3B83B34C" w14:textId="77777777" w:rsidR="00053EFD" w:rsidRPr="00053744" w:rsidRDefault="00053EFD" w:rsidP="00F11C4B">
            <w:pPr>
              <w:rPr>
                <w:ins w:id="2905" w:author="Alex" w:date="2015-07-31T10:03:00Z"/>
                <w:rFonts w:ascii="Times New Roman" w:hAnsi="Times New Roman" w:cs="Times New Roman"/>
                <w:b/>
                <w:color w:val="000000"/>
                <w:sz w:val="18"/>
                <w:szCs w:val="18"/>
              </w:rPr>
            </w:pPr>
            <w:ins w:id="2906" w:author="Alex" w:date="2015-07-31T10:03:00Z">
              <w:r>
                <w:rPr>
                  <w:rFonts w:ascii="Times New Roman" w:hAnsi="Times New Roman" w:cs="Times New Roman"/>
                  <w:color w:val="000000"/>
                </w:rPr>
                <w:t>XX_00_00_IMG00</w:t>
              </w:r>
            </w:ins>
          </w:p>
        </w:tc>
      </w:tr>
      <w:tr w:rsidR="00053EFD" w14:paraId="58CCE290" w14:textId="77777777" w:rsidTr="00F11C4B">
        <w:trPr>
          <w:ins w:id="2907" w:author="Alex" w:date="2015-07-31T10:03:00Z"/>
        </w:trPr>
        <w:tc>
          <w:tcPr>
            <w:tcW w:w="2518" w:type="dxa"/>
          </w:tcPr>
          <w:p w14:paraId="0F045BE4" w14:textId="77777777" w:rsidR="00053EFD" w:rsidRDefault="00053EFD" w:rsidP="00F11C4B">
            <w:pPr>
              <w:rPr>
                <w:ins w:id="2908" w:author="Alex" w:date="2015-07-31T10:03:00Z"/>
                <w:rFonts w:ascii="Times New Roman" w:hAnsi="Times New Roman" w:cs="Times New Roman"/>
                <w:color w:val="000000"/>
              </w:rPr>
            </w:pPr>
            <w:ins w:id="2909" w:author="Alex" w:date="2015-07-31T10:03:00Z">
              <w:r w:rsidRPr="00053744">
                <w:rPr>
                  <w:rFonts w:ascii="Times New Roman" w:hAnsi="Times New Roman" w:cs="Times New Roman"/>
                  <w:b/>
                  <w:color w:val="000000"/>
                  <w:sz w:val="18"/>
                  <w:szCs w:val="18"/>
                </w:rPr>
                <w:t>Descripción</w:t>
              </w:r>
            </w:ins>
          </w:p>
        </w:tc>
        <w:tc>
          <w:tcPr>
            <w:tcW w:w="6515" w:type="dxa"/>
          </w:tcPr>
          <w:p w14:paraId="3545FB77" w14:textId="4F0B3D6C" w:rsidR="00053EFD" w:rsidRDefault="00053EFD" w:rsidP="00F11C4B">
            <w:pPr>
              <w:rPr>
                <w:ins w:id="2910" w:author="Alex" w:date="2015-07-31T10:03:00Z"/>
                <w:rFonts w:ascii="Times New Roman" w:hAnsi="Times New Roman" w:cs="Times New Roman"/>
                <w:color w:val="000000"/>
              </w:rPr>
            </w:pPr>
            <w:ins w:id="2911" w:author="Alex" w:date="2015-07-31T10:07:00Z">
              <w:r>
                <w:rPr>
                  <w:rFonts w:ascii="Times New Roman" w:hAnsi="Times New Roman" w:cs="Times New Roman"/>
                  <w:color w:val="000000"/>
                </w:rPr>
                <w:t>Ejemplos de triángulos clasificados según sus ángulos</w:t>
              </w:r>
            </w:ins>
          </w:p>
        </w:tc>
      </w:tr>
      <w:tr w:rsidR="00053EFD" w14:paraId="46646E1E" w14:textId="77777777" w:rsidTr="00F11C4B">
        <w:trPr>
          <w:ins w:id="2912" w:author="Alex" w:date="2015-07-31T10:03:00Z"/>
        </w:trPr>
        <w:tc>
          <w:tcPr>
            <w:tcW w:w="2518" w:type="dxa"/>
          </w:tcPr>
          <w:p w14:paraId="471CA274" w14:textId="77777777" w:rsidR="00053EFD" w:rsidRDefault="00053EFD" w:rsidP="00F11C4B">
            <w:pPr>
              <w:rPr>
                <w:ins w:id="2913" w:author="Alex" w:date="2015-07-31T10:03:00Z"/>
                <w:rFonts w:ascii="Times New Roman" w:hAnsi="Times New Roman" w:cs="Times New Roman"/>
                <w:color w:val="000000"/>
              </w:rPr>
            </w:pPr>
            <w:ins w:id="2914" w:author="Alex" w:date="2015-07-31T10:03: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30910473" w14:textId="0ABC289E" w:rsidR="00053EFD" w:rsidRDefault="00053EFD" w:rsidP="00F11C4B">
            <w:pPr>
              <w:rPr>
                <w:ins w:id="2915" w:author="Alex" w:date="2015-07-31T10:03:00Z"/>
                <w:rFonts w:ascii="Times New Roman" w:hAnsi="Times New Roman" w:cs="Times New Roman"/>
                <w:color w:val="000000"/>
              </w:rPr>
            </w:pPr>
            <w:ins w:id="2916" w:author="Alex" w:date="2015-07-31T10:07:00Z">
              <w:r>
                <w:object w:dxaOrig="12930" w:dyaOrig="4755" w14:anchorId="6C664B6C">
                  <v:shape id="_x0000_i1067" type="#_x0000_t75" style="width:329.45pt;height:121.6pt" o:ole="">
                    <v:imagedata r:id="rId109" o:title=""/>
                  </v:shape>
                  <o:OLEObject Type="Embed" ProgID="PBrush" ShapeID="_x0000_i1067" DrawAspect="Content" ObjectID="_1499851261" r:id="rId110"/>
                </w:object>
              </w:r>
            </w:ins>
          </w:p>
        </w:tc>
      </w:tr>
      <w:tr w:rsidR="00053EFD" w14:paraId="5C7A6145" w14:textId="77777777" w:rsidTr="00F11C4B">
        <w:trPr>
          <w:ins w:id="2917" w:author="Alex" w:date="2015-07-31T10:03:00Z"/>
        </w:trPr>
        <w:tc>
          <w:tcPr>
            <w:tcW w:w="2518" w:type="dxa"/>
          </w:tcPr>
          <w:p w14:paraId="15E15389" w14:textId="77777777" w:rsidR="00053EFD" w:rsidRDefault="00053EFD" w:rsidP="00F11C4B">
            <w:pPr>
              <w:rPr>
                <w:ins w:id="2918" w:author="Alex" w:date="2015-07-31T10:03:00Z"/>
                <w:rFonts w:ascii="Times New Roman" w:hAnsi="Times New Roman" w:cs="Times New Roman"/>
                <w:color w:val="000000"/>
              </w:rPr>
            </w:pPr>
            <w:ins w:id="2919" w:author="Alex" w:date="2015-07-31T10:03:00Z">
              <w:r w:rsidRPr="00053744">
                <w:rPr>
                  <w:rFonts w:ascii="Times New Roman" w:hAnsi="Times New Roman" w:cs="Times New Roman"/>
                  <w:b/>
                  <w:color w:val="000000"/>
                  <w:sz w:val="18"/>
                  <w:szCs w:val="18"/>
                </w:rPr>
                <w:t>Pie de imagen</w:t>
              </w:r>
            </w:ins>
          </w:p>
        </w:tc>
        <w:tc>
          <w:tcPr>
            <w:tcW w:w="6515" w:type="dxa"/>
          </w:tcPr>
          <w:p w14:paraId="004E720F" w14:textId="5B515CBF" w:rsidR="00053EFD" w:rsidRDefault="00053EFD" w:rsidP="00F11C4B">
            <w:pPr>
              <w:rPr>
                <w:ins w:id="2920" w:author="Alex" w:date="2015-07-31T10:03:00Z"/>
                <w:rFonts w:ascii="Times New Roman" w:hAnsi="Times New Roman" w:cs="Times New Roman"/>
                <w:color w:val="000000"/>
              </w:rPr>
            </w:pPr>
            <w:ins w:id="2921" w:author="Alex" w:date="2015-07-31T10:07:00Z">
              <w:r>
                <w:rPr>
                  <w:rFonts w:ascii="Times New Roman" w:hAnsi="Times New Roman" w:cs="Times New Roman"/>
                  <w:color w:val="000000"/>
                </w:rPr>
                <w:t>Ejemplos de triángulos clasificados según sus ángulos</w:t>
              </w:r>
            </w:ins>
          </w:p>
        </w:tc>
      </w:tr>
    </w:tbl>
    <w:p w14:paraId="58DC91AF" w14:textId="77777777" w:rsidR="00053EFD" w:rsidRPr="00053EFD" w:rsidRDefault="00053EFD" w:rsidP="00053EFD">
      <w:pPr>
        <w:spacing w:after="0"/>
        <w:rPr>
          <w:ins w:id="2922" w:author="Alex" w:date="2015-07-31T10:00:00Z"/>
          <w:rFonts w:ascii="Times" w:eastAsiaTheme="minorEastAsia" w:hAnsi="Times"/>
          <w:rPrChange w:id="2923" w:author="Alex" w:date="2015-07-31T10:00:00Z">
            <w:rPr>
              <w:ins w:id="2924" w:author="Alex" w:date="2015-07-31T10:00:00Z"/>
            </w:rPr>
          </w:rPrChange>
        </w:rPr>
        <w:pPrChange w:id="2925" w:author="Alex" w:date="2015-07-31T10:00:00Z">
          <w:pPr>
            <w:pStyle w:val="Prrafodelista"/>
            <w:numPr>
              <w:numId w:val="53"/>
            </w:numPr>
            <w:spacing w:after="0"/>
            <w:ind w:hanging="360"/>
          </w:pPr>
        </w:pPrChange>
      </w:pPr>
    </w:p>
    <w:p w14:paraId="361E236E" w14:textId="16A55DF6" w:rsidR="00F9102B" w:rsidDel="00053EFD" w:rsidRDefault="00F9102B" w:rsidP="003B619B">
      <w:pPr>
        <w:spacing w:after="0"/>
        <w:rPr>
          <w:del w:id="2926" w:author="Alex" w:date="2015-07-31T09:48:00Z"/>
          <w:rFonts w:ascii="Times" w:eastAsiaTheme="minorEastAsia" w:hAnsi="Times"/>
        </w:rPr>
      </w:pPr>
    </w:p>
    <w:p w14:paraId="2D71E245" w14:textId="77777777" w:rsidR="00053EFD" w:rsidRDefault="00053EFD" w:rsidP="003B619B">
      <w:pPr>
        <w:spacing w:after="0"/>
        <w:rPr>
          <w:ins w:id="2927" w:author="Alex" w:date="2015-07-31T10:00:00Z"/>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9505F4" w:rsidRPr="005D1738" w14:paraId="5218AAED" w14:textId="77777777" w:rsidTr="00F11C4B">
        <w:tc>
          <w:tcPr>
            <w:tcW w:w="8828" w:type="dxa"/>
            <w:gridSpan w:val="2"/>
            <w:shd w:val="clear" w:color="auto" w:fill="000000" w:themeFill="text1"/>
          </w:tcPr>
          <w:p w14:paraId="33154584" w14:textId="77777777" w:rsidR="009505F4" w:rsidRPr="005D1738" w:rsidRDefault="009505F4" w:rsidP="00F11C4B">
            <w:pPr>
              <w:jc w:val="center"/>
              <w:rPr>
                <w:rFonts w:ascii="Times New Roman" w:hAnsi="Times New Roman" w:cs="Times New Roman"/>
                <w:b/>
                <w:color w:val="FFFFFF" w:themeColor="background1"/>
              </w:rPr>
            </w:pPr>
            <w:moveToRangeStart w:id="2928" w:author="Alex" w:date="2015-07-31T10:09:00Z" w:name="move426100714"/>
            <w:moveTo w:id="2929" w:author="Alex" w:date="2015-07-31T10:09:00Z">
              <w:r w:rsidRPr="005D1738">
                <w:rPr>
                  <w:rFonts w:ascii="Times New Roman" w:hAnsi="Times New Roman" w:cs="Times New Roman"/>
                  <w:b/>
                  <w:color w:val="FFFFFF" w:themeColor="background1"/>
                </w:rPr>
                <w:t>Practica: recurso nuevo</w:t>
              </w:r>
            </w:moveTo>
          </w:p>
        </w:tc>
      </w:tr>
      <w:tr w:rsidR="009505F4" w14:paraId="435B6C46" w14:textId="77777777" w:rsidTr="00F11C4B">
        <w:tc>
          <w:tcPr>
            <w:tcW w:w="2472" w:type="dxa"/>
          </w:tcPr>
          <w:p w14:paraId="17621500" w14:textId="77777777" w:rsidR="009505F4" w:rsidRPr="00053744" w:rsidRDefault="009505F4" w:rsidP="00F11C4B">
            <w:pPr>
              <w:rPr>
                <w:rFonts w:ascii="Times New Roman" w:hAnsi="Times New Roman" w:cs="Times New Roman"/>
                <w:b/>
                <w:color w:val="000000"/>
                <w:sz w:val="18"/>
                <w:szCs w:val="18"/>
              </w:rPr>
            </w:pPr>
            <w:moveTo w:id="2930" w:author="Alex" w:date="2015-07-31T10:09:00Z">
              <w:r>
                <w:rPr>
                  <w:rFonts w:ascii="Times New Roman" w:hAnsi="Times New Roman" w:cs="Times New Roman"/>
                  <w:b/>
                  <w:color w:val="000000"/>
                  <w:sz w:val="18"/>
                  <w:szCs w:val="18"/>
                </w:rPr>
                <w:t>Código</w:t>
              </w:r>
            </w:moveTo>
          </w:p>
        </w:tc>
        <w:tc>
          <w:tcPr>
            <w:tcW w:w="6356" w:type="dxa"/>
          </w:tcPr>
          <w:p w14:paraId="28CC5EBE" w14:textId="77777777" w:rsidR="009505F4" w:rsidRPr="00053744" w:rsidRDefault="009505F4" w:rsidP="00F11C4B">
            <w:pPr>
              <w:pStyle w:val="Recurso"/>
            </w:pPr>
          </w:p>
        </w:tc>
      </w:tr>
      <w:tr w:rsidR="009505F4" w14:paraId="6D759DD9" w14:textId="77777777" w:rsidTr="00F11C4B">
        <w:tc>
          <w:tcPr>
            <w:tcW w:w="2472" w:type="dxa"/>
          </w:tcPr>
          <w:p w14:paraId="25559DB0" w14:textId="77777777" w:rsidR="009505F4" w:rsidRPr="009C1AEA" w:rsidRDefault="009505F4" w:rsidP="00F11C4B">
            <w:pPr>
              <w:rPr>
                <w:rFonts w:ascii="Times New Roman" w:hAnsi="Times New Roman" w:cs="Times New Roman"/>
                <w:color w:val="000000"/>
              </w:rPr>
            </w:pPr>
            <w:moveTo w:id="2931" w:author="Alex" w:date="2015-07-31T10:09:00Z">
              <w:r w:rsidRPr="009C1AEA">
                <w:rPr>
                  <w:rFonts w:ascii="Times New Roman" w:hAnsi="Times New Roman" w:cs="Times New Roman"/>
                  <w:b/>
                  <w:color w:val="000000"/>
                  <w:sz w:val="18"/>
                  <w:szCs w:val="18"/>
                </w:rPr>
                <w:t>Título</w:t>
              </w:r>
            </w:moveTo>
          </w:p>
        </w:tc>
        <w:tc>
          <w:tcPr>
            <w:tcW w:w="6356" w:type="dxa"/>
          </w:tcPr>
          <w:p w14:paraId="608F1DC3" w14:textId="77777777" w:rsidR="009505F4" w:rsidRPr="009C1AEA" w:rsidRDefault="009505F4" w:rsidP="00F11C4B">
            <w:pPr>
              <w:rPr>
                <w:rFonts w:ascii="Times New Roman" w:hAnsi="Times New Roman" w:cs="Times New Roman"/>
                <w:color w:val="000000"/>
              </w:rPr>
            </w:pPr>
            <w:moveTo w:id="2932" w:author="Alex" w:date="2015-07-31T10:09:00Z">
              <w:r>
                <w:rPr>
                  <w:rFonts w:ascii="Times New Roman" w:hAnsi="Times New Roman" w:cs="Times New Roman"/>
                  <w:color w:val="000000"/>
                </w:rPr>
                <w:t>Identifica c</w:t>
              </w:r>
              <w:r w:rsidRPr="009C1AEA">
                <w:rPr>
                  <w:rFonts w:ascii="Times New Roman" w:hAnsi="Times New Roman" w:cs="Times New Roman"/>
                  <w:color w:val="000000"/>
                </w:rPr>
                <w:t>ondiciones de existencia de un triángulo</w:t>
              </w:r>
            </w:moveTo>
          </w:p>
        </w:tc>
      </w:tr>
      <w:tr w:rsidR="009505F4" w14:paraId="332B2BC0" w14:textId="77777777" w:rsidTr="00F11C4B">
        <w:tc>
          <w:tcPr>
            <w:tcW w:w="2472" w:type="dxa"/>
          </w:tcPr>
          <w:p w14:paraId="54359022" w14:textId="77777777" w:rsidR="009505F4" w:rsidRPr="009C1AEA" w:rsidRDefault="009505F4" w:rsidP="00F11C4B">
            <w:pPr>
              <w:rPr>
                <w:rFonts w:ascii="Times New Roman" w:hAnsi="Times New Roman" w:cs="Times New Roman"/>
                <w:color w:val="000000"/>
              </w:rPr>
            </w:pPr>
            <w:moveTo w:id="2933" w:author="Alex" w:date="2015-07-31T10:09:00Z">
              <w:r w:rsidRPr="009C1AEA">
                <w:rPr>
                  <w:rFonts w:ascii="Times New Roman" w:hAnsi="Times New Roman" w:cs="Times New Roman"/>
                  <w:b/>
                  <w:color w:val="000000"/>
                  <w:sz w:val="18"/>
                  <w:szCs w:val="18"/>
                </w:rPr>
                <w:t>Descripción</w:t>
              </w:r>
            </w:moveTo>
          </w:p>
        </w:tc>
        <w:tc>
          <w:tcPr>
            <w:tcW w:w="6356" w:type="dxa"/>
          </w:tcPr>
          <w:p w14:paraId="25E73D66" w14:textId="77777777" w:rsidR="009505F4" w:rsidRPr="009C1AEA" w:rsidRDefault="009505F4" w:rsidP="00F11C4B">
            <w:pPr>
              <w:rPr>
                <w:rFonts w:ascii="Times New Roman" w:hAnsi="Times New Roman" w:cs="Times New Roman"/>
                <w:color w:val="000000"/>
              </w:rPr>
            </w:pPr>
            <w:moveTo w:id="2934" w:author="Alex" w:date="2015-07-31T10:09:00Z">
              <w:r w:rsidRPr="009C1AEA">
                <w:rPr>
                  <w:rFonts w:ascii="Times" w:hAnsi="Times"/>
                </w:rPr>
                <w:t>Actividad para conjeturar y verificar condiciones de existencia de un triángulo</w:t>
              </w:r>
            </w:moveTo>
          </w:p>
        </w:tc>
      </w:tr>
      <w:tr w:rsidR="009505F4" w14:paraId="6C2D3815" w14:textId="77777777" w:rsidTr="00F11C4B">
        <w:tc>
          <w:tcPr>
            <w:tcW w:w="2472" w:type="dxa"/>
          </w:tcPr>
          <w:p w14:paraId="1A3A3959" w14:textId="77777777" w:rsidR="009505F4" w:rsidRPr="00053744" w:rsidRDefault="009505F4" w:rsidP="00F11C4B">
            <w:pPr>
              <w:rPr>
                <w:rFonts w:ascii="Times New Roman" w:hAnsi="Times New Roman" w:cs="Times New Roman"/>
                <w:b/>
                <w:color w:val="000000"/>
                <w:sz w:val="18"/>
                <w:szCs w:val="18"/>
              </w:rPr>
            </w:pPr>
            <w:moveTo w:id="2935" w:author="Alex" w:date="2015-07-31T10:09:00Z">
              <w:r>
                <w:rPr>
                  <w:rFonts w:ascii="Times New Roman" w:hAnsi="Times New Roman" w:cs="Times New Roman"/>
                  <w:b/>
                  <w:color w:val="000000"/>
                  <w:sz w:val="18"/>
                  <w:szCs w:val="18"/>
                </w:rPr>
                <w:t>Motor y código</w:t>
              </w:r>
            </w:moveTo>
          </w:p>
        </w:tc>
        <w:tc>
          <w:tcPr>
            <w:tcW w:w="6356" w:type="dxa"/>
          </w:tcPr>
          <w:p w14:paraId="46B6C194" w14:textId="77777777" w:rsidR="009505F4" w:rsidRPr="00AD795C" w:rsidRDefault="009505F4" w:rsidP="00F11C4B">
            <w:pPr>
              <w:rPr>
                <w:rFonts w:ascii="Times New Roman" w:hAnsi="Times New Roman" w:cs="Times New Roman"/>
                <w:color w:val="000000"/>
              </w:rPr>
            </w:pPr>
            <w:moveTo w:id="2936" w:author="Alex" w:date="2015-07-31T10:09:00Z">
              <w:r w:rsidRPr="00B525D2">
                <w:rPr>
                  <w:rFonts w:ascii="Times New Roman" w:hAnsi="Times New Roman" w:cs="Times New Roman"/>
                  <w:color w:val="000000"/>
                </w:rPr>
                <w:t>Ejercicio Genérico M5B: Test - con video</w:t>
              </w:r>
            </w:moveTo>
          </w:p>
        </w:tc>
      </w:tr>
      <w:moveToRangeEnd w:id="2928"/>
    </w:tbl>
    <w:p w14:paraId="5C5C106D" w14:textId="61125E57" w:rsidR="00323C6C" w:rsidDel="00053EFD" w:rsidRDefault="00323C6C" w:rsidP="003B619B">
      <w:pPr>
        <w:spacing w:after="0"/>
        <w:rPr>
          <w:del w:id="2937" w:author="Alex" w:date="2015-07-31T09:48:00Z"/>
          <w:rFonts w:ascii="Times" w:eastAsiaTheme="minorEastAsia" w:hAnsi="Times"/>
        </w:rPr>
      </w:pPr>
    </w:p>
    <w:p w14:paraId="1CAB0A01" w14:textId="2C208782" w:rsidR="00172B45" w:rsidRDefault="00CE5FD6" w:rsidP="003B619B">
      <w:pPr>
        <w:spacing w:after="0"/>
        <w:rPr>
          <w:rFonts w:ascii="Times" w:eastAsiaTheme="minorEastAsia" w:hAnsi="Times"/>
        </w:rPr>
      </w:pPr>
      <w:del w:id="2938" w:author="Alex" w:date="2015-07-31T10:03:00Z">
        <w:r w:rsidDel="00053EFD">
          <w:rPr>
            <w:rFonts w:ascii="Times" w:eastAsiaTheme="minorEastAsia" w:hAnsi="Times"/>
          </w:rPr>
          <w:delText xml:space="preserve">Sin embargo, quizá tarde un poco más decidir si se trata de un triángulo </w:delText>
        </w:r>
        <w:r w:rsidR="00172B45" w:rsidDel="00053EFD">
          <w:rPr>
            <w:rFonts w:ascii="Times" w:eastAsiaTheme="minorEastAsia" w:hAnsi="Times"/>
          </w:rPr>
          <w:delText>acutángulo, obtusángulo o rectángulo.</w:delText>
        </w:r>
        <w:r w:rsidR="00323C6C" w:rsidDel="00053EFD">
          <w:rPr>
            <w:rFonts w:ascii="Times" w:eastAsiaTheme="minorEastAsia" w:hAnsi="Times"/>
          </w:rPr>
          <w:delText xml:space="preserve"> </w:delText>
        </w:r>
        <w:r w:rsidR="00FE4400" w:rsidDel="00053EFD">
          <w:rPr>
            <w:rFonts w:ascii="Times" w:eastAsiaTheme="minorEastAsia" w:hAnsi="Times"/>
          </w:rPr>
          <w:delText>Para tomar la decisión, inicia por trazar el tri</w:delText>
        </w:r>
        <w:r w:rsidR="00295B07" w:rsidDel="00053EFD">
          <w:rPr>
            <w:rFonts w:ascii="Times" w:eastAsiaTheme="minorEastAsia" w:hAnsi="Times"/>
          </w:rPr>
          <w:delText>ángulo.</w:delText>
        </w:r>
      </w:del>
    </w:p>
    <w:p w14:paraId="09B8F9A5" w14:textId="77777777" w:rsidR="008672D5" w:rsidRDefault="008672D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730"/>
        <w:gridCol w:w="8098"/>
      </w:tblGrid>
      <w:tr w:rsidR="008672D5" w:rsidRPr="005D1738" w14:paraId="1EB6B962" w14:textId="77777777" w:rsidTr="00E96D22">
        <w:trPr>
          <w:trHeight w:val="237"/>
        </w:trPr>
        <w:tc>
          <w:tcPr>
            <w:tcW w:w="8787" w:type="dxa"/>
            <w:gridSpan w:val="2"/>
            <w:shd w:val="clear" w:color="auto" w:fill="000000" w:themeFill="text1"/>
          </w:tcPr>
          <w:p w14:paraId="0215F077" w14:textId="77777777" w:rsidR="008672D5" w:rsidRPr="005D1738" w:rsidRDefault="008672D5"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672D5" w:rsidRPr="00726376" w14:paraId="0A5C8943" w14:textId="77777777" w:rsidTr="00E96D22">
        <w:trPr>
          <w:trHeight w:val="3173"/>
        </w:trPr>
        <w:tc>
          <w:tcPr>
            <w:tcW w:w="1123" w:type="dxa"/>
          </w:tcPr>
          <w:p w14:paraId="62F2A843" w14:textId="77777777" w:rsidR="008672D5" w:rsidRPr="00726376" w:rsidRDefault="008672D5" w:rsidP="007A02E3">
            <w:pPr>
              <w:rPr>
                <w:rFonts w:ascii="Times" w:hAnsi="Times"/>
                <w:b/>
                <w:sz w:val="18"/>
                <w:szCs w:val="18"/>
              </w:rPr>
            </w:pPr>
            <w:r w:rsidRPr="00726376">
              <w:rPr>
                <w:rFonts w:ascii="Times" w:hAnsi="Times"/>
                <w:b/>
                <w:sz w:val="18"/>
                <w:szCs w:val="18"/>
              </w:rPr>
              <w:t>Contenido</w:t>
            </w:r>
          </w:p>
        </w:tc>
        <w:tc>
          <w:tcPr>
            <w:tcW w:w="7664" w:type="dxa"/>
          </w:tcPr>
          <w:p w14:paraId="69A017B3" w14:textId="6C471EC7" w:rsidR="001E1839" w:rsidRPr="00E96D22" w:rsidRDefault="001E1839" w:rsidP="007A02E3">
            <w:pPr>
              <w:jc w:val="center"/>
              <w:rPr>
                <w:rFonts w:ascii="Times New Roman" w:hAnsi="Times New Roman" w:cs="Times New Roman"/>
              </w:rPr>
            </w:pPr>
            <w:r w:rsidRPr="00E96D22">
              <w:rPr>
                <w:rFonts w:ascii="Times New Roman" w:hAnsi="Times New Roman" w:cs="Times New Roman"/>
              </w:rPr>
              <w:t xml:space="preserve">Los pasos para construir un triángulo conociendo las medidas de sus lados son (tomado del Aula Planeta </w:t>
            </w:r>
            <w:ins w:id="2939" w:author="Alex" w:date="2015-07-31T09:59:00Z">
              <w:r w:rsidR="00053EFD" w:rsidRPr="00053EFD">
                <w:t>http://profesores.aulaplaneta.com/AuxPages/RecursoProfesor.aspx?IdGuion=14614&amp;IdRecurso=751008&amp;Transparent=on</w:t>
              </w:r>
            </w:ins>
            <w:del w:id="2940" w:author="Alex" w:date="2015-07-31T09:59:00Z">
              <w:r w:rsidR="00217405" w:rsidDel="00053EFD">
                <w:fldChar w:fldCharType="begin"/>
              </w:r>
              <w:r w:rsidR="00217405" w:rsidDel="00053EFD">
                <w:delInstrText xml:space="preserve"> HYPERLINK "http://profesores.aulaplaneta.com/DesktopModules/PPP_EditorGuionesKO/RecursoProfesor.aspx?IdGuion=12525&amp;IdRecurso=624122&amp;Transparent=on" </w:delInstrText>
              </w:r>
              <w:r w:rsidR="00217405" w:rsidDel="00053EFD">
                <w:fldChar w:fldCharType="separate"/>
              </w:r>
              <w:r w:rsidRPr="00E96D22" w:rsidDel="00053EFD">
                <w:rPr>
                  <w:rStyle w:val="Hipervnculo"/>
                  <w:rFonts w:ascii="Times New Roman" w:hAnsi="Times New Roman" w:cs="Times New Roman"/>
                </w:rPr>
                <w:delText>AQ</w:delText>
              </w:r>
              <w:r w:rsidRPr="00E96D22" w:rsidDel="00053EFD">
                <w:rPr>
                  <w:rStyle w:val="Hipervnculo"/>
                  <w:rFonts w:ascii="Times New Roman" w:hAnsi="Times New Roman" w:cs="Times New Roman"/>
                </w:rPr>
                <w:delText>U</w:delText>
              </w:r>
              <w:r w:rsidRPr="00E96D22" w:rsidDel="00053EFD">
                <w:rPr>
                  <w:rStyle w:val="Hipervnculo"/>
                  <w:rFonts w:ascii="Times New Roman" w:hAnsi="Times New Roman" w:cs="Times New Roman"/>
                </w:rPr>
                <w:delText>Í</w:delText>
              </w:r>
              <w:r w:rsidR="00217405" w:rsidDel="00053EFD">
                <w:rPr>
                  <w:rStyle w:val="Hipervnculo"/>
                  <w:rFonts w:ascii="Times New Roman" w:hAnsi="Times New Roman" w:cs="Times New Roman"/>
                </w:rPr>
                <w:fldChar w:fldCharType="end"/>
              </w:r>
            </w:del>
            <w:r w:rsidRPr="00E96D22">
              <w:rPr>
                <w:rFonts w:ascii="Times New Roman" w:hAnsi="Times New Roman" w:cs="Times New Roman"/>
              </w:rPr>
              <w:t>)</w:t>
            </w:r>
          </w:p>
          <w:p w14:paraId="305615C6" w14:textId="78AAB769" w:rsidR="008672D5" w:rsidRDefault="001E1839" w:rsidP="007A02E3">
            <w:pPr>
              <w:jc w:val="center"/>
            </w:pPr>
            <w:r>
              <w:rPr>
                <w:sz w:val="24"/>
                <w:szCs w:val="24"/>
                <w:lang w:val="es-ES_tradnl"/>
              </w:rPr>
              <w:object w:dxaOrig="7980" w:dyaOrig="3510" w14:anchorId="6F33C2EC">
                <v:shape id="_x0000_i1056" type="#_x0000_t75" style="width:297.5pt;height:131.1pt" o:ole="">
                  <v:imagedata r:id="rId111" o:title=""/>
                </v:shape>
                <o:OLEObject Type="Embed" ProgID="PBrush" ShapeID="_x0000_i1056" DrawAspect="Content" ObjectID="_1499851262" r:id="rId112"/>
              </w:object>
            </w:r>
          </w:p>
          <w:p w14:paraId="122E0402" w14:textId="2B5BE279" w:rsidR="00304692" w:rsidRPr="00726376" w:rsidRDefault="00304692" w:rsidP="007A02E3">
            <w:pPr>
              <w:jc w:val="center"/>
              <w:rPr>
                <w:rFonts w:ascii="Times" w:hAnsi="Times"/>
                <w:b/>
                <w:sz w:val="18"/>
                <w:szCs w:val="18"/>
              </w:rPr>
            </w:pPr>
          </w:p>
        </w:tc>
      </w:tr>
    </w:tbl>
    <w:p w14:paraId="0EDFC787" w14:textId="77777777" w:rsidR="00744902" w:rsidRDefault="00744902"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8A27B0" w:rsidRPr="005D1738" w:rsidDel="009505F4" w14:paraId="7D44034A" w14:textId="5A159712" w:rsidTr="00C53551">
        <w:tc>
          <w:tcPr>
            <w:tcW w:w="8828" w:type="dxa"/>
            <w:gridSpan w:val="2"/>
            <w:shd w:val="clear" w:color="auto" w:fill="000000" w:themeFill="text1"/>
          </w:tcPr>
          <w:p w14:paraId="7B83759D" w14:textId="62791488" w:rsidR="008A27B0" w:rsidRPr="005D1738" w:rsidDel="009505F4" w:rsidRDefault="008A27B0" w:rsidP="00C53551">
            <w:pPr>
              <w:jc w:val="center"/>
              <w:rPr>
                <w:rFonts w:ascii="Times New Roman" w:hAnsi="Times New Roman" w:cs="Times New Roman"/>
                <w:b/>
                <w:color w:val="FFFFFF" w:themeColor="background1"/>
              </w:rPr>
            </w:pPr>
            <w:moveFromRangeStart w:id="2941" w:author="Alex" w:date="2015-07-31T10:09:00Z" w:name="move426100714"/>
            <w:moveFrom w:id="2942" w:author="Alex" w:date="2015-07-31T10:09:00Z">
              <w:r w:rsidRPr="005D1738" w:rsidDel="009505F4">
                <w:rPr>
                  <w:rFonts w:ascii="Times New Roman" w:hAnsi="Times New Roman" w:cs="Times New Roman"/>
                  <w:b/>
                  <w:color w:val="FFFFFF" w:themeColor="background1"/>
                </w:rPr>
                <w:t>Practica: recurso nuevo</w:t>
              </w:r>
            </w:moveFrom>
          </w:p>
        </w:tc>
      </w:tr>
      <w:tr w:rsidR="008A27B0" w:rsidDel="009505F4" w14:paraId="29D4A92C" w14:textId="7D3F1178" w:rsidTr="00C53551">
        <w:tc>
          <w:tcPr>
            <w:tcW w:w="2472" w:type="dxa"/>
          </w:tcPr>
          <w:p w14:paraId="353F2672" w14:textId="161F8193" w:rsidR="008A27B0" w:rsidRPr="00053744" w:rsidDel="009505F4" w:rsidRDefault="008A27B0" w:rsidP="00C53551">
            <w:pPr>
              <w:rPr>
                <w:rFonts w:ascii="Times New Roman" w:hAnsi="Times New Roman" w:cs="Times New Roman"/>
                <w:b/>
                <w:color w:val="000000"/>
                <w:sz w:val="18"/>
                <w:szCs w:val="18"/>
              </w:rPr>
            </w:pPr>
            <w:moveFrom w:id="2943" w:author="Alex" w:date="2015-07-31T10:09:00Z">
              <w:r w:rsidDel="009505F4">
                <w:rPr>
                  <w:rFonts w:ascii="Times New Roman" w:hAnsi="Times New Roman" w:cs="Times New Roman"/>
                  <w:b/>
                  <w:color w:val="000000"/>
                  <w:sz w:val="18"/>
                  <w:szCs w:val="18"/>
                </w:rPr>
                <w:t>Código</w:t>
              </w:r>
            </w:moveFrom>
          </w:p>
        </w:tc>
        <w:tc>
          <w:tcPr>
            <w:tcW w:w="6356" w:type="dxa"/>
          </w:tcPr>
          <w:p w14:paraId="52B2A0EE" w14:textId="51BA904F" w:rsidR="008A27B0" w:rsidRPr="00053744" w:rsidDel="009505F4" w:rsidRDefault="008A27B0" w:rsidP="008A27B0">
            <w:pPr>
              <w:pStyle w:val="Recurso"/>
            </w:pPr>
          </w:p>
        </w:tc>
      </w:tr>
      <w:tr w:rsidR="008A27B0" w:rsidDel="009505F4" w14:paraId="2587F649" w14:textId="0B81AC6F" w:rsidTr="00C53551">
        <w:tc>
          <w:tcPr>
            <w:tcW w:w="2472" w:type="dxa"/>
          </w:tcPr>
          <w:p w14:paraId="5E6AC73D" w14:textId="22D15684" w:rsidR="008A27B0" w:rsidRPr="009C1AEA" w:rsidDel="009505F4" w:rsidRDefault="008A27B0" w:rsidP="00C53551">
            <w:pPr>
              <w:rPr>
                <w:rFonts w:ascii="Times New Roman" w:hAnsi="Times New Roman" w:cs="Times New Roman"/>
                <w:color w:val="000000"/>
              </w:rPr>
            </w:pPr>
            <w:moveFrom w:id="2944" w:author="Alex" w:date="2015-07-31T10:09:00Z">
              <w:r w:rsidRPr="009C1AEA" w:rsidDel="009505F4">
                <w:rPr>
                  <w:rFonts w:ascii="Times New Roman" w:hAnsi="Times New Roman" w:cs="Times New Roman"/>
                  <w:b/>
                  <w:color w:val="000000"/>
                  <w:sz w:val="18"/>
                  <w:szCs w:val="18"/>
                </w:rPr>
                <w:t>Título</w:t>
              </w:r>
            </w:moveFrom>
          </w:p>
        </w:tc>
        <w:tc>
          <w:tcPr>
            <w:tcW w:w="6356" w:type="dxa"/>
          </w:tcPr>
          <w:p w14:paraId="416A4939" w14:textId="3ABD4EB8" w:rsidR="008A27B0" w:rsidRPr="009C1AEA" w:rsidDel="009505F4" w:rsidRDefault="003E2355" w:rsidP="003E2355">
            <w:pPr>
              <w:rPr>
                <w:rFonts w:ascii="Times New Roman" w:hAnsi="Times New Roman" w:cs="Times New Roman"/>
                <w:color w:val="000000"/>
              </w:rPr>
            </w:pPr>
            <w:moveFrom w:id="2945" w:author="Alex" w:date="2015-07-31T10:09:00Z">
              <w:r w:rsidDel="009505F4">
                <w:rPr>
                  <w:rFonts w:ascii="Times New Roman" w:hAnsi="Times New Roman" w:cs="Times New Roman"/>
                  <w:color w:val="000000"/>
                </w:rPr>
                <w:t>Identifica c</w:t>
              </w:r>
              <w:r w:rsidR="00467B2C" w:rsidRPr="009C1AEA" w:rsidDel="009505F4">
                <w:rPr>
                  <w:rFonts w:ascii="Times New Roman" w:hAnsi="Times New Roman" w:cs="Times New Roman"/>
                  <w:color w:val="000000"/>
                </w:rPr>
                <w:t>ondiciones de existencia de un tri</w:t>
              </w:r>
              <w:r w:rsidR="000B77D3" w:rsidRPr="009C1AEA" w:rsidDel="009505F4">
                <w:rPr>
                  <w:rFonts w:ascii="Times New Roman" w:hAnsi="Times New Roman" w:cs="Times New Roman"/>
                  <w:color w:val="000000"/>
                </w:rPr>
                <w:t>ángulo</w:t>
              </w:r>
            </w:moveFrom>
          </w:p>
        </w:tc>
      </w:tr>
      <w:tr w:rsidR="008A27B0" w:rsidDel="009505F4" w14:paraId="3708D3C0" w14:textId="5A2789BD" w:rsidTr="00C53551">
        <w:tc>
          <w:tcPr>
            <w:tcW w:w="2472" w:type="dxa"/>
          </w:tcPr>
          <w:p w14:paraId="6C001B8B" w14:textId="6AC43A0B" w:rsidR="008A27B0" w:rsidRPr="009C1AEA" w:rsidDel="009505F4" w:rsidRDefault="008A27B0" w:rsidP="00C53551">
            <w:pPr>
              <w:rPr>
                <w:rFonts w:ascii="Times New Roman" w:hAnsi="Times New Roman" w:cs="Times New Roman"/>
                <w:color w:val="000000"/>
              </w:rPr>
            </w:pPr>
            <w:moveFrom w:id="2946" w:author="Alex" w:date="2015-07-31T10:09:00Z">
              <w:r w:rsidRPr="009C1AEA" w:rsidDel="009505F4">
                <w:rPr>
                  <w:rFonts w:ascii="Times New Roman" w:hAnsi="Times New Roman" w:cs="Times New Roman"/>
                  <w:b/>
                  <w:color w:val="000000"/>
                  <w:sz w:val="18"/>
                  <w:szCs w:val="18"/>
                </w:rPr>
                <w:t>Descripción</w:t>
              </w:r>
            </w:moveFrom>
          </w:p>
        </w:tc>
        <w:tc>
          <w:tcPr>
            <w:tcW w:w="6356" w:type="dxa"/>
          </w:tcPr>
          <w:p w14:paraId="71933298" w14:textId="05A65C17" w:rsidR="008A27B0" w:rsidRPr="009C1AEA" w:rsidDel="009505F4" w:rsidRDefault="009C1AEA" w:rsidP="009C1AEA">
            <w:pPr>
              <w:rPr>
                <w:rFonts w:ascii="Times New Roman" w:hAnsi="Times New Roman" w:cs="Times New Roman"/>
                <w:color w:val="000000"/>
              </w:rPr>
            </w:pPr>
            <w:moveFrom w:id="2947" w:author="Alex" w:date="2015-07-31T10:09:00Z">
              <w:r w:rsidRPr="009C1AEA" w:rsidDel="009505F4">
                <w:rPr>
                  <w:rFonts w:ascii="Times" w:hAnsi="Times"/>
                </w:rPr>
                <w:t xml:space="preserve">Actividad para conjeturar y verificar condiciones de existencia de un </w:t>
              </w:r>
              <w:r w:rsidR="00C53551" w:rsidRPr="009C1AEA" w:rsidDel="009505F4">
                <w:rPr>
                  <w:rFonts w:ascii="Times" w:hAnsi="Times"/>
                </w:rPr>
                <w:t>triángulo</w:t>
              </w:r>
            </w:moveFrom>
          </w:p>
        </w:tc>
      </w:tr>
      <w:tr w:rsidR="008A27B0" w:rsidDel="009505F4" w14:paraId="4634AC4E" w14:textId="0BB8294E" w:rsidTr="00C53551">
        <w:tc>
          <w:tcPr>
            <w:tcW w:w="2472" w:type="dxa"/>
          </w:tcPr>
          <w:p w14:paraId="68B04131" w14:textId="46C6A1EC" w:rsidR="008A27B0" w:rsidRPr="00053744" w:rsidDel="009505F4" w:rsidRDefault="008A27B0" w:rsidP="00C53551">
            <w:pPr>
              <w:rPr>
                <w:rFonts w:ascii="Times New Roman" w:hAnsi="Times New Roman" w:cs="Times New Roman"/>
                <w:b/>
                <w:color w:val="000000"/>
                <w:sz w:val="18"/>
                <w:szCs w:val="18"/>
              </w:rPr>
            </w:pPr>
            <w:moveFrom w:id="2948" w:author="Alex" w:date="2015-07-31T10:09:00Z">
              <w:r w:rsidDel="009505F4">
                <w:rPr>
                  <w:rFonts w:ascii="Times New Roman" w:hAnsi="Times New Roman" w:cs="Times New Roman"/>
                  <w:b/>
                  <w:color w:val="000000"/>
                  <w:sz w:val="18"/>
                  <w:szCs w:val="18"/>
                </w:rPr>
                <w:t>Motor y código</w:t>
              </w:r>
            </w:moveFrom>
          </w:p>
        </w:tc>
        <w:tc>
          <w:tcPr>
            <w:tcW w:w="6356" w:type="dxa"/>
          </w:tcPr>
          <w:p w14:paraId="4CC1E9D7" w14:textId="779434BD" w:rsidR="008A27B0" w:rsidRPr="00AD795C" w:rsidDel="009505F4" w:rsidRDefault="00B525D2" w:rsidP="00C53551">
            <w:pPr>
              <w:rPr>
                <w:rFonts w:ascii="Times New Roman" w:hAnsi="Times New Roman" w:cs="Times New Roman"/>
                <w:color w:val="000000"/>
              </w:rPr>
            </w:pPr>
            <w:moveFrom w:id="2949" w:author="Alex" w:date="2015-07-31T10:09:00Z">
              <w:r w:rsidRPr="00B525D2" w:rsidDel="009505F4">
                <w:rPr>
                  <w:rFonts w:ascii="Times New Roman" w:hAnsi="Times New Roman" w:cs="Times New Roman"/>
                  <w:color w:val="000000"/>
                </w:rPr>
                <w:t>Ejercicio Genérico M5B: Test - con video</w:t>
              </w:r>
            </w:moveFrom>
          </w:p>
        </w:tc>
      </w:tr>
      <w:moveFromRangeEnd w:id="2941"/>
    </w:tbl>
    <w:p w14:paraId="0CF05898" w14:textId="77777777" w:rsidR="008A27B0" w:rsidRDefault="008A27B0" w:rsidP="003B619B">
      <w:pPr>
        <w:spacing w:after="0"/>
        <w:rPr>
          <w:rFonts w:ascii="Times" w:eastAsiaTheme="minorEastAsia" w:hAnsi="Times"/>
        </w:rPr>
      </w:pPr>
    </w:p>
    <w:p w14:paraId="5C640F22" w14:textId="42C38A82" w:rsidR="003114F8" w:rsidRDefault="008F02E0" w:rsidP="00583819">
      <w:pPr>
        <w:spacing w:after="0"/>
        <w:rPr>
          <w:rFonts w:ascii="Times" w:eastAsiaTheme="minorEastAsia" w:hAnsi="Times"/>
        </w:rPr>
      </w:pPr>
      <w:del w:id="2950" w:author="Alex" w:date="2015-07-31T10:09:00Z">
        <w:r w:rsidDel="009505F4">
          <w:rPr>
            <w:rFonts w:ascii="Times" w:eastAsiaTheme="minorEastAsia" w:hAnsi="Times"/>
          </w:rPr>
          <w:delText>Ya con el triángulo construido, se puede apelar tanto a la medición, como a las propiedades de los tri</w:delText>
        </w:r>
        <w:r w:rsidR="003114F8" w:rsidDel="009505F4">
          <w:rPr>
            <w:rFonts w:ascii="Times" w:eastAsiaTheme="minorEastAsia" w:hAnsi="Times"/>
          </w:rPr>
          <w:delText>ángulos, para proponer y aplicar u</w:delText>
        </w:r>
        <w:r w:rsidR="00583819" w:rsidDel="009505F4">
          <w:rPr>
            <w:rFonts w:ascii="Times" w:eastAsiaTheme="minorEastAsia" w:hAnsi="Times"/>
          </w:rPr>
          <w:delText xml:space="preserve">n criterio de decisión acerca del tipo de clasificación angular del triángulo </w:delText>
        </w:r>
        <w:r w:rsidR="003114F8" w:rsidDel="009505F4">
          <w:rPr>
            <w:rFonts w:ascii="Times" w:eastAsiaTheme="minorEastAsia" w:hAnsi="Times"/>
          </w:rPr>
          <w:delText>obtenido.</w:delText>
        </w:r>
        <w:r w:rsidR="0072256B" w:rsidDel="009505F4">
          <w:rPr>
            <w:rFonts w:ascii="Times" w:eastAsiaTheme="minorEastAsia" w:hAnsi="Times"/>
          </w:rPr>
          <w:delText xml:space="preserve"> El triángulo que se forma aplicando los pasos anteriores resulta como:</w:delText>
        </w:r>
      </w:del>
      <w:ins w:id="2951" w:author="Alex" w:date="2015-07-31T10:09:00Z">
        <w:r w:rsidR="009505F4">
          <w:rPr>
            <w:rFonts w:ascii="Times" w:eastAsiaTheme="minorEastAsia" w:hAnsi="Times"/>
          </w:rPr>
          <w:t xml:space="preserve">Al construir un </w:t>
        </w:r>
      </w:ins>
      <w:ins w:id="2952" w:author="Alex" w:date="2015-07-31T10:11:00Z">
        <w:r w:rsidR="009505F4">
          <w:rPr>
            <w:rFonts w:ascii="Times New Roman" w:hAnsi="Times New Roman" w:cs="Times New Roman"/>
            <w:color w:val="000000"/>
          </w:rPr>
          <w:t xml:space="preserve">triángulo de </w:t>
        </w:r>
        <w:r w:rsidR="009505F4" w:rsidRPr="009505F4">
          <w:rPr>
            <w:rFonts w:ascii="Times New Roman" w:eastAsiaTheme="minorEastAsia" w:hAnsi="Times New Roman" w:cs="Times New Roman"/>
            <w:color w:val="000000"/>
            <w:rPrChange w:id="2953" w:author="Alex" w:date="2015-07-31T10:11:00Z">
              <w:rPr>
                <w:rFonts w:ascii="Cambria Math" w:hAnsi="Cambria Math" w:cs="Times New Roman"/>
                <w:i/>
                <w:color w:val="000000"/>
              </w:rPr>
            </w:rPrChange>
          </w:rPr>
          <w:t xml:space="preserve">medidas </w:t>
        </w:r>
        <w:r w:rsidR="009505F4" w:rsidRPr="009505F4">
          <w:rPr>
            <w:rFonts w:ascii="Times New Roman" w:eastAsiaTheme="minorEastAsia" w:hAnsi="Times New Roman" w:cs="Times New Roman"/>
            <w:rPrChange w:id="2954" w:author="Alex" w:date="2015-07-31T10:11:00Z">
              <w:rPr>
                <w:rFonts w:ascii="Cambria Math" w:hAnsi="Cambria Math"/>
                <w:i/>
              </w:rPr>
            </w:rPrChange>
          </w:rPr>
          <w:t>a=3, b=4 y c=6</w:t>
        </w:r>
        <w:r w:rsidR="009505F4">
          <w:rPr>
            <w:rFonts w:ascii="Times New Roman" w:eastAsiaTheme="minorEastAsia" w:hAnsi="Times New Roman" w:cs="Times New Roman"/>
          </w:rPr>
          <w:t>, siguiendo las instrucciones anteriores, obtendr</w:t>
        </w:r>
      </w:ins>
      <w:ins w:id="2955" w:author="Alex" w:date="2015-07-31T10:12:00Z">
        <w:r w:rsidR="009505F4">
          <w:rPr>
            <w:rFonts w:ascii="Times New Roman" w:eastAsiaTheme="minorEastAsia" w:hAnsi="Times New Roman" w:cs="Times New Roman"/>
          </w:rPr>
          <w:t>ás un triángulos como se muestra en la figura</w:t>
        </w:r>
      </w:ins>
    </w:p>
    <w:p w14:paraId="021B521F" w14:textId="77777777" w:rsidR="0072256B" w:rsidRDefault="0072256B"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240F32" w:rsidRPr="005D1738" w14:paraId="3BAB26B2" w14:textId="77777777" w:rsidTr="007A02E3">
        <w:tc>
          <w:tcPr>
            <w:tcW w:w="9033" w:type="dxa"/>
            <w:gridSpan w:val="2"/>
            <w:shd w:val="clear" w:color="auto" w:fill="0D0D0D" w:themeFill="text1" w:themeFillTint="F2"/>
          </w:tcPr>
          <w:p w14:paraId="42EDE65C" w14:textId="77777777" w:rsidR="00240F32" w:rsidRPr="005D1738" w:rsidRDefault="00240F32"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5413F" w14:paraId="2C325D52" w14:textId="77777777" w:rsidTr="007A02E3">
        <w:tc>
          <w:tcPr>
            <w:tcW w:w="2518" w:type="dxa"/>
          </w:tcPr>
          <w:p w14:paraId="2FF85B3F" w14:textId="77777777" w:rsidR="00240F32" w:rsidRPr="00053744" w:rsidRDefault="00240F32"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D15EE5" w14:textId="5174C9D4" w:rsidR="00240F32" w:rsidRPr="00053744" w:rsidRDefault="00C82D30" w:rsidP="002953CB">
            <w:pPr>
              <w:pStyle w:val="ListadoImgenes"/>
              <w:numPr>
                <w:ilvl w:val="0"/>
                <w:numId w:val="0"/>
              </w:numPr>
              <w:ind w:left="720" w:hanging="360"/>
            </w:pPr>
            <w:r>
              <w:t>MA_10_02_CO_IMG20</w:t>
            </w:r>
          </w:p>
        </w:tc>
      </w:tr>
      <w:tr w:rsidR="0025413F" w14:paraId="48F27203" w14:textId="77777777" w:rsidTr="007A02E3">
        <w:tc>
          <w:tcPr>
            <w:tcW w:w="2518" w:type="dxa"/>
          </w:tcPr>
          <w:p w14:paraId="2332DC5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3CEA39" w14:textId="342F084C" w:rsidR="00240F32" w:rsidRDefault="00240F32" w:rsidP="00B9006A">
            <w:pPr>
              <w:rPr>
                <w:rFonts w:ascii="Times New Roman" w:hAnsi="Times New Roman" w:cs="Times New Roman"/>
                <w:color w:val="000000"/>
              </w:rPr>
            </w:pPr>
            <w:r>
              <w:rPr>
                <w:rFonts w:ascii="Times New Roman" w:hAnsi="Times New Roman" w:cs="Times New Roman"/>
                <w:color w:val="000000"/>
              </w:rPr>
              <w:t>Resultado de con</w:t>
            </w:r>
            <w:r w:rsidR="00200621">
              <w:rPr>
                <w:rFonts w:ascii="Times New Roman" w:hAnsi="Times New Roman" w:cs="Times New Roman"/>
                <w:color w:val="000000"/>
              </w:rPr>
              <w:t>s</w:t>
            </w:r>
            <w:r>
              <w:rPr>
                <w:rFonts w:ascii="Times New Roman" w:hAnsi="Times New Roman" w:cs="Times New Roman"/>
                <w:color w:val="000000"/>
              </w:rPr>
              <w:t xml:space="preserve">truir el triángulo de </w:t>
            </w:r>
            <w:r w:rsidR="009505F4" w:rsidRPr="009505F4">
              <w:rPr>
                <w:rFonts w:ascii="Times New Roman" w:eastAsiaTheme="minorEastAsia" w:hAnsi="Times New Roman" w:cs="Times New Roman"/>
                <w:color w:val="000000"/>
                <w:rPrChange w:id="2956" w:author="Alex" w:date="2015-07-31T10:12:00Z">
                  <w:rPr>
                    <w:rFonts w:ascii="Cambria Math" w:hAnsi="Cambria Math" w:cs="Times New Roman"/>
                    <w:i/>
                    <w:color w:val="000000"/>
                  </w:rPr>
                </w:rPrChange>
              </w:rPr>
              <w:t xml:space="preserve">medidas </w:t>
            </w:r>
            <w:r w:rsidR="009505F4" w:rsidRPr="009505F4">
              <w:rPr>
                <w:rFonts w:ascii="Times New Roman" w:eastAsiaTheme="minorEastAsia" w:hAnsi="Times New Roman" w:cs="Times New Roman"/>
                <w:rPrChange w:id="2957" w:author="Alex" w:date="2015-07-31T10:12:00Z">
                  <w:rPr>
                    <w:rFonts w:ascii="Cambria Math" w:hAnsi="Cambria Math"/>
                    <w:i/>
                  </w:rPr>
                </w:rPrChange>
              </w:rPr>
              <w:t>a=3, b=4 y c=6</w:t>
            </w:r>
          </w:p>
        </w:tc>
      </w:tr>
      <w:tr w:rsidR="0025413F" w14:paraId="31068B5C" w14:textId="77777777" w:rsidTr="007A02E3">
        <w:tc>
          <w:tcPr>
            <w:tcW w:w="2518" w:type="dxa"/>
          </w:tcPr>
          <w:p w14:paraId="180CA6B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65B611" w14:textId="4CCFBC34" w:rsidR="00240F32" w:rsidRDefault="00200621" w:rsidP="0025413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873F620" wp14:editId="6FDCDACF">
                  <wp:extent cx="1852930" cy="114932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113">
                            <a:extLst>
                              <a:ext uri="{28A0092B-C50C-407E-A947-70E740481C1C}">
                                <a14:useLocalDpi xmlns:a14="http://schemas.microsoft.com/office/drawing/2010/main" val="0"/>
                              </a:ext>
                            </a:extLst>
                          </a:blip>
                          <a:stretch>
                            <a:fillRect/>
                          </a:stretch>
                        </pic:blipFill>
                        <pic:spPr>
                          <a:xfrm>
                            <a:off x="0" y="0"/>
                            <a:ext cx="1867023" cy="1158070"/>
                          </a:xfrm>
                          <a:prstGeom prst="rect">
                            <a:avLst/>
                          </a:prstGeom>
                        </pic:spPr>
                      </pic:pic>
                    </a:graphicData>
                  </a:graphic>
                </wp:inline>
              </w:drawing>
            </w:r>
          </w:p>
        </w:tc>
      </w:tr>
      <w:tr w:rsidR="0025413F" w14:paraId="24F3A38D" w14:textId="77777777" w:rsidTr="007A02E3">
        <w:tc>
          <w:tcPr>
            <w:tcW w:w="2518" w:type="dxa"/>
          </w:tcPr>
          <w:p w14:paraId="631D1273"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59B14C" w14:textId="3625E36F" w:rsidR="00240F32" w:rsidRDefault="0025413F" w:rsidP="0025413F">
            <w:pPr>
              <w:rPr>
                <w:rFonts w:ascii="Times New Roman" w:hAnsi="Times New Roman" w:cs="Times New Roman"/>
                <w:color w:val="000000"/>
              </w:rPr>
            </w:pPr>
            <w:r>
              <w:rPr>
                <w:rFonts w:ascii="Times New Roman" w:hAnsi="Times New Roman" w:cs="Times New Roman"/>
                <w:color w:val="000000"/>
              </w:rPr>
              <w:t xml:space="preserve">Construcción del triángulo de </w:t>
            </w:r>
            <w:r w:rsidR="009505F4" w:rsidRPr="009505F4">
              <w:rPr>
                <w:rFonts w:ascii="Times New Roman" w:eastAsiaTheme="minorEastAsia" w:hAnsi="Times New Roman" w:cs="Times New Roman"/>
                <w:color w:val="000000"/>
                <w:rPrChange w:id="2958" w:author="Alex" w:date="2015-07-31T10:12:00Z">
                  <w:rPr>
                    <w:rFonts w:ascii="Cambria Math" w:hAnsi="Cambria Math" w:cs="Times New Roman"/>
                    <w:i/>
                    <w:color w:val="000000"/>
                  </w:rPr>
                </w:rPrChange>
              </w:rPr>
              <w:t xml:space="preserve">medidas </w:t>
            </w:r>
            <w:r w:rsidR="009505F4" w:rsidRPr="009505F4">
              <w:rPr>
                <w:rFonts w:ascii="Times New Roman" w:eastAsiaTheme="minorEastAsia" w:hAnsi="Times New Roman" w:cs="Times New Roman"/>
                <w:rPrChange w:id="2959" w:author="Alex" w:date="2015-07-31T10:12:00Z">
                  <w:rPr>
                    <w:rFonts w:ascii="Cambria Math" w:hAnsi="Cambria Math"/>
                    <w:i/>
                  </w:rPr>
                </w:rPrChange>
              </w:rPr>
              <w:t>a=3, b=4 y c=6.</w:t>
            </w:r>
          </w:p>
        </w:tc>
      </w:tr>
    </w:tbl>
    <w:p w14:paraId="4D5CEB63" w14:textId="77777777" w:rsidR="00D54D07" w:rsidRDefault="00D54D07" w:rsidP="00583819">
      <w:pPr>
        <w:spacing w:after="0"/>
        <w:rPr>
          <w:rFonts w:ascii="Times" w:eastAsiaTheme="minorEastAsia" w:hAnsi="Times"/>
        </w:rPr>
      </w:pPr>
    </w:p>
    <w:p w14:paraId="6692F8EE" w14:textId="77777777" w:rsidR="009505F4" w:rsidRDefault="009505F4" w:rsidP="00583819">
      <w:pPr>
        <w:spacing w:after="0"/>
        <w:rPr>
          <w:ins w:id="2960" w:author="Alex" w:date="2015-07-31T10:13:00Z"/>
          <w:rFonts w:ascii="Times" w:eastAsiaTheme="minorEastAsia" w:hAnsi="Times"/>
        </w:rPr>
      </w:pPr>
    </w:p>
    <w:p w14:paraId="43627B3C" w14:textId="0D1780EB" w:rsidR="003C1E78" w:rsidRDefault="009505F4" w:rsidP="00583819">
      <w:pPr>
        <w:spacing w:after="0"/>
        <w:rPr>
          <w:ins w:id="2961" w:author="Alex" w:date="2015-07-31T10:18:00Z"/>
          <w:rFonts w:ascii="Times" w:eastAsiaTheme="minorEastAsia" w:hAnsi="Times"/>
        </w:rPr>
      </w:pPr>
      <w:ins w:id="2962" w:author="Alex" w:date="2015-07-31T10:13:00Z">
        <w:r>
          <w:rPr>
            <w:rFonts w:ascii="Times" w:eastAsiaTheme="minorEastAsia" w:hAnsi="Times"/>
          </w:rPr>
          <w:t xml:space="preserve">Si deseas </w:t>
        </w:r>
      </w:ins>
      <w:ins w:id="2963" w:author="Alex" w:date="2015-07-31T10:16:00Z">
        <w:r>
          <w:rPr>
            <w:rFonts w:ascii="Times" w:eastAsiaTheme="minorEastAsia" w:hAnsi="Times"/>
          </w:rPr>
          <w:t xml:space="preserve">clasificar el triángulo según sus ángulos, puedes </w:t>
        </w:r>
      </w:ins>
      <w:ins w:id="2964" w:author="Alex" w:date="2015-07-31T10:17:00Z">
        <w:r w:rsidR="003C1E78">
          <w:rPr>
            <w:rFonts w:ascii="Times" w:eastAsiaTheme="minorEastAsia" w:hAnsi="Times"/>
          </w:rPr>
          <w:t>usar</w:t>
        </w:r>
      </w:ins>
      <w:ins w:id="2965" w:author="Alex" w:date="2015-07-31T10:16:00Z">
        <w:r w:rsidR="003C1E78">
          <w:rPr>
            <w:rFonts w:ascii="Times" w:eastAsiaTheme="minorEastAsia" w:hAnsi="Times"/>
          </w:rPr>
          <w:t xml:space="preserve"> el siguiente procedimiento:</w:t>
        </w:r>
      </w:ins>
      <w:del w:id="2966" w:author="Alex" w:date="2015-07-31T10:18:00Z">
        <w:r w:rsidR="00FD753C" w:rsidDel="003C1E78">
          <w:rPr>
            <w:rFonts w:ascii="Times" w:eastAsiaTheme="minorEastAsia" w:hAnsi="Times"/>
          </w:rPr>
          <w:delText xml:space="preserve">Un primer criterio puede </w:delText>
        </w:r>
      </w:del>
    </w:p>
    <w:p w14:paraId="11063990" w14:textId="77777777" w:rsidR="003C1E78" w:rsidRDefault="003C1E78" w:rsidP="00583819">
      <w:pPr>
        <w:spacing w:after="0"/>
        <w:rPr>
          <w:ins w:id="2967" w:author="Alex" w:date="2015-07-31T10:18:00Z"/>
          <w:rFonts w:ascii="Times" w:eastAsiaTheme="minorEastAsia" w:hAnsi="Times"/>
        </w:rPr>
      </w:pPr>
    </w:p>
    <w:p w14:paraId="28F1BD2F" w14:textId="77777777" w:rsidR="00EB444D" w:rsidRDefault="00FD753C" w:rsidP="003C1E78">
      <w:pPr>
        <w:pStyle w:val="Prrafodelista"/>
        <w:numPr>
          <w:ilvl w:val="0"/>
          <w:numId w:val="54"/>
        </w:numPr>
        <w:spacing w:after="0"/>
        <w:rPr>
          <w:ins w:id="2968" w:author="Alex" w:date="2015-07-31T10:19:00Z"/>
          <w:rFonts w:ascii="Times" w:eastAsiaTheme="minorEastAsia" w:hAnsi="Times"/>
        </w:rPr>
        <w:pPrChange w:id="2969" w:author="Alex" w:date="2015-07-31T10:18:00Z">
          <w:pPr>
            <w:spacing w:after="0"/>
          </w:pPr>
        </w:pPrChange>
      </w:pPr>
      <w:del w:id="2970" w:author="Alex" w:date="2015-07-31T10:18:00Z">
        <w:r w:rsidRPr="003C1E78" w:rsidDel="003C1E78">
          <w:rPr>
            <w:rFonts w:ascii="Times" w:eastAsiaTheme="minorEastAsia" w:hAnsi="Times"/>
            <w:rPrChange w:id="2971" w:author="Alex" w:date="2015-07-31T10:18:00Z">
              <w:rPr/>
            </w:rPrChange>
          </w:rPr>
          <w:delText xml:space="preserve">ser elegir </w:delText>
        </w:r>
      </w:del>
      <w:ins w:id="2972" w:author="Alex" w:date="2015-07-31T10:18:00Z">
        <w:r w:rsidR="003C1E78">
          <w:rPr>
            <w:rFonts w:ascii="Times" w:eastAsiaTheme="minorEastAsia" w:hAnsi="Times"/>
          </w:rPr>
          <w:t xml:space="preserve">Elige </w:t>
        </w:r>
      </w:ins>
      <w:r w:rsidRPr="003C1E78">
        <w:rPr>
          <w:rFonts w:ascii="Times" w:eastAsiaTheme="minorEastAsia" w:hAnsi="Times"/>
          <w:rPrChange w:id="2973" w:author="Alex" w:date="2015-07-31T10:18:00Z">
            <w:rPr/>
          </w:rPrChange>
        </w:rPr>
        <w:t>el ángulo mayor, que es el opuesto al lado mayor, y traza</w:t>
      </w:r>
      <w:del w:id="2974" w:author="Alex" w:date="2015-07-31T10:18:00Z">
        <w:r w:rsidRPr="003C1E78" w:rsidDel="00EB444D">
          <w:rPr>
            <w:rFonts w:ascii="Times" w:eastAsiaTheme="minorEastAsia" w:hAnsi="Times"/>
            <w:rPrChange w:id="2975" w:author="Alex" w:date="2015-07-31T10:18:00Z">
              <w:rPr/>
            </w:rPrChange>
          </w:rPr>
          <w:delText>r</w:delText>
        </w:r>
      </w:del>
      <w:ins w:id="2976" w:author="Alex" w:date="2015-07-31T10:18:00Z">
        <w:r w:rsidR="00EB444D">
          <w:rPr>
            <w:rFonts w:ascii="Times" w:eastAsiaTheme="minorEastAsia" w:hAnsi="Times"/>
          </w:rPr>
          <w:t>s</w:t>
        </w:r>
      </w:ins>
      <w:r w:rsidRPr="003C1E78">
        <w:rPr>
          <w:rFonts w:ascii="Times" w:eastAsiaTheme="minorEastAsia" w:hAnsi="Times"/>
          <w:rPrChange w:id="2977" w:author="Alex" w:date="2015-07-31T10:18:00Z">
            <w:rPr/>
          </w:rPrChange>
        </w:rPr>
        <w:t xml:space="preserve"> una perpendicular </w:t>
      </w:r>
      <w:r w:rsidR="00495C78" w:rsidRPr="003C1E78">
        <w:rPr>
          <w:rFonts w:ascii="Times" w:eastAsiaTheme="minorEastAsia" w:hAnsi="Times"/>
          <w:rPrChange w:id="2978" w:author="Alex" w:date="2015-07-31T10:18:00Z">
            <w:rPr/>
          </w:rPrChange>
        </w:rPr>
        <w:t>a uno de sus lados adyacentes,</w:t>
      </w:r>
      <w:ins w:id="2979" w:author="Alex" w:date="2015-07-31T10:18:00Z">
        <w:r w:rsidR="00EB444D">
          <w:rPr>
            <w:rFonts w:ascii="Times" w:eastAsiaTheme="minorEastAsia" w:hAnsi="Times"/>
          </w:rPr>
          <w:t xml:space="preserve"> que pase por el vértice.</w:t>
        </w:r>
      </w:ins>
    </w:p>
    <w:p w14:paraId="0F3DE671" w14:textId="77777777" w:rsidR="00EB444D" w:rsidRDefault="00495C78" w:rsidP="003C1E78">
      <w:pPr>
        <w:pStyle w:val="Prrafodelista"/>
        <w:numPr>
          <w:ilvl w:val="0"/>
          <w:numId w:val="54"/>
        </w:numPr>
        <w:spacing w:after="0"/>
        <w:rPr>
          <w:ins w:id="2980" w:author="Alex" w:date="2015-07-31T10:19:00Z"/>
          <w:rFonts w:ascii="Times" w:eastAsiaTheme="minorEastAsia" w:hAnsi="Times"/>
        </w:rPr>
        <w:pPrChange w:id="2981" w:author="Alex" w:date="2015-07-31T10:18:00Z">
          <w:pPr>
            <w:spacing w:after="0"/>
          </w:pPr>
        </w:pPrChange>
      </w:pPr>
      <w:del w:id="2982" w:author="Alex" w:date="2015-07-31T10:19:00Z">
        <w:r w:rsidRPr="003C1E78" w:rsidDel="00EB444D">
          <w:rPr>
            <w:rFonts w:ascii="Times" w:eastAsiaTheme="minorEastAsia" w:hAnsi="Times"/>
            <w:rPrChange w:id="2983" w:author="Alex" w:date="2015-07-31T10:18:00Z">
              <w:rPr/>
            </w:rPrChange>
          </w:rPr>
          <w:delText xml:space="preserve"> para c</w:delText>
        </w:r>
      </w:del>
      <w:ins w:id="2984" w:author="Alex" w:date="2015-07-31T10:19:00Z">
        <w:r w:rsidR="00EB444D">
          <w:rPr>
            <w:rFonts w:ascii="Times" w:eastAsiaTheme="minorEastAsia" w:hAnsi="Times"/>
          </w:rPr>
          <w:t>C</w:t>
        </w:r>
      </w:ins>
      <w:r w:rsidRPr="003C1E78">
        <w:rPr>
          <w:rFonts w:ascii="Times" w:eastAsiaTheme="minorEastAsia" w:hAnsi="Times"/>
          <w:rPrChange w:id="2985" w:author="Alex" w:date="2015-07-31T10:18:00Z">
            <w:rPr/>
          </w:rPrChange>
        </w:rPr>
        <w:t>ompara</w:t>
      </w:r>
      <w:del w:id="2986" w:author="Alex" w:date="2015-07-31T10:19:00Z">
        <w:r w:rsidRPr="003C1E78" w:rsidDel="00EB444D">
          <w:rPr>
            <w:rFonts w:ascii="Times" w:eastAsiaTheme="minorEastAsia" w:hAnsi="Times"/>
            <w:rPrChange w:id="2987" w:author="Alex" w:date="2015-07-31T10:18:00Z">
              <w:rPr/>
            </w:rPrChange>
          </w:rPr>
          <w:delText>r</w:delText>
        </w:r>
      </w:del>
      <w:r w:rsidRPr="003C1E78">
        <w:rPr>
          <w:rFonts w:ascii="Times" w:eastAsiaTheme="minorEastAsia" w:hAnsi="Times"/>
          <w:rPrChange w:id="2988" w:author="Alex" w:date="2015-07-31T10:18:00Z">
            <w:rPr/>
          </w:rPrChange>
        </w:rPr>
        <w:t xml:space="preserve"> el ángulo</w:t>
      </w:r>
      <w:ins w:id="2989" w:author="Alex" w:date="2015-07-31T10:19:00Z">
        <w:r w:rsidR="00EB444D">
          <w:rPr>
            <w:rFonts w:ascii="Times" w:eastAsiaTheme="minorEastAsia" w:hAnsi="Times"/>
          </w:rPr>
          <w:t xml:space="preserve"> del triángulo</w:t>
        </w:r>
      </w:ins>
      <w:r w:rsidRPr="003C1E78">
        <w:rPr>
          <w:rFonts w:ascii="Times" w:eastAsiaTheme="minorEastAsia" w:hAnsi="Times"/>
          <w:rPrChange w:id="2990" w:author="Alex" w:date="2015-07-31T10:18:00Z">
            <w:rPr/>
          </w:rPrChange>
        </w:rPr>
        <w:t xml:space="preserve"> con </w:t>
      </w:r>
      <w:del w:id="2991" w:author="Alex" w:date="2015-07-31T10:19:00Z">
        <w:r w:rsidRPr="003C1E78" w:rsidDel="00EB444D">
          <w:rPr>
            <w:rFonts w:ascii="Times" w:eastAsiaTheme="minorEastAsia" w:hAnsi="Times"/>
            <w:rPrChange w:id="2992" w:author="Alex" w:date="2015-07-31T10:18:00Z">
              <w:rPr/>
            </w:rPrChange>
          </w:rPr>
          <w:delText>un</w:delText>
        </w:r>
      </w:del>
      <w:ins w:id="2993" w:author="Alex" w:date="2015-07-31T10:19:00Z">
        <w:r w:rsidR="00EB444D">
          <w:rPr>
            <w:rFonts w:ascii="Times" w:eastAsiaTheme="minorEastAsia" w:hAnsi="Times"/>
          </w:rPr>
          <w:t>el</w:t>
        </w:r>
      </w:ins>
      <w:r w:rsidRPr="003C1E78">
        <w:rPr>
          <w:rFonts w:ascii="Times" w:eastAsiaTheme="minorEastAsia" w:hAnsi="Times"/>
          <w:rPrChange w:id="2994" w:author="Alex" w:date="2015-07-31T10:18:00Z">
            <w:rPr/>
          </w:rPrChange>
        </w:rPr>
        <w:t xml:space="preserve"> ángulo recto</w:t>
      </w:r>
      <w:ins w:id="2995" w:author="Alex" w:date="2015-07-31T10:19:00Z">
        <w:r w:rsidR="00EB444D">
          <w:rPr>
            <w:rFonts w:ascii="Times" w:eastAsiaTheme="minorEastAsia" w:hAnsi="Times"/>
          </w:rPr>
          <w:t xml:space="preserve"> que dibujaste.</w:t>
        </w:r>
      </w:ins>
    </w:p>
    <w:p w14:paraId="68620433" w14:textId="78E5883F" w:rsidR="00FD753C" w:rsidRPr="003C1E78" w:rsidRDefault="00495C78" w:rsidP="003C1E78">
      <w:pPr>
        <w:pStyle w:val="Prrafodelista"/>
        <w:numPr>
          <w:ilvl w:val="0"/>
          <w:numId w:val="54"/>
        </w:numPr>
        <w:spacing w:after="0"/>
        <w:rPr>
          <w:rFonts w:ascii="Times" w:eastAsiaTheme="minorEastAsia" w:hAnsi="Times"/>
          <w:rPrChange w:id="2996" w:author="Alex" w:date="2015-07-31T10:18:00Z">
            <w:rPr/>
          </w:rPrChange>
        </w:rPr>
        <w:pPrChange w:id="2997" w:author="Alex" w:date="2015-07-31T10:18:00Z">
          <w:pPr>
            <w:spacing w:after="0"/>
          </w:pPr>
        </w:pPrChange>
      </w:pPr>
      <w:del w:id="2998" w:author="Alex" w:date="2015-07-31T10:19:00Z">
        <w:r w:rsidRPr="003C1E78" w:rsidDel="00EB444D">
          <w:rPr>
            <w:rFonts w:ascii="Times" w:eastAsiaTheme="minorEastAsia" w:hAnsi="Times"/>
            <w:rPrChange w:id="2999" w:author="Alex" w:date="2015-07-31T10:18:00Z">
              <w:rPr/>
            </w:rPrChange>
          </w:rPr>
          <w:delText xml:space="preserve"> y</w:delText>
        </w:r>
        <w:r w:rsidR="004E556F" w:rsidRPr="003C1E78" w:rsidDel="00EB444D">
          <w:rPr>
            <w:rFonts w:ascii="Times" w:eastAsiaTheme="minorEastAsia" w:hAnsi="Times"/>
            <w:rPrChange w:id="3000" w:author="Alex" w:date="2015-07-31T10:18:00Z">
              <w:rPr/>
            </w:rPrChange>
          </w:rPr>
          <w:delText xml:space="preserve"> así</w:delText>
        </w:r>
        <w:r w:rsidRPr="003C1E78" w:rsidDel="00EB444D">
          <w:rPr>
            <w:rFonts w:ascii="Times" w:eastAsiaTheme="minorEastAsia" w:hAnsi="Times"/>
            <w:rPrChange w:id="3001" w:author="Alex" w:date="2015-07-31T10:18:00Z">
              <w:rPr/>
            </w:rPrChange>
          </w:rPr>
          <w:delText xml:space="preserve"> proponer una conjetura acerca de</w:delText>
        </w:r>
      </w:del>
      <w:ins w:id="3002" w:author="Alex" w:date="2015-07-31T10:19:00Z">
        <w:r w:rsidR="00EB444D">
          <w:rPr>
            <w:rFonts w:ascii="Times" w:eastAsiaTheme="minorEastAsia" w:hAnsi="Times"/>
          </w:rPr>
          <w:t>Identifica</w:t>
        </w:r>
      </w:ins>
      <w:r w:rsidRPr="003C1E78">
        <w:rPr>
          <w:rFonts w:ascii="Times" w:eastAsiaTheme="minorEastAsia" w:hAnsi="Times"/>
          <w:rPrChange w:id="3003" w:author="Alex" w:date="2015-07-31T10:18:00Z">
            <w:rPr/>
          </w:rPrChange>
        </w:rPr>
        <w:t xml:space="preserve"> si es a</w:t>
      </w:r>
      <w:r w:rsidR="005F4C93" w:rsidRPr="003C1E78">
        <w:rPr>
          <w:rFonts w:ascii="Times" w:eastAsiaTheme="minorEastAsia" w:hAnsi="Times"/>
          <w:rPrChange w:id="3004" w:author="Alex" w:date="2015-07-31T10:18:00Z">
            <w:rPr/>
          </w:rPrChange>
        </w:rPr>
        <w:t>cutángulo, obtusángulo o rectángulo.</w:t>
      </w:r>
    </w:p>
    <w:p w14:paraId="08E05AA4" w14:textId="77777777" w:rsidR="005716A2" w:rsidRDefault="005716A2" w:rsidP="00583819">
      <w:pPr>
        <w:spacing w:after="0"/>
        <w:rPr>
          <w:rFonts w:ascii="Times" w:eastAsiaTheme="minorEastAsia" w:hAnsi="Times"/>
        </w:rPr>
      </w:pPr>
    </w:p>
    <w:p w14:paraId="22020977" w14:textId="6BEF04EB" w:rsidR="005716A2" w:rsidRDefault="005716A2" w:rsidP="00583819">
      <w:pPr>
        <w:spacing w:after="0"/>
        <w:rPr>
          <w:rFonts w:ascii="Times" w:eastAsiaTheme="minorEastAsia" w:hAnsi="Times"/>
        </w:rPr>
      </w:pPr>
      <w:r>
        <w:rPr>
          <w:rFonts w:ascii="Times" w:eastAsiaTheme="minorEastAsia" w:hAnsi="Times"/>
        </w:rPr>
        <w:t>El resultado de esa construcción es el siguiente:</w:t>
      </w:r>
    </w:p>
    <w:p w14:paraId="390DDF00" w14:textId="77777777" w:rsidR="004E556F" w:rsidRDefault="004E556F"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B9006A" w:rsidRPr="005D1738" w14:paraId="2F9686A2" w14:textId="77777777" w:rsidTr="007A02E3">
        <w:tc>
          <w:tcPr>
            <w:tcW w:w="9033" w:type="dxa"/>
            <w:gridSpan w:val="2"/>
            <w:shd w:val="clear" w:color="auto" w:fill="0D0D0D" w:themeFill="text1" w:themeFillTint="F2"/>
          </w:tcPr>
          <w:p w14:paraId="1D8C6F4C" w14:textId="77777777" w:rsidR="00B9006A" w:rsidRPr="005D1738" w:rsidRDefault="00B9006A"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006A" w14:paraId="27B3DB49" w14:textId="77777777" w:rsidTr="007A02E3">
        <w:tc>
          <w:tcPr>
            <w:tcW w:w="2518" w:type="dxa"/>
          </w:tcPr>
          <w:p w14:paraId="3CB7CE64" w14:textId="77777777" w:rsidR="00B9006A" w:rsidRPr="00053744" w:rsidRDefault="00B9006A"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75AE7D" w14:textId="41BF2E43" w:rsidR="00B9006A" w:rsidRPr="00053744" w:rsidRDefault="00C82D30" w:rsidP="002953CB">
            <w:pPr>
              <w:pStyle w:val="ListadoImgenes"/>
              <w:numPr>
                <w:ilvl w:val="0"/>
                <w:numId w:val="0"/>
              </w:numPr>
              <w:ind w:left="720" w:hanging="360"/>
            </w:pPr>
            <w:r>
              <w:t>MA_10_02_CO_IMG21</w:t>
            </w:r>
          </w:p>
        </w:tc>
      </w:tr>
      <w:tr w:rsidR="00B9006A" w14:paraId="76A4571D" w14:textId="77777777" w:rsidTr="007A02E3">
        <w:tc>
          <w:tcPr>
            <w:tcW w:w="2518" w:type="dxa"/>
          </w:tcPr>
          <w:p w14:paraId="39F04C52"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4BA922" w14:textId="56DCE86F" w:rsidR="00B9006A" w:rsidRDefault="00B9006A" w:rsidP="00B9006A">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w:t>
            </w:r>
            <w:r w:rsidR="00EB444D" w:rsidRPr="00EB444D">
              <w:rPr>
                <w:rFonts w:ascii="Times New Roman" w:eastAsiaTheme="minorEastAsia" w:hAnsi="Times New Roman" w:cs="Times New Roman"/>
                <w:color w:val="000000"/>
                <w:rPrChange w:id="3005" w:author="Alex" w:date="2015-07-31T10:19:00Z">
                  <w:rPr>
                    <w:rFonts w:ascii="Cambria Math" w:hAnsi="Cambria Math" w:cs="Times New Roman"/>
                    <w:i/>
                    <w:color w:val="000000"/>
                  </w:rPr>
                </w:rPrChange>
              </w:rPr>
              <w:t xml:space="preserve">medidas </w:t>
            </w:r>
            <w:r w:rsidR="00EB444D" w:rsidRPr="00EB444D">
              <w:rPr>
                <w:rFonts w:ascii="Times New Roman" w:eastAsiaTheme="minorEastAsia" w:hAnsi="Times New Roman" w:cs="Times New Roman"/>
                <w:rPrChange w:id="3006" w:author="Alex" w:date="2015-07-31T10:19:00Z">
                  <w:rPr>
                    <w:rFonts w:ascii="Cambria Math" w:hAnsi="Cambria Math"/>
                    <w:i/>
                  </w:rPr>
                </w:rPrChange>
              </w:rPr>
              <w:t>a=3, b=4 y c=6</w:t>
            </w:r>
          </w:p>
        </w:tc>
      </w:tr>
      <w:tr w:rsidR="00B9006A" w14:paraId="319AC73A" w14:textId="77777777" w:rsidTr="007A02E3">
        <w:tc>
          <w:tcPr>
            <w:tcW w:w="2518" w:type="dxa"/>
          </w:tcPr>
          <w:p w14:paraId="19AEE49B"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584C587" w14:textId="77777777" w:rsidR="00B9006A" w:rsidRDefault="00B9006A" w:rsidP="007A02E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B2A0969" wp14:editId="13AC3BF6">
                  <wp:extent cx="1867023" cy="9770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114">
                            <a:extLst>
                              <a:ext uri="{28A0092B-C50C-407E-A947-70E740481C1C}">
                                <a14:useLocalDpi xmlns:a14="http://schemas.microsoft.com/office/drawing/2010/main" val="0"/>
                              </a:ext>
                            </a:extLst>
                          </a:blip>
                          <a:stretch>
                            <a:fillRect/>
                          </a:stretch>
                        </pic:blipFill>
                        <pic:spPr>
                          <a:xfrm>
                            <a:off x="0" y="0"/>
                            <a:ext cx="1867023" cy="977043"/>
                          </a:xfrm>
                          <a:prstGeom prst="rect">
                            <a:avLst/>
                          </a:prstGeom>
                        </pic:spPr>
                      </pic:pic>
                    </a:graphicData>
                  </a:graphic>
                </wp:inline>
              </w:drawing>
            </w:r>
          </w:p>
        </w:tc>
      </w:tr>
      <w:tr w:rsidR="00B9006A" w14:paraId="2CB8733F" w14:textId="77777777" w:rsidTr="007A02E3">
        <w:tc>
          <w:tcPr>
            <w:tcW w:w="2518" w:type="dxa"/>
          </w:tcPr>
          <w:p w14:paraId="19D9C73A"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BCB6AA" w14:textId="6C9D3214" w:rsidR="00B9006A" w:rsidRDefault="00674211" w:rsidP="007A02E3">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w:t>
            </w:r>
            <w:r w:rsidR="00EB444D" w:rsidRPr="00EB444D">
              <w:rPr>
                <w:rFonts w:ascii="Times New Roman" w:eastAsiaTheme="minorEastAsia" w:hAnsi="Times New Roman" w:cs="Times New Roman"/>
                <w:color w:val="000000"/>
                <w:rPrChange w:id="3007" w:author="Alex" w:date="2015-07-31T10:19:00Z">
                  <w:rPr>
                    <w:rFonts w:ascii="Cambria Math" w:hAnsi="Cambria Math" w:cs="Times New Roman"/>
                    <w:i/>
                    <w:color w:val="000000"/>
                  </w:rPr>
                </w:rPrChange>
              </w:rPr>
              <w:t xml:space="preserve">medidas </w:t>
            </w:r>
            <w:r w:rsidR="00EB444D" w:rsidRPr="00EB444D">
              <w:rPr>
                <w:rFonts w:ascii="Times New Roman" w:eastAsiaTheme="minorEastAsia" w:hAnsi="Times New Roman" w:cs="Times New Roman"/>
                <w:rPrChange w:id="3008" w:author="Alex" w:date="2015-07-31T10:19:00Z">
                  <w:rPr>
                    <w:rFonts w:ascii="Cambria Math" w:hAnsi="Cambria Math"/>
                    <w:i/>
                  </w:rPr>
                </w:rPrChange>
              </w:rPr>
              <w:t>a=3, b=4 y c=6</w:t>
            </w:r>
          </w:p>
        </w:tc>
      </w:tr>
    </w:tbl>
    <w:p w14:paraId="6430D7D1" w14:textId="77777777" w:rsidR="004E556F" w:rsidRDefault="004E556F" w:rsidP="00583819">
      <w:pPr>
        <w:spacing w:after="0"/>
        <w:rPr>
          <w:rFonts w:ascii="Times" w:eastAsiaTheme="minorEastAsia" w:hAnsi="Times"/>
        </w:rPr>
      </w:pPr>
    </w:p>
    <w:p w14:paraId="7795A201" w14:textId="5CE0CAEF" w:rsidR="005F4C93" w:rsidRDefault="007A02E3" w:rsidP="00583819">
      <w:pPr>
        <w:spacing w:after="0"/>
        <w:rPr>
          <w:rFonts w:ascii="Times" w:eastAsiaTheme="minorEastAsia" w:hAnsi="Times"/>
        </w:rPr>
      </w:pPr>
      <w:r>
        <w:rPr>
          <w:rFonts w:ascii="Times" w:eastAsiaTheme="minorEastAsia" w:hAnsi="Times"/>
        </w:rPr>
        <w:t>De este modo</w:t>
      </w:r>
      <w:del w:id="3009" w:author="Alex" w:date="2015-07-31T10:20:00Z">
        <w:r w:rsidDel="00EB444D">
          <w:rPr>
            <w:rFonts w:ascii="Times" w:eastAsiaTheme="minorEastAsia" w:hAnsi="Times"/>
          </w:rPr>
          <w:delText>,</w:delText>
        </w:r>
      </w:del>
      <w:r>
        <w:rPr>
          <w:rFonts w:ascii="Times" w:eastAsiaTheme="minorEastAsia" w:hAnsi="Times"/>
        </w:rPr>
        <w:t xml:space="preserve"> </w:t>
      </w:r>
      <w:ins w:id="3010" w:author="Alex" w:date="2015-07-31T10:20:00Z">
        <w:r w:rsidR="00EB444D">
          <w:rPr>
            <w:rFonts w:ascii="Times" w:eastAsiaTheme="minorEastAsia" w:hAnsi="Times"/>
          </w:rPr>
          <w:t xml:space="preserve">puedes concluir </w:t>
        </w:r>
      </w:ins>
      <w:del w:id="3011" w:author="Alex" w:date="2015-07-31T10:20:00Z">
        <w:r w:rsidDel="00EB444D">
          <w:rPr>
            <w:rFonts w:ascii="Times" w:eastAsiaTheme="minorEastAsia" w:hAnsi="Times"/>
          </w:rPr>
          <w:delText xml:space="preserve">se concluye que </w:delText>
        </w:r>
      </w:del>
      <w:ins w:id="3012" w:author="Alex" w:date="2015-07-31T10:20:00Z">
        <w:r w:rsidR="00EB444D">
          <w:rPr>
            <w:rFonts w:ascii="Times" w:eastAsiaTheme="minorEastAsia" w:hAnsi="Times"/>
          </w:rPr>
          <w:t xml:space="preserve">que </w:t>
        </w:r>
      </w:ins>
      <w:r>
        <w:rPr>
          <w:rFonts w:ascii="Times" w:eastAsiaTheme="minorEastAsia" w:hAnsi="Times"/>
        </w:rPr>
        <w:t xml:space="preserve">el triángulo cuyos lados </w:t>
      </w:r>
      <w:r w:rsidR="00EB444D" w:rsidRPr="00EB444D">
        <w:rPr>
          <w:rFonts w:ascii="Times" w:eastAsiaTheme="minorEastAsia" w:hAnsi="Times"/>
          <w:rPrChange w:id="3013" w:author="Alex" w:date="2015-07-31T10:20:00Z">
            <w:rPr>
              <w:rFonts w:ascii="Cambria Math" w:eastAsiaTheme="minorEastAsia" w:hAnsi="Cambria Math"/>
              <w:i/>
            </w:rPr>
          </w:rPrChange>
        </w:rPr>
        <w:t>miden a=3, b=4 y c=6</w:t>
      </w:r>
      <w:r>
        <w:rPr>
          <w:rFonts w:ascii="Times" w:eastAsiaTheme="minorEastAsia" w:hAnsi="Times"/>
        </w:rPr>
        <w:t xml:space="preserve"> es un triángulo escaleno </w:t>
      </w:r>
      <w:ins w:id="3014" w:author="Alex" w:date="2015-07-31T10:20:00Z">
        <w:r w:rsidR="00EB444D">
          <w:rPr>
            <w:rFonts w:ascii="Times" w:eastAsiaTheme="minorEastAsia" w:hAnsi="Times"/>
          </w:rPr>
          <w:t xml:space="preserve">y </w:t>
        </w:r>
      </w:ins>
      <w:r>
        <w:rPr>
          <w:rFonts w:ascii="Times" w:eastAsiaTheme="minorEastAsia" w:hAnsi="Times"/>
        </w:rPr>
        <w:t>obtusángulo.</w:t>
      </w:r>
    </w:p>
    <w:p w14:paraId="79CC4E3C" w14:textId="77777777" w:rsidR="007A02E3" w:rsidRDefault="007A02E3" w:rsidP="00583819">
      <w:pPr>
        <w:spacing w:after="0"/>
        <w:rPr>
          <w:ins w:id="3015" w:author="Alex" w:date="2015-07-31T10:20:00Z"/>
          <w:rFonts w:ascii="Times" w:eastAsiaTheme="minorEastAsia" w:hAnsi="Times"/>
        </w:rPr>
      </w:pPr>
    </w:p>
    <w:p w14:paraId="36D62C0F" w14:textId="77777777" w:rsidR="00EB444D" w:rsidRDefault="00EB444D" w:rsidP="00583819">
      <w:pPr>
        <w:spacing w:after="0"/>
        <w:rPr>
          <w:rFonts w:ascii="Times" w:eastAsiaTheme="minorEastAsia" w:hAnsi="Times"/>
        </w:rPr>
      </w:pPr>
    </w:p>
    <w:p w14:paraId="25BE1BA6" w14:textId="6916E91B" w:rsidR="00DC487B" w:rsidDel="00EB444D" w:rsidRDefault="00ED4035" w:rsidP="00583819">
      <w:pPr>
        <w:spacing w:after="0"/>
        <w:rPr>
          <w:del w:id="3016" w:author="Alex" w:date="2015-07-31T10:23:00Z"/>
          <w:rFonts w:ascii="Times" w:eastAsiaTheme="minorEastAsia" w:hAnsi="Times"/>
        </w:rPr>
      </w:pPr>
      <w:del w:id="3017" w:author="Alex" w:date="2015-07-31T10:23:00Z">
        <w:r w:rsidDel="00EB444D">
          <w:rPr>
            <w:rFonts w:ascii="Times" w:eastAsiaTheme="minorEastAsia" w:hAnsi="Times"/>
          </w:rPr>
          <w:delText>Otros criterios para decidir el tipo de triángulo sin tener las medidas de sus lados están basados en las propiedades de cada uno de los posibles tipos de triángulo</w:delText>
        </w:r>
        <w:r w:rsidR="00DC487B" w:rsidDel="00EB444D">
          <w:rPr>
            <w:rFonts w:ascii="Times" w:eastAsiaTheme="minorEastAsia" w:hAnsi="Times"/>
          </w:rPr>
          <w:delText xml:space="preserve">. </w:delText>
        </w:r>
        <w:r w:rsidR="00DE0B33" w:rsidDel="00EB444D">
          <w:rPr>
            <w:rFonts w:ascii="Times" w:eastAsiaTheme="minorEastAsia" w:hAnsi="Times"/>
          </w:rPr>
          <w:delText>U</w:delText>
        </w:r>
        <w:r w:rsidR="00DC487B" w:rsidDel="00EB444D">
          <w:rPr>
            <w:rFonts w:ascii="Times" w:eastAsiaTheme="minorEastAsia" w:hAnsi="Times"/>
          </w:rPr>
          <w:delText xml:space="preserve">sando algunos de los puntos notables del triángulo, se puede determinar su tipo, ya que, por ejemplo, el ortocentro de los </w:delText>
        </w:r>
        <w:r w:rsidR="00607428" w:rsidDel="00EB444D">
          <w:rPr>
            <w:rFonts w:ascii="Times" w:eastAsiaTheme="minorEastAsia" w:hAnsi="Times"/>
          </w:rPr>
          <w:delText xml:space="preserve">triángulos </w:delText>
        </w:r>
        <w:r w:rsidR="002E1377" w:rsidDel="00EB444D">
          <w:rPr>
            <w:rFonts w:ascii="Times" w:eastAsiaTheme="minorEastAsia" w:hAnsi="Times"/>
          </w:rPr>
          <w:delText>está en su interior si es acutángulo, sobre un vértice si es rectángulo, o en el exterior si es obtusángulo.</w:delText>
        </w:r>
      </w:del>
    </w:p>
    <w:p w14:paraId="08A8FAD3" w14:textId="2EF9AD7E" w:rsidR="00D5613A" w:rsidDel="00EB444D" w:rsidRDefault="00D5613A" w:rsidP="003B619B">
      <w:pPr>
        <w:spacing w:after="0"/>
        <w:rPr>
          <w:del w:id="3018" w:author="Alex" w:date="2015-07-31T10:23:00Z"/>
          <w:rFonts w:ascii="Times" w:eastAsiaTheme="minorEastAsia" w:hAnsi="Times"/>
        </w:rPr>
      </w:pPr>
    </w:p>
    <w:p w14:paraId="2F1103C9" w14:textId="6D3C5920" w:rsidR="00191A1F" w:rsidRDefault="002E1377" w:rsidP="003B619B">
      <w:pPr>
        <w:spacing w:after="0"/>
        <w:rPr>
          <w:rFonts w:ascii="Times" w:hAnsi="Times"/>
        </w:rPr>
      </w:pPr>
      <w:del w:id="3019" w:author="Alex" w:date="2015-07-31T10:26:00Z">
        <w:r w:rsidDel="00405D97">
          <w:rPr>
            <w:rFonts w:ascii="Times" w:hAnsi="Times"/>
          </w:rPr>
          <w:delText>En general, los triángulos se pueden clasificar según la medida de sus lados y de sus ángulos como</w:delText>
        </w:r>
      </w:del>
      <w:ins w:id="3020" w:author="Alex" w:date="2015-07-31T10:26:00Z">
        <w:r w:rsidR="00405D97">
          <w:rPr>
            <w:rFonts w:ascii="Times" w:hAnsi="Times"/>
          </w:rPr>
          <w:t>O</w:t>
        </w:r>
        <w:r w:rsidR="00405D97">
          <w:rPr>
            <w:rFonts w:ascii="Times" w:eastAsiaTheme="minorEastAsia" w:hAnsi="Times"/>
          </w:rPr>
          <w:t>bserva relaciones en la clasificación por lados y la clasificación por ángulos en el sig</w:t>
        </w:r>
      </w:ins>
      <w:ins w:id="3021" w:author="Alex" w:date="2015-07-31T10:27:00Z">
        <w:r w:rsidR="00405D97">
          <w:rPr>
            <w:rFonts w:ascii="Times" w:eastAsiaTheme="minorEastAsia" w:hAnsi="Times"/>
          </w:rPr>
          <w:t>uiente gráfico</w:t>
        </w:r>
      </w:ins>
      <w:del w:id="3022" w:author="Alex" w:date="2015-07-31T10:27:00Z">
        <w:r w:rsidDel="00405D97">
          <w:rPr>
            <w:rFonts w:ascii="Times" w:hAnsi="Times"/>
          </w:rPr>
          <w:delText>:</w:delText>
        </w:r>
      </w:del>
      <w:ins w:id="3023" w:author="Alex" w:date="2015-07-31T10:27:00Z">
        <w:r w:rsidR="00405D97">
          <w:rPr>
            <w:rFonts w:ascii="Times" w:hAnsi="Times"/>
          </w:rPr>
          <w:t>.</w:t>
        </w:r>
      </w:ins>
    </w:p>
    <w:p w14:paraId="64872069" w14:textId="77777777" w:rsidR="002B660D" w:rsidRDefault="002B660D" w:rsidP="003B619B">
      <w:pPr>
        <w:spacing w:after="0"/>
        <w:rPr>
          <w:rFonts w:ascii="Times" w:hAnsi="Times"/>
        </w:rPr>
      </w:pPr>
    </w:p>
    <w:tbl>
      <w:tblPr>
        <w:tblStyle w:val="Tablaconcuadrcula"/>
        <w:tblW w:w="0" w:type="auto"/>
        <w:tblLook w:val="04A0" w:firstRow="1" w:lastRow="0" w:firstColumn="1" w:lastColumn="0" w:noHBand="0" w:noVBand="1"/>
      </w:tblPr>
      <w:tblGrid>
        <w:gridCol w:w="1222"/>
        <w:gridCol w:w="7606"/>
      </w:tblGrid>
      <w:tr w:rsidR="000B605E" w:rsidRPr="005D1738" w14:paraId="3F1C8E82" w14:textId="77777777" w:rsidTr="007A02E3">
        <w:tc>
          <w:tcPr>
            <w:tcW w:w="9033" w:type="dxa"/>
            <w:gridSpan w:val="2"/>
            <w:shd w:val="clear" w:color="auto" w:fill="0D0D0D" w:themeFill="text1" w:themeFillTint="F2"/>
          </w:tcPr>
          <w:p w14:paraId="6F30D306" w14:textId="77777777" w:rsidR="000B605E" w:rsidRPr="005D1738" w:rsidRDefault="000B605E"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B605E" w14:paraId="0DFC1557" w14:textId="77777777" w:rsidTr="007A02E3">
        <w:tc>
          <w:tcPr>
            <w:tcW w:w="2518" w:type="dxa"/>
          </w:tcPr>
          <w:p w14:paraId="4593D87C" w14:textId="77777777" w:rsidR="000B605E" w:rsidRPr="00053744" w:rsidRDefault="000B605E"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E4DCEB" w14:textId="6B3A0BD1" w:rsidR="000B605E" w:rsidRPr="00053744" w:rsidRDefault="00C82D30" w:rsidP="002953CB">
            <w:pPr>
              <w:pStyle w:val="ListadoImgenes"/>
              <w:numPr>
                <w:ilvl w:val="0"/>
                <w:numId w:val="0"/>
              </w:numPr>
              <w:ind w:left="720"/>
            </w:pPr>
            <w:r>
              <w:t>MA_10_02_CO_IMG22</w:t>
            </w:r>
          </w:p>
        </w:tc>
      </w:tr>
      <w:tr w:rsidR="000B605E" w14:paraId="5B6A3EF2" w14:textId="77777777" w:rsidTr="007A02E3">
        <w:tc>
          <w:tcPr>
            <w:tcW w:w="2518" w:type="dxa"/>
          </w:tcPr>
          <w:p w14:paraId="1ACB68A6"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7A6B12" w14:textId="75632023" w:rsidR="000B605E" w:rsidRDefault="00D6211B" w:rsidP="007A02E3">
            <w:pPr>
              <w:rPr>
                <w:rFonts w:ascii="Times New Roman" w:hAnsi="Times New Roman" w:cs="Times New Roman"/>
                <w:color w:val="000000"/>
              </w:rPr>
            </w:pPr>
            <w:r>
              <w:rPr>
                <w:rFonts w:ascii="Times New Roman" w:hAnsi="Times New Roman" w:cs="Times New Roman"/>
                <w:color w:val="000000"/>
              </w:rPr>
              <w:t xml:space="preserve">Clasificación de los triángulos, </w:t>
            </w:r>
            <w:r w:rsidR="00CE79B4">
              <w:rPr>
                <w:rFonts w:ascii="Times New Roman" w:hAnsi="Times New Roman" w:cs="Times New Roman"/>
                <w:color w:val="000000"/>
              </w:rPr>
              <w:t>según la medida de sus lados y de sus ángulos</w:t>
            </w:r>
          </w:p>
        </w:tc>
      </w:tr>
      <w:tr w:rsidR="000B605E" w14:paraId="2C525441" w14:textId="77777777" w:rsidTr="007A02E3">
        <w:tc>
          <w:tcPr>
            <w:tcW w:w="2518" w:type="dxa"/>
          </w:tcPr>
          <w:p w14:paraId="15FDA69A"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w:t>
            </w:r>
            <w:r>
              <w:rPr>
                <w:rFonts w:ascii="Times New Roman" w:hAnsi="Times New Roman" w:cs="Times New Roman"/>
                <w:b/>
                <w:color w:val="000000"/>
                <w:sz w:val="18"/>
                <w:szCs w:val="18"/>
              </w:rPr>
              <w:lastRenderedPageBreak/>
              <w:t>ruta en AulaPlaneta</w:t>
            </w:r>
            <w:r w:rsidRPr="00053744">
              <w:rPr>
                <w:rFonts w:ascii="Times New Roman" w:hAnsi="Times New Roman" w:cs="Times New Roman"/>
                <w:b/>
                <w:color w:val="000000"/>
                <w:sz w:val="18"/>
                <w:szCs w:val="18"/>
              </w:rPr>
              <w:t>)</w:t>
            </w:r>
          </w:p>
        </w:tc>
        <w:tc>
          <w:tcPr>
            <w:tcW w:w="6515" w:type="dxa"/>
          </w:tcPr>
          <w:p w14:paraId="3F579963" w14:textId="2684EA37" w:rsidR="00D6211B" w:rsidRPr="003F5F17" w:rsidRDefault="00D6211B" w:rsidP="00D6211B">
            <w:pPr>
              <w:rPr>
                <w:rFonts w:ascii="Times" w:hAnsi="Times"/>
              </w:rPr>
            </w:pPr>
            <w:r>
              <w:rPr>
                <w:rFonts w:ascii="Times" w:hAnsi="Times"/>
              </w:rPr>
              <w:lastRenderedPageBreak/>
              <w:t xml:space="preserve">Tomada de </w:t>
            </w:r>
            <w:hyperlink r:id="rId115" w:history="1">
              <w:r w:rsidRPr="000B605E">
                <w:rPr>
                  <w:rStyle w:val="Hipervnculo"/>
                  <w:rFonts w:ascii="Times" w:hAnsi="Times"/>
                </w:rPr>
                <w:t>AQ</w:t>
              </w:r>
              <w:r w:rsidRPr="000B605E">
                <w:rPr>
                  <w:rStyle w:val="Hipervnculo"/>
                  <w:rFonts w:ascii="Times" w:hAnsi="Times"/>
                </w:rPr>
                <w:t>U</w:t>
              </w:r>
              <w:r w:rsidRPr="000B605E">
                <w:rPr>
                  <w:rStyle w:val="Hipervnculo"/>
                  <w:rFonts w:ascii="Times" w:hAnsi="Times"/>
                </w:rPr>
                <w:t>I</w:t>
              </w:r>
            </w:hyperlink>
            <w:r>
              <w:rPr>
                <w:rFonts w:ascii="Times" w:hAnsi="Times"/>
              </w:rPr>
              <w:t>, con las modificaciones marcadas</w:t>
            </w:r>
            <w:r w:rsidR="00CC246A">
              <w:rPr>
                <w:rFonts w:ascii="Times" w:hAnsi="Times"/>
              </w:rPr>
              <w:t xml:space="preserve"> sobre la imagen</w:t>
            </w:r>
            <w:r>
              <w:rPr>
                <w:rFonts w:ascii="Times" w:hAnsi="Times"/>
              </w:rPr>
              <w:t xml:space="preserve"> en </w:t>
            </w:r>
            <w:r w:rsidRPr="00D6211B">
              <w:rPr>
                <w:rFonts w:ascii="Times" w:hAnsi="Times"/>
                <w:color w:val="FF0000"/>
              </w:rPr>
              <w:t>rojo</w:t>
            </w:r>
            <w:r>
              <w:rPr>
                <w:rFonts w:ascii="Times" w:hAnsi="Times"/>
              </w:rPr>
              <w:t>.</w:t>
            </w:r>
          </w:p>
          <w:p w14:paraId="7B90CDB8" w14:textId="77777777" w:rsidR="000B605E" w:rsidRDefault="000B605E" w:rsidP="007A02E3">
            <w:pPr>
              <w:rPr>
                <w:rFonts w:ascii="Times New Roman" w:hAnsi="Times New Roman" w:cs="Times New Roman"/>
                <w:color w:val="000000"/>
              </w:rPr>
            </w:pPr>
          </w:p>
          <w:p w14:paraId="7D30FC75" w14:textId="337FCE8D" w:rsidR="00304E3B" w:rsidRDefault="00BB2CCB" w:rsidP="007A02E3">
            <w:pPr>
              <w:rPr>
                <w:rFonts w:ascii="Times New Roman" w:hAnsi="Times New Roman" w:cs="Times New Roman"/>
                <w:color w:val="000000"/>
              </w:rPr>
            </w:pPr>
            <w:r>
              <w:rPr>
                <w:rFonts w:ascii="Times New Roman" w:hAnsi="Times New Roman" w:cs="Times New Roman"/>
                <w:noProof/>
                <w:color w:val="000000"/>
                <w:lang w:eastAsia="es-CO"/>
              </w:rPr>
              <w:lastRenderedPageBreak/>
              <w:t xml:space="preserve"> </w:t>
            </w:r>
            <w:commentRangeStart w:id="3024"/>
            <w:r w:rsidR="00304E3B">
              <w:rPr>
                <w:rFonts w:ascii="Times New Roman" w:hAnsi="Times New Roman" w:cs="Times New Roman"/>
                <w:noProof/>
                <w:color w:val="000000"/>
                <w:lang w:val="es-CO" w:eastAsia="es-CO"/>
              </w:rPr>
              <w:drawing>
                <wp:inline distT="0" distB="0" distL="0" distR="0" wp14:anchorId="1A56D038" wp14:editId="35EBCC7E">
                  <wp:extent cx="4713555" cy="22650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ficaciónTriángulos.jpg"/>
                          <pic:cNvPicPr/>
                        </pic:nvPicPr>
                        <pic:blipFill>
                          <a:blip r:embed="rId116">
                            <a:extLst>
                              <a:ext uri="{28A0092B-C50C-407E-A947-70E740481C1C}">
                                <a14:useLocalDpi xmlns:a14="http://schemas.microsoft.com/office/drawing/2010/main" val="0"/>
                              </a:ext>
                            </a:extLst>
                          </a:blip>
                          <a:stretch>
                            <a:fillRect/>
                          </a:stretch>
                        </pic:blipFill>
                        <pic:spPr>
                          <a:xfrm>
                            <a:off x="0" y="0"/>
                            <a:ext cx="4716752" cy="2266581"/>
                          </a:xfrm>
                          <a:prstGeom prst="rect">
                            <a:avLst/>
                          </a:prstGeom>
                        </pic:spPr>
                      </pic:pic>
                    </a:graphicData>
                  </a:graphic>
                </wp:inline>
              </w:drawing>
            </w:r>
            <w:commentRangeEnd w:id="3024"/>
            <w:r w:rsidR="00EB444D">
              <w:rPr>
                <w:rStyle w:val="Refdecomentario"/>
                <w:rFonts w:ascii="Calibri" w:eastAsia="Calibri" w:hAnsi="Calibri" w:cs="Times New Roman"/>
              </w:rPr>
              <w:commentReference w:id="3024"/>
            </w:r>
          </w:p>
          <w:p w14:paraId="3EED2FDF" w14:textId="1084D144" w:rsidR="00304E3B" w:rsidRPr="00BC4BF0" w:rsidRDefault="00915228" w:rsidP="00685D60">
            <w:pPr>
              <w:rPr>
                <w:rFonts w:ascii="Times New Roman" w:hAnsi="Times New Roman" w:cs="Times New Roman"/>
              </w:rPr>
            </w:pPr>
            <w:r>
              <w:rPr>
                <w:rFonts w:ascii="Times New Roman" w:hAnsi="Times New Roman" w:cs="Times New Roman"/>
                <w:color w:val="000000"/>
              </w:rPr>
              <w:t xml:space="preserve">EN TODOS LOS TRIÁNGULOS PONER A, </w:t>
            </w:r>
            <w:r w:rsidRPr="00685D60">
              <w:rPr>
                <w:rFonts w:ascii="Times New Roman" w:hAnsi="Times New Roman" w:cs="Times New Roman"/>
                <w:color w:val="FF0000"/>
              </w:rPr>
              <w:t xml:space="preserve">a </w:t>
            </w:r>
            <w:r w:rsidR="00685D60">
              <w:rPr>
                <w:rFonts w:ascii="Times New Roman" w:hAnsi="Times New Roman" w:cs="Times New Roman"/>
                <w:color w:val="FF0000"/>
              </w:rPr>
              <w:t>ó</w:t>
            </w:r>
            <w:r w:rsidRPr="00685D60">
              <w:rPr>
                <w:rFonts w:ascii="Times New Roman" w:hAnsi="Times New Roman" w:cs="Times New Roman"/>
                <w:color w:val="FF0000"/>
              </w:rPr>
              <w:t xml:space="preserve"> </w:t>
            </w:r>
            <m:oMath>
              <m:r>
                <w:rPr>
                  <w:rFonts w:ascii="Cambria Math" w:hAnsi="Cambria Math" w:cs="Times New Roman"/>
                  <w:color w:val="FF0000"/>
                </w:rPr>
                <m:t>α</m:t>
              </m:r>
            </m:oMath>
            <w:r w:rsidR="00685D60" w:rsidRPr="00685D60">
              <w:rPr>
                <w:rFonts w:ascii="Times New Roman" w:eastAsiaTheme="minorEastAsia" w:hAnsi="Times New Roman" w:cs="Times New Roman"/>
                <w:color w:val="FF0000"/>
              </w:rPr>
              <w:t xml:space="preserve"> ROJAS</w:t>
            </w:r>
            <w:r w:rsidR="00685D60">
              <w:rPr>
                <w:rFonts w:ascii="Times New Roman" w:eastAsiaTheme="minorEastAsia" w:hAnsi="Times New Roman" w:cs="Times New Roman"/>
                <w:color w:val="000000"/>
              </w:rPr>
              <w:t xml:space="preserve">, </w:t>
            </w:r>
            <w:r w:rsidR="00685D60">
              <w:rPr>
                <w:rFonts w:ascii="Times New Roman" w:hAnsi="Times New Roman" w:cs="Times New Roman"/>
                <w:color w:val="000000"/>
              </w:rPr>
              <w:t xml:space="preserve">B, </w:t>
            </w:r>
            <w:r w:rsidR="00685D60" w:rsidRPr="00685D60">
              <w:rPr>
                <w:rFonts w:ascii="Times New Roman" w:hAnsi="Times New Roman" w:cs="Times New Roman"/>
                <w:color w:val="00B050"/>
              </w:rPr>
              <w:t xml:space="preserve">b ó </w:t>
            </w:r>
            <m:oMath>
              <m:r>
                <w:rPr>
                  <w:rFonts w:ascii="Cambria Math" w:hAnsi="Cambria Math" w:cs="Times New Roman"/>
                  <w:color w:val="00B050"/>
                </w:rPr>
                <m:t>β</m:t>
              </m:r>
            </m:oMath>
            <w:r w:rsidR="00685D60" w:rsidRPr="00685D60">
              <w:rPr>
                <w:rFonts w:ascii="Times New Roman" w:eastAsiaTheme="minorEastAsia" w:hAnsi="Times New Roman" w:cs="Times New Roman"/>
                <w:color w:val="00B050"/>
              </w:rPr>
              <w:t xml:space="preserve"> VERDES</w:t>
            </w:r>
            <w:r w:rsidR="00685D60">
              <w:rPr>
                <w:rFonts w:ascii="Times New Roman" w:eastAsiaTheme="minorEastAsia" w:hAnsi="Times New Roman" w:cs="Times New Roman"/>
                <w:color w:val="000000"/>
              </w:rPr>
              <w:t xml:space="preserve"> y </w:t>
            </w:r>
            <w:r w:rsidR="00685D60" w:rsidRPr="00685D60">
              <w:rPr>
                <w:rFonts w:ascii="Times New Roman" w:hAnsi="Times New Roman" w:cs="Times New Roman"/>
                <w:color w:val="0070C0"/>
              </w:rPr>
              <w:t xml:space="preserve">C, c o </w:t>
            </w:r>
            <m:oMath>
              <m:r>
                <w:rPr>
                  <w:rFonts w:ascii="Cambria Math" w:hAnsi="Cambria Math" w:cs="Times New Roman"/>
                  <w:color w:val="0070C0"/>
                </w:rPr>
                <m:t>γ</m:t>
              </m:r>
            </m:oMath>
            <w:r w:rsidR="00685D60" w:rsidRPr="00685D60">
              <w:rPr>
                <w:rFonts w:ascii="Times New Roman" w:eastAsiaTheme="minorEastAsia" w:hAnsi="Times New Roman" w:cs="Times New Roman"/>
                <w:color w:val="0070C0"/>
              </w:rPr>
              <w:t xml:space="preserve"> AZULES</w:t>
            </w:r>
            <w:r w:rsidR="00BC4BF0">
              <w:rPr>
                <w:rFonts w:ascii="Times New Roman" w:eastAsiaTheme="minorEastAsia" w:hAnsi="Times New Roman" w:cs="Times New Roman"/>
                <w:color w:val="0070C0"/>
              </w:rPr>
              <w:t xml:space="preserve"> </w:t>
            </w:r>
            <w:r w:rsidR="00BC4BF0">
              <w:rPr>
                <w:rFonts w:ascii="Times New Roman" w:eastAsiaTheme="minorEastAsia" w:hAnsi="Times New Roman" w:cs="Times New Roman"/>
              </w:rPr>
              <w:t>Y SOMBREAR NARANJA EL INTERIOR DEL TRIÁNGULO DEL MODO QUE APARECE EN LA IMAGEN PREVIA</w:t>
            </w:r>
          </w:p>
        </w:tc>
      </w:tr>
      <w:tr w:rsidR="000B605E" w14:paraId="0ACA3934" w14:textId="77777777" w:rsidTr="007A02E3">
        <w:tc>
          <w:tcPr>
            <w:tcW w:w="2518" w:type="dxa"/>
          </w:tcPr>
          <w:p w14:paraId="6D771E13"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0DC99E4A" w14:textId="637C532E" w:rsidR="000B605E" w:rsidRDefault="00DB0113" w:rsidP="007A02E3">
            <w:pPr>
              <w:rPr>
                <w:rFonts w:ascii="Times New Roman" w:hAnsi="Times New Roman" w:cs="Times New Roman"/>
                <w:color w:val="000000"/>
              </w:rPr>
            </w:pPr>
            <w:r>
              <w:rPr>
                <w:rFonts w:ascii="Times New Roman" w:hAnsi="Times New Roman" w:cs="Times New Roman"/>
                <w:color w:val="000000"/>
              </w:rPr>
              <w:t>Clasificación de los triángulos, según la medida de sus lados y de sus ángulos</w:t>
            </w:r>
            <w:r w:rsidR="00A266E6">
              <w:rPr>
                <w:rFonts w:ascii="Times New Roman" w:hAnsi="Times New Roman" w:cs="Times New Roman"/>
                <w:color w:val="000000"/>
              </w:rPr>
              <w:t>.</w:t>
            </w:r>
          </w:p>
        </w:tc>
      </w:tr>
    </w:tbl>
    <w:p w14:paraId="41E5C9B1" w14:textId="77777777" w:rsidR="000B605E" w:rsidRDefault="000B605E"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C44104" w:rsidRPr="005D1738" w14:paraId="7ACA4D7D" w14:textId="77777777" w:rsidTr="00840818">
        <w:tc>
          <w:tcPr>
            <w:tcW w:w="9054" w:type="dxa"/>
            <w:gridSpan w:val="2"/>
            <w:shd w:val="clear" w:color="auto" w:fill="000000" w:themeFill="text1"/>
          </w:tcPr>
          <w:p w14:paraId="330C529E" w14:textId="77777777" w:rsidR="00C44104" w:rsidRPr="005D1738" w:rsidRDefault="00C4410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44104" w:rsidRPr="00053744" w14:paraId="77F7CFA6" w14:textId="77777777" w:rsidTr="00840818">
        <w:tc>
          <w:tcPr>
            <w:tcW w:w="2518" w:type="dxa"/>
          </w:tcPr>
          <w:p w14:paraId="3E0BA94C" w14:textId="77777777" w:rsidR="00C44104" w:rsidRPr="00053744" w:rsidRDefault="00C44104" w:rsidP="0084081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06AB03C" w14:textId="77777777" w:rsidR="00C44104" w:rsidRPr="00053744" w:rsidRDefault="00C44104" w:rsidP="00C44104">
            <w:pPr>
              <w:pStyle w:val="Recurso"/>
            </w:pPr>
          </w:p>
        </w:tc>
      </w:tr>
      <w:tr w:rsidR="00C44104" w:rsidRPr="00053744" w14:paraId="523CDF6D" w14:textId="77777777" w:rsidTr="00840818">
        <w:tc>
          <w:tcPr>
            <w:tcW w:w="2518" w:type="dxa"/>
          </w:tcPr>
          <w:p w14:paraId="78E61C0C" w14:textId="77777777" w:rsidR="00C44104" w:rsidRPr="00053744" w:rsidRDefault="00C44104" w:rsidP="0084081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ECEE53B" w14:textId="7EC4A3B3" w:rsidR="00C44104" w:rsidRPr="00056FA1" w:rsidRDefault="003E4425" w:rsidP="00840818">
            <w:pPr>
              <w:rPr>
                <w:rFonts w:ascii="Times New Roman" w:hAnsi="Times New Roman" w:cs="Times New Roman"/>
                <w:color w:val="000000"/>
              </w:rPr>
            </w:pPr>
            <w:r w:rsidRPr="003E4425">
              <w:rPr>
                <w:rFonts w:ascii="Times New Roman" w:hAnsi="Times New Roman" w:cs="Times New Roman"/>
                <w:color w:val="000000"/>
              </w:rPr>
              <w:t>1º ESO</w:t>
            </w:r>
            <w:r>
              <w:rPr>
                <w:rFonts w:ascii="Times New Roman" w:hAnsi="Times New Roman" w:cs="Times New Roman"/>
                <w:color w:val="000000"/>
              </w:rPr>
              <w:t>/Matemáticas/</w:t>
            </w:r>
            <w:r w:rsidRPr="003E4425">
              <w:rPr>
                <w:rFonts w:ascii="Times New Roman" w:hAnsi="Times New Roman" w:cs="Times New Roman"/>
                <w:color w:val="000000"/>
              </w:rPr>
              <w:t>Polígonos y circunferencia</w:t>
            </w:r>
            <w:r w:rsidR="00056FA1">
              <w:rPr>
                <w:rFonts w:ascii="Times New Roman" w:hAnsi="Times New Roman" w:cs="Times New Roman"/>
                <w:color w:val="000000"/>
              </w:rPr>
              <w:t>/ Identifica los triángulos</w:t>
            </w:r>
          </w:p>
        </w:tc>
      </w:tr>
      <w:tr w:rsidR="00C44104" w:rsidRPr="00053744" w14:paraId="4C826F43" w14:textId="77777777" w:rsidTr="00840818">
        <w:tc>
          <w:tcPr>
            <w:tcW w:w="2518" w:type="dxa"/>
          </w:tcPr>
          <w:p w14:paraId="04542E05" w14:textId="77777777" w:rsidR="00C44104" w:rsidRDefault="00C44104" w:rsidP="0084081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8C904E9" w14:textId="77777777" w:rsidR="00C44104" w:rsidRPr="00232FE4" w:rsidRDefault="00C44104" w:rsidP="00840818">
            <w:pPr>
              <w:rPr>
                <w:rFonts w:ascii="Times New Roman" w:hAnsi="Times New Roman" w:cs="Times New Roman"/>
                <w:sz w:val="24"/>
                <w:szCs w:val="24"/>
                <w:lang w:val="es-ES_tradnl"/>
              </w:rPr>
            </w:pPr>
            <w:r w:rsidRPr="00232FE4">
              <w:rPr>
                <w:rFonts w:ascii="Times New Roman" w:hAnsi="Times New Roman" w:cs="Times New Roman"/>
                <w:sz w:val="24"/>
                <w:szCs w:val="24"/>
                <w:lang w:val="es-ES_tradnl"/>
              </w:rPr>
              <w:object w:dxaOrig="13275" w:dyaOrig="7875" w14:anchorId="1E07F9F1">
                <v:shape id="_x0000_i1057" type="#_x0000_t75" style="width:220.75pt;height:131.1pt" o:ole="">
                  <v:imagedata r:id="rId119" o:title=""/>
                </v:shape>
                <o:OLEObject Type="Embed" ProgID="PBrush" ShapeID="_x0000_i1057" DrawAspect="Content" ObjectID="_1499851263" r:id="rId120"/>
              </w:object>
            </w:r>
          </w:p>
          <w:p w14:paraId="32CE344A" w14:textId="2D8ADA8E" w:rsidR="00056FA1" w:rsidRDefault="00056FA1" w:rsidP="00840818">
            <w:pPr>
              <w:rPr>
                <w:rFonts w:ascii="Times New Roman" w:hAnsi="Times New Roman" w:cs="Times New Roman"/>
                <w:sz w:val="24"/>
                <w:szCs w:val="24"/>
              </w:rPr>
            </w:pPr>
            <w:r w:rsidRPr="00232FE4">
              <w:rPr>
                <w:rFonts w:ascii="Times New Roman" w:hAnsi="Times New Roman" w:cs="Times New Roman"/>
                <w:sz w:val="24"/>
                <w:szCs w:val="24"/>
              </w:rPr>
              <w:t xml:space="preserve">Cambiar las imágenes que </w:t>
            </w:r>
            <w:r w:rsidR="00232FE4" w:rsidRPr="00232FE4">
              <w:rPr>
                <w:rFonts w:ascii="Times New Roman" w:hAnsi="Times New Roman" w:cs="Times New Roman"/>
                <w:sz w:val="24"/>
                <w:szCs w:val="24"/>
              </w:rPr>
              <w:t>actualmente aparecen</w:t>
            </w:r>
            <w:r w:rsidR="00232FE4">
              <w:rPr>
                <w:rFonts w:ascii="Times New Roman" w:hAnsi="Times New Roman" w:cs="Times New Roman"/>
                <w:sz w:val="24"/>
                <w:szCs w:val="24"/>
              </w:rPr>
              <w:t xml:space="preserve">, por las que se creen en </w:t>
            </w:r>
            <w:r w:rsidR="00BB2CCB">
              <w:rPr>
                <w:rFonts w:ascii="Times New Roman" w:hAnsi="Times New Roman" w:cs="Times New Roman"/>
                <w:sz w:val="24"/>
                <w:szCs w:val="24"/>
              </w:rPr>
              <w:t>la digitalización de la imagen de clasificación de los triángulos, es decir:</w:t>
            </w:r>
          </w:p>
          <w:p w14:paraId="780F0639" w14:textId="77777777" w:rsidR="00413618" w:rsidRDefault="00413618" w:rsidP="00840818">
            <w:pPr>
              <w:rPr>
                <w:rFonts w:ascii="Times New Roman" w:hAnsi="Times New Roman" w:cs="Times New Roman"/>
                <w:sz w:val="24"/>
                <w:szCs w:val="24"/>
              </w:rPr>
            </w:pPr>
          </w:p>
          <w:p w14:paraId="736EBD67" w14:textId="7CAEFE8A" w:rsidR="00413618" w:rsidRDefault="009D38FE" w:rsidP="00840818">
            <w:r>
              <w:rPr>
                <w:sz w:val="24"/>
                <w:szCs w:val="24"/>
                <w:lang w:val="es-ES_tradnl"/>
              </w:rPr>
              <w:object w:dxaOrig="5010" w:dyaOrig="2115" w14:anchorId="370332D0">
                <v:shape id="_x0000_i1058" type="#_x0000_t75" style="width:74.05pt;height:31.9pt" o:ole="">
                  <v:imagedata r:id="rId121" o:title=""/>
                </v:shape>
                <o:OLEObject Type="Embed" ProgID="PBrush" ShapeID="_x0000_i1058" DrawAspect="Content" ObjectID="_1499851264" r:id="rId122"/>
              </w:object>
            </w:r>
            <w:r>
              <w:t xml:space="preserve">    </w:t>
            </w:r>
            <w:r w:rsidR="00413618">
              <w:rPr>
                <w:sz w:val="24"/>
                <w:szCs w:val="24"/>
                <w:lang w:val="es-ES_tradnl"/>
              </w:rPr>
              <w:object w:dxaOrig="4635" w:dyaOrig="1950" w14:anchorId="25FE5B73">
                <v:shape id="_x0000_i1059" type="#_x0000_t75" style="width:74.05pt;height:31.25pt" o:ole="">
                  <v:imagedata r:id="rId123" o:title=""/>
                </v:shape>
                <o:OLEObject Type="Embed" ProgID="PBrush" ShapeID="_x0000_i1059" DrawAspect="Content" ObjectID="_1499851265" r:id="rId124"/>
              </w:object>
            </w:r>
          </w:p>
          <w:p w14:paraId="0D5F6D49" w14:textId="6067F349" w:rsidR="00413618" w:rsidRDefault="00341F41" w:rsidP="00840818">
            <w:r>
              <w:rPr>
                <w:sz w:val="24"/>
                <w:szCs w:val="24"/>
                <w:lang w:val="es-ES_tradnl"/>
              </w:rPr>
              <w:object w:dxaOrig="3570" w:dyaOrig="1950" w14:anchorId="0B6D7325">
                <v:shape id="_x0000_i1060" type="#_x0000_t75" style="width:64.55pt;height:35.3pt" o:ole="">
                  <v:imagedata r:id="rId125" o:title=""/>
                </v:shape>
                <o:OLEObject Type="Embed" ProgID="PBrush" ShapeID="_x0000_i1060" DrawAspect="Content" ObjectID="_1499851266" r:id="rId126"/>
              </w:object>
            </w:r>
            <w:r w:rsidR="009D38FE">
              <w:t xml:space="preserve">         </w:t>
            </w:r>
            <w:r>
              <w:rPr>
                <w:sz w:val="24"/>
                <w:szCs w:val="24"/>
                <w:lang w:val="es-ES_tradnl"/>
              </w:rPr>
              <w:object w:dxaOrig="4560" w:dyaOrig="1995" w14:anchorId="2C8C6FB6">
                <v:shape id="_x0000_i1061" type="#_x0000_t75" style="width:91.7pt;height:39.4pt" o:ole="">
                  <v:imagedata r:id="rId127" o:title=""/>
                </v:shape>
                <o:OLEObject Type="Embed" ProgID="PBrush" ShapeID="_x0000_i1061" DrawAspect="Content" ObjectID="_1499851267" r:id="rId128"/>
              </w:object>
            </w:r>
          </w:p>
          <w:p w14:paraId="2C762BFE" w14:textId="44C680C4" w:rsidR="00BC0948" w:rsidRPr="00BC0948" w:rsidRDefault="009D38FE" w:rsidP="00840818">
            <w:r>
              <w:rPr>
                <w:sz w:val="24"/>
                <w:szCs w:val="24"/>
                <w:lang w:val="es-ES_tradnl"/>
              </w:rPr>
              <w:object w:dxaOrig="4635" w:dyaOrig="1905" w14:anchorId="1A9997CC">
                <v:shape id="_x0000_i1062" type="#_x0000_t75" style="width:114.1pt;height:46.2pt" o:ole="">
                  <v:imagedata r:id="rId129" o:title=""/>
                </v:shape>
                <o:OLEObject Type="Embed" ProgID="PBrush" ShapeID="_x0000_i1062" DrawAspect="Content" ObjectID="_1499851268" r:id="rId130"/>
              </w:object>
            </w:r>
          </w:p>
        </w:tc>
      </w:tr>
      <w:tr w:rsidR="00C44104" w:rsidRPr="00053744" w14:paraId="3CE77B36" w14:textId="77777777" w:rsidTr="00840818">
        <w:tc>
          <w:tcPr>
            <w:tcW w:w="2518" w:type="dxa"/>
          </w:tcPr>
          <w:p w14:paraId="42F33BD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084AE95E" w14:textId="37C14635" w:rsidR="00C44104" w:rsidRPr="00BC0948" w:rsidRDefault="00C44104" w:rsidP="00840818">
            <w:pPr>
              <w:rPr>
                <w:rFonts w:ascii="Times New Roman" w:hAnsi="Times New Roman" w:cs="Times New Roman"/>
                <w:color w:val="000000"/>
              </w:rPr>
            </w:pPr>
            <w:r>
              <w:rPr>
                <w:rFonts w:ascii="Times New Roman" w:hAnsi="Times New Roman" w:cs="Times New Roman"/>
                <w:color w:val="000000"/>
              </w:rPr>
              <w:t>Identifica los triángulos</w:t>
            </w:r>
            <w:r w:rsidR="00A266E6">
              <w:rPr>
                <w:rFonts w:ascii="Times New Roman" w:hAnsi="Times New Roman" w:cs="Times New Roman"/>
                <w:color w:val="000000"/>
              </w:rPr>
              <w:t>, según sea su clasificación</w:t>
            </w:r>
          </w:p>
        </w:tc>
      </w:tr>
      <w:tr w:rsidR="00C44104" w:rsidRPr="00053744" w14:paraId="2D1406CB" w14:textId="77777777" w:rsidTr="00840818">
        <w:tc>
          <w:tcPr>
            <w:tcW w:w="2518" w:type="dxa"/>
          </w:tcPr>
          <w:p w14:paraId="176EAC1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Pr>
          <w:p w14:paraId="0BCC0622" w14:textId="2305184F" w:rsidR="00C44104" w:rsidRPr="00BC0948" w:rsidRDefault="00C44104" w:rsidP="00BC0948">
            <w:pPr>
              <w:rPr>
                <w:rFonts w:ascii="Times New Roman" w:hAnsi="Times New Roman" w:cs="Times New Roman"/>
                <w:color w:val="000000"/>
              </w:rPr>
            </w:pPr>
            <w:r w:rsidRPr="007949CF">
              <w:rPr>
                <w:rFonts w:ascii="Times New Roman" w:hAnsi="Times New Roman" w:cs="Times New Roman"/>
                <w:color w:val="000000"/>
              </w:rPr>
              <w:t xml:space="preserve">Actividad para clasificar triángulos </w:t>
            </w:r>
            <w:r w:rsidR="00BC0948">
              <w:rPr>
                <w:rFonts w:ascii="Times New Roman" w:hAnsi="Times New Roman" w:cs="Times New Roman"/>
                <w:color w:val="000000"/>
              </w:rPr>
              <w:t>a partir de características marcadas</w:t>
            </w:r>
          </w:p>
        </w:tc>
      </w:tr>
    </w:tbl>
    <w:p w14:paraId="0937358B" w14:textId="77777777" w:rsidR="00C44104" w:rsidRDefault="00C44104"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7949CF" w:rsidRPr="005D1738" w14:paraId="229E251C" w14:textId="77777777" w:rsidTr="00BC0948">
        <w:tc>
          <w:tcPr>
            <w:tcW w:w="8828" w:type="dxa"/>
            <w:gridSpan w:val="2"/>
            <w:shd w:val="clear" w:color="auto" w:fill="000000" w:themeFill="text1"/>
          </w:tcPr>
          <w:p w14:paraId="5BB750A8" w14:textId="77777777" w:rsidR="007949CF" w:rsidRPr="005D1738" w:rsidRDefault="007949CF"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949CF" w:rsidRPr="00053744" w14:paraId="45926C7B" w14:textId="77777777" w:rsidTr="00BC0948">
        <w:tc>
          <w:tcPr>
            <w:tcW w:w="2424" w:type="dxa"/>
          </w:tcPr>
          <w:p w14:paraId="2802621D" w14:textId="77777777" w:rsidR="007949CF" w:rsidRPr="00053744" w:rsidRDefault="007949CF"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E7ABC30" w14:textId="77777777" w:rsidR="007949CF" w:rsidRPr="00053744" w:rsidRDefault="007949CF" w:rsidP="00547083">
            <w:pPr>
              <w:pStyle w:val="Recurso"/>
            </w:pPr>
          </w:p>
        </w:tc>
      </w:tr>
      <w:tr w:rsidR="007949CF" w:rsidRPr="00053744" w14:paraId="4BA6E527" w14:textId="77777777" w:rsidTr="00BC0948">
        <w:tc>
          <w:tcPr>
            <w:tcW w:w="2424" w:type="dxa"/>
          </w:tcPr>
          <w:p w14:paraId="1D588C05" w14:textId="77777777" w:rsidR="007949CF" w:rsidRPr="00053744" w:rsidRDefault="007949CF"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69004D6B" w14:textId="5ABE4DD8" w:rsidR="007949CF" w:rsidRPr="00C025D6" w:rsidRDefault="00C025D6" w:rsidP="00C53551">
            <w:pPr>
              <w:rPr>
                <w:rFonts w:ascii="Times New Roman" w:hAnsi="Times New Roman" w:cs="Times New Roman"/>
                <w:color w:val="000000"/>
              </w:rPr>
            </w:pPr>
            <w:r w:rsidRPr="00C025D6">
              <w:rPr>
                <w:rFonts w:ascii="Times New Roman" w:hAnsi="Times New Roman" w:cs="Times New Roman"/>
                <w:color w:val="000000"/>
              </w:rPr>
              <w:t>5º Primaria</w:t>
            </w:r>
            <w:r>
              <w:rPr>
                <w:rFonts w:ascii="Times New Roman" w:hAnsi="Times New Roman" w:cs="Times New Roman"/>
                <w:color w:val="000000"/>
              </w:rPr>
              <w:t>/Matemáticas/</w:t>
            </w:r>
            <w:r w:rsidRPr="00C025D6">
              <w:rPr>
                <w:rFonts w:ascii="Times New Roman" w:hAnsi="Times New Roman" w:cs="Times New Roman"/>
                <w:color w:val="000000"/>
              </w:rPr>
              <w:t>Las figuras geométricas</w:t>
            </w:r>
            <w:r>
              <w:rPr>
                <w:rFonts w:ascii="Times New Roman" w:hAnsi="Times New Roman" w:cs="Times New Roman"/>
                <w:color w:val="000000"/>
              </w:rPr>
              <w:t>/Identifica los triángulos</w:t>
            </w:r>
          </w:p>
        </w:tc>
      </w:tr>
      <w:tr w:rsidR="007949CF" w:rsidRPr="00053744" w14:paraId="6AA72FB3" w14:textId="77777777" w:rsidTr="00BC0948">
        <w:tc>
          <w:tcPr>
            <w:tcW w:w="2424" w:type="dxa"/>
          </w:tcPr>
          <w:p w14:paraId="5CB1D67E" w14:textId="77777777" w:rsidR="007949CF" w:rsidRDefault="007949CF"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71BAAED9" w14:textId="31323059" w:rsidR="007949CF" w:rsidRDefault="00D24719" w:rsidP="00C53551">
            <w:pPr>
              <w:rPr>
                <w:rFonts w:ascii="Times New Roman" w:hAnsi="Times New Roman" w:cs="Times New Roman"/>
                <w:color w:val="000000"/>
              </w:rPr>
            </w:pPr>
            <w:r>
              <w:rPr>
                <w:rFonts w:ascii="Times New Roman" w:hAnsi="Times New Roman" w:cs="Times New Roman"/>
                <w:color w:val="000000"/>
              </w:rPr>
              <w:t>Dejar igual (Si no es posible tomar este recurso de un grado tan inferior, simplemente quitarlo</w:t>
            </w:r>
            <w:r w:rsidR="00773D4B">
              <w:rPr>
                <w:rFonts w:ascii="Times New Roman" w:hAnsi="Times New Roman" w:cs="Times New Roman"/>
                <w:color w:val="000000"/>
              </w:rPr>
              <w:t>. Aunque parece que es un tema de primaria, en Colombia no necesariamente se desarrolla</w:t>
            </w:r>
            <w:r>
              <w:rPr>
                <w:rFonts w:ascii="Times New Roman" w:hAnsi="Times New Roman" w:cs="Times New Roman"/>
                <w:color w:val="000000"/>
              </w:rPr>
              <w:t>)</w:t>
            </w:r>
          </w:p>
          <w:p w14:paraId="2D7E8AFF" w14:textId="123F5ED4" w:rsidR="002A0DA8" w:rsidRPr="00D24719" w:rsidRDefault="002A0DA8" w:rsidP="00C53551">
            <w:pPr>
              <w:rPr>
                <w:rFonts w:ascii="Times New Roman" w:hAnsi="Times New Roman" w:cs="Times New Roman"/>
                <w:color w:val="000000"/>
              </w:rPr>
            </w:pPr>
            <w:r>
              <w:rPr>
                <w:sz w:val="24"/>
                <w:szCs w:val="24"/>
                <w:lang w:val="es-ES_tradnl"/>
              </w:rPr>
              <w:object w:dxaOrig="10245" w:dyaOrig="5340" w14:anchorId="32BFB3C9">
                <v:shape id="_x0000_i1063" type="#_x0000_t75" style="width:220.1pt;height:114.8pt" o:ole="">
                  <v:imagedata r:id="rId131" o:title=""/>
                </v:shape>
                <o:OLEObject Type="Embed" ProgID="PBrush" ShapeID="_x0000_i1063" DrawAspect="Content" ObjectID="_1499851269" r:id="rId132"/>
              </w:object>
            </w:r>
          </w:p>
        </w:tc>
      </w:tr>
      <w:tr w:rsidR="007949CF" w:rsidRPr="00053744" w14:paraId="6366F07B" w14:textId="77777777" w:rsidTr="00BC0948">
        <w:tc>
          <w:tcPr>
            <w:tcW w:w="2424" w:type="dxa"/>
          </w:tcPr>
          <w:p w14:paraId="2ADDE8C7"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1E37F2B6" w14:textId="77777777" w:rsidR="007949CF" w:rsidRPr="00053744" w:rsidRDefault="007949CF" w:rsidP="00C53551">
            <w:pPr>
              <w:rPr>
                <w:rFonts w:ascii="Times New Roman" w:hAnsi="Times New Roman" w:cs="Times New Roman"/>
                <w:color w:val="000000"/>
              </w:rPr>
            </w:pPr>
            <w:r>
              <w:rPr>
                <w:rFonts w:ascii="Times New Roman" w:hAnsi="Times New Roman" w:cs="Times New Roman"/>
                <w:color w:val="000000"/>
              </w:rPr>
              <w:t>Identifica los triángulos</w:t>
            </w:r>
          </w:p>
        </w:tc>
      </w:tr>
      <w:tr w:rsidR="007949CF" w:rsidRPr="00053744" w14:paraId="168C5086" w14:textId="77777777" w:rsidTr="00BC0948">
        <w:tc>
          <w:tcPr>
            <w:tcW w:w="2424" w:type="dxa"/>
          </w:tcPr>
          <w:p w14:paraId="7F2479A5"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355B9C6A" w14:textId="77777777" w:rsidR="007949CF" w:rsidRPr="00053744" w:rsidRDefault="007949CF" w:rsidP="00C53551">
            <w:pPr>
              <w:rPr>
                <w:rFonts w:ascii="Times New Roman" w:hAnsi="Times New Roman" w:cs="Times New Roman"/>
                <w:color w:val="000000"/>
              </w:rPr>
            </w:pPr>
            <w:r w:rsidRPr="007949CF">
              <w:rPr>
                <w:rFonts w:ascii="Times New Roman" w:hAnsi="Times New Roman" w:cs="Times New Roman"/>
                <w:color w:val="000000"/>
              </w:rPr>
              <w:t>Actividad para clasificar triángulos según sus características</w:t>
            </w:r>
          </w:p>
        </w:tc>
      </w:tr>
    </w:tbl>
    <w:p w14:paraId="4C5719E5" w14:textId="77777777" w:rsidR="00840818" w:rsidRDefault="00840818"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84"/>
        <w:gridCol w:w="6344"/>
      </w:tblGrid>
      <w:tr w:rsidR="007930D4" w:rsidRPr="005D1738" w14:paraId="7D089972" w14:textId="77777777" w:rsidTr="00840818">
        <w:tc>
          <w:tcPr>
            <w:tcW w:w="8978" w:type="dxa"/>
            <w:gridSpan w:val="2"/>
            <w:shd w:val="clear" w:color="auto" w:fill="000000" w:themeFill="text1"/>
          </w:tcPr>
          <w:p w14:paraId="02908345" w14:textId="77777777" w:rsidR="007930D4" w:rsidRPr="005D1738" w:rsidRDefault="007930D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930D4" w:rsidRPr="00726376" w14:paraId="4E617D95" w14:textId="77777777" w:rsidTr="00840818">
        <w:tc>
          <w:tcPr>
            <w:tcW w:w="2518" w:type="dxa"/>
          </w:tcPr>
          <w:p w14:paraId="4DF3B123" w14:textId="77777777" w:rsidR="007930D4" w:rsidRPr="00726376" w:rsidRDefault="007930D4" w:rsidP="00840818">
            <w:pPr>
              <w:rPr>
                <w:rFonts w:ascii="Times" w:hAnsi="Times"/>
                <w:b/>
                <w:sz w:val="18"/>
                <w:szCs w:val="18"/>
              </w:rPr>
            </w:pPr>
            <w:r w:rsidRPr="00726376">
              <w:rPr>
                <w:rFonts w:ascii="Times" w:hAnsi="Times"/>
                <w:b/>
                <w:sz w:val="18"/>
                <w:szCs w:val="18"/>
              </w:rPr>
              <w:t>Contenido</w:t>
            </w:r>
          </w:p>
        </w:tc>
        <w:tc>
          <w:tcPr>
            <w:tcW w:w="6460" w:type="dxa"/>
          </w:tcPr>
          <w:p w14:paraId="18DF6CE6" w14:textId="6AA45152" w:rsidR="000B539E" w:rsidRPr="007930D4" w:rsidRDefault="007930D4" w:rsidP="00B7445D">
            <w:pPr>
              <w:jc w:val="center"/>
              <w:rPr>
                <w:rFonts w:ascii="Times" w:hAnsi="Times"/>
                <w:b/>
                <w:sz w:val="18"/>
                <w:szCs w:val="18"/>
              </w:rPr>
            </w:pPr>
            <w:r>
              <w:rPr>
                <w:rFonts w:ascii="Times" w:hAnsi="Times"/>
                <w:b/>
                <w:sz w:val="18"/>
                <w:szCs w:val="18"/>
              </w:rPr>
              <w:t>Los puntos notables de un triángulo son los puntos de corte de sus rectas notables</w:t>
            </w:r>
            <w:r w:rsidR="000B539E">
              <w:rPr>
                <w:rFonts w:ascii="Times" w:hAnsi="Times"/>
                <w:b/>
                <w:sz w:val="18"/>
                <w:szCs w:val="18"/>
              </w:rPr>
              <w:t xml:space="preserve">. Son el baricentro, circuncentro, ortocentro e incentro, según si el corte se da entre las </w:t>
            </w:r>
            <w:r w:rsidR="00B7445D">
              <w:rPr>
                <w:rFonts w:ascii="Times" w:hAnsi="Times"/>
                <w:b/>
                <w:sz w:val="18"/>
                <w:szCs w:val="18"/>
              </w:rPr>
              <w:t>medianas, metriatrices, alturas o bisectrices.</w:t>
            </w:r>
          </w:p>
        </w:tc>
      </w:tr>
    </w:tbl>
    <w:p w14:paraId="05A772FB" w14:textId="77777777" w:rsidR="00DB6D6B" w:rsidRDefault="00DB6D6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2A0DA8" w:rsidRPr="005D1738" w14:paraId="696E96E4" w14:textId="77777777" w:rsidTr="00840818">
        <w:tc>
          <w:tcPr>
            <w:tcW w:w="8828" w:type="dxa"/>
            <w:gridSpan w:val="2"/>
            <w:shd w:val="clear" w:color="auto" w:fill="000000" w:themeFill="text1"/>
          </w:tcPr>
          <w:p w14:paraId="6CBEA937" w14:textId="77777777" w:rsidR="002A0DA8" w:rsidRPr="005D1738" w:rsidRDefault="002A0DA8"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A0DA8" w14:paraId="59F32C27" w14:textId="77777777" w:rsidTr="00840818">
        <w:tc>
          <w:tcPr>
            <w:tcW w:w="2472" w:type="dxa"/>
          </w:tcPr>
          <w:p w14:paraId="529FA908"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246994" w14:textId="728BA15F" w:rsidR="002A0DA8" w:rsidRPr="00053744" w:rsidRDefault="002A0DA8" w:rsidP="007E62D4">
            <w:pPr>
              <w:pStyle w:val="Recurso"/>
            </w:pPr>
          </w:p>
        </w:tc>
      </w:tr>
      <w:tr w:rsidR="002A0DA8" w14:paraId="06BD516A" w14:textId="77777777" w:rsidTr="00840818">
        <w:tc>
          <w:tcPr>
            <w:tcW w:w="2472" w:type="dxa"/>
          </w:tcPr>
          <w:p w14:paraId="60F1C8C1" w14:textId="77777777" w:rsidR="002A0DA8" w:rsidRDefault="002A0DA8" w:rsidP="0084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6AF863B" w14:textId="2845DD38" w:rsidR="002A0DA8" w:rsidRPr="007E62D4" w:rsidRDefault="007E62D4" w:rsidP="00684672">
            <w:pPr>
              <w:rPr>
                <w:rFonts w:ascii="Times New Roman" w:hAnsi="Times New Roman" w:cs="Times New Roman"/>
                <w:color w:val="000000"/>
              </w:rPr>
            </w:pPr>
            <w:r>
              <w:rPr>
                <w:rFonts w:ascii="Times New Roman" w:hAnsi="Times New Roman" w:cs="Times New Roman"/>
                <w:color w:val="000000"/>
              </w:rPr>
              <w:t xml:space="preserve">Posición de los puntos notables en </w:t>
            </w:r>
            <w:r w:rsidR="00684672">
              <w:rPr>
                <w:rFonts w:ascii="Times New Roman" w:hAnsi="Times New Roman" w:cs="Times New Roman"/>
                <w:color w:val="000000"/>
              </w:rPr>
              <w:t>cada tipo de</w:t>
            </w:r>
            <w:r>
              <w:rPr>
                <w:rFonts w:ascii="Times New Roman" w:hAnsi="Times New Roman" w:cs="Times New Roman"/>
                <w:color w:val="000000"/>
              </w:rPr>
              <w:t xml:space="preserve"> triángulo</w:t>
            </w:r>
          </w:p>
        </w:tc>
      </w:tr>
      <w:tr w:rsidR="002A0DA8" w14:paraId="56DAD274" w14:textId="77777777" w:rsidTr="00840818">
        <w:tc>
          <w:tcPr>
            <w:tcW w:w="2472" w:type="dxa"/>
          </w:tcPr>
          <w:p w14:paraId="27E90A07" w14:textId="77777777" w:rsidR="002A0DA8" w:rsidRDefault="002A0DA8" w:rsidP="0084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2328310" w14:textId="56E65485" w:rsidR="002A0DA8" w:rsidRPr="007E62D4" w:rsidRDefault="007E62D4" w:rsidP="00840818">
            <w:pPr>
              <w:rPr>
                <w:rFonts w:ascii="Times New Roman" w:hAnsi="Times New Roman" w:cs="Times New Roman"/>
                <w:color w:val="000000"/>
              </w:rPr>
            </w:pPr>
            <w:r>
              <w:rPr>
                <w:rFonts w:ascii="Times New Roman" w:hAnsi="Times New Roman" w:cs="Times New Roman"/>
                <w:color w:val="000000"/>
              </w:rPr>
              <w:t xml:space="preserve">Actividad </w:t>
            </w:r>
            <w:r w:rsidR="00716AA8" w:rsidRPr="007949CF">
              <w:rPr>
                <w:rFonts w:ascii="Times New Roman" w:hAnsi="Times New Roman" w:cs="Times New Roman"/>
                <w:color w:val="000000"/>
              </w:rPr>
              <w:t xml:space="preserve">para clasificar triángulos según </w:t>
            </w:r>
            <w:r w:rsidR="00716AA8">
              <w:rPr>
                <w:rFonts w:ascii="Times New Roman" w:hAnsi="Times New Roman" w:cs="Times New Roman"/>
                <w:color w:val="000000"/>
              </w:rPr>
              <w:t>la ubicación de sus puntos notables</w:t>
            </w:r>
          </w:p>
        </w:tc>
      </w:tr>
      <w:tr w:rsidR="002A0DA8" w14:paraId="07195983" w14:textId="77777777" w:rsidTr="00840818">
        <w:tc>
          <w:tcPr>
            <w:tcW w:w="2472" w:type="dxa"/>
          </w:tcPr>
          <w:p w14:paraId="23C89D96"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252371E" w14:textId="6EEDC89A" w:rsidR="002A0DA8" w:rsidRPr="00AD795C" w:rsidRDefault="009F7492" w:rsidP="00716AA8">
            <w:pPr>
              <w:rPr>
                <w:rFonts w:ascii="Times New Roman" w:hAnsi="Times New Roman" w:cs="Times New Roman"/>
                <w:color w:val="000000"/>
              </w:rPr>
            </w:pPr>
            <w:r w:rsidRPr="009F7492">
              <w:rPr>
                <w:rFonts w:ascii="Times New Roman" w:hAnsi="Times New Roman" w:cs="Times New Roman"/>
                <w:color w:val="000000"/>
              </w:rPr>
              <w:t>Ejercicio Genérico M2A: Rellenar huecos</w:t>
            </w:r>
          </w:p>
        </w:tc>
      </w:tr>
    </w:tbl>
    <w:p w14:paraId="5F7953A9" w14:textId="77777777" w:rsidR="00D24719" w:rsidRDefault="00D2471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24"/>
        <w:gridCol w:w="6404"/>
      </w:tblGrid>
      <w:tr w:rsidR="00773D4B" w:rsidRPr="005D1738" w14:paraId="67483D1F" w14:textId="77777777" w:rsidTr="008459FD">
        <w:tc>
          <w:tcPr>
            <w:tcW w:w="8828" w:type="dxa"/>
            <w:gridSpan w:val="2"/>
            <w:shd w:val="clear" w:color="auto" w:fill="000000" w:themeFill="text1"/>
          </w:tcPr>
          <w:p w14:paraId="1B535749" w14:textId="096D7ECA" w:rsidR="00773D4B" w:rsidRPr="005D1738" w:rsidRDefault="00773D4B" w:rsidP="007639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sidR="007639CB">
              <w:rPr>
                <w:rFonts w:ascii="Times New Roman" w:hAnsi="Times New Roman" w:cs="Times New Roman"/>
                <w:b/>
                <w:color w:val="FFFFFF" w:themeColor="background1"/>
              </w:rPr>
              <w:t>ofundiza</w:t>
            </w:r>
            <w:r w:rsidRPr="005D1738">
              <w:rPr>
                <w:rFonts w:ascii="Times New Roman" w:hAnsi="Times New Roman" w:cs="Times New Roman"/>
                <w:b/>
                <w:color w:val="FFFFFF" w:themeColor="background1"/>
              </w:rPr>
              <w:t>: recurso aprovechado</w:t>
            </w:r>
          </w:p>
        </w:tc>
      </w:tr>
      <w:tr w:rsidR="00773D4B" w:rsidRPr="00053744" w14:paraId="5986D983" w14:textId="77777777" w:rsidTr="008459FD">
        <w:tc>
          <w:tcPr>
            <w:tcW w:w="2424" w:type="dxa"/>
          </w:tcPr>
          <w:p w14:paraId="595DB18A" w14:textId="77777777" w:rsidR="00773D4B" w:rsidRPr="00053744" w:rsidRDefault="00773D4B" w:rsidP="008459F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A70EED2" w14:textId="77777777" w:rsidR="00773D4B" w:rsidRPr="00053744" w:rsidRDefault="00773D4B" w:rsidP="00773D4B">
            <w:pPr>
              <w:pStyle w:val="Recurso"/>
            </w:pPr>
          </w:p>
        </w:tc>
      </w:tr>
      <w:tr w:rsidR="00773D4B" w:rsidRPr="00053744" w14:paraId="4CCB052D" w14:textId="77777777" w:rsidTr="008459FD">
        <w:tc>
          <w:tcPr>
            <w:tcW w:w="2424" w:type="dxa"/>
          </w:tcPr>
          <w:p w14:paraId="25534DBC" w14:textId="77777777" w:rsidR="00773D4B" w:rsidRPr="00053744" w:rsidRDefault="00773D4B" w:rsidP="008459F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07D9E24B" w14:textId="5FBAC584" w:rsidR="00773D4B" w:rsidRPr="00C025D6" w:rsidRDefault="00773D4B" w:rsidP="008459FD">
            <w:pPr>
              <w:rPr>
                <w:rFonts w:ascii="Times New Roman" w:hAnsi="Times New Roman" w:cs="Times New Roman"/>
                <w:color w:val="000000"/>
              </w:rPr>
            </w:pPr>
            <w:r w:rsidRPr="00C025D6">
              <w:rPr>
                <w:rFonts w:ascii="Times New Roman" w:hAnsi="Times New Roman" w:cs="Times New Roman"/>
                <w:color w:val="000000"/>
              </w:rPr>
              <w:t>5º Primaria</w:t>
            </w:r>
            <w:r>
              <w:rPr>
                <w:rFonts w:ascii="Times New Roman" w:hAnsi="Times New Roman" w:cs="Times New Roman"/>
                <w:color w:val="000000"/>
              </w:rPr>
              <w:t>/Matemáticas/</w:t>
            </w:r>
            <w:r w:rsidRPr="00C025D6">
              <w:rPr>
                <w:rFonts w:ascii="Times New Roman" w:hAnsi="Times New Roman" w:cs="Times New Roman"/>
                <w:color w:val="000000"/>
              </w:rPr>
              <w:t>Las figuras geométricas</w:t>
            </w:r>
            <w:r>
              <w:rPr>
                <w:rFonts w:ascii="Times New Roman" w:hAnsi="Times New Roman" w:cs="Times New Roman"/>
                <w:color w:val="000000"/>
              </w:rPr>
              <w:t>/</w:t>
            </w:r>
            <w:r w:rsidR="00FF3433" w:rsidRPr="00FF3433">
              <w:rPr>
                <w:rFonts w:ascii="Times New Roman" w:hAnsi="Times New Roman" w:cs="Times New Roman"/>
                <w:color w:val="000000"/>
              </w:rPr>
              <w:t xml:space="preserve"> Visualiz</w:t>
            </w:r>
            <w:r w:rsidR="00FF3433">
              <w:rPr>
                <w:rFonts w:ascii="Times New Roman" w:hAnsi="Times New Roman" w:cs="Times New Roman"/>
                <w:color w:val="000000"/>
              </w:rPr>
              <w:t>a los elementos de un triángulo</w:t>
            </w:r>
          </w:p>
        </w:tc>
      </w:tr>
      <w:tr w:rsidR="00773D4B" w:rsidRPr="00053744" w14:paraId="248A3D6E" w14:textId="77777777" w:rsidTr="008459FD">
        <w:tc>
          <w:tcPr>
            <w:tcW w:w="2424" w:type="dxa"/>
          </w:tcPr>
          <w:p w14:paraId="23927673" w14:textId="77777777" w:rsidR="00773D4B" w:rsidRDefault="00773D4B" w:rsidP="008459FD">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2BCD2A24" w14:textId="529F2165" w:rsidR="00FF3433" w:rsidRPr="00FF3433" w:rsidRDefault="00773D4B" w:rsidP="00FF3433">
            <w:pPr>
              <w:rPr>
                <w:rFonts w:ascii="Times New Roman" w:hAnsi="Times New Roman" w:cs="Times New Roman"/>
                <w:color w:val="000000"/>
              </w:rPr>
            </w:pPr>
            <w:r>
              <w:rPr>
                <w:rFonts w:ascii="Times New Roman" w:hAnsi="Times New Roman" w:cs="Times New Roman"/>
                <w:color w:val="000000"/>
              </w:rPr>
              <w:t>Dejar igual (Si no es posible tomar este recurso de un grado tan inferior, simplemente quitarlo. Aunque parece que es un tema de primaria, en Colombia n</w:t>
            </w:r>
            <w:r w:rsidR="006963E3">
              <w:rPr>
                <w:rFonts w:ascii="Times New Roman" w:hAnsi="Times New Roman" w:cs="Times New Roman"/>
                <w:color w:val="000000"/>
              </w:rPr>
              <w:t>o necesariamente se desarrolla)</w:t>
            </w:r>
          </w:p>
          <w:p w14:paraId="04F0CA36" w14:textId="0D040874" w:rsidR="00773D4B" w:rsidRPr="00D24719" w:rsidRDefault="003C2905" w:rsidP="00FF3433">
            <w:pPr>
              <w:rPr>
                <w:rFonts w:ascii="Times New Roman" w:hAnsi="Times New Roman" w:cs="Times New Roman"/>
                <w:color w:val="000000"/>
              </w:rPr>
            </w:pPr>
            <w:r>
              <w:rPr>
                <w:sz w:val="24"/>
                <w:szCs w:val="24"/>
                <w:lang w:val="es-ES_tradnl"/>
              </w:rPr>
              <w:object w:dxaOrig="13275" w:dyaOrig="8505" w14:anchorId="68FEB702">
                <v:shape id="_x0000_i1064" type="#_x0000_t75" style="width:221.45pt;height:142.65pt" o:ole="">
                  <v:imagedata r:id="rId133" o:title=""/>
                </v:shape>
                <o:OLEObject Type="Embed" ProgID="PBrush" ShapeID="_x0000_i1064" DrawAspect="Content" ObjectID="_1499851270" r:id="rId134"/>
              </w:object>
            </w:r>
          </w:p>
        </w:tc>
      </w:tr>
      <w:tr w:rsidR="00773D4B" w:rsidRPr="00053744" w14:paraId="19DF2946" w14:textId="77777777" w:rsidTr="008459FD">
        <w:tc>
          <w:tcPr>
            <w:tcW w:w="2424" w:type="dxa"/>
          </w:tcPr>
          <w:p w14:paraId="66636732"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404" w:type="dxa"/>
          </w:tcPr>
          <w:p w14:paraId="0E7AD8E3" w14:textId="36DADEAD" w:rsidR="00773D4B" w:rsidRPr="003C2905" w:rsidRDefault="00FF3433" w:rsidP="008459FD">
            <w:pPr>
              <w:rPr>
                <w:rFonts w:ascii="Times New Roman" w:hAnsi="Times New Roman" w:cs="Times New Roman"/>
                <w:color w:val="000000"/>
              </w:rPr>
            </w:pPr>
            <w:r>
              <w:rPr>
                <w:rFonts w:ascii="Times New Roman" w:hAnsi="Times New Roman" w:cs="Times New Roman"/>
                <w:color w:val="000000"/>
              </w:rPr>
              <w:t>Visualiza las rectas y los puntos notables</w:t>
            </w:r>
            <w:r w:rsidRPr="00FF3433">
              <w:rPr>
                <w:rFonts w:ascii="Times New Roman" w:hAnsi="Times New Roman" w:cs="Times New Roman"/>
                <w:color w:val="000000"/>
              </w:rPr>
              <w:t xml:space="preserve"> </w:t>
            </w:r>
            <w:r w:rsidR="003C2905">
              <w:rPr>
                <w:rFonts w:ascii="Times New Roman" w:hAnsi="Times New Roman" w:cs="Times New Roman"/>
                <w:color w:val="000000"/>
              </w:rPr>
              <w:t>de un triángulo</w:t>
            </w:r>
          </w:p>
        </w:tc>
      </w:tr>
      <w:tr w:rsidR="00773D4B" w:rsidRPr="00053744" w14:paraId="5F189142" w14:textId="77777777" w:rsidTr="008459FD">
        <w:tc>
          <w:tcPr>
            <w:tcW w:w="2424" w:type="dxa"/>
          </w:tcPr>
          <w:p w14:paraId="213F2DBC"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0FCA4DD5" w14:textId="1D291716" w:rsidR="00773D4B" w:rsidRPr="00053744" w:rsidRDefault="00150453" w:rsidP="003C2905">
            <w:pPr>
              <w:rPr>
                <w:rFonts w:ascii="Times New Roman" w:hAnsi="Times New Roman" w:cs="Times New Roman"/>
                <w:color w:val="000000"/>
              </w:rPr>
            </w:pPr>
            <w:r>
              <w:rPr>
                <w:rFonts w:ascii="Times New Roman" w:hAnsi="Times New Roman" w:cs="Times New Roman"/>
                <w:color w:val="000000"/>
              </w:rPr>
              <w:t>Interactivo</w:t>
            </w:r>
            <w:r w:rsidR="00773D4B" w:rsidRPr="007949CF">
              <w:rPr>
                <w:rFonts w:ascii="Times New Roman" w:hAnsi="Times New Roman" w:cs="Times New Roman"/>
                <w:color w:val="000000"/>
              </w:rPr>
              <w:t xml:space="preserve"> para </w:t>
            </w:r>
            <w:r w:rsidR="00DD1B22">
              <w:rPr>
                <w:rFonts w:ascii="Times New Roman" w:hAnsi="Times New Roman" w:cs="Times New Roman"/>
                <w:color w:val="000000"/>
              </w:rPr>
              <w:t>visualizar las rectas y los puntos notables</w:t>
            </w:r>
            <w:r w:rsidR="00DD1B22" w:rsidRPr="00FF3433">
              <w:rPr>
                <w:rFonts w:ascii="Times New Roman" w:hAnsi="Times New Roman" w:cs="Times New Roman"/>
                <w:color w:val="000000"/>
              </w:rPr>
              <w:t xml:space="preserve"> de un triángulo</w:t>
            </w:r>
            <w:r>
              <w:rPr>
                <w:rFonts w:ascii="Times New Roman" w:hAnsi="Times New Roman" w:cs="Times New Roman"/>
                <w:color w:val="000000"/>
              </w:rPr>
              <w:t xml:space="preserve">, desde </w:t>
            </w:r>
            <w:r w:rsidR="003C2905">
              <w:rPr>
                <w:rFonts w:ascii="Times New Roman" w:hAnsi="Times New Roman" w:cs="Times New Roman"/>
                <w:color w:val="000000"/>
              </w:rPr>
              <w:t xml:space="preserve">puntos </w:t>
            </w:r>
            <w:r w:rsidRPr="00FF3433">
              <w:rPr>
                <w:rFonts w:ascii="Times New Roman" w:hAnsi="Times New Roman" w:cs="Times New Roman"/>
                <w:color w:val="000000"/>
              </w:rPr>
              <w:t>creados en pantalla</w:t>
            </w:r>
          </w:p>
        </w:tc>
      </w:tr>
    </w:tbl>
    <w:p w14:paraId="62390FC1" w14:textId="77777777" w:rsidR="00840818" w:rsidRPr="00C8146F" w:rsidRDefault="00840818" w:rsidP="003B619B">
      <w:pPr>
        <w:spacing w:after="0"/>
        <w:rPr>
          <w:rFonts w:ascii="Times" w:hAnsi="Times"/>
          <w:highlight w:val="yellow"/>
        </w:rPr>
      </w:pPr>
    </w:p>
    <w:p w14:paraId="234EF2F1" w14:textId="4949416D"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Pr>
          <w:rFonts w:ascii="Times" w:hAnsi="Times"/>
          <w:b/>
        </w:rPr>
        <w:t>Propiedades de los triángulos</w:t>
      </w:r>
    </w:p>
    <w:p w14:paraId="35248E23" w14:textId="77777777" w:rsidR="009D32E5" w:rsidRDefault="009D32E5" w:rsidP="00ED4035">
      <w:pPr>
        <w:spacing w:after="0"/>
        <w:rPr>
          <w:rFonts w:ascii="Times" w:eastAsiaTheme="minorEastAsia" w:hAnsi="Times"/>
        </w:rPr>
      </w:pPr>
    </w:p>
    <w:p w14:paraId="0CAF01CC" w14:textId="5A12A256" w:rsidR="00405D97" w:rsidRDefault="00405D97" w:rsidP="00ED4035">
      <w:pPr>
        <w:spacing w:after="0"/>
        <w:rPr>
          <w:ins w:id="3025" w:author="Alex" w:date="2015-07-31T10:28:00Z"/>
          <w:rFonts w:ascii="Times" w:eastAsiaTheme="minorEastAsia" w:hAnsi="Times"/>
        </w:rPr>
      </w:pPr>
      <w:ins w:id="3026" w:author="Alex" w:date="2015-07-31T10:28:00Z">
        <w:r>
          <w:rPr>
            <w:rFonts w:ascii="Times" w:eastAsiaTheme="minorEastAsia" w:hAnsi="Times"/>
          </w:rPr>
          <w:t>Para un correcto análisis de triángulos, es necesario conocer propiedades y características propias de estos, no solo sus elementos componentes y su clasificación,</w:t>
        </w:r>
      </w:ins>
    </w:p>
    <w:p w14:paraId="4C443CED" w14:textId="77777777" w:rsidR="00405D97" w:rsidRDefault="00405D97" w:rsidP="00ED4035">
      <w:pPr>
        <w:spacing w:after="0"/>
        <w:rPr>
          <w:ins w:id="3027" w:author="Alex" w:date="2015-07-31T10:28:00Z"/>
          <w:rFonts w:ascii="Times" w:eastAsiaTheme="minorEastAsia" w:hAnsi="Times"/>
        </w:rPr>
      </w:pPr>
    </w:p>
    <w:p w14:paraId="05CB57C7" w14:textId="65E252E6" w:rsidR="00E3472A" w:rsidRPr="007F400F" w:rsidRDefault="00E3472A" w:rsidP="00ED4035">
      <w:pPr>
        <w:spacing w:after="0"/>
        <w:rPr>
          <w:rFonts w:ascii="Times" w:eastAsiaTheme="minorEastAsia" w:hAnsi="Times"/>
        </w:rPr>
      </w:pPr>
      <w:r w:rsidRPr="007F400F">
        <w:rPr>
          <w:rFonts w:ascii="Times" w:eastAsiaTheme="minorEastAsia" w:hAnsi="Times"/>
        </w:rPr>
        <w:t>Algunas de las propiedades</w:t>
      </w:r>
      <w:r w:rsidR="00704510" w:rsidRPr="007F400F">
        <w:rPr>
          <w:rFonts w:ascii="Times" w:eastAsiaTheme="minorEastAsia" w:hAnsi="Times"/>
        </w:rPr>
        <w:t xml:space="preserve"> generales</w:t>
      </w:r>
      <w:r w:rsidRPr="007F400F">
        <w:rPr>
          <w:rFonts w:ascii="Times" w:eastAsiaTheme="minorEastAsia" w:hAnsi="Times"/>
        </w:rPr>
        <w:t xml:space="preserve"> de los triángulos </w:t>
      </w:r>
      <w:del w:id="3028" w:author="Alex" w:date="2015-07-31T10:30:00Z">
        <w:r w:rsidRPr="007F400F" w:rsidDel="000B6669">
          <w:rPr>
            <w:rFonts w:ascii="Times" w:eastAsiaTheme="minorEastAsia" w:hAnsi="Times"/>
          </w:rPr>
          <w:delText>son las siguientes</w:delText>
        </w:r>
      </w:del>
      <w:ins w:id="3029" w:author="Alex" w:date="2015-07-31T10:30:00Z">
        <w:r w:rsidR="000B6669">
          <w:rPr>
            <w:rFonts w:ascii="Times" w:eastAsiaTheme="minorEastAsia" w:hAnsi="Times"/>
          </w:rPr>
          <w:t>se enuncian a continuación</w:t>
        </w:r>
      </w:ins>
      <w:del w:id="3030" w:author="Alex" w:date="2015-07-31T10:30:00Z">
        <w:r w:rsidRPr="007F400F" w:rsidDel="000B6669">
          <w:rPr>
            <w:rFonts w:ascii="Times" w:eastAsiaTheme="minorEastAsia" w:hAnsi="Times"/>
          </w:rPr>
          <w:delText>:</w:delText>
        </w:r>
      </w:del>
      <w:ins w:id="3031" w:author="Alex" w:date="2015-07-31T10:30:00Z">
        <w:r w:rsidR="000B6669">
          <w:rPr>
            <w:rFonts w:ascii="Times" w:eastAsiaTheme="minorEastAsia" w:hAnsi="Times"/>
          </w:rPr>
          <w:t>.</w:t>
        </w:r>
      </w:ins>
    </w:p>
    <w:p w14:paraId="4AFB75A9" w14:textId="77777777" w:rsidR="000370BD" w:rsidRDefault="000370BD" w:rsidP="00ED4035">
      <w:pPr>
        <w:spacing w:after="0"/>
        <w:rPr>
          <w:rFonts w:ascii="Times" w:eastAsiaTheme="minorEastAsia" w:hAnsi="Times"/>
        </w:rPr>
      </w:pPr>
    </w:p>
    <w:p w14:paraId="2BDDA28C" w14:textId="020D41A2" w:rsidR="000370BD" w:rsidRDefault="000370BD" w:rsidP="000D65E8">
      <w:pPr>
        <w:pStyle w:val="Prrafodelista"/>
        <w:numPr>
          <w:ilvl w:val="0"/>
          <w:numId w:val="43"/>
        </w:numPr>
        <w:spacing w:after="0"/>
        <w:rPr>
          <w:ins w:id="3032" w:author="Alex" w:date="2015-07-31T10:30:00Z"/>
          <w:rFonts w:ascii="Times" w:eastAsiaTheme="minorEastAsia" w:hAnsi="Times"/>
        </w:rPr>
      </w:pPr>
      <w:del w:id="3033" w:author="Alex" w:date="2015-07-31T10:30:00Z">
        <w:r w:rsidRPr="000D65E8" w:rsidDel="000B6669">
          <w:rPr>
            <w:rFonts w:ascii="Times" w:eastAsiaTheme="minorEastAsia" w:hAnsi="Times"/>
          </w:rPr>
          <w:delText>En todo triángulo, el</w:delText>
        </w:r>
      </w:del>
      <w:ins w:id="3034" w:author="Alex" w:date="2015-07-31T10:30:00Z">
        <w:r w:rsidR="000B6669">
          <w:rPr>
            <w:rFonts w:ascii="Times" w:eastAsiaTheme="minorEastAsia" w:hAnsi="Times"/>
          </w:rPr>
          <w:t>El</w:t>
        </w:r>
      </w:ins>
      <w:r w:rsidRPr="000D65E8">
        <w:rPr>
          <w:rFonts w:ascii="Times" w:eastAsiaTheme="minorEastAsia" w:hAnsi="Times"/>
        </w:rPr>
        <w:t xml:space="preserve"> lado mayor </w:t>
      </w:r>
      <w:del w:id="3035" w:author="Alex" w:date="2015-07-31T10:30:00Z">
        <w:r w:rsidRPr="000D65E8" w:rsidDel="000B6669">
          <w:rPr>
            <w:rFonts w:ascii="Times" w:eastAsiaTheme="minorEastAsia" w:hAnsi="Times"/>
          </w:rPr>
          <w:delText xml:space="preserve">subtiende </w:delText>
        </w:r>
      </w:del>
      <w:ins w:id="3036" w:author="Alex" w:date="2015-07-31T10:30:00Z">
        <w:r w:rsidR="000B6669">
          <w:rPr>
            <w:rFonts w:ascii="Times" w:eastAsiaTheme="minorEastAsia" w:hAnsi="Times"/>
          </w:rPr>
          <w:t>es opuesto</w:t>
        </w:r>
        <w:r w:rsidR="000B6669" w:rsidRPr="000D65E8">
          <w:rPr>
            <w:rFonts w:ascii="Times" w:eastAsiaTheme="minorEastAsia" w:hAnsi="Times"/>
          </w:rPr>
          <w:t xml:space="preserve"> </w:t>
        </w:r>
      </w:ins>
      <w:r w:rsidRPr="000D65E8">
        <w:rPr>
          <w:rFonts w:ascii="Times" w:eastAsiaTheme="minorEastAsia" w:hAnsi="Times"/>
        </w:rPr>
        <w:t>al ángulo mayor.</w:t>
      </w:r>
    </w:p>
    <w:p w14:paraId="519B9B86" w14:textId="77777777" w:rsidR="000B6669" w:rsidRPr="000D65E8" w:rsidRDefault="000B6669" w:rsidP="000B6669">
      <w:pPr>
        <w:pStyle w:val="Prrafodelista"/>
        <w:spacing w:after="0"/>
        <w:rPr>
          <w:rFonts w:ascii="Times" w:eastAsiaTheme="minorEastAsia" w:hAnsi="Times"/>
        </w:rPr>
        <w:pPrChange w:id="3037" w:author="Alex" w:date="2015-07-31T10:31:00Z">
          <w:pPr>
            <w:pStyle w:val="Prrafodelista"/>
            <w:numPr>
              <w:numId w:val="43"/>
            </w:numPr>
            <w:spacing w:after="0"/>
            <w:ind w:hanging="360"/>
          </w:pPr>
        </w:pPrChange>
      </w:pPr>
    </w:p>
    <w:tbl>
      <w:tblPr>
        <w:tblStyle w:val="Tablaconcuadrcula"/>
        <w:tblW w:w="0" w:type="auto"/>
        <w:tblLook w:val="04A0" w:firstRow="1" w:lastRow="0" w:firstColumn="1" w:lastColumn="0" w:noHBand="0" w:noVBand="1"/>
      </w:tblPr>
      <w:tblGrid>
        <w:gridCol w:w="2465"/>
        <w:gridCol w:w="6363"/>
      </w:tblGrid>
      <w:tr w:rsidR="008001BB" w:rsidRPr="005D1738" w14:paraId="433B6EA9" w14:textId="77777777" w:rsidTr="00013B80">
        <w:tc>
          <w:tcPr>
            <w:tcW w:w="9033" w:type="dxa"/>
            <w:gridSpan w:val="2"/>
            <w:shd w:val="clear" w:color="auto" w:fill="0D0D0D" w:themeFill="text1" w:themeFillTint="F2"/>
          </w:tcPr>
          <w:p w14:paraId="2706997F" w14:textId="77777777" w:rsidR="008001BB" w:rsidRPr="005D1738" w:rsidRDefault="008001BB"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001BB" w14:paraId="754117F9" w14:textId="77777777" w:rsidTr="00013B80">
        <w:tc>
          <w:tcPr>
            <w:tcW w:w="2518" w:type="dxa"/>
          </w:tcPr>
          <w:p w14:paraId="5A1114D9" w14:textId="77777777" w:rsidR="008001BB" w:rsidRPr="00053744" w:rsidRDefault="008001BB"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599F4C" w14:textId="4AB65704" w:rsidR="008001BB" w:rsidRPr="00053744" w:rsidRDefault="00C82D30" w:rsidP="002953CB">
            <w:pPr>
              <w:pStyle w:val="ListadoImgenes"/>
              <w:numPr>
                <w:ilvl w:val="0"/>
                <w:numId w:val="0"/>
              </w:numPr>
              <w:ind w:left="720" w:hanging="360"/>
            </w:pPr>
            <w:r>
              <w:t>MA_10_02_CO_IMG23</w:t>
            </w:r>
          </w:p>
        </w:tc>
      </w:tr>
      <w:tr w:rsidR="008001BB" w14:paraId="372F7584" w14:textId="77777777" w:rsidTr="00013B80">
        <w:tc>
          <w:tcPr>
            <w:tcW w:w="2518" w:type="dxa"/>
          </w:tcPr>
          <w:p w14:paraId="5D41A4D7"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5DAFD6" w14:textId="1DF4F01D" w:rsidR="008001BB" w:rsidRDefault="00D701DB" w:rsidP="00013B80">
            <w:pPr>
              <w:rPr>
                <w:rFonts w:ascii="Times New Roman" w:hAnsi="Times New Roman" w:cs="Times New Roman"/>
                <w:color w:val="000000"/>
              </w:rPr>
            </w:pPr>
            <w:r>
              <w:rPr>
                <w:rFonts w:ascii="Times" w:eastAsiaTheme="minorEastAsia" w:hAnsi="Times"/>
              </w:rPr>
              <w:t xml:space="preserve">Imagen en la que se describen los elementos para la propiedad de que </w:t>
            </w:r>
            <w:r w:rsidRPr="007F400F">
              <w:rPr>
                <w:rFonts w:ascii="Times" w:eastAsiaTheme="minorEastAsia" w:hAnsi="Times"/>
              </w:rPr>
              <w:t>el lado mayor subtiende al ángulo mayor</w:t>
            </w:r>
          </w:p>
        </w:tc>
      </w:tr>
      <w:tr w:rsidR="008001BB" w14:paraId="46BC33FA" w14:textId="77777777" w:rsidTr="00013B80">
        <w:tc>
          <w:tcPr>
            <w:tcW w:w="2518" w:type="dxa"/>
          </w:tcPr>
          <w:p w14:paraId="32BC1B73"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575E417" w14:textId="7A310BA6" w:rsidR="008001BB" w:rsidRDefault="007C4ABD" w:rsidP="007C4ABD">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698E5CD" wp14:editId="57218267">
                  <wp:extent cx="774331" cy="90075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oMayorSubtÁnguloMayor.jpg"/>
                          <pic:cNvPicPr/>
                        </pic:nvPicPr>
                        <pic:blipFill>
                          <a:blip r:embed="rId135">
                            <a:extLst>
                              <a:ext uri="{28A0092B-C50C-407E-A947-70E740481C1C}">
                                <a14:useLocalDpi xmlns:a14="http://schemas.microsoft.com/office/drawing/2010/main" val="0"/>
                              </a:ext>
                            </a:extLst>
                          </a:blip>
                          <a:stretch>
                            <a:fillRect/>
                          </a:stretch>
                        </pic:blipFill>
                        <pic:spPr>
                          <a:xfrm>
                            <a:off x="0" y="0"/>
                            <a:ext cx="777966" cy="904981"/>
                          </a:xfrm>
                          <a:prstGeom prst="rect">
                            <a:avLst/>
                          </a:prstGeom>
                        </pic:spPr>
                      </pic:pic>
                    </a:graphicData>
                  </a:graphic>
                </wp:inline>
              </w:drawing>
            </w:r>
          </w:p>
        </w:tc>
      </w:tr>
      <w:tr w:rsidR="008001BB" w14:paraId="67300BFF" w14:textId="77777777" w:rsidTr="00013B80">
        <w:tc>
          <w:tcPr>
            <w:tcW w:w="2518" w:type="dxa"/>
          </w:tcPr>
          <w:p w14:paraId="3D22CDC5"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3CD122" w14:textId="5046B366" w:rsidR="008001BB" w:rsidRDefault="00D701DB" w:rsidP="000B6669">
            <w:pPr>
              <w:rPr>
                <w:rFonts w:ascii="Times New Roman" w:hAnsi="Times New Roman" w:cs="Times New Roman"/>
                <w:color w:val="000000"/>
              </w:rPr>
              <w:pPrChange w:id="3038" w:author="Alex" w:date="2015-07-31T10:30:00Z">
                <w:pPr/>
              </w:pPrChange>
            </w:pPr>
            <w:del w:id="3039" w:author="Alex" w:date="2015-07-31T10:30:00Z">
              <w:r w:rsidDel="000B6669">
                <w:rPr>
                  <w:rFonts w:ascii="Times" w:eastAsiaTheme="minorEastAsia" w:hAnsi="Times"/>
                </w:rPr>
                <w:delText>E</w:delText>
              </w:r>
              <w:r w:rsidRPr="007F400F" w:rsidDel="000B6669">
                <w:rPr>
                  <w:rFonts w:ascii="Times" w:eastAsiaTheme="minorEastAsia" w:hAnsi="Times"/>
                </w:rPr>
                <w:delText>l lado mayor subtiende al ángulo mayor</w:delText>
              </w:r>
            </w:del>
            <w:ins w:id="3040" w:author="Alex" w:date="2015-07-31T10:30:00Z">
              <w:r w:rsidR="000B6669">
                <w:rPr>
                  <w:rFonts w:ascii="Times" w:eastAsiaTheme="minorEastAsia" w:hAnsi="Times"/>
                </w:rPr>
                <w:t>El lado a es mayor y es opuesto a</w:t>
              </w:r>
              <w:r w:rsidR="000B6669" w:rsidRPr="000B6669">
                <w:rPr>
                  <w:rFonts w:ascii="Times" w:eastAsiaTheme="minorEastAsia" w:hAnsi="Times"/>
                  <w:rPrChange w:id="3041" w:author="Alex" w:date="2015-07-31T10:31:00Z">
                    <w:rPr>
                      <w:rFonts w:ascii="Times" w:eastAsiaTheme="minorEastAsia" w:hAnsi="Times"/>
                    </w:rPr>
                  </w:rPrChange>
                </w:rPr>
                <w:t xml:space="preserve"> α</w:t>
              </w:r>
            </w:ins>
            <w:r w:rsidR="000D65E8">
              <w:rPr>
                <w:rFonts w:ascii="Times" w:eastAsiaTheme="minorEastAsia" w:hAnsi="Times"/>
              </w:rPr>
              <w:t>.</w:t>
            </w:r>
          </w:p>
        </w:tc>
      </w:tr>
    </w:tbl>
    <w:p w14:paraId="2C2E604C" w14:textId="77777777" w:rsidR="00FF1B08" w:rsidRDefault="00FF1B08" w:rsidP="00FF1B08">
      <w:pPr>
        <w:spacing w:after="0"/>
        <w:rPr>
          <w:rFonts w:ascii="Times" w:eastAsiaTheme="minorEastAsia" w:hAnsi="Times"/>
        </w:rPr>
      </w:pPr>
    </w:p>
    <w:p w14:paraId="1A51F880" w14:textId="5DC399EF" w:rsidR="002345E1" w:rsidRPr="00742A10" w:rsidRDefault="002345E1" w:rsidP="00FF1B08">
      <w:pPr>
        <w:spacing w:after="0"/>
        <w:rPr>
          <w:rFonts w:ascii="Times" w:eastAsiaTheme="minorEastAsia" w:hAnsi="Times"/>
        </w:rPr>
      </w:pPr>
      <w:del w:id="3042" w:author="Alex" w:date="2015-07-31T10:31:00Z">
        <w:r w:rsidDel="000B6669">
          <w:rPr>
            <w:rFonts w:ascii="Times" w:eastAsiaTheme="minorEastAsia" w:hAnsi="Times"/>
          </w:rPr>
          <w:delText xml:space="preserve">Así, si </w:delText>
        </w:r>
        <m:oMath>
          <m:r>
            <w:rPr>
              <w:rFonts w:ascii="Cambria Math" w:eastAsiaTheme="minorEastAsia" w:hAnsi="Cambria Math"/>
            </w:rPr>
            <m:t>a</m:t>
          </m:r>
        </m:oMath>
        <w:r w:rsidR="00C314C2" w:rsidDel="000B6669">
          <w:rPr>
            <w:rFonts w:ascii="Times" w:eastAsiaTheme="minorEastAsia" w:hAnsi="Times"/>
          </w:rPr>
          <w:delText xml:space="preserve"> es el lado mayor, entonces </w:delText>
        </w:r>
        <m:oMath>
          <m:r>
            <w:rPr>
              <w:rFonts w:ascii="Cambria Math" w:eastAsiaTheme="minorEastAsia" w:hAnsi="Cambria Math"/>
            </w:rPr>
            <m:t>α</m:t>
          </m:r>
        </m:oMath>
        <w:r w:rsidR="00C314C2" w:rsidDel="000B6669">
          <w:rPr>
            <w:rFonts w:ascii="Times" w:eastAsiaTheme="minorEastAsia" w:hAnsi="Times"/>
          </w:rPr>
          <w:delText xml:space="preserve"> será el ángulo mayor.</w:delText>
        </w:r>
      </w:del>
    </w:p>
    <w:p w14:paraId="5F882DF6" w14:textId="6DCC6A49" w:rsidR="000370BD" w:rsidDel="000B6669" w:rsidRDefault="000370BD" w:rsidP="00ED4035">
      <w:pPr>
        <w:spacing w:after="0"/>
        <w:rPr>
          <w:del w:id="3043" w:author="Alex" w:date="2015-07-31T10:31:00Z"/>
          <w:rFonts w:ascii="Times" w:eastAsiaTheme="minorEastAsia" w:hAnsi="Times"/>
        </w:rPr>
      </w:pPr>
    </w:p>
    <w:p w14:paraId="6ADBD897" w14:textId="681A9A9D" w:rsidR="000370BD" w:rsidRPr="000D65E8" w:rsidDel="000B6669" w:rsidRDefault="000370BD" w:rsidP="000D65E8">
      <w:pPr>
        <w:pStyle w:val="Prrafodelista"/>
        <w:numPr>
          <w:ilvl w:val="0"/>
          <w:numId w:val="43"/>
        </w:numPr>
        <w:spacing w:after="0"/>
        <w:rPr>
          <w:del w:id="3044" w:author="Alex" w:date="2015-07-31T10:31:00Z"/>
          <w:rFonts w:ascii="Times" w:eastAsiaTheme="minorEastAsia" w:hAnsi="Times"/>
        </w:rPr>
      </w:pPr>
      <w:del w:id="3045" w:author="Alex" w:date="2015-07-31T10:31:00Z">
        <w:r w:rsidRPr="000D65E8" w:rsidDel="000B6669">
          <w:rPr>
            <w:rFonts w:ascii="Times" w:eastAsiaTheme="minorEastAsia" w:hAnsi="Times"/>
          </w:rPr>
          <w:delText xml:space="preserve">En todo triángulo, </w:delText>
        </w:r>
        <w:r w:rsidR="00C314C2" w:rsidRPr="000D65E8" w:rsidDel="000B6669">
          <w:rPr>
            <w:rFonts w:ascii="Times" w:eastAsiaTheme="minorEastAsia" w:hAnsi="Times"/>
          </w:rPr>
          <w:delText xml:space="preserve">el </w:delText>
        </w:r>
        <w:r w:rsidRPr="000D65E8" w:rsidDel="000B6669">
          <w:rPr>
            <w:rFonts w:ascii="Times" w:eastAsiaTheme="minorEastAsia" w:hAnsi="Times"/>
          </w:rPr>
          <w:delText>ángulo mayor</w:delText>
        </w:r>
        <w:r w:rsidR="00440C25" w:rsidRPr="000D65E8" w:rsidDel="000B6669">
          <w:rPr>
            <w:rFonts w:ascii="Times" w:eastAsiaTheme="minorEastAsia" w:hAnsi="Times"/>
          </w:rPr>
          <w:delText xml:space="preserve"> está subtendido por el lado mayor</w:delText>
        </w:r>
        <w:r w:rsidRPr="000D65E8" w:rsidDel="000B6669">
          <w:rPr>
            <w:rFonts w:ascii="Times" w:eastAsiaTheme="minorEastAsia" w:hAnsi="Times"/>
          </w:rPr>
          <w:delText>.</w:delText>
        </w:r>
      </w:del>
    </w:p>
    <w:p w14:paraId="6E0418E7" w14:textId="79A73B03" w:rsidR="00440C25" w:rsidRPr="00FF1B08" w:rsidDel="000B6669" w:rsidRDefault="00440C25" w:rsidP="00440C25">
      <w:pPr>
        <w:spacing w:after="0"/>
        <w:rPr>
          <w:del w:id="3046" w:author="Alex" w:date="2015-07-31T10:31:00Z"/>
          <w:rFonts w:ascii="Times" w:eastAsiaTheme="minorEastAsia" w:hAnsi="Times"/>
        </w:rPr>
      </w:pPr>
      <w:del w:id="3047" w:author="Alex" w:date="2015-07-31T10:31:00Z">
        <w:r w:rsidDel="000B6669">
          <w:rPr>
            <w:rFonts w:ascii="Times" w:eastAsiaTheme="minorEastAsia" w:hAnsi="Times"/>
          </w:rPr>
          <w:delText xml:space="preserve">Es la propiedad recíproca de </w:delText>
        </w:r>
        <w:r w:rsidR="000D65E8" w:rsidDel="000B6669">
          <w:rPr>
            <w:rFonts w:ascii="Times" w:eastAsiaTheme="minorEastAsia" w:hAnsi="Times"/>
          </w:rPr>
          <w:delText xml:space="preserve">la anterior, es decir que </w:delText>
        </w:r>
        <w:r w:rsidDel="000B6669">
          <w:rPr>
            <w:rFonts w:ascii="Times" w:eastAsiaTheme="minorEastAsia" w:hAnsi="Times"/>
          </w:rPr>
          <w:delText xml:space="preserve">si </w:delText>
        </w:r>
        <m:oMath>
          <m:r>
            <w:rPr>
              <w:rFonts w:ascii="Cambria Math" w:eastAsiaTheme="minorEastAsia" w:hAnsi="Cambria Math"/>
            </w:rPr>
            <m:t>α</m:t>
          </m:r>
        </m:oMath>
        <w:r w:rsidDel="000B6669">
          <w:rPr>
            <w:rFonts w:ascii="Times" w:eastAsiaTheme="minorEastAsia" w:hAnsi="Times"/>
          </w:rPr>
          <w:delText xml:space="preserve"> es el ángulo mayor, entonces </w:delText>
        </w:r>
        <m:oMath>
          <m:r>
            <w:rPr>
              <w:rFonts w:ascii="Cambria Math" w:eastAsiaTheme="minorEastAsia" w:hAnsi="Cambria Math"/>
            </w:rPr>
            <m:t>a</m:t>
          </m:r>
        </m:oMath>
        <w:r w:rsidDel="000B6669">
          <w:rPr>
            <w:rFonts w:ascii="Times" w:eastAsiaTheme="minorEastAsia" w:hAnsi="Times"/>
          </w:rPr>
          <w:delText xml:space="preserve"> será el lado mayor.</w:delText>
        </w:r>
      </w:del>
    </w:p>
    <w:p w14:paraId="0F111923" w14:textId="1F8FE18C" w:rsidR="000370BD" w:rsidDel="000B6669" w:rsidRDefault="000370BD" w:rsidP="000370BD">
      <w:pPr>
        <w:spacing w:after="0"/>
        <w:rPr>
          <w:del w:id="3048" w:author="Alex" w:date="2015-07-31T10:31:00Z"/>
          <w:rFonts w:ascii="Times" w:eastAsiaTheme="minorEastAsia" w:hAnsi="Times"/>
        </w:rPr>
      </w:pPr>
    </w:p>
    <w:p w14:paraId="4EBE4438" w14:textId="5F7D043D" w:rsidR="004A4186" w:rsidRPr="000D65E8" w:rsidRDefault="004A4186" w:rsidP="000D65E8">
      <w:pPr>
        <w:pStyle w:val="Prrafodelista"/>
        <w:numPr>
          <w:ilvl w:val="0"/>
          <w:numId w:val="43"/>
        </w:numPr>
        <w:spacing w:after="0"/>
        <w:rPr>
          <w:rFonts w:ascii="Times" w:eastAsiaTheme="minorEastAsia" w:hAnsi="Times"/>
        </w:rPr>
      </w:pPr>
      <w:del w:id="3049" w:author="Alex" w:date="2015-07-31T10:31:00Z">
        <w:r w:rsidRPr="000D65E8" w:rsidDel="000B6669">
          <w:rPr>
            <w:rFonts w:ascii="Times" w:eastAsiaTheme="minorEastAsia" w:hAnsi="Times"/>
          </w:rPr>
          <w:delText>En todo triángulo, d</w:delText>
        </w:r>
      </w:del>
      <w:ins w:id="3050" w:author="Alex" w:date="2015-07-31T10:31:00Z">
        <w:r w:rsidR="000B6669">
          <w:rPr>
            <w:rFonts w:ascii="Times" w:eastAsiaTheme="minorEastAsia" w:hAnsi="Times"/>
          </w:rPr>
          <w:t>La suma de las longitudes de do</w:t>
        </w:r>
      </w:ins>
      <w:del w:id="3051" w:author="Alex" w:date="2015-07-31T10:31:00Z">
        <w:r w:rsidRPr="000D65E8" w:rsidDel="000B6669">
          <w:rPr>
            <w:rFonts w:ascii="Times" w:eastAsiaTheme="minorEastAsia" w:hAnsi="Times"/>
          </w:rPr>
          <w:delText>o</w:delText>
        </w:r>
      </w:del>
      <w:r w:rsidRPr="000D65E8">
        <w:rPr>
          <w:rFonts w:ascii="Times" w:eastAsiaTheme="minorEastAsia" w:hAnsi="Times"/>
        </w:rPr>
        <w:t xml:space="preserve">s lados </w:t>
      </w:r>
      <w:del w:id="3052" w:author="Alex" w:date="2015-07-31T10:31:00Z">
        <w:r w:rsidRPr="000D65E8" w:rsidDel="000B6669">
          <w:rPr>
            <w:rFonts w:ascii="Times" w:eastAsiaTheme="minorEastAsia" w:hAnsi="Times"/>
          </w:rPr>
          <w:delText>tomados juntos (sumados) de cualquier manera son mayores que el restante</w:delText>
        </w:r>
      </w:del>
      <w:ins w:id="3053" w:author="Alex" w:date="2015-07-31T10:32:00Z">
        <w:r w:rsidR="000B6669">
          <w:rPr>
            <w:rFonts w:ascii="Times" w:eastAsiaTheme="minorEastAsia" w:hAnsi="Times"/>
          </w:rPr>
          <w:t>es</w:t>
        </w:r>
      </w:ins>
      <w:ins w:id="3054" w:author="Alex" w:date="2015-07-31T10:31:00Z">
        <w:r w:rsidR="000B6669">
          <w:rPr>
            <w:rFonts w:ascii="Times" w:eastAsiaTheme="minorEastAsia" w:hAnsi="Times"/>
          </w:rPr>
          <w:t xml:space="preserve"> siempre mayores al tercer lado</w:t>
        </w:r>
      </w:ins>
      <w:ins w:id="3055" w:author="Alex" w:date="2015-07-31T10:32:00Z">
        <w:r w:rsidR="000B6669">
          <w:rPr>
            <w:rFonts w:ascii="Times" w:eastAsiaTheme="minorEastAsia" w:hAnsi="Times"/>
          </w:rPr>
          <w:t xml:space="preserve">, esta propiedad se </w:t>
        </w:r>
      </w:ins>
      <w:ins w:id="3056" w:author="Alex" w:date="2015-07-31T10:34:00Z">
        <w:r w:rsidR="000B6669">
          <w:rPr>
            <w:rFonts w:ascii="Times" w:eastAsiaTheme="minorEastAsia" w:hAnsi="Times"/>
          </w:rPr>
          <w:t xml:space="preserve">denomina </w:t>
        </w:r>
      </w:ins>
      <w:ins w:id="3057" w:author="Alex" w:date="2015-07-31T10:32:00Z">
        <w:r w:rsidR="000B6669" w:rsidRPr="000B6669">
          <w:rPr>
            <w:rFonts w:ascii="Times" w:eastAsiaTheme="minorEastAsia" w:hAnsi="Times"/>
            <w:i/>
            <w:rPrChange w:id="3058" w:author="Alex" w:date="2015-07-31T10:33:00Z">
              <w:rPr>
                <w:rFonts w:ascii="Times" w:eastAsiaTheme="minorEastAsia" w:hAnsi="Times"/>
              </w:rPr>
            </w:rPrChange>
          </w:rPr>
          <w:t>desigualdad triangular.</w:t>
        </w:r>
      </w:ins>
      <w:del w:id="3059" w:author="Alex" w:date="2015-07-31T10:32:00Z">
        <w:r w:rsidRPr="000D65E8" w:rsidDel="000B6669">
          <w:rPr>
            <w:rFonts w:ascii="Times" w:eastAsiaTheme="minorEastAsia" w:hAnsi="Times"/>
          </w:rPr>
          <w:delText>.</w:delText>
        </w:r>
      </w:del>
    </w:p>
    <w:p w14:paraId="744BFC4C" w14:textId="77777777" w:rsidR="004A4186" w:rsidRDefault="004A4186" w:rsidP="004A4186">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4"/>
        <w:gridCol w:w="6364"/>
      </w:tblGrid>
      <w:tr w:rsidR="00670B3C" w:rsidRPr="005D1738" w14:paraId="0A27973E" w14:textId="77777777" w:rsidTr="00013B80">
        <w:tc>
          <w:tcPr>
            <w:tcW w:w="9033" w:type="dxa"/>
            <w:gridSpan w:val="2"/>
            <w:shd w:val="clear" w:color="auto" w:fill="0D0D0D" w:themeFill="text1" w:themeFillTint="F2"/>
          </w:tcPr>
          <w:p w14:paraId="6B6B3044"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2CF8" w14:paraId="30F909C2" w14:textId="77777777" w:rsidTr="00013B80">
        <w:tc>
          <w:tcPr>
            <w:tcW w:w="2518" w:type="dxa"/>
          </w:tcPr>
          <w:p w14:paraId="2BE1E6CA"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5F8EE1" w14:textId="1E41471E" w:rsidR="00670B3C" w:rsidRPr="00053744" w:rsidRDefault="00C82D30" w:rsidP="002953CB">
            <w:pPr>
              <w:pStyle w:val="ListadoImgenes"/>
              <w:numPr>
                <w:ilvl w:val="0"/>
                <w:numId w:val="0"/>
              </w:numPr>
              <w:ind w:left="720" w:hanging="360"/>
            </w:pPr>
            <w:r>
              <w:t>MA_10_02_CO_IMG24</w:t>
            </w:r>
          </w:p>
        </w:tc>
      </w:tr>
      <w:tr w:rsidR="00AF2CF8" w14:paraId="604DF0CA" w14:textId="77777777" w:rsidTr="00013B80">
        <w:tc>
          <w:tcPr>
            <w:tcW w:w="2518" w:type="dxa"/>
          </w:tcPr>
          <w:p w14:paraId="5CF81DE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04398" w14:textId="10C28B12" w:rsidR="00670B3C" w:rsidRPr="00AF2CF8" w:rsidRDefault="00D701DB" w:rsidP="00013B80">
            <w:pPr>
              <w:rPr>
                <w:rFonts w:ascii="Times" w:eastAsiaTheme="minorEastAsia" w:hAnsi="Times"/>
              </w:rPr>
            </w:pPr>
            <w:r w:rsidRPr="00AF2CF8">
              <w:rPr>
                <w:rFonts w:ascii="Times" w:eastAsiaTheme="minorEastAsia" w:hAnsi="Times"/>
              </w:rPr>
              <w:t>Imagen en la que se describen los elementos para la propiedad de que</w:t>
            </w:r>
            <w:r w:rsidR="00AF2CF8" w:rsidRPr="00AF2CF8">
              <w:rPr>
                <w:rFonts w:ascii="Times" w:eastAsiaTheme="minorEastAsia" w:hAnsi="Times"/>
              </w:rPr>
              <w:t xml:space="preserve"> en todo triángulo, dos lados tomados juntos (sumados) de cualquier manera son mayores que el restante.</w:t>
            </w:r>
          </w:p>
        </w:tc>
      </w:tr>
      <w:tr w:rsidR="00AF2CF8" w14:paraId="09F1683A" w14:textId="77777777" w:rsidTr="00013B80">
        <w:tc>
          <w:tcPr>
            <w:tcW w:w="2518" w:type="dxa"/>
          </w:tcPr>
          <w:p w14:paraId="291B55A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8B24442" w14:textId="5705DA56" w:rsidR="00670B3C" w:rsidRDefault="00AF2CF8" w:rsidP="00AF2CF8">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695FB26" wp14:editId="7EBFCC95">
                  <wp:extent cx="1734621" cy="87573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ualdadTriangular.jpg"/>
                          <pic:cNvPicPr/>
                        </pic:nvPicPr>
                        <pic:blipFill>
                          <a:blip r:embed="rId136">
                            <a:extLst>
                              <a:ext uri="{28A0092B-C50C-407E-A947-70E740481C1C}">
                                <a14:useLocalDpi xmlns:a14="http://schemas.microsoft.com/office/drawing/2010/main" val="0"/>
                              </a:ext>
                            </a:extLst>
                          </a:blip>
                          <a:stretch>
                            <a:fillRect/>
                          </a:stretch>
                        </pic:blipFill>
                        <pic:spPr>
                          <a:xfrm>
                            <a:off x="0" y="0"/>
                            <a:ext cx="1754403" cy="885718"/>
                          </a:xfrm>
                          <a:prstGeom prst="rect">
                            <a:avLst/>
                          </a:prstGeom>
                        </pic:spPr>
                      </pic:pic>
                    </a:graphicData>
                  </a:graphic>
                </wp:inline>
              </w:drawing>
            </w:r>
          </w:p>
        </w:tc>
      </w:tr>
      <w:tr w:rsidR="00AF2CF8" w14:paraId="1DEAA2BB" w14:textId="77777777" w:rsidTr="00013B80">
        <w:tc>
          <w:tcPr>
            <w:tcW w:w="2518" w:type="dxa"/>
          </w:tcPr>
          <w:p w14:paraId="0D3841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2844F7" w14:textId="369502B9" w:rsidR="00670B3C" w:rsidRDefault="00AF2CF8" w:rsidP="00013B80">
            <w:pPr>
              <w:rPr>
                <w:rFonts w:ascii="Times New Roman" w:hAnsi="Times New Roman" w:cs="Times New Roman"/>
                <w:color w:val="000000"/>
              </w:rPr>
            </w:pPr>
            <w:r w:rsidRPr="007F400F">
              <w:rPr>
                <w:rFonts w:ascii="Times" w:eastAsiaTheme="minorEastAsia" w:hAnsi="Times"/>
              </w:rPr>
              <w:t>En todo triángulo, dos lados tomados juntos (sumados) de cualquier manera son mayores que el restante.</w:t>
            </w:r>
          </w:p>
        </w:tc>
      </w:tr>
    </w:tbl>
    <w:p w14:paraId="2832B4BF" w14:textId="77777777" w:rsidR="00670B3C" w:rsidRDefault="00670B3C" w:rsidP="004A4186">
      <w:pPr>
        <w:spacing w:after="0"/>
        <w:rPr>
          <w:rFonts w:ascii="Times" w:eastAsiaTheme="minorEastAsia" w:hAnsi="Times"/>
        </w:rPr>
      </w:pPr>
    </w:p>
    <w:p w14:paraId="1F186445" w14:textId="4188161D" w:rsidR="00AF2CF8" w:rsidRDefault="00AF2CF8" w:rsidP="004A4186">
      <w:pPr>
        <w:spacing w:after="0"/>
        <w:rPr>
          <w:rFonts w:ascii="Times" w:eastAsiaTheme="minorEastAsia" w:hAnsi="Times"/>
        </w:rPr>
      </w:pPr>
      <w:del w:id="3060" w:author="Alex" w:date="2015-07-31T10:34:00Z">
        <w:r w:rsidDel="000B6669">
          <w:rPr>
            <w:rFonts w:ascii="Times" w:eastAsiaTheme="minorEastAsia" w:hAnsi="Times"/>
          </w:rPr>
          <w:delText>En este caso, l</w:delText>
        </w:r>
      </w:del>
      <w:ins w:id="3061" w:author="Alex" w:date="2015-07-31T10:34:00Z">
        <w:r w:rsidR="000B6669">
          <w:rPr>
            <w:rFonts w:ascii="Times" w:eastAsiaTheme="minorEastAsia" w:hAnsi="Times"/>
          </w:rPr>
          <w:t>L</w:t>
        </w:r>
      </w:ins>
      <w:r>
        <w:rPr>
          <w:rFonts w:ascii="Times" w:eastAsiaTheme="minorEastAsia" w:hAnsi="Times"/>
        </w:rPr>
        <w:t xml:space="preserve">a </w:t>
      </w:r>
      <w:del w:id="3062" w:author="Alex" w:date="2015-07-31T10:34:00Z">
        <w:r w:rsidDel="000B6669">
          <w:rPr>
            <w:rFonts w:ascii="Times" w:eastAsiaTheme="minorEastAsia" w:hAnsi="Times"/>
          </w:rPr>
          <w:delText xml:space="preserve">propiedad </w:delText>
        </w:r>
      </w:del>
      <w:ins w:id="3063" w:author="Alex" w:date="2015-07-31T10:34:00Z">
        <w:r w:rsidR="000B6669">
          <w:rPr>
            <w:rFonts w:ascii="Times" w:eastAsiaTheme="minorEastAsia" w:hAnsi="Times"/>
          </w:rPr>
          <w:t xml:space="preserve">desigualdad triangular </w:t>
        </w:r>
      </w:ins>
      <w:r>
        <w:rPr>
          <w:rFonts w:ascii="Times" w:eastAsiaTheme="minorEastAsia" w:hAnsi="Times"/>
        </w:rPr>
        <w:t xml:space="preserve">indica que </w:t>
      </w:r>
      <w:del w:id="3064" w:author="Alex" w:date="2015-07-31T10:34:00Z">
        <w:r w:rsidDel="000B6669">
          <w:rPr>
            <w:rFonts w:ascii="Times" w:eastAsiaTheme="minorEastAsia" w:hAnsi="Times"/>
          </w:rPr>
          <w:delText xml:space="preserve">todas </w:delText>
        </w:r>
      </w:del>
      <w:r>
        <w:rPr>
          <w:rFonts w:ascii="Times" w:eastAsiaTheme="minorEastAsia" w:hAnsi="Times"/>
        </w:rPr>
        <w:t>las afirmaciones siguientes son verdaderas:</w:t>
      </w:r>
    </w:p>
    <w:p w14:paraId="691BA7F4" w14:textId="27810616" w:rsidR="00AF2CF8" w:rsidRPr="00AF2CF8" w:rsidRDefault="00AF2CF8" w:rsidP="004A4186">
      <w:pPr>
        <w:spacing w:after="0"/>
        <w:rPr>
          <w:rFonts w:ascii="Times" w:eastAsiaTheme="minorEastAsia" w:hAnsi="Times"/>
        </w:rPr>
      </w:pPr>
      <m:oMathPara>
        <m:oMath>
          <m:r>
            <w:rPr>
              <w:rFonts w:ascii="Cambria Math" w:eastAsiaTheme="minorEastAsia" w:hAnsi="Cambria Math"/>
            </w:rPr>
            <m:t>a+b&gt;c</m:t>
          </m:r>
        </m:oMath>
      </m:oMathPara>
    </w:p>
    <w:p w14:paraId="1BD34D9D" w14:textId="07A55D78" w:rsidR="00AF2CF8" w:rsidRPr="00AF2CF8" w:rsidRDefault="00AF2CF8" w:rsidP="004A4186">
      <w:pPr>
        <w:spacing w:after="0"/>
        <w:rPr>
          <w:rFonts w:ascii="Times" w:eastAsiaTheme="minorEastAsia" w:hAnsi="Times"/>
        </w:rPr>
      </w:pPr>
      <m:oMathPara>
        <m:oMath>
          <m:r>
            <w:rPr>
              <w:rFonts w:ascii="Cambria Math" w:eastAsiaTheme="minorEastAsia" w:hAnsi="Cambria Math"/>
            </w:rPr>
            <m:t>b+c&gt;a</m:t>
          </m:r>
        </m:oMath>
      </m:oMathPara>
    </w:p>
    <w:p w14:paraId="6DFF6C02" w14:textId="0AA7D951" w:rsidR="00AF2CF8" w:rsidRDefault="00AF2CF8" w:rsidP="004A4186">
      <w:pPr>
        <w:spacing w:after="0"/>
        <w:rPr>
          <w:rFonts w:ascii="Times" w:eastAsiaTheme="minorEastAsia" w:hAnsi="Times"/>
        </w:rPr>
      </w:pPr>
      <m:oMathPara>
        <m:oMath>
          <m:r>
            <w:rPr>
              <w:rFonts w:ascii="Cambria Math" w:eastAsiaTheme="minorEastAsia" w:hAnsi="Cambria Math"/>
            </w:rPr>
            <m:t>a+c&gt;b</m:t>
          </m:r>
        </m:oMath>
      </m:oMathPara>
    </w:p>
    <w:p w14:paraId="7B51607A" w14:textId="77777777" w:rsidR="000B6669" w:rsidRDefault="001B3D2F" w:rsidP="004A4186">
      <w:pPr>
        <w:spacing w:after="0"/>
        <w:rPr>
          <w:ins w:id="3065" w:author="Alex" w:date="2015-07-31T10:35:00Z"/>
          <w:rFonts w:ascii="Times" w:eastAsiaTheme="minorEastAsia" w:hAnsi="Times"/>
        </w:rPr>
      </w:pPr>
      <w:del w:id="3066" w:author="Alex" w:date="2015-07-31T10:35:00Z">
        <w:r w:rsidDel="000B6669">
          <w:rPr>
            <w:rFonts w:ascii="Times" w:eastAsiaTheme="minorEastAsia" w:hAnsi="Times"/>
          </w:rPr>
          <w:delText xml:space="preserve">La anterior propiedad es la llamada </w:delText>
        </w:r>
        <w:r w:rsidRPr="001B3D2F" w:rsidDel="000B6669">
          <w:rPr>
            <w:rFonts w:ascii="Times" w:eastAsiaTheme="minorEastAsia" w:hAnsi="Times"/>
            <w:i/>
          </w:rPr>
          <w:delText>desigualdad triangular</w:delText>
        </w:r>
        <w:r w:rsidDel="000B6669">
          <w:rPr>
            <w:rFonts w:ascii="Times" w:eastAsiaTheme="minorEastAsia" w:hAnsi="Times"/>
          </w:rPr>
          <w:delText>, q</w:delText>
        </w:r>
      </w:del>
    </w:p>
    <w:p w14:paraId="3C4CDA9B" w14:textId="506161B4" w:rsidR="00670B3C" w:rsidRDefault="001B3D2F" w:rsidP="004A4186">
      <w:pPr>
        <w:spacing w:after="0"/>
        <w:rPr>
          <w:rFonts w:ascii="Times" w:eastAsiaTheme="minorEastAsia" w:hAnsi="Times"/>
        </w:rPr>
      </w:pPr>
      <w:del w:id="3067" w:author="Alex" w:date="2015-07-31T10:35:00Z">
        <w:r w:rsidDel="000B6669">
          <w:rPr>
            <w:rFonts w:ascii="Times" w:eastAsiaTheme="minorEastAsia" w:hAnsi="Times"/>
          </w:rPr>
          <w:delText>ue e</w:delText>
        </w:r>
      </w:del>
      <w:ins w:id="3068" w:author="Alex" w:date="2015-07-31T10:35:00Z">
        <w:r w:rsidR="000B6669">
          <w:rPr>
            <w:rFonts w:ascii="Times" w:eastAsiaTheme="minorEastAsia" w:hAnsi="Times"/>
          </w:rPr>
          <w:t>E</w:t>
        </w:r>
      </w:ins>
      <w:r>
        <w:rPr>
          <w:rFonts w:ascii="Times" w:eastAsiaTheme="minorEastAsia" w:hAnsi="Times"/>
        </w:rPr>
        <w:t xml:space="preserve">n ocasiones se formula </w:t>
      </w:r>
      <w:ins w:id="3069" w:author="Alex" w:date="2015-07-31T10:35:00Z">
        <w:r w:rsidR="000B6669">
          <w:rPr>
            <w:rFonts w:ascii="Times" w:eastAsiaTheme="minorEastAsia" w:hAnsi="Times"/>
          </w:rPr>
          <w:t xml:space="preserve">esta propiedad </w:t>
        </w:r>
      </w:ins>
      <w:r>
        <w:rPr>
          <w:rFonts w:ascii="Times" w:eastAsiaTheme="minorEastAsia" w:hAnsi="Times"/>
        </w:rPr>
        <w:t>diciendo que la distancia más corta entre dos puntos es una línea recta.</w:t>
      </w:r>
    </w:p>
    <w:p w14:paraId="77263EC1" w14:textId="77777777" w:rsidR="001B3D2F" w:rsidRDefault="001B3D2F" w:rsidP="004A4186">
      <w:pPr>
        <w:spacing w:after="0"/>
        <w:rPr>
          <w:ins w:id="3070" w:author="Alex" w:date="2015-07-31T10:35:00Z"/>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0B6669" w:rsidRPr="005D1738" w14:paraId="4C0DAA6B" w14:textId="77777777" w:rsidTr="00F11C4B">
        <w:trPr>
          <w:ins w:id="3071" w:author="Alex" w:date="2015-07-31T10:36:00Z"/>
        </w:trPr>
        <w:tc>
          <w:tcPr>
            <w:tcW w:w="8978" w:type="dxa"/>
            <w:gridSpan w:val="2"/>
            <w:shd w:val="clear" w:color="auto" w:fill="000000" w:themeFill="text1"/>
          </w:tcPr>
          <w:p w14:paraId="63C307C3" w14:textId="77777777" w:rsidR="000B6669" w:rsidRPr="005D1738" w:rsidRDefault="000B6669" w:rsidP="00F11C4B">
            <w:pPr>
              <w:jc w:val="center"/>
              <w:rPr>
                <w:ins w:id="3072" w:author="Alex" w:date="2015-07-31T10:36:00Z"/>
                <w:rFonts w:ascii="Times New Roman" w:hAnsi="Times New Roman" w:cs="Times New Roman"/>
                <w:b/>
                <w:color w:val="FFFFFF" w:themeColor="background1"/>
              </w:rPr>
            </w:pPr>
            <w:ins w:id="3073" w:author="Alex" w:date="2015-07-31T10:36:00Z">
              <w:r w:rsidRPr="005D1738">
                <w:rPr>
                  <w:rFonts w:ascii="Times New Roman" w:hAnsi="Times New Roman" w:cs="Times New Roman"/>
                  <w:b/>
                  <w:color w:val="FFFFFF" w:themeColor="background1"/>
                </w:rPr>
                <w:t>Recuerda</w:t>
              </w:r>
            </w:ins>
          </w:p>
        </w:tc>
      </w:tr>
      <w:tr w:rsidR="000B6669" w:rsidRPr="00726376" w14:paraId="44B88278" w14:textId="77777777" w:rsidTr="00F11C4B">
        <w:trPr>
          <w:ins w:id="3074" w:author="Alex" w:date="2015-07-31T10:36:00Z"/>
        </w:trPr>
        <w:tc>
          <w:tcPr>
            <w:tcW w:w="2518" w:type="dxa"/>
          </w:tcPr>
          <w:p w14:paraId="434F97E6" w14:textId="77777777" w:rsidR="000B6669" w:rsidRPr="00726376" w:rsidRDefault="000B6669" w:rsidP="00F11C4B">
            <w:pPr>
              <w:rPr>
                <w:ins w:id="3075" w:author="Alex" w:date="2015-07-31T10:36:00Z"/>
                <w:rFonts w:ascii="Times" w:hAnsi="Times"/>
                <w:b/>
                <w:sz w:val="18"/>
                <w:szCs w:val="18"/>
              </w:rPr>
            </w:pPr>
            <w:ins w:id="3076" w:author="Alex" w:date="2015-07-31T10:36:00Z">
              <w:r w:rsidRPr="00726376">
                <w:rPr>
                  <w:rFonts w:ascii="Times" w:hAnsi="Times"/>
                  <w:b/>
                  <w:sz w:val="18"/>
                  <w:szCs w:val="18"/>
                </w:rPr>
                <w:t>Contenido</w:t>
              </w:r>
            </w:ins>
          </w:p>
        </w:tc>
        <w:tc>
          <w:tcPr>
            <w:tcW w:w="6460" w:type="dxa"/>
          </w:tcPr>
          <w:p w14:paraId="5F8321E7" w14:textId="60DB1007" w:rsidR="000B6669" w:rsidRPr="000B6669" w:rsidRDefault="000B6669" w:rsidP="000B6669">
            <w:pPr>
              <w:rPr>
                <w:ins w:id="3077" w:author="Alex" w:date="2015-07-31T10:36:00Z"/>
                <w:rFonts w:ascii="Times" w:hAnsi="Times"/>
                <w:sz w:val="18"/>
                <w:szCs w:val="18"/>
                <w:rPrChange w:id="3078" w:author="Alex" w:date="2015-07-31T10:37:00Z">
                  <w:rPr>
                    <w:ins w:id="3079" w:author="Alex" w:date="2015-07-31T10:36:00Z"/>
                    <w:rFonts w:ascii="Times" w:hAnsi="Times"/>
                    <w:b/>
                    <w:sz w:val="18"/>
                    <w:szCs w:val="18"/>
                  </w:rPr>
                </w:rPrChange>
              </w:rPr>
              <w:pPrChange w:id="3080" w:author="Alex" w:date="2015-07-31T10:37:00Z">
                <w:pPr>
                  <w:jc w:val="center"/>
                </w:pPr>
              </w:pPrChange>
            </w:pPr>
            <w:ins w:id="3081" w:author="Alex" w:date="2015-07-31T10:36:00Z">
              <w:r w:rsidRPr="000B6669">
                <w:rPr>
                  <w:rFonts w:ascii="Times" w:hAnsi="Times"/>
                  <w:szCs w:val="18"/>
                  <w:rPrChange w:id="3082" w:author="Alex" w:date="2015-07-31T10:37:00Z">
                    <w:rPr>
                      <w:rFonts w:ascii="Times" w:hAnsi="Times"/>
                      <w:b/>
                      <w:sz w:val="18"/>
                      <w:szCs w:val="18"/>
                    </w:rPr>
                  </w:rPrChange>
                </w:rPr>
                <w:t>Un ángulo externo de un triángulo es el ángulo formado por uno de los lados y la prolongación de uno de sus lados adyacentes.</w:t>
              </w:r>
            </w:ins>
          </w:p>
        </w:tc>
      </w:tr>
    </w:tbl>
    <w:p w14:paraId="42EE07C3" w14:textId="77777777" w:rsidR="000B6669" w:rsidRDefault="000B6669" w:rsidP="004A4186">
      <w:pPr>
        <w:spacing w:after="0"/>
        <w:rPr>
          <w:ins w:id="3083" w:author="Alex" w:date="2015-07-31T10:35:00Z"/>
          <w:rFonts w:ascii="Times" w:eastAsiaTheme="minorEastAsia" w:hAnsi="Times"/>
        </w:rPr>
      </w:pPr>
    </w:p>
    <w:p w14:paraId="3AAB1C8E" w14:textId="77777777" w:rsidR="000B6669" w:rsidRDefault="000B6669" w:rsidP="004A4186">
      <w:pPr>
        <w:spacing w:after="0"/>
        <w:rPr>
          <w:rFonts w:ascii="Times" w:eastAsiaTheme="minorEastAsia" w:hAnsi="Times"/>
        </w:rPr>
      </w:pPr>
    </w:p>
    <w:p w14:paraId="31D6C287" w14:textId="6530EED7" w:rsidR="00E3472A" w:rsidRPr="001F1375" w:rsidRDefault="00963855" w:rsidP="001F1375">
      <w:pPr>
        <w:pStyle w:val="Prrafodelista"/>
        <w:numPr>
          <w:ilvl w:val="0"/>
          <w:numId w:val="43"/>
        </w:numPr>
        <w:spacing w:after="0"/>
        <w:rPr>
          <w:rFonts w:ascii="Times" w:eastAsiaTheme="minorEastAsia" w:hAnsi="Times"/>
        </w:rPr>
      </w:pPr>
      <w:del w:id="3084" w:author="Alex" w:date="2015-07-31T10:37:00Z">
        <w:r w:rsidRPr="001F1375" w:rsidDel="000B6669">
          <w:rPr>
            <w:rFonts w:ascii="Times" w:eastAsiaTheme="minorEastAsia" w:hAnsi="Times"/>
          </w:rPr>
          <w:delText>En todo triángulo, el</w:delText>
        </w:r>
      </w:del>
      <w:ins w:id="3085" w:author="Alex" w:date="2015-07-31T10:37:00Z">
        <w:r w:rsidR="000B6669">
          <w:rPr>
            <w:rFonts w:ascii="Times" w:eastAsiaTheme="minorEastAsia" w:hAnsi="Times"/>
          </w:rPr>
          <w:t>Cada</w:t>
        </w:r>
      </w:ins>
      <w:r w:rsidRPr="001F1375">
        <w:rPr>
          <w:rFonts w:ascii="Times" w:eastAsiaTheme="minorEastAsia" w:hAnsi="Times"/>
        </w:rPr>
        <w:t xml:space="preserve"> ángulo externo es igual a la</w:t>
      </w:r>
      <w:r w:rsidR="00405D2E" w:rsidRPr="001F1375">
        <w:rPr>
          <w:rFonts w:ascii="Times" w:eastAsiaTheme="minorEastAsia" w:hAnsi="Times"/>
        </w:rPr>
        <w:t xml:space="preserve"> suma de los internos opuestos</w:t>
      </w:r>
      <w:ins w:id="3086" w:author="Alex" w:date="2015-07-31T10:37:00Z">
        <w:r w:rsidR="000B6669">
          <w:rPr>
            <w:rFonts w:ascii="Times" w:eastAsiaTheme="minorEastAsia" w:hAnsi="Times"/>
          </w:rPr>
          <w:t xml:space="preserve">. </w:t>
        </w:r>
      </w:ins>
      <w:del w:id="3087" w:author="Alex" w:date="2015-07-31T10:37:00Z">
        <w:r w:rsidR="00405D2E" w:rsidRPr="001F1375" w:rsidDel="000B6669">
          <w:rPr>
            <w:rFonts w:ascii="Times" w:eastAsiaTheme="minorEastAsia" w:hAnsi="Times"/>
          </w:rPr>
          <w:delText xml:space="preserve"> y los tres </w:delText>
        </w:r>
        <w:r w:rsidR="00704510" w:rsidRPr="001F1375" w:rsidDel="000B6669">
          <w:rPr>
            <w:rFonts w:ascii="Times" w:eastAsiaTheme="minorEastAsia" w:hAnsi="Times"/>
          </w:rPr>
          <w:delText xml:space="preserve">ángulos internos </w:delText>
        </w:r>
        <w:r w:rsidR="00405D2E" w:rsidRPr="001F1375" w:rsidDel="000B6669">
          <w:rPr>
            <w:rFonts w:ascii="Times" w:eastAsiaTheme="minorEastAsia" w:hAnsi="Times"/>
          </w:rPr>
          <w:delText>son iguales a dos rectos</w:delText>
        </w:r>
        <w:r w:rsidR="00954AB8" w:rsidRPr="001F1375" w:rsidDel="000B6669">
          <w:rPr>
            <w:rFonts w:ascii="Times" w:eastAsiaTheme="minorEastAsia" w:hAnsi="Times"/>
          </w:rPr>
          <w:delText>.</w:delText>
        </w:r>
      </w:del>
    </w:p>
    <w:p w14:paraId="64F31C6C" w14:textId="77777777" w:rsidR="00E3472A" w:rsidRDefault="00E3472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17"/>
        <w:gridCol w:w="6411"/>
      </w:tblGrid>
      <w:tr w:rsidR="00670B3C" w:rsidRPr="005D1738" w14:paraId="38338F10" w14:textId="77777777" w:rsidTr="00013B80">
        <w:tc>
          <w:tcPr>
            <w:tcW w:w="9033" w:type="dxa"/>
            <w:gridSpan w:val="2"/>
            <w:shd w:val="clear" w:color="auto" w:fill="0D0D0D" w:themeFill="text1" w:themeFillTint="F2"/>
          </w:tcPr>
          <w:p w14:paraId="0025762F"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8C1" w14:paraId="1633F507" w14:textId="77777777" w:rsidTr="00013B80">
        <w:tc>
          <w:tcPr>
            <w:tcW w:w="2518" w:type="dxa"/>
          </w:tcPr>
          <w:p w14:paraId="2D04362D"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9F2AA7" w14:textId="6E20C79E" w:rsidR="00670B3C" w:rsidRPr="00053744" w:rsidRDefault="00C82D30" w:rsidP="002953CB">
            <w:pPr>
              <w:pStyle w:val="ListadoImgenes"/>
              <w:numPr>
                <w:ilvl w:val="0"/>
                <w:numId w:val="0"/>
              </w:numPr>
              <w:ind w:left="720" w:hanging="360"/>
            </w:pPr>
            <w:r>
              <w:t>MA_10_02_CO_IMG25</w:t>
            </w:r>
          </w:p>
        </w:tc>
      </w:tr>
      <w:tr w:rsidR="003008C1" w14:paraId="375B4D10" w14:textId="77777777" w:rsidTr="00013B80">
        <w:tc>
          <w:tcPr>
            <w:tcW w:w="2518" w:type="dxa"/>
          </w:tcPr>
          <w:p w14:paraId="624BD566"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68B51" w14:textId="5561761F" w:rsidR="00670B3C" w:rsidRDefault="00D701DB" w:rsidP="00A32851">
            <w:pPr>
              <w:rPr>
                <w:rFonts w:ascii="Times New Roman" w:hAnsi="Times New Roman" w:cs="Times New Roman"/>
                <w:color w:val="000000"/>
              </w:rPr>
            </w:pPr>
            <w:r>
              <w:rPr>
                <w:rFonts w:ascii="Times" w:eastAsiaTheme="minorEastAsia" w:hAnsi="Times"/>
              </w:rPr>
              <w:t>Imagen en la que se describen los elementos para la propiedad de que</w:t>
            </w:r>
            <w:r w:rsidR="00A32851">
              <w:rPr>
                <w:rFonts w:ascii="Times" w:eastAsiaTheme="minorEastAsia" w:hAnsi="Times"/>
              </w:rPr>
              <w:t xml:space="preserve"> </w:t>
            </w:r>
            <w:r w:rsidR="00A32851" w:rsidRPr="007F400F">
              <w:rPr>
                <w:rFonts w:ascii="Times" w:eastAsiaTheme="minorEastAsia" w:hAnsi="Times"/>
              </w:rPr>
              <w:t xml:space="preserve">la suma de los tres ángulos internos </w:t>
            </w:r>
            <w:r w:rsidR="001F1375" w:rsidRPr="007F400F">
              <w:rPr>
                <w:rFonts w:ascii="Times" w:eastAsiaTheme="minorEastAsia" w:hAnsi="Times"/>
              </w:rPr>
              <w:t>es</w:t>
            </w:r>
            <w:r w:rsidR="001F1375">
              <w:rPr>
                <w:rFonts w:ascii="Times" w:eastAsiaTheme="minorEastAsia" w:hAnsi="Times"/>
              </w:rPr>
              <w:t xml:space="preserve"> igual</w:t>
            </w:r>
            <w:r w:rsidR="00A32851" w:rsidRPr="007F400F">
              <w:rPr>
                <w:rFonts w:ascii="Times" w:eastAsiaTheme="minorEastAsia" w:hAnsi="Times"/>
              </w:rPr>
              <w:t xml:space="preserve"> a dos rectos</w:t>
            </w:r>
            <w:r w:rsidR="00A32851">
              <w:rPr>
                <w:rFonts w:ascii="Times" w:eastAsiaTheme="minorEastAsia" w:hAnsi="Times"/>
              </w:rPr>
              <w:t>.</w:t>
            </w:r>
          </w:p>
        </w:tc>
      </w:tr>
      <w:tr w:rsidR="003008C1" w14:paraId="624A692F" w14:textId="77777777" w:rsidTr="00013B80">
        <w:tc>
          <w:tcPr>
            <w:tcW w:w="2518" w:type="dxa"/>
          </w:tcPr>
          <w:p w14:paraId="44A81FD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0DABB27" w14:textId="792AABFA" w:rsidR="00670B3C" w:rsidRDefault="00A32851"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5147FB1" wp14:editId="7BFDA36C">
                  <wp:extent cx="3155533" cy="1175381"/>
                  <wp:effectExtent l="0" t="0" r="698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aInternosDosRectos.jpg"/>
                          <pic:cNvPicPr/>
                        </pic:nvPicPr>
                        <pic:blipFill>
                          <a:blip r:embed="rId137">
                            <a:extLst>
                              <a:ext uri="{28A0092B-C50C-407E-A947-70E740481C1C}">
                                <a14:useLocalDpi xmlns:a14="http://schemas.microsoft.com/office/drawing/2010/main" val="0"/>
                              </a:ext>
                            </a:extLst>
                          </a:blip>
                          <a:stretch>
                            <a:fillRect/>
                          </a:stretch>
                        </pic:blipFill>
                        <pic:spPr>
                          <a:xfrm>
                            <a:off x="0" y="0"/>
                            <a:ext cx="3169353" cy="1180529"/>
                          </a:xfrm>
                          <a:prstGeom prst="rect">
                            <a:avLst/>
                          </a:prstGeom>
                        </pic:spPr>
                      </pic:pic>
                    </a:graphicData>
                  </a:graphic>
                </wp:inline>
              </w:drawing>
            </w:r>
          </w:p>
        </w:tc>
      </w:tr>
      <w:tr w:rsidR="003008C1" w14:paraId="44B455CB" w14:textId="77777777" w:rsidTr="00013B80">
        <w:tc>
          <w:tcPr>
            <w:tcW w:w="2518" w:type="dxa"/>
          </w:tcPr>
          <w:p w14:paraId="5BB21BBF"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DF545D" w14:textId="795AB792" w:rsidR="00670B3C" w:rsidRDefault="00A32851" w:rsidP="000B6669">
            <w:pPr>
              <w:rPr>
                <w:rFonts w:ascii="Times New Roman" w:hAnsi="Times New Roman" w:cs="Times New Roman"/>
                <w:color w:val="000000"/>
              </w:rPr>
              <w:pPrChange w:id="3088" w:author="Alex" w:date="2015-07-31T10:38:00Z">
                <w:pPr/>
              </w:pPrChange>
            </w:pPr>
            <w:r>
              <w:rPr>
                <w:rFonts w:ascii="Times" w:eastAsiaTheme="minorEastAsia" w:hAnsi="Times"/>
              </w:rPr>
              <w:t>L</w:t>
            </w:r>
            <w:r w:rsidRPr="007F400F">
              <w:rPr>
                <w:rFonts w:ascii="Times" w:eastAsiaTheme="minorEastAsia" w:hAnsi="Times"/>
              </w:rPr>
              <w:t xml:space="preserve">a suma de los tres ángulos internos </w:t>
            </w:r>
            <w:del w:id="3089" w:author="Alex" w:date="2015-07-31T10:38:00Z">
              <w:r w:rsidRPr="007F400F" w:rsidDel="000B6669">
                <w:rPr>
                  <w:rFonts w:ascii="Times" w:eastAsiaTheme="minorEastAsia" w:hAnsi="Times"/>
                </w:rPr>
                <w:delText xml:space="preserve">son iguales </w:delText>
              </w:r>
            </w:del>
            <w:ins w:id="3090" w:author="Alex" w:date="2015-07-31T10:38:00Z">
              <w:r w:rsidR="000B6669">
                <w:rPr>
                  <w:rFonts w:ascii="Times" w:eastAsiaTheme="minorEastAsia" w:hAnsi="Times"/>
                </w:rPr>
                <w:t xml:space="preserve">es igual </w:t>
              </w:r>
            </w:ins>
            <w:r w:rsidRPr="007F400F">
              <w:rPr>
                <w:rFonts w:ascii="Times" w:eastAsiaTheme="minorEastAsia" w:hAnsi="Times"/>
              </w:rPr>
              <w:t>a</w:t>
            </w:r>
            <w:ins w:id="3091" w:author="Alex" w:date="2015-07-31T10:38:00Z">
              <w:r w:rsidR="000B6669">
                <w:rPr>
                  <w:rFonts w:ascii="Times" w:eastAsiaTheme="minorEastAsia" w:hAnsi="Times"/>
                </w:rPr>
                <w:t xml:space="preserve"> la medida de</w:t>
              </w:r>
            </w:ins>
            <w:r w:rsidRPr="007F400F">
              <w:rPr>
                <w:rFonts w:ascii="Times" w:eastAsiaTheme="minorEastAsia" w:hAnsi="Times"/>
              </w:rPr>
              <w:t xml:space="preserve"> dos rectos</w:t>
            </w:r>
            <w:r>
              <w:rPr>
                <w:rFonts w:ascii="Times" w:eastAsiaTheme="minorEastAsia" w:hAnsi="Times"/>
              </w:rPr>
              <w:t>.</w:t>
            </w:r>
          </w:p>
        </w:tc>
      </w:tr>
    </w:tbl>
    <w:p w14:paraId="09855D53" w14:textId="77777777" w:rsidR="00670B3C" w:rsidRDefault="00670B3C" w:rsidP="00ED4035">
      <w:pPr>
        <w:spacing w:after="0"/>
        <w:rPr>
          <w:rFonts w:ascii="Times" w:eastAsiaTheme="minorEastAsia" w:hAnsi="Times"/>
        </w:rPr>
      </w:pPr>
    </w:p>
    <w:p w14:paraId="5C59E7FB" w14:textId="6B774B22" w:rsidR="00670B3C" w:rsidDel="000B6669" w:rsidRDefault="003008C1" w:rsidP="000B6669">
      <w:pPr>
        <w:spacing w:after="0"/>
        <w:rPr>
          <w:del w:id="3092" w:author="Alex" w:date="2015-07-31T10:38:00Z"/>
          <w:rFonts w:ascii="Times" w:eastAsiaTheme="minorEastAsia" w:hAnsi="Times"/>
        </w:rPr>
        <w:pPrChange w:id="3093" w:author="Alex" w:date="2015-07-31T10:38:00Z">
          <w:pPr>
            <w:spacing w:after="0"/>
          </w:pPr>
        </w:pPrChange>
      </w:pPr>
      <w:r>
        <w:rPr>
          <w:rFonts w:ascii="Times" w:eastAsiaTheme="minorEastAsia" w:hAnsi="Times"/>
        </w:rPr>
        <w:t>En el trián</w:t>
      </w:r>
      <w:r w:rsidR="000B6669" w:rsidRPr="000B6669">
        <w:rPr>
          <w:rFonts w:ascii="Times" w:eastAsiaTheme="minorEastAsia" w:hAnsi="Times"/>
          <w:rPrChange w:id="3094" w:author="Alex" w:date="2015-07-31T10:37:00Z">
            <w:rPr>
              <w:rFonts w:ascii="Cambria Math" w:eastAsiaTheme="minorEastAsia" w:hAnsi="Cambria Math"/>
              <w:i/>
            </w:rPr>
          </w:rPrChange>
        </w:rPr>
        <w:t xml:space="preserve">gulo ABC, al prolongar el lado a en dirección al vértice C y trazando una paralela al lado c por el vértice C, se tiene que γ+α+β es un ángulo llano, es decir, igual a dos rectos. </w:t>
      </w:r>
      <w:del w:id="3095" w:author="Alex" w:date="2015-07-31T10:38:00Z">
        <w:r w:rsidR="000B6669" w:rsidRPr="000B6669" w:rsidDel="000B6669">
          <w:rPr>
            <w:rFonts w:ascii="Times" w:eastAsiaTheme="minorEastAsia" w:hAnsi="Times"/>
            <w:rPrChange w:id="3096" w:author="Alex" w:date="2015-07-31T10:37:00Z">
              <w:rPr>
                <w:rFonts w:ascii="Cambria Math" w:eastAsiaTheme="minorEastAsia" w:hAnsi="Cambria Math"/>
                <w:i/>
              </w:rPr>
            </w:rPrChange>
          </w:rPr>
          <w:delText>Si se miden los ángulos en el sistema sexagesimal, entonces:</w:delText>
        </w:r>
      </w:del>
    </w:p>
    <w:p w14:paraId="2E8BF496" w14:textId="5A8A3AB5" w:rsidR="000D16A4" w:rsidDel="000B6669" w:rsidRDefault="000D16A4" w:rsidP="000B6669">
      <w:pPr>
        <w:spacing w:after="0"/>
        <w:rPr>
          <w:del w:id="3097" w:author="Alex" w:date="2015-07-31T10:38:00Z"/>
          <w:rFonts w:ascii="Times" w:eastAsiaTheme="minorEastAsia" w:hAnsi="Times"/>
        </w:rPr>
        <w:pPrChange w:id="3098" w:author="Alex" w:date="2015-07-31T10:38:00Z">
          <w:pPr>
            <w:spacing w:after="0"/>
          </w:pPr>
        </w:pPrChange>
      </w:pPr>
    </w:p>
    <w:p w14:paraId="7F030CE7" w14:textId="0545697B" w:rsidR="003008C1" w:rsidRPr="005C604C" w:rsidDel="000B6669" w:rsidRDefault="000D16A4" w:rsidP="000B6669">
      <w:pPr>
        <w:spacing w:after="0"/>
        <w:rPr>
          <w:del w:id="3099" w:author="Alex" w:date="2015-07-31T10:38:00Z"/>
          <w:rFonts w:ascii="Times" w:eastAsiaTheme="minorEastAsia" w:hAnsi="Times"/>
        </w:rPr>
        <w:pPrChange w:id="3100" w:author="Alex" w:date="2015-07-31T10:38:00Z">
          <w:pPr>
            <w:spacing w:after="0"/>
          </w:pPr>
        </w:pPrChange>
      </w:pPr>
      <w:del w:id="3101" w:author="Alex" w:date="2015-07-31T10:38:00Z">
        <m:oMathPara>
          <m:oMath>
            <m:r>
              <w:rPr>
                <w:rFonts w:ascii="Cambria Math" w:eastAsiaTheme="minorEastAsia" w:hAnsi="Cambria Math"/>
              </w:rPr>
              <m:t>γ+α+β=</m:t>
            </m:r>
            <m:sSup>
              <m:sSupPr>
                <m:ctrlPr>
                  <w:rPr>
                    <w:rFonts w:ascii="Cambria Math" w:eastAsiaTheme="minorEastAsia" w:hAnsi="Cambria Math"/>
                    <w:i/>
                  </w:rPr>
                </m:ctrlPr>
              </m:sSupPr>
              <m:e>
                <m:r>
                  <w:rPr>
                    <w:rFonts w:ascii="Cambria Math" w:eastAsiaTheme="minorEastAsia" w:hAnsi="Cambria Math"/>
                  </w:rPr>
                  <m:t>180</m:t>
                </m:r>
              </m:e>
              <m:sup>
                <m:r>
                  <w:rPr>
                    <w:rFonts w:ascii="Cambria Math" w:eastAsiaTheme="minorEastAsia" w:hAnsi="Cambria Math"/>
                  </w:rPr>
                  <m:t>o</m:t>
                </m:r>
              </m:sup>
            </m:sSup>
          </m:oMath>
        </m:oMathPara>
      </w:del>
    </w:p>
    <w:p w14:paraId="126DA836" w14:textId="77777777" w:rsidR="005C604C" w:rsidRDefault="005C604C" w:rsidP="00ED4035">
      <w:pPr>
        <w:spacing w:after="0"/>
        <w:rPr>
          <w:ins w:id="3102" w:author="Alex" w:date="2015-07-31T10:38:00Z"/>
          <w:rFonts w:ascii="Times" w:eastAsiaTheme="minorEastAsia" w:hAnsi="Times"/>
        </w:rPr>
      </w:pPr>
    </w:p>
    <w:p w14:paraId="52EC42AA" w14:textId="77777777" w:rsidR="000B6669" w:rsidRDefault="000B6669" w:rsidP="00ED4035">
      <w:pPr>
        <w:spacing w:after="0"/>
        <w:rPr>
          <w:rFonts w:ascii="Times" w:eastAsiaTheme="minorEastAsia" w:hAnsi="Times"/>
        </w:rPr>
      </w:pPr>
    </w:p>
    <w:p w14:paraId="288C3D46" w14:textId="0FE92DEB" w:rsidR="002C2ACA" w:rsidRPr="005C604C" w:rsidRDefault="00577147" w:rsidP="005C604C">
      <w:pPr>
        <w:pStyle w:val="Prrafodelista"/>
        <w:numPr>
          <w:ilvl w:val="0"/>
          <w:numId w:val="43"/>
        </w:numPr>
        <w:spacing w:after="0"/>
        <w:rPr>
          <w:rFonts w:ascii="Times" w:eastAsiaTheme="minorEastAsia" w:hAnsi="Times"/>
          <w:b/>
        </w:rPr>
      </w:pPr>
      <w:r w:rsidRPr="005C604C">
        <w:rPr>
          <w:rFonts w:ascii="Times" w:eastAsiaTheme="minorEastAsia" w:hAnsi="Times"/>
        </w:rPr>
        <w:t xml:space="preserve">Los triángulos que están sobre la misma base </w:t>
      </w:r>
      <w:del w:id="3103" w:author="Alex" w:date="2015-07-31T10:39:00Z">
        <w:r w:rsidRPr="005C604C" w:rsidDel="00F775C0">
          <w:rPr>
            <w:rFonts w:ascii="Times" w:eastAsiaTheme="minorEastAsia" w:hAnsi="Times"/>
          </w:rPr>
          <w:delText xml:space="preserve">y están entre las mismas paralelas, son iguales entre sí </w:delText>
        </w:r>
      </w:del>
      <w:ins w:id="3104" w:author="Alex" w:date="2015-07-31T10:39:00Z">
        <w:r w:rsidR="00F775C0">
          <w:rPr>
            <w:rFonts w:ascii="Times" w:eastAsiaTheme="minorEastAsia" w:hAnsi="Times"/>
          </w:rPr>
          <w:t>y tienen el tercer vértice a la misma altura tienen igual</w:t>
        </w:r>
      </w:ins>
      <w:del w:id="3105" w:author="Alex" w:date="2015-07-31T10:39:00Z">
        <w:r w:rsidRPr="005C604C" w:rsidDel="00F775C0">
          <w:rPr>
            <w:rFonts w:ascii="Times" w:eastAsiaTheme="minorEastAsia" w:hAnsi="Times"/>
          </w:rPr>
          <w:delText>(en</w:delText>
        </w:r>
      </w:del>
      <w:r w:rsidRPr="005C604C">
        <w:rPr>
          <w:rFonts w:ascii="Times" w:eastAsiaTheme="minorEastAsia" w:hAnsi="Times"/>
        </w:rPr>
        <w:t xml:space="preserve"> área</w:t>
      </w:r>
      <w:del w:id="3106" w:author="Alex" w:date="2015-07-31T10:39:00Z">
        <w:r w:rsidRPr="005C604C" w:rsidDel="00F775C0">
          <w:rPr>
            <w:rFonts w:ascii="Times" w:eastAsiaTheme="minorEastAsia" w:hAnsi="Times"/>
          </w:rPr>
          <w:delText>)</w:delText>
        </w:r>
      </w:del>
      <w:r w:rsidR="00BD5A90" w:rsidRPr="005C604C">
        <w:rPr>
          <w:rFonts w:ascii="Times" w:eastAsiaTheme="minorEastAsia" w:hAnsi="Times"/>
        </w:rPr>
        <w:t>.</w:t>
      </w:r>
    </w:p>
    <w:p w14:paraId="48B54A5D" w14:textId="77777777" w:rsidR="002C2ACA" w:rsidRDefault="002C2ACA" w:rsidP="002C2ACA">
      <w:pPr>
        <w:pStyle w:val="Prrafodelista"/>
        <w:rPr>
          <w:rFonts w:ascii="Times" w:eastAsiaTheme="minorEastAsia" w:hAnsi="Times"/>
          <w:b/>
        </w:rPr>
      </w:pPr>
    </w:p>
    <w:tbl>
      <w:tblPr>
        <w:tblStyle w:val="Tablaconcuadrcula"/>
        <w:tblW w:w="0" w:type="auto"/>
        <w:tblLook w:val="04A0" w:firstRow="1" w:lastRow="0" w:firstColumn="1" w:lastColumn="0" w:noHBand="0" w:noVBand="1"/>
      </w:tblPr>
      <w:tblGrid>
        <w:gridCol w:w="2401"/>
        <w:gridCol w:w="6427"/>
      </w:tblGrid>
      <w:tr w:rsidR="00670B3C" w:rsidRPr="005D1738" w14:paraId="0707F384" w14:textId="77777777" w:rsidTr="00013B80">
        <w:tc>
          <w:tcPr>
            <w:tcW w:w="9033" w:type="dxa"/>
            <w:gridSpan w:val="2"/>
            <w:shd w:val="clear" w:color="auto" w:fill="0D0D0D" w:themeFill="text1" w:themeFillTint="F2"/>
          </w:tcPr>
          <w:p w14:paraId="09F49515"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2EFA" w14:paraId="7ABFA448" w14:textId="77777777" w:rsidTr="00013B80">
        <w:tc>
          <w:tcPr>
            <w:tcW w:w="2518" w:type="dxa"/>
          </w:tcPr>
          <w:p w14:paraId="5715BADC"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AE74B1" w14:textId="0828D32F" w:rsidR="00670B3C" w:rsidRPr="00053744" w:rsidRDefault="00C82D30" w:rsidP="002953CB">
            <w:pPr>
              <w:pStyle w:val="ListadoImgenes"/>
              <w:numPr>
                <w:ilvl w:val="0"/>
                <w:numId w:val="0"/>
              </w:numPr>
              <w:ind w:left="720" w:hanging="360"/>
            </w:pPr>
            <w:r>
              <w:t>MA_10_02_CO_IMG26</w:t>
            </w:r>
          </w:p>
        </w:tc>
      </w:tr>
      <w:tr w:rsidR="00992EFA" w14:paraId="7BB83728" w14:textId="77777777" w:rsidTr="00013B80">
        <w:tc>
          <w:tcPr>
            <w:tcW w:w="2518" w:type="dxa"/>
          </w:tcPr>
          <w:p w14:paraId="250E5345"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319D544F" w14:textId="19BA3481" w:rsidR="00670B3C"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222BE8">
              <w:rPr>
                <w:rFonts w:ascii="Times" w:eastAsiaTheme="minorEastAsia" w:hAnsi="Times"/>
              </w:rPr>
              <w:t xml:space="preserve"> l</w:t>
            </w:r>
            <w:r w:rsidR="00222BE8" w:rsidRPr="007F400F">
              <w:rPr>
                <w:rFonts w:ascii="Times" w:eastAsiaTheme="minorEastAsia" w:hAnsi="Times"/>
              </w:rPr>
              <w:t>os triángulos que están sobre la misma base y están entre las mismas paralelas, son iguales entre sí (en área)</w:t>
            </w:r>
          </w:p>
        </w:tc>
      </w:tr>
      <w:tr w:rsidR="00992EFA" w14:paraId="6301E943" w14:textId="77777777" w:rsidTr="00013B80">
        <w:tc>
          <w:tcPr>
            <w:tcW w:w="2518" w:type="dxa"/>
          </w:tcPr>
          <w:p w14:paraId="6528FF47"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0D62979" w14:textId="59DE3D22" w:rsidR="00670B3C" w:rsidRDefault="00992EFA" w:rsidP="009C2F1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DC2A54" wp14:editId="4DDB3329">
                  <wp:extent cx="3380721" cy="106417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gualesenÁreaEntreParalelas.jpg"/>
                          <pic:cNvPicPr/>
                        </pic:nvPicPr>
                        <pic:blipFill>
                          <a:blip r:embed="rId138">
                            <a:extLst>
                              <a:ext uri="{28A0092B-C50C-407E-A947-70E740481C1C}">
                                <a14:useLocalDpi xmlns:a14="http://schemas.microsoft.com/office/drawing/2010/main" val="0"/>
                              </a:ext>
                            </a:extLst>
                          </a:blip>
                          <a:stretch>
                            <a:fillRect/>
                          </a:stretch>
                        </pic:blipFill>
                        <pic:spPr>
                          <a:xfrm>
                            <a:off x="0" y="0"/>
                            <a:ext cx="3415173" cy="1075019"/>
                          </a:xfrm>
                          <a:prstGeom prst="rect">
                            <a:avLst/>
                          </a:prstGeom>
                        </pic:spPr>
                      </pic:pic>
                    </a:graphicData>
                  </a:graphic>
                </wp:inline>
              </w:drawing>
            </w:r>
          </w:p>
        </w:tc>
      </w:tr>
      <w:tr w:rsidR="00992EFA" w14:paraId="09A96680" w14:textId="77777777" w:rsidTr="00013B80">
        <w:tc>
          <w:tcPr>
            <w:tcW w:w="2518" w:type="dxa"/>
          </w:tcPr>
          <w:p w14:paraId="5B5E952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8D66B1" w14:textId="1492967F" w:rsidR="00670B3C" w:rsidRDefault="00222BE8" w:rsidP="00013B80">
            <w:pPr>
              <w:rPr>
                <w:rFonts w:ascii="Times New Roman" w:hAnsi="Times New Roman" w:cs="Times New Roman"/>
                <w:color w:val="000000"/>
              </w:rPr>
            </w:pPr>
            <w:del w:id="3107" w:author="Alex" w:date="2015-07-31T10:39:00Z">
              <w:r w:rsidRPr="007F400F" w:rsidDel="00F775C0">
                <w:rPr>
                  <w:rFonts w:ascii="Times" w:eastAsiaTheme="minorEastAsia" w:hAnsi="Times"/>
                </w:rPr>
                <w:delText>Los triángulos que están sobre la misma base y están entre las mismas paralelas, son iguales entre sí (en área)</w:delText>
              </w:r>
            </w:del>
            <w:ins w:id="3108" w:author="Alex" w:date="2015-07-31T10:39:00Z">
              <w:r w:rsidR="00F775C0">
                <w:rPr>
                  <w:rFonts w:ascii="Times" w:eastAsiaTheme="minorEastAsia" w:hAnsi="Times"/>
                </w:rPr>
                <w:t>Los triángulos ABC y ABE tienen la misma área.</w:t>
              </w:r>
            </w:ins>
          </w:p>
        </w:tc>
      </w:tr>
    </w:tbl>
    <w:p w14:paraId="6A779DFB" w14:textId="77777777" w:rsidR="00670B3C" w:rsidRDefault="00670B3C" w:rsidP="002C2ACA">
      <w:pPr>
        <w:pStyle w:val="Prrafodelista"/>
        <w:rPr>
          <w:rFonts w:ascii="Times" w:eastAsiaTheme="minorEastAsia" w:hAnsi="Times"/>
          <w:b/>
        </w:rPr>
      </w:pPr>
    </w:p>
    <w:p w14:paraId="6D4695B1" w14:textId="76682C90" w:rsidR="00992EFA" w:rsidRPr="00992EFA" w:rsidRDefault="00992EFA" w:rsidP="002C2ACA">
      <w:pPr>
        <w:pStyle w:val="Prrafodelista"/>
        <w:rPr>
          <w:rFonts w:ascii="Times" w:eastAsiaTheme="minorEastAsia" w:hAnsi="Times"/>
        </w:rPr>
      </w:pPr>
      <w:del w:id="3109" w:author="Alex" w:date="2015-07-31T10:40:00Z">
        <w:r w:rsidRPr="00992EFA" w:rsidDel="00F775C0">
          <w:rPr>
            <w:rFonts w:ascii="Times" w:eastAsiaTheme="minorEastAsia" w:hAnsi="Times"/>
          </w:rPr>
          <w:delText xml:space="preserve">La </w:delText>
        </w:r>
        <w:r w:rsidDel="00F775C0">
          <w:rPr>
            <w:rFonts w:ascii="Times" w:eastAsiaTheme="minorEastAsia" w:hAnsi="Times"/>
          </w:rPr>
          <w:delText>propiedad indica que, ya que l</w:delText>
        </w:r>
      </w:del>
      <w:ins w:id="3110" w:author="Alex" w:date="2015-07-31T10:40:00Z">
        <w:r w:rsidR="00F775C0">
          <w:rPr>
            <w:rFonts w:ascii="Times" w:eastAsiaTheme="minorEastAsia" w:hAnsi="Times"/>
          </w:rPr>
          <w:t>L</w:t>
        </w:r>
      </w:ins>
      <w:r>
        <w:rPr>
          <w:rFonts w:ascii="Times" w:eastAsiaTheme="minorEastAsia" w:hAnsi="Times"/>
        </w:rPr>
        <w:t xml:space="preserve">os triángulos </w:t>
      </w:r>
      <w:r w:rsidR="00F775C0" w:rsidRPr="00F775C0">
        <w:rPr>
          <w:rFonts w:ascii="Times" w:eastAsiaTheme="minorEastAsia" w:hAnsi="Times"/>
          <w:rPrChange w:id="3111" w:author="Alex" w:date="2015-07-31T10:40:00Z">
            <w:rPr>
              <w:rFonts w:ascii="Cambria Math" w:eastAsiaTheme="minorEastAsia" w:hAnsi="Cambria Math"/>
              <w:i/>
            </w:rPr>
          </w:rPrChange>
        </w:rPr>
        <w:t xml:space="preserve">ABC y ABE </w:t>
      </w:r>
      <w:r>
        <w:rPr>
          <w:rFonts w:ascii="Times" w:eastAsiaTheme="minorEastAsia" w:hAnsi="Times"/>
        </w:rPr>
        <w:t xml:space="preserve">están construidos sobre la misma base </w:t>
      </w:r>
      <w:r w:rsidR="00F775C0" w:rsidRPr="00F775C0">
        <w:rPr>
          <w:rFonts w:ascii="Times" w:eastAsiaTheme="minorEastAsia" w:hAnsi="Times"/>
          <w:rPrChange w:id="3112" w:author="Alex" w:date="2015-07-31T10:40:00Z">
            <w:rPr>
              <w:rFonts w:ascii="Cambria Math" w:eastAsiaTheme="minorEastAsia" w:hAnsi="Cambria Math"/>
              <w:i/>
            </w:rPr>
          </w:rPrChange>
        </w:rPr>
        <w:t xml:space="preserve">AB </w:t>
      </w:r>
      <w:r>
        <w:rPr>
          <w:rFonts w:ascii="Times" w:eastAsiaTheme="minorEastAsia" w:hAnsi="Times"/>
        </w:rPr>
        <w:t xml:space="preserve">y entre las </w:t>
      </w:r>
      <w:ins w:id="3113" w:author="Alex" w:date="2015-07-31T10:40:00Z">
        <w:r w:rsidR="00F775C0">
          <w:rPr>
            <w:rFonts w:ascii="Times" w:eastAsiaTheme="minorEastAsia" w:hAnsi="Times"/>
          </w:rPr>
          <w:t xml:space="preserve">rectas </w:t>
        </w:r>
      </w:ins>
      <w:r w:rsidR="00F775C0" w:rsidRPr="00F775C0">
        <w:rPr>
          <w:rFonts w:ascii="Times" w:eastAsiaTheme="minorEastAsia" w:hAnsi="Times"/>
          <w:rPrChange w:id="3114" w:author="Alex" w:date="2015-07-31T10:40:00Z">
            <w:rPr>
              <w:rFonts w:ascii="Cambria Math" w:eastAsiaTheme="minorEastAsia" w:hAnsi="Cambria Math"/>
              <w:i/>
            </w:rPr>
          </w:rPrChange>
        </w:rPr>
        <w:t>paralelas AB y CE</w:t>
      </w:r>
      <w:r w:rsidR="00E47348">
        <w:rPr>
          <w:rFonts w:ascii="Times" w:eastAsiaTheme="minorEastAsia" w:hAnsi="Times"/>
        </w:rPr>
        <w:t>, entonce</w:t>
      </w:r>
      <w:r w:rsidR="00290299">
        <w:rPr>
          <w:rFonts w:ascii="Times" w:eastAsiaTheme="minorEastAsia" w:hAnsi="Times"/>
        </w:rPr>
        <w:t>s los dos son iguales en área</w:t>
      </w:r>
      <w:ins w:id="3115" w:author="Alex" w:date="2015-07-31T10:40:00Z">
        <w:r w:rsidR="00F775C0">
          <w:rPr>
            <w:rFonts w:ascii="Times" w:eastAsiaTheme="minorEastAsia" w:hAnsi="Times"/>
          </w:rPr>
          <w:t>, de hecho,</w:t>
        </w:r>
      </w:ins>
      <w:del w:id="3116" w:author="Alex" w:date="2015-07-31T10:40:00Z">
        <w:r w:rsidR="00290299" w:rsidDel="00F775C0">
          <w:rPr>
            <w:rFonts w:ascii="Times" w:eastAsiaTheme="minorEastAsia" w:hAnsi="Times"/>
          </w:rPr>
          <w:delText>. S</w:delText>
        </w:r>
      </w:del>
      <w:ins w:id="3117" w:author="Alex" w:date="2015-07-31T10:40:00Z">
        <w:r w:rsidR="00F775C0">
          <w:rPr>
            <w:rFonts w:ascii="Times" w:eastAsiaTheme="minorEastAsia" w:hAnsi="Times"/>
          </w:rPr>
          <w:t xml:space="preserve"> s</w:t>
        </w:r>
      </w:ins>
      <w:r w:rsidR="00E47348">
        <w:rPr>
          <w:rFonts w:ascii="Times" w:eastAsiaTheme="minorEastAsia" w:hAnsi="Times"/>
        </w:rPr>
        <w:t xml:space="preserve">i se elige </w:t>
      </w:r>
      <w:r w:rsidR="00F775C0" w:rsidRPr="00F775C0">
        <w:rPr>
          <w:rFonts w:ascii="Times" w:eastAsiaTheme="minorEastAsia" w:hAnsi="Times"/>
          <w:rPrChange w:id="3118" w:author="Alex" w:date="2015-07-31T10:41:00Z">
            <w:rPr>
              <w:rFonts w:ascii="Cambria Math" w:eastAsiaTheme="minorEastAsia" w:hAnsi="Cambria Math"/>
              <w:i/>
            </w:rPr>
          </w:rPrChange>
        </w:rPr>
        <w:t>cualquier punto E sobre la recta paralela al lado AB</w:t>
      </w:r>
      <w:ins w:id="3119" w:author="Alex" w:date="2015-07-31T10:40:00Z">
        <w:r w:rsidR="00F775C0" w:rsidRPr="00F775C0">
          <w:rPr>
            <w:rFonts w:ascii="Times" w:eastAsiaTheme="minorEastAsia" w:hAnsi="Times"/>
            <w:rPrChange w:id="3120" w:author="Alex" w:date="2015-07-31T10:41:00Z">
              <w:rPr>
                <w:rFonts w:ascii="Cambria Math" w:eastAsiaTheme="minorEastAsia" w:hAnsi="Cambria Math"/>
                <w:i/>
              </w:rPr>
            </w:rPrChange>
          </w:rPr>
          <w:t xml:space="preserve"> y que pase por C</w:t>
        </w:r>
      </w:ins>
      <w:r w:rsidR="00C535B9">
        <w:rPr>
          <w:rFonts w:ascii="Times" w:eastAsiaTheme="minorEastAsia" w:hAnsi="Times"/>
        </w:rPr>
        <w:t>, los triángulos tendrán la misma altura</w:t>
      </w:r>
      <w:r w:rsidR="00705E2B">
        <w:rPr>
          <w:rFonts w:ascii="Times" w:eastAsiaTheme="minorEastAsia" w:hAnsi="Times"/>
        </w:rPr>
        <w:t xml:space="preserve">. </w:t>
      </w:r>
      <w:del w:id="3121" w:author="Alex" w:date="2015-07-31T10:41:00Z">
        <w:r w:rsidR="00705E2B" w:rsidDel="00F775C0">
          <w:rPr>
            <w:rFonts w:ascii="Times" w:eastAsiaTheme="minorEastAsia" w:hAnsi="Times"/>
          </w:rPr>
          <w:delText>Como los triángulos tienen la misma base y altura, tienen igual área.</w:delText>
        </w:r>
      </w:del>
    </w:p>
    <w:tbl>
      <w:tblPr>
        <w:tblStyle w:val="Tablaconcuadrcula"/>
        <w:tblW w:w="0" w:type="auto"/>
        <w:tblLook w:val="04A0" w:firstRow="1" w:lastRow="0" w:firstColumn="1" w:lastColumn="0" w:noHBand="0" w:noVBand="1"/>
      </w:tblPr>
      <w:tblGrid>
        <w:gridCol w:w="2479"/>
        <w:gridCol w:w="6349"/>
      </w:tblGrid>
      <w:tr w:rsidR="00F775C0" w:rsidRPr="005D1738" w14:paraId="55434031" w14:textId="77777777" w:rsidTr="00F11C4B">
        <w:trPr>
          <w:ins w:id="3122" w:author="Alex" w:date="2015-07-31T10:42:00Z"/>
        </w:trPr>
        <w:tc>
          <w:tcPr>
            <w:tcW w:w="8978" w:type="dxa"/>
            <w:gridSpan w:val="2"/>
            <w:shd w:val="clear" w:color="auto" w:fill="000000" w:themeFill="text1"/>
          </w:tcPr>
          <w:p w14:paraId="2EE2FE51" w14:textId="77777777" w:rsidR="00F775C0" w:rsidRPr="005D1738" w:rsidRDefault="00F775C0" w:rsidP="00F11C4B">
            <w:pPr>
              <w:jc w:val="center"/>
              <w:rPr>
                <w:ins w:id="3123" w:author="Alex" w:date="2015-07-31T10:42:00Z"/>
                <w:rFonts w:ascii="Times New Roman" w:hAnsi="Times New Roman" w:cs="Times New Roman"/>
                <w:b/>
                <w:color w:val="FFFFFF" w:themeColor="background1"/>
              </w:rPr>
            </w:pPr>
            <w:ins w:id="3124" w:author="Alex" w:date="2015-07-31T10:42:00Z">
              <w:r w:rsidRPr="005D1738">
                <w:rPr>
                  <w:rFonts w:ascii="Times New Roman" w:hAnsi="Times New Roman" w:cs="Times New Roman"/>
                  <w:b/>
                  <w:color w:val="FFFFFF" w:themeColor="background1"/>
                </w:rPr>
                <w:t>Recuerda</w:t>
              </w:r>
            </w:ins>
          </w:p>
        </w:tc>
      </w:tr>
      <w:tr w:rsidR="00F775C0" w:rsidRPr="00726376" w14:paraId="26DDD39E" w14:textId="77777777" w:rsidTr="00F11C4B">
        <w:trPr>
          <w:ins w:id="3125" w:author="Alex" w:date="2015-07-31T10:42:00Z"/>
        </w:trPr>
        <w:tc>
          <w:tcPr>
            <w:tcW w:w="2518" w:type="dxa"/>
          </w:tcPr>
          <w:p w14:paraId="10027EAE" w14:textId="77777777" w:rsidR="00F775C0" w:rsidRPr="00726376" w:rsidRDefault="00F775C0" w:rsidP="00F11C4B">
            <w:pPr>
              <w:rPr>
                <w:ins w:id="3126" w:author="Alex" w:date="2015-07-31T10:42:00Z"/>
                <w:rFonts w:ascii="Times" w:hAnsi="Times"/>
                <w:b/>
                <w:sz w:val="18"/>
                <w:szCs w:val="18"/>
              </w:rPr>
            </w:pPr>
            <w:ins w:id="3127" w:author="Alex" w:date="2015-07-31T10:42:00Z">
              <w:r w:rsidRPr="00726376">
                <w:rPr>
                  <w:rFonts w:ascii="Times" w:hAnsi="Times"/>
                  <w:b/>
                  <w:sz w:val="18"/>
                  <w:szCs w:val="18"/>
                </w:rPr>
                <w:t>Contenido</w:t>
              </w:r>
            </w:ins>
          </w:p>
        </w:tc>
        <w:tc>
          <w:tcPr>
            <w:tcW w:w="6460" w:type="dxa"/>
          </w:tcPr>
          <w:p w14:paraId="15DE73CC" w14:textId="77777777" w:rsidR="00F775C0" w:rsidRDefault="00F775C0" w:rsidP="00F11C4B">
            <w:pPr>
              <w:jc w:val="center"/>
              <w:rPr>
                <w:ins w:id="3128" w:author="Alex" w:date="2015-07-31T10:42:00Z"/>
                <w:rFonts w:ascii="Times" w:hAnsi="Times"/>
                <w:b/>
                <w:sz w:val="18"/>
                <w:szCs w:val="18"/>
              </w:rPr>
            </w:pPr>
            <w:ins w:id="3129" w:author="Alex" w:date="2015-07-31T10:42:00Z">
              <w:r>
                <w:rPr>
                  <w:rFonts w:ascii="Times" w:hAnsi="Times"/>
                  <w:b/>
                  <w:sz w:val="18"/>
                  <w:szCs w:val="18"/>
                </w:rPr>
                <w:t>En un triángulo, se tienen las siguientes definiciones</w:t>
              </w:r>
            </w:ins>
          </w:p>
          <w:p w14:paraId="2DF2804D" w14:textId="77777777" w:rsidR="00F775C0" w:rsidRDefault="00F775C0" w:rsidP="00F775C0">
            <w:pPr>
              <w:pStyle w:val="Prrafodelista"/>
              <w:numPr>
                <w:ilvl w:val="0"/>
                <w:numId w:val="43"/>
              </w:numPr>
              <w:jc w:val="center"/>
              <w:rPr>
                <w:ins w:id="3130" w:author="Alex" w:date="2015-07-31T10:44:00Z"/>
                <w:rFonts w:ascii="Times" w:hAnsi="Times"/>
                <w:b/>
                <w:sz w:val="18"/>
                <w:szCs w:val="18"/>
              </w:rPr>
              <w:pPrChange w:id="3131" w:author="Alex" w:date="2015-07-31T10:43:00Z">
                <w:pPr>
                  <w:jc w:val="center"/>
                </w:pPr>
              </w:pPrChange>
            </w:pPr>
            <w:ins w:id="3132" w:author="Alex" w:date="2015-07-31T10:42:00Z">
              <w:r w:rsidRPr="00F775C0">
                <w:rPr>
                  <w:rFonts w:ascii="Times" w:hAnsi="Times"/>
                  <w:b/>
                  <w:sz w:val="18"/>
                  <w:szCs w:val="18"/>
                  <w:rPrChange w:id="3133" w:author="Alex" w:date="2015-07-31T10:43:00Z">
                    <w:rPr/>
                  </w:rPrChange>
                </w:rPr>
                <w:t>Baricentro es el punto</w:t>
              </w:r>
            </w:ins>
            <w:ins w:id="3134" w:author="Alex" w:date="2015-07-31T10:43:00Z">
              <w:r>
                <w:rPr>
                  <w:rFonts w:ascii="Times" w:hAnsi="Times"/>
                  <w:b/>
                  <w:sz w:val="18"/>
                  <w:szCs w:val="18"/>
                </w:rPr>
                <w:t xml:space="preserve"> </w:t>
              </w:r>
            </w:ins>
            <w:ins w:id="3135" w:author="Alex" w:date="2015-07-31T10:44:00Z">
              <w:r>
                <w:rPr>
                  <w:rFonts w:ascii="Times" w:hAnsi="Times"/>
                  <w:b/>
                  <w:sz w:val="18"/>
                  <w:szCs w:val="18"/>
                </w:rPr>
                <w:t>de corte de las medianas (rectas que unen el punto medio de un lado con el vértice opuesto)</w:t>
              </w:r>
            </w:ins>
          </w:p>
          <w:p w14:paraId="4B179DA5" w14:textId="77777777" w:rsidR="00F775C0" w:rsidRDefault="00F775C0" w:rsidP="00F775C0">
            <w:pPr>
              <w:pStyle w:val="Prrafodelista"/>
              <w:numPr>
                <w:ilvl w:val="0"/>
                <w:numId w:val="43"/>
              </w:numPr>
              <w:jc w:val="center"/>
              <w:rPr>
                <w:ins w:id="3136" w:author="Alex" w:date="2015-07-31T10:45:00Z"/>
                <w:rFonts w:ascii="Times" w:hAnsi="Times"/>
                <w:b/>
                <w:sz w:val="18"/>
                <w:szCs w:val="18"/>
              </w:rPr>
              <w:pPrChange w:id="3137" w:author="Alex" w:date="2015-07-31T10:43:00Z">
                <w:pPr>
                  <w:jc w:val="center"/>
                </w:pPr>
              </w:pPrChange>
            </w:pPr>
            <w:ins w:id="3138" w:author="Alex" w:date="2015-07-31T10:44:00Z">
              <w:r>
                <w:rPr>
                  <w:rFonts w:ascii="Times" w:hAnsi="Times"/>
                  <w:b/>
                  <w:sz w:val="18"/>
                  <w:szCs w:val="18"/>
                </w:rPr>
                <w:t>Ortocentro es el punto de corte de las alturas (</w:t>
              </w:r>
            </w:ins>
            <w:ins w:id="3139" w:author="Alex" w:date="2015-07-31T10:45:00Z">
              <w:r>
                <w:rPr>
                  <w:rFonts w:ascii="Times" w:hAnsi="Times"/>
                  <w:b/>
                  <w:sz w:val="18"/>
                  <w:szCs w:val="18"/>
                </w:rPr>
                <w:t>trazadas desde los vértices</w:t>
              </w:r>
            </w:ins>
            <w:ins w:id="3140" w:author="Alex" w:date="2015-07-31T10:44:00Z">
              <w:r>
                <w:rPr>
                  <w:rFonts w:ascii="Times" w:hAnsi="Times"/>
                  <w:b/>
                  <w:sz w:val="18"/>
                  <w:szCs w:val="18"/>
                </w:rPr>
                <w:t>)</w:t>
              </w:r>
            </w:ins>
          </w:p>
          <w:p w14:paraId="4AC29BBF" w14:textId="7EAC3CB5" w:rsidR="00F775C0" w:rsidRPr="00F775C0" w:rsidRDefault="00F775C0" w:rsidP="00F775C0">
            <w:pPr>
              <w:pStyle w:val="Prrafodelista"/>
              <w:numPr>
                <w:ilvl w:val="0"/>
                <w:numId w:val="43"/>
              </w:numPr>
              <w:jc w:val="center"/>
              <w:rPr>
                <w:ins w:id="3141" w:author="Alex" w:date="2015-07-31T10:42:00Z"/>
                <w:rFonts w:ascii="Times" w:hAnsi="Times"/>
                <w:b/>
                <w:sz w:val="18"/>
                <w:szCs w:val="18"/>
                <w:rPrChange w:id="3142" w:author="Alex" w:date="2015-07-31T10:43:00Z">
                  <w:rPr>
                    <w:ins w:id="3143" w:author="Alex" w:date="2015-07-31T10:42:00Z"/>
                  </w:rPr>
                </w:rPrChange>
              </w:rPr>
              <w:pPrChange w:id="3144" w:author="Alex" w:date="2015-07-31T10:43:00Z">
                <w:pPr>
                  <w:jc w:val="center"/>
                </w:pPr>
              </w:pPrChange>
            </w:pPr>
            <w:ins w:id="3145" w:author="Alex" w:date="2015-07-31T10:45:00Z">
              <w:r>
                <w:rPr>
                  <w:rFonts w:ascii="Times" w:hAnsi="Times"/>
                  <w:b/>
                  <w:sz w:val="18"/>
                  <w:szCs w:val="18"/>
                </w:rPr>
                <w:t xml:space="preserve">Circuncentro </w:t>
              </w:r>
            </w:ins>
            <w:ins w:id="3146" w:author="Alex" w:date="2015-07-31T10:46:00Z">
              <w:r>
                <w:rPr>
                  <w:rFonts w:ascii="Times" w:hAnsi="Times"/>
                  <w:b/>
                  <w:sz w:val="18"/>
                  <w:szCs w:val="18"/>
                </w:rPr>
                <w:t xml:space="preserve">es el centro de una circunferencia circunscrita </w:t>
              </w:r>
            </w:ins>
            <w:ins w:id="3147" w:author="Alex" w:date="2015-07-31T10:47:00Z">
              <w:r>
                <w:rPr>
                  <w:rFonts w:ascii="Times" w:hAnsi="Times"/>
                  <w:b/>
                  <w:sz w:val="18"/>
                  <w:szCs w:val="18"/>
                </w:rPr>
                <w:t>al triángulo</w:t>
              </w:r>
              <w:r w:rsidR="003D60FB">
                <w:rPr>
                  <w:rFonts w:ascii="Times" w:hAnsi="Times"/>
                  <w:b/>
                  <w:sz w:val="18"/>
                  <w:szCs w:val="18"/>
                </w:rPr>
                <w:t>, se encuentra a partir de las mediatrices (</w:t>
              </w:r>
            </w:ins>
            <w:ins w:id="3148" w:author="Alex" w:date="2015-07-31T10:53:00Z">
              <w:r w:rsidR="003D60FB">
                <w:rPr>
                  <w:rFonts w:ascii="Times" w:hAnsi="Times"/>
                  <w:b/>
                  <w:sz w:val="18"/>
                  <w:szCs w:val="18"/>
                </w:rPr>
                <w:t>rectas perpendiculares al punto medio</w:t>
              </w:r>
            </w:ins>
            <w:ins w:id="3149" w:author="Alex" w:date="2015-07-31T10:54:00Z">
              <w:r w:rsidR="003D60FB">
                <w:rPr>
                  <w:rFonts w:ascii="Times" w:hAnsi="Times"/>
                  <w:b/>
                  <w:sz w:val="18"/>
                  <w:szCs w:val="18"/>
                </w:rPr>
                <w:t xml:space="preserve"> de cada lado</w:t>
              </w:r>
            </w:ins>
            <w:ins w:id="3150" w:author="Alex" w:date="2015-07-31T10:47:00Z">
              <w:r w:rsidR="003D60FB">
                <w:rPr>
                  <w:rFonts w:ascii="Times" w:hAnsi="Times"/>
                  <w:b/>
                  <w:sz w:val="18"/>
                  <w:szCs w:val="18"/>
                </w:rPr>
                <w:t>)</w:t>
              </w:r>
            </w:ins>
          </w:p>
        </w:tc>
      </w:tr>
    </w:tbl>
    <w:p w14:paraId="158293BD" w14:textId="120D138E" w:rsidR="00F775C0" w:rsidRDefault="00F775C0" w:rsidP="00F775C0">
      <w:pPr>
        <w:rPr>
          <w:ins w:id="3151" w:author="Alex" w:date="2015-07-31T10:47:00Z"/>
          <w:rFonts w:ascii="Times" w:eastAsiaTheme="minorEastAsia" w:hAnsi="Times"/>
          <w:b/>
        </w:rPr>
        <w:pPrChange w:id="3152" w:author="Alex" w:date="2015-07-31T10:41:00Z">
          <w:pPr>
            <w:pStyle w:val="Prrafodelista"/>
          </w:pPr>
        </w:pPrChange>
      </w:pPr>
    </w:p>
    <w:tbl>
      <w:tblPr>
        <w:tblStyle w:val="Tablaconcuadrcula"/>
        <w:tblW w:w="0" w:type="auto"/>
        <w:tblLook w:val="04A0" w:firstRow="1" w:lastRow="0" w:firstColumn="1" w:lastColumn="0" w:noHBand="0" w:noVBand="1"/>
      </w:tblPr>
      <w:tblGrid>
        <w:gridCol w:w="2377"/>
        <w:gridCol w:w="6451"/>
      </w:tblGrid>
      <w:tr w:rsidR="00F775C0" w:rsidRPr="005D1738" w14:paraId="2F5069F1" w14:textId="77777777" w:rsidTr="00F11C4B">
        <w:trPr>
          <w:ins w:id="3153" w:author="Alex" w:date="2015-07-31T10:47:00Z"/>
        </w:trPr>
        <w:tc>
          <w:tcPr>
            <w:tcW w:w="9033" w:type="dxa"/>
            <w:gridSpan w:val="2"/>
            <w:shd w:val="clear" w:color="auto" w:fill="0D0D0D" w:themeFill="text1" w:themeFillTint="F2"/>
          </w:tcPr>
          <w:p w14:paraId="176596A1" w14:textId="77777777" w:rsidR="00F775C0" w:rsidRPr="005D1738" w:rsidRDefault="00F775C0" w:rsidP="00F11C4B">
            <w:pPr>
              <w:jc w:val="center"/>
              <w:rPr>
                <w:ins w:id="3154" w:author="Alex" w:date="2015-07-31T10:47:00Z"/>
                <w:rFonts w:ascii="Times New Roman" w:hAnsi="Times New Roman" w:cs="Times New Roman"/>
                <w:b/>
                <w:color w:val="FFFFFF" w:themeColor="background1"/>
              </w:rPr>
            </w:pPr>
            <w:ins w:id="3155" w:author="Alex" w:date="2015-07-31T10:47:00Z">
              <w:r w:rsidRPr="005D1738">
                <w:rPr>
                  <w:rFonts w:ascii="Times New Roman" w:hAnsi="Times New Roman" w:cs="Times New Roman"/>
                  <w:b/>
                  <w:color w:val="FFFFFF" w:themeColor="background1"/>
                </w:rPr>
                <w:t>Imagen (fotografía, gráfica o ilustración)</w:t>
              </w:r>
            </w:ins>
          </w:p>
        </w:tc>
      </w:tr>
      <w:tr w:rsidR="003D60FB" w14:paraId="44C10E4F" w14:textId="77777777" w:rsidTr="00F11C4B">
        <w:trPr>
          <w:ins w:id="3156" w:author="Alex" w:date="2015-07-31T10:47:00Z"/>
        </w:trPr>
        <w:tc>
          <w:tcPr>
            <w:tcW w:w="2518" w:type="dxa"/>
          </w:tcPr>
          <w:p w14:paraId="3AFD1905" w14:textId="77777777" w:rsidR="00F775C0" w:rsidRPr="00053744" w:rsidRDefault="00F775C0" w:rsidP="00F11C4B">
            <w:pPr>
              <w:rPr>
                <w:ins w:id="3157" w:author="Alex" w:date="2015-07-31T10:47:00Z"/>
                <w:rFonts w:ascii="Times New Roman" w:hAnsi="Times New Roman" w:cs="Times New Roman"/>
                <w:b/>
                <w:color w:val="000000"/>
                <w:sz w:val="18"/>
                <w:szCs w:val="18"/>
              </w:rPr>
            </w:pPr>
            <w:ins w:id="3158" w:author="Alex" w:date="2015-07-31T10:47:00Z">
              <w:r>
                <w:rPr>
                  <w:rFonts w:ascii="Times New Roman" w:hAnsi="Times New Roman" w:cs="Times New Roman"/>
                  <w:b/>
                  <w:color w:val="000000"/>
                  <w:sz w:val="18"/>
                  <w:szCs w:val="18"/>
                </w:rPr>
                <w:t>Código</w:t>
              </w:r>
            </w:ins>
          </w:p>
        </w:tc>
        <w:tc>
          <w:tcPr>
            <w:tcW w:w="6515" w:type="dxa"/>
          </w:tcPr>
          <w:p w14:paraId="1AB59FD2" w14:textId="77777777" w:rsidR="00F775C0" w:rsidRPr="00053744" w:rsidRDefault="00F775C0" w:rsidP="00F11C4B">
            <w:pPr>
              <w:rPr>
                <w:ins w:id="3159" w:author="Alex" w:date="2015-07-31T10:47:00Z"/>
                <w:rFonts w:ascii="Times New Roman" w:hAnsi="Times New Roman" w:cs="Times New Roman"/>
                <w:b/>
                <w:color w:val="000000"/>
                <w:sz w:val="18"/>
                <w:szCs w:val="18"/>
              </w:rPr>
            </w:pPr>
            <w:ins w:id="3160" w:author="Alex" w:date="2015-07-31T10:47:00Z">
              <w:r>
                <w:rPr>
                  <w:rFonts w:ascii="Times New Roman" w:hAnsi="Times New Roman" w:cs="Times New Roman"/>
                  <w:color w:val="000000"/>
                </w:rPr>
                <w:t>XX_00_00_IMG00</w:t>
              </w:r>
            </w:ins>
          </w:p>
        </w:tc>
      </w:tr>
      <w:tr w:rsidR="003D60FB" w14:paraId="5086EACB" w14:textId="77777777" w:rsidTr="00F11C4B">
        <w:trPr>
          <w:ins w:id="3161" w:author="Alex" w:date="2015-07-31T10:47:00Z"/>
        </w:trPr>
        <w:tc>
          <w:tcPr>
            <w:tcW w:w="2518" w:type="dxa"/>
          </w:tcPr>
          <w:p w14:paraId="3D4ED06E" w14:textId="77777777" w:rsidR="00F775C0" w:rsidRDefault="00F775C0" w:rsidP="00F11C4B">
            <w:pPr>
              <w:rPr>
                <w:ins w:id="3162" w:author="Alex" w:date="2015-07-31T10:47:00Z"/>
                <w:rFonts w:ascii="Times New Roman" w:hAnsi="Times New Roman" w:cs="Times New Roman"/>
                <w:color w:val="000000"/>
              </w:rPr>
            </w:pPr>
            <w:ins w:id="3163" w:author="Alex" w:date="2015-07-31T10:47:00Z">
              <w:r w:rsidRPr="00053744">
                <w:rPr>
                  <w:rFonts w:ascii="Times New Roman" w:hAnsi="Times New Roman" w:cs="Times New Roman"/>
                  <w:b/>
                  <w:color w:val="000000"/>
                  <w:sz w:val="18"/>
                  <w:szCs w:val="18"/>
                </w:rPr>
                <w:t>Descripción</w:t>
              </w:r>
            </w:ins>
          </w:p>
        </w:tc>
        <w:tc>
          <w:tcPr>
            <w:tcW w:w="6515" w:type="dxa"/>
          </w:tcPr>
          <w:p w14:paraId="25A41393" w14:textId="77777777" w:rsidR="00F775C0" w:rsidRDefault="003D60FB" w:rsidP="003D60FB">
            <w:pPr>
              <w:rPr>
                <w:ins w:id="3164" w:author="Alex" w:date="2015-07-31T10:55:00Z"/>
                <w:rFonts w:ascii="Times New Roman" w:hAnsi="Times New Roman" w:cs="Times New Roman"/>
                <w:color w:val="000000"/>
              </w:rPr>
              <w:pPrChange w:id="3165" w:author="Alex" w:date="2015-07-31T10:52:00Z">
                <w:pPr/>
              </w:pPrChange>
            </w:pPr>
            <w:ins w:id="3166" w:author="Alex" w:date="2015-07-31T10:51:00Z">
              <w:r>
                <w:rPr>
                  <w:rFonts w:ascii="Times New Roman" w:hAnsi="Times New Roman" w:cs="Times New Roman"/>
                  <w:color w:val="000000"/>
                </w:rPr>
                <w:t xml:space="preserve">Ejemplo de </w:t>
              </w:r>
            </w:ins>
            <w:ins w:id="3167" w:author="Alex" w:date="2015-07-31T10:52:00Z">
              <w:r>
                <w:rPr>
                  <w:rFonts w:ascii="Times New Roman" w:hAnsi="Times New Roman" w:cs="Times New Roman"/>
                  <w:color w:val="000000"/>
                </w:rPr>
                <w:t>o</w:t>
              </w:r>
            </w:ins>
            <w:ins w:id="3168" w:author="Alex" w:date="2015-07-31T10:51:00Z">
              <w:r>
                <w:rPr>
                  <w:rFonts w:ascii="Times New Roman" w:hAnsi="Times New Roman" w:cs="Times New Roman"/>
                  <w:color w:val="000000"/>
                </w:rPr>
                <w:t>rtocentro,</w:t>
              </w:r>
            </w:ins>
            <w:ins w:id="3169" w:author="Alex" w:date="2015-07-31T10:52:00Z">
              <w:r>
                <w:rPr>
                  <w:rFonts w:ascii="Times New Roman" w:hAnsi="Times New Roman" w:cs="Times New Roman"/>
                  <w:color w:val="000000"/>
                </w:rPr>
                <w:t xml:space="preserve"> </w:t>
              </w:r>
            </w:ins>
            <w:ins w:id="3170" w:author="Alex" w:date="2015-07-31T10:51:00Z">
              <w:r>
                <w:rPr>
                  <w:rFonts w:ascii="Times New Roman" w:hAnsi="Times New Roman" w:cs="Times New Roman"/>
                  <w:color w:val="000000"/>
                </w:rPr>
                <w:t xml:space="preserve"> </w:t>
              </w:r>
            </w:ins>
            <w:ins w:id="3171" w:author="Alex" w:date="2015-07-31T10:52:00Z">
              <w:r>
                <w:rPr>
                  <w:rFonts w:ascii="Times New Roman" w:hAnsi="Times New Roman" w:cs="Times New Roman"/>
                  <w:color w:val="000000"/>
                </w:rPr>
                <w:t>baricentro y circuncentro.</w:t>
              </w:r>
            </w:ins>
          </w:p>
          <w:p w14:paraId="1CB4FB6B" w14:textId="77777777" w:rsidR="003D60FB" w:rsidRDefault="003D60FB" w:rsidP="003D60FB">
            <w:pPr>
              <w:rPr>
                <w:ins w:id="3172" w:author="Alex" w:date="2015-07-31T10:56:00Z"/>
                <w:rFonts w:ascii="Times New Roman" w:hAnsi="Times New Roman" w:cs="Times New Roman"/>
                <w:color w:val="000000"/>
              </w:rPr>
              <w:pPrChange w:id="3173" w:author="Alex" w:date="2015-07-31T10:52:00Z">
                <w:pPr/>
              </w:pPrChange>
            </w:pPr>
            <w:ins w:id="3174" w:author="Alex" w:date="2015-07-31T10:55:00Z">
              <w:r>
                <w:rPr>
                  <w:rFonts w:ascii="Times New Roman" w:hAnsi="Times New Roman" w:cs="Times New Roman"/>
                  <w:color w:val="000000"/>
                </w:rPr>
                <w:t xml:space="preserve">Tomadas de </w:t>
              </w:r>
            </w:ins>
          </w:p>
          <w:p w14:paraId="62197335" w14:textId="436FF5A3" w:rsidR="003D60FB" w:rsidRDefault="003D60FB" w:rsidP="003D60FB">
            <w:pPr>
              <w:rPr>
                <w:ins w:id="3175" w:author="Alex" w:date="2015-07-31T10:56:00Z"/>
                <w:rFonts w:ascii="Times New Roman" w:hAnsi="Times New Roman" w:cs="Times New Roman"/>
                <w:color w:val="000000"/>
              </w:rPr>
              <w:pPrChange w:id="3176" w:author="Alex" w:date="2015-07-31T10:52:00Z">
                <w:pPr/>
              </w:pPrChange>
            </w:pPr>
            <w:ins w:id="3177" w:author="Alex" w:date="2015-07-31T10:56:00Z">
              <w:r>
                <w:rPr>
                  <w:rFonts w:ascii="Times New Roman" w:hAnsi="Times New Roman" w:cs="Times New Roman"/>
                  <w:color w:val="000000"/>
                </w:rPr>
                <w:t xml:space="preserve">Ortocentro: </w:t>
              </w:r>
              <w:r>
                <w:rPr>
                  <w:rFonts w:ascii="Times New Roman" w:hAnsi="Times New Roman" w:cs="Times New Roman"/>
                  <w:color w:val="000000"/>
                </w:rPr>
                <w:fldChar w:fldCharType="begin"/>
              </w:r>
              <w:r>
                <w:rPr>
                  <w:rFonts w:ascii="Times New Roman" w:hAnsi="Times New Roman" w:cs="Times New Roman"/>
                  <w:color w:val="000000"/>
                </w:rPr>
                <w:instrText xml:space="preserve"> HYPERLINK "</w:instrText>
              </w:r>
              <w:r w:rsidRPr="003D60FB">
                <w:rPr>
                  <w:rFonts w:ascii="Times New Roman" w:hAnsi="Times New Roman" w:cs="Times New Roman"/>
                  <w:color w:val="000000"/>
                </w:rPr>
                <w:instrText>https://armandogk.files.wordpress.com/2011/03/ortocentro.jpg</w:instrText>
              </w:r>
              <w:r>
                <w:rPr>
                  <w:rFonts w:ascii="Times New Roman" w:hAnsi="Times New Roman" w:cs="Times New Roman"/>
                  <w:color w:val="000000"/>
                </w:rPr>
                <w:instrText xml:space="preserve">" </w:instrText>
              </w:r>
              <w:r>
                <w:rPr>
                  <w:rFonts w:ascii="Times New Roman" w:hAnsi="Times New Roman" w:cs="Times New Roman"/>
                  <w:color w:val="000000"/>
                </w:rPr>
                <w:fldChar w:fldCharType="separate"/>
              </w:r>
              <w:r w:rsidRPr="00E83299">
                <w:rPr>
                  <w:rStyle w:val="Hipervnculo"/>
                  <w:rFonts w:ascii="Times New Roman" w:hAnsi="Times New Roman" w:cs="Times New Roman"/>
                </w:rPr>
                <w:t>https://armandogk.files.wordpress.com/2011/03/ortocentro.jpg</w:t>
              </w:r>
              <w:r>
                <w:rPr>
                  <w:rFonts w:ascii="Times New Roman" w:hAnsi="Times New Roman" w:cs="Times New Roman"/>
                  <w:color w:val="000000"/>
                </w:rPr>
                <w:fldChar w:fldCharType="end"/>
              </w:r>
            </w:ins>
          </w:p>
          <w:p w14:paraId="54708913" w14:textId="26093D17" w:rsidR="003D60FB" w:rsidRDefault="003D60FB" w:rsidP="003D60FB">
            <w:pPr>
              <w:rPr>
                <w:ins w:id="3178" w:author="Alex" w:date="2015-07-31T10:56:00Z"/>
                <w:rFonts w:ascii="Times New Roman" w:hAnsi="Times New Roman" w:cs="Times New Roman"/>
                <w:color w:val="000000"/>
              </w:rPr>
              <w:pPrChange w:id="3179" w:author="Alex" w:date="2015-07-31T10:52:00Z">
                <w:pPr/>
              </w:pPrChange>
            </w:pPr>
            <w:ins w:id="3180" w:author="Alex" w:date="2015-07-31T10:56:00Z">
              <w:r>
                <w:rPr>
                  <w:rFonts w:ascii="Times New Roman" w:hAnsi="Times New Roman" w:cs="Times New Roman"/>
                  <w:color w:val="000000"/>
                </w:rPr>
                <w:t xml:space="preserve">Baricentro: </w:t>
              </w:r>
              <w:r>
                <w:rPr>
                  <w:rFonts w:ascii="Times New Roman" w:hAnsi="Times New Roman" w:cs="Times New Roman"/>
                  <w:color w:val="000000"/>
                </w:rPr>
                <w:fldChar w:fldCharType="begin"/>
              </w:r>
              <w:r>
                <w:rPr>
                  <w:rFonts w:ascii="Times New Roman" w:hAnsi="Times New Roman" w:cs="Times New Roman"/>
                  <w:color w:val="000000"/>
                </w:rPr>
                <w:instrText xml:space="preserve"> HYPERLINK "</w:instrText>
              </w:r>
              <w:r w:rsidRPr="003D60FB">
                <w:rPr>
                  <w:rFonts w:ascii="Times New Roman" w:hAnsi="Times New Roman" w:cs="Times New Roman"/>
                  <w:color w:val="000000"/>
                </w:rPr>
                <w:instrText>https://armandogk.files.wordpress.com/2011/03/baricentro.jpg</w:instrText>
              </w:r>
              <w:r>
                <w:rPr>
                  <w:rFonts w:ascii="Times New Roman" w:hAnsi="Times New Roman" w:cs="Times New Roman"/>
                  <w:color w:val="000000"/>
                </w:rPr>
                <w:instrText xml:space="preserve">" </w:instrText>
              </w:r>
              <w:r>
                <w:rPr>
                  <w:rFonts w:ascii="Times New Roman" w:hAnsi="Times New Roman" w:cs="Times New Roman"/>
                  <w:color w:val="000000"/>
                </w:rPr>
                <w:fldChar w:fldCharType="separate"/>
              </w:r>
              <w:r w:rsidRPr="00E83299">
                <w:rPr>
                  <w:rStyle w:val="Hipervnculo"/>
                  <w:rFonts w:ascii="Times New Roman" w:hAnsi="Times New Roman" w:cs="Times New Roman"/>
                </w:rPr>
                <w:t>https://armandogk.files.wordpress.com/2011/03/baricentro.jpg</w:t>
              </w:r>
              <w:r>
                <w:rPr>
                  <w:rFonts w:ascii="Times New Roman" w:hAnsi="Times New Roman" w:cs="Times New Roman"/>
                  <w:color w:val="000000"/>
                </w:rPr>
                <w:fldChar w:fldCharType="end"/>
              </w:r>
            </w:ins>
          </w:p>
          <w:p w14:paraId="4B794FCE" w14:textId="77777777" w:rsidR="003D60FB" w:rsidRDefault="003D60FB" w:rsidP="003D60FB">
            <w:pPr>
              <w:rPr>
                <w:ins w:id="3181" w:author="Alex" w:date="2015-07-31T10:56:00Z"/>
                <w:rFonts w:ascii="Times New Roman" w:hAnsi="Times New Roman" w:cs="Times New Roman"/>
                <w:color w:val="000000"/>
              </w:rPr>
              <w:pPrChange w:id="3182" w:author="Alex" w:date="2015-07-31T10:52:00Z">
                <w:pPr/>
              </w:pPrChange>
            </w:pPr>
            <w:ins w:id="3183" w:author="Alex" w:date="2015-07-31T10:56:00Z">
              <w:r>
                <w:rPr>
                  <w:rFonts w:ascii="Times New Roman" w:hAnsi="Times New Roman" w:cs="Times New Roman"/>
                  <w:color w:val="000000"/>
                </w:rPr>
                <w:t>Circuncentro:</w:t>
              </w:r>
            </w:ins>
          </w:p>
          <w:p w14:paraId="612140FD" w14:textId="77777777" w:rsidR="003D60FB" w:rsidRDefault="003D60FB" w:rsidP="003D60FB">
            <w:pPr>
              <w:rPr>
                <w:ins w:id="3184" w:author="Alex" w:date="2015-07-31T10:57:00Z"/>
                <w:rFonts w:ascii="Times New Roman" w:hAnsi="Times New Roman" w:cs="Times New Roman"/>
                <w:color w:val="000000"/>
              </w:rPr>
              <w:pPrChange w:id="3185" w:author="Alex" w:date="2015-07-31T10:52:00Z">
                <w:pPr/>
              </w:pPrChange>
            </w:pPr>
            <w:ins w:id="3186" w:author="Alex" w:date="2015-07-31T10:57:00Z">
              <w:r>
                <w:rPr>
                  <w:rFonts w:ascii="Times New Roman" w:hAnsi="Times New Roman" w:cs="Times New Roman"/>
                  <w:color w:val="000000"/>
                </w:rPr>
                <w:fldChar w:fldCharType="begin"/>
              </w:r>
              <w:r>
                <w:rPr>
                  <w:rFonts w:ascii="Times New Roman" w:hAnsi="Times New Roman" w:cs="Times New Roman"/>
                  <w:color w:val="000000"/>
                </w:rPr>
                <w:instrText xml:space="preserve"> HYPERLINK "</w:instrText>
              </w:r>
              <w:r w:rsidRPr="003D60FB">
                <w:rPr>
                  <w:rFonts w:ascii="Times New Roman" w:hAnsi="Times New Roman" w:cs="Times New Roman"/>
                  <w:color w:val="000000"/>
                </w:rPr>
                <w:instrText>https://armandogk.files.wordpress.com/2011/03/circuncentro.jpg</w:instrText>
              </w:r>
              <w:r>
                <w:rPr>
                  <w:rFonts w:ascii="Times New Roman" w:hAnsi="Times New Roman" w:cs="Times New Roman"/>
                  <w:color w:val="000000"/>
                </w:rPr>
                <w:instrText xml:space="preserve">" </w:instrText>
              </w:r>
              <w:r>
                <w:rPr>
                  <w:rFonts w:ascii="Times New Roman" w:hAnsi="Times New Roman" w:cs="Times New Roman"/>
                  <w:color w:val="000000"/>
                </w:rPr>
                <w:fldChar w:fldCharType="separate"/>
              </w:r>
              <w:r w:rsidRPr="00E83299">
                <w:rPr>
                  <w:rStyle w:val="Hipervnculo"/>
                  <w:rFonts w:ascii="Times New Roman" w:hAnsi="Times New Roman" w:cs="Times New Roman"/>
                </w:rPr>
                <w:t>https://armandogk.files.wordpress.com/2011/03/circuncentro.jpg</w:t>
              </w:r>
              <w:r>
                <w:rPr>
                  <w:rFonts w:ascii="Times New Roman" w:hAnsi="Times New Roman" w:cs="Times New Roman"/>
                  <w:color w:val="000000"/>
                </w:rPr>
                <w:fldChar w:fldCharType="end"/>
              </w:r>
              <w:r>
                <w:rPr>
                  <w:rFonts w:ascii="Times New Roman" w:hAnsi="Times New Roman" w:cs="Times New Roman"/>
                  <w:color w:val="000000"/>
                </w:rPr>
                <w:t xml:space="preserve"> </w:t>
              </w:r>
            </w:ins>
          </w:p>
          <w:p w14:paraId="53C70E2A" w14:textId="77777777" w:rsidR="003D60FB" w:rsidRDefault="003D60FB" w:rsidP="003D60FB">
            <w:pPr>
              <w:rPr>
                <w:ins w:id="3187" w:author="Alex" w:date="2015-07-31T10:57:00Z"/>
                <w:rFonts w:ascii="Times New Roman" w:hAnsi="Times New Roman" w:cs="Times New Roman"/>
                <w:color w:val="000000"/>
              </w:rPr>
              <w:pPrChange w:id="3188" w:author="Alex" w:date="2015-07-31T10:52:00Z">
                <w:pPr/>
              </w:pPrChange>
            </w:pPr>
          </w:p>
          <w:p w14:paraId="139EDCBD" w14:textId="5FC92898" w:rsidR="003D60FB" w:rsidRDefault="003D60FB" w:rsidP="003D60FB">
            <w:pPr>
              <w:rPr>
                <w:ins w:id="3189" w:author="Alex" w:date="2015-07-31T10:47:00Z"/>
                <w:rFonts w:ascii="Times New Roman" w:hAnsi="Times New Roman" w:cs="Times New Roman"/>
                <w:color w:val="000000"/>
              </w:rPr>
              <w:pPrChange w:id="3190" w:author="Alex" w:date="2015-07-31T10:52:00Z">
                <w:pPr/>
              </w:pPrChange>
            </w:pPr>
            <w:ins w:id="3191" w:author="Alex" w:date="2015-07-31T10:57:00Z">
              <w:r>
                <w:rPr>
                  <w:rFonts w:ascii="Times New Roman" w:hAnsi="Times New Roman" w:cs="Times New Roman"/>
                  <w:color w:val="000000"/>
                </w:rPr>
                <w:t>Hacer imágenes con base en estas</w:t>
              </w:r>
            </w:ins>
            <w:ins w:id="3192" w:author="Alex" w:date="2015-07-31T10:58:00Z">
              <w:r>
                <w:rPr>
                  <w:rFonts w:ascii="Times New Roman" w:hAnsi="Times New Roman" w:cs="Times New Roman"/>
                  <w:color w:val="000000"/>
                </w:rPr>
                <w:t>, únicamente identificando los vértices A, B y C</w:t>
              </w:r>
            </w:ins>
            <w:ins w:id="3193" w:author="Alex" w:date="2015-07-31T10:57:00Z">
              <w:r>
                <w:rPr>
                  <w:rFonts w:ascii="Times New Roman" w:hAnsi="Times New Roman" w:cs="Times New Roman"/>
                  <w:color w:val="000000"/>
                </w:rPr>
                <w:t xml:space="preserve">. En el circuncentro adicionar una circunferencia con centro en </w:t>
              </w:r>
            </w:ins>
            <w:ins w:id="3194" w:author="Alex" w:date="2015-07-31T10:58:00Z">
              <w:r>
                <w:rPr>
                  <w:rFonts w:ascii="Times New Roman" w:hAnsi="Times New Roman" w:cs="Times New Roman"/>
                  <w:color w:val="000000"/>
                </w:rPr>
                <w:t>O que pasa por los vértices del triángulo</w:t>
              </w:r>
            </w:ins>
          </w:p>
        </w:tc>
      </w:tr>
      <w:tr w:rsidR="003D60FB" w14:paraId="499D9A6A" w14:textId="77777777" w:rsidTr="00F11C4B">
        <w:trPr>
          <w:ins w:id="3195" w:author="Alex" w:date="2015-07-31T10:47:00Z"/>
        </w:trPr>
        <w:tc>
          <w:tcPr>
            <w:tcW w:w="2518" w:type="dxa"/>
          </w:tcPr>
          <w:p w14:paraId="62EA470F" w14:textId="07F77160" w:rsidR="00F775C0" w:rsidRDefault="00F775C0" w:rsidP="00F11C4B">
            <w:pPr>
              <w:rPr>
                <w:ins w:id="3196" w:author="Alex" w:date="2015-07-31T10:47:00Z"/>
                <w:rFonts w:ascii="Times New Roman" w:hAnsi="Times New Roman" w:cs="Times New Roman"/>
                <w:color w:val="000000"/>
              </w:rPr>
            </w:pPr>
            <w:ins w:id="3197" w:author="Alex" w:date="2015-07-31T10:47:00Z">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50B4F812" w14:textId="4BD99C60" w:rsidR="00F775C0" w:rsidRDefault="003D60FB" w:rsidP="00F11C4B">
            <w:pPr>
              <w:rPr>
                <w:ins w:id="3198" w:author="Alex" w:date="2015-07-31T10:47:00Z"/>
                <w:rFonts w:ascii="Times New Roman" w:hAnsi="Times New Roman" w:cs="Times New Roman"/>
                <w:color w:val="000000"/>
              </w:rPr>
            </w:pPr>
            <w:ins w:id="3199" w:author="Alex" w:date="2015-07-31T10:54:00Z">
              <w:r>
                <w:rPr>
                  <w:noProof/>
                  <w:lang w:val="es-CO" w:eastAsia="es-CO"/>
                </w:rPr>
                <w:drawing>
                  <wp:inline distT="0" distB="0" distL="0" distR="0" wp14:anchorId="313D3F27" wp14:editId="75770BED">
                    <wp:extent cx="1431925" cy="1043940"/>
                    <wp:effectExtent l="0" t="0" r="0" b="3810"/>
                    <wp:docPr id="55" name="Imagen 55" descr="https://armandogk.files.wordpress.com/2011/03/ortocentro.jpg?w=150&amp;h=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armandogk.files.wordpress.com/2011/03/ortocentro.jpg?w=150&amp;h=1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31925" cy="1043940"/>
                            </a:xfrm>
                            <a:prstGeom prst="rect">
                              <a:avLst/>
                            </a:prstGeom>
                            <a:noFill/>
                            <a:ln>
                              <a:noFill/>
                            </a:ln>
                          </pic:spPr>
                        </pic:pic>
                      </a:graphicData>
                    </a:graphic>
                  </wp:inline>
                </w:drawing>
              </w:r>
            </w:ins>
            <w:ins w:id="3200" w:author="Alex" w:date="2015-07-31T10:52:00Z">
              <w:r>
                <w:rPr>
                  <w:noProof/>
                  <w:lang w:val="es-CO" w:eastAsia="es-CO"/>
                </w:rPr>
                <w:drawing>
                  <wp:inline distT="0" distB="0" distL="0" distR="0" wp14:anchorId="25264A6B" wp14:editId="4F8F8032">
                    <wp:extent cx="1431925" cy="1190625"/>
                    <wp:effectExtent l="0" t="0" r="0" b="9525"/>
                    <wp:docPr id="53" name="Imagen 53" descr="https://armandogk.files.wordpress.com/2011/03/mediana.jpg?w=150&amp;h=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armandogk.files.wordpress.com/2011/03/mediana.jpg?w=150&amp;h=1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31925" cy="1190625"/>
                            </a:xfrm>
                            <a:prstGeom prst="rect">
                              <a:avLst/>
                            </a:prstGeom>
                            <a:noFill/>
                            <a:ln>
                              <a:noFill/>
                            </a:ln>
                          </pic:spPr>
                        </pic:pic>
                      </a:graphicData>
                    </a:graphic>
                  </wp:inline>
                </w:drawing>
              </w:r>
            </w:ins>
            <w:ins w:id="3201" w:author="Alex" w:date="2015-07-31T10:55:00Z">
              <w:r>
                <w:rPr>
                  <w:noProof/>
                  <w:lang w:val="es-CO" w:eastAsia="es-CO"/>
                </w:rPr>
                <w:drawing>
                  <wp:inline distT="0" distB="0" distL="0" distR="0" wp14:anchorId="06DEF0EC" wp14:editId="06988E9F">
                    <wp:extent cx="1729075" cy="1121434"/>
                    <wp:effectExtent l="0" t="0" r="5080" b="2540"/>
                    <wp:docPr id="56" name="Imagen 56" descr="https://armandogk.files.wordpress.com/2011/03/circuncen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armandogk.files.wordpress.com/2011/03/circuncentro.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38058" cy="1127260"/>
                            </a:xfrm>
                            <a:prstGeom prst="rect">
                              <a:avLst/>
                            </a:prstGeom>
                            <a:noFill/>
                            <a:ln>
                              <a:noFill/>
                            </a:ln>
                          </pic:spPr>
                        </pic:pic>
                      </a:graphicData>
                    </a:graphic>
                  </wp:inline>
                </w:drawing>
              </w:r>
            </w:ins>
          </w:p>
        </w:tc>
      </w:tr>
      <w:tr w:rsidR="003D60FB" w14:paraId="3FFA8E87" w14:textId="77777777" w:rsidTr="00F11C4B">
        <w:trPr>
          <w:ins w:id="3202" w:author="Alex" w:date="2015-07-31T10:47:00Z"/>
        </w:trPr>
        <w:tc>
          <w:tcPr>
            <w:tcW w:w="2518" w:type="dxa"/>
          </w:tcPr>
          <w:p w14:paraId="3E39A01C" w14:textId="77777777" w:rsidR="00F775C0" w:rsidRDefault="00F775C0" w:rsidP="00F11C4B">
            <w:pPr>
              <w:rPr>
                <w:ins w:id="3203" w:author="Alex" w:date="2015-07-31T10:47:00Z"/>
                <w:rFonts w:ascii="Times New Roman" w:hAnsi="Times New Roman" w:cs="Times New Roman"/>
                <w:color w:val="000000"/>
              </w:rPr>
            </w:pPr>
            <w:ins w:id="3204" w:author="Alex" w:date="2015-07-31T10:47:00Z">
              <w:r w:rsidRPr="00053744">
                <w:rPr>
                  <w:rFonts w:ascii="Times New Roman" w:hAnsi="Times New Roman" w:cs="Times New Roman"/>
                  <w:b/>
                  <w:color w:val="000000"/>
                  <w:sz w:val="18"/>
                  <w:szCs w:val="18"/>
                </w:rPr>
                <w:t>Pie de imagen</w:t>
              </w:r>
            </w:ins>
          </w:p>
        </w:tc>
        <w:tc>
          <w:tcPr>
            <w:tcW w:w="6515" w:type="dxa"/>
          </w:tcPr>
          <w:p w14:paraId="43C03693" w14:textId="51BAC679" w:rsidR="00F775C0" w:rsidRDefault="003D60FB" w:rsidP="00F11C4B">
            <w:pPr>
              <w:rPr>
                <w:ins w:id="3205" w:author="Alex" w:date="2015-07-31T10:47:00Z"/>
                <w:rFonts w:ascii="Times New Roman" w:hAnsi="Times New Roman" w:cs="Times New Roman"/>
                <w:color w:val="000000"/>
              </w:rPr>
            </w:pPr>
            <w:ins w:id="3206" w:author="Alex" w:date="2015-07-31T10:58:00Z">
              <w:r>
                <w:rPr>
                  <w:rFonts w:ascii="Times New Roman" w:hAnsi="Times New Roman" w:cs="Times New Roman"/>
                  <w:color w:val="000000"/>
                </w:rPr>
                <w:t>Ortocentro, baricentro y circuncentro de algunos tri</w:t>
              </w:r>
            </w:ins>
            <w:ins w:id="3207" w:author="Alex" w:date="2015-07-31T10:59:00Z">
              <w:r>
                <w:rPr>
                  <w:rFonts w:ascii="Times New Roman" w:hAnsi="Times New Roman" w:cs="Times New Roman"/>
                  <w:color w:val="000000"/>
                </w:rPr>
                <w:t>ángulos.</w:t>
              </w:r>
            </w:ins>
          </w:p>
        </w:tc>
      </w:tr>
    </w:tbl>
    <w:p w14:paraId="43944AF2" w14:textId="77777777" w:rsidR="00F775C0" w:rsidRPr="00F775C0" w:rsidRDefault="00F775C0" w:rsidP="00F775C0">
      <w:pPr>
        <w:rPr>
          <w:rFonts w:ascii="Times" w:eastAsiaTheme="minorEastAsia" w:hAnsi="Times"/>
          <w:b/>
          <w:rPrChange w:id="3208" w:author="Alex" w:date="2015-07-31T10:41:00Z">
            <w:rPr/>
          </w:rPrChange>
        </w:rPr>
        <w:pPrChange w:id="3209" w:author="Alex" w:date="2015-07-31T10:41:00Z">
          <w:pPr>
            <w:pStyle w:val="Prrafodelista"/>
          </w:pPr>
        </w:pPrChange>
      </w:pPr>
    </w:p>
    <w:p w14:paraId="23AD75B6" w14:textId="0AB8A84E" w:rsidR="00C60AF4" w:rsidRPr="00D1057A" w:rsidRDefault="001D1611" w:rsidP="00D1057A">
      <w:pPr>
        <w:pStyle w:val="Prrafodelista"/>
        <w:numPr>
          <w:ilvl w:val="0"/>
          <w:numId w:val="43"/>
        </w:numPr>
        <w:spacing w:after="0"/>
        <w:rPr>
          <w:rFonts w:ascii="Times" w:eastAsiaTheme="minorEastAsia" w:hAnsi="Times"/>
          <w:b/>
        </w:rPr>
      </w:pPr>
      <w:r w:rsidRPr="00D1057A">
        <w:rPr>
          <w:rFonts w:ascii="Times" w:eastAsiaTheme="minorEastAsia" w:hAnsi="Times"/>
          <w:b/>
        </w:rPr>
        <w:t xml:space="preserve">Recta de Euler: </w:t>
      </w:r>
      <w:r w:rsidRPr="00D1057A">
        <w:rPr>
          <w:rFonts w:ascii="Times" w:eastAsiaTheme="minorEastAsia" w:hAnsi="Times"/>
        </w:rPr>
        <w:t>El baricentro,</w:t>
      </w:r>
      <w:r w:rsidR="00B22A2C" w:rsidRPr="00D1057A">
        <w:rPr>
          <w:rFonts w:ascii="Times" w:eastAsiaTheme="minorEastAsia" w:hAnsi="Times"/>
        </w:rPr>
        <w:t xml:space="preserve"> el</w:t>
      </w:r>
      <w:r w:rsidRPr="00D1057A">
        <w:rPr>
          <w:rFonts w:ascii="Times" w:eastAsiaTheme="minorEastAsia" w:hAnsi="Times"/>
        </w:rPr>
        <w:t xml:space="preserve"> ortocentro y</w:t>
      </w:r>
      <w:r w:rsidR="00B22A2C" w:rsidRPr="00D1057A">
        <w:rPr>
          <w:rFonts w:ascii="Times" w:eastAsiaTheme="minorEastAsia" w:hAnsi="Times"/>
        </w:rPr>
        <w:t xml:space="preserve"> el</w:t>
      </w:r>
      <w:r w:rsidRPr="00D1057A">
        <w:rPr>
          <w:rFonts w:ascii="Times" w:eastAsiaTheme="minorEastAsia" w:hAnsi="Times"/>
        </w:rPr>
        <w:t xml:space="preserve"> circuncentro de un triángulo son colineales.</w:t>
      </w:r>
    </w:p>
    <w:p w14:paraId="45CB8C47" w14:textId="77777777" w:rsidR="00D1057A" w:rsidRPr="00D1057A" w:rsidRDefault="00D1057A" w:rsidP="00D1057A">
      <w:pPr>
        <w:spacing w:after="0"/>
        <w:ind w:left="360"/>
        <w:rPr>
          <w:rFonts w:ascii="Times" w:eastAsiaTheme="minorEastAsia" w:hAnsi="Times"/>
          <w:b/>
        </w:rPr>
      </w:pPr>
    </w:p>
    <w:tbl>
      <w:tblPr>
        <w:tblStyle w:val="Tablaconcuadrcula"/>
        <w:tblW w:w="0" w:type="auto"/>
        <w:tblLook w:val="04A0" w:firstRow="1" w:lastRow="0" w:firstColumn="1" w:lastColumn="0" w:noHBand="0" w:noVBand="1"/>
      </w:tblPr>
      <w:tblGrid>
        <w:gridCol w:w="2459"/>
        <w:gridCol w:w="6369"/>
      </w:tblGrid>
      <w:tr w:rsidR="00670B3C" w:rsidRPr="005D1738" w14:paraId="766221A5" w14:textId="77777777" w:rsidTr="00013B80">
        <w:tc>
          <w:tcPr>
            <w:tcW w:w="9033" w:type="dxa"/>
            <w:gridSpan w:val="2"/>
            <w:shd w:val="clear" w:color="auto" w:fill="0D0D0D" w:themeFill="text1" w:themeFillTint="F2"/>
          </w:tcPr>
          <w:p w14:paraId="5823F45B"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2A2C" w14:paraId="5658B21E" w14:textId="77777777" w:rsidTr="00013B80">
        <w:tc>
          <w:tcPr>
            <w:tcW w:w="2518" w:type="dxa"/>
          </w:tcPr>
          <w:p w14:paraId="2DB1A7EF"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84525F" w14:textId="56B8B684" w:rsidR="00670B3C" w:rsidRPr="00053744" w:rsidRDefault="00C82D30" w:rsidP="002953CB">
            <w:pPr>
              <w:pStyle w:val="ListadoImgenes"/>
              <w:numPr>
                <w:ilvl w:val="0"/>
                <w:numId w:val="0"/>
              </w:numPr>
              <w:ind w:left="720" w:hanging="360"/>
            </w:pPr>
            <w:r>
              <w:t>MA_10_02_CO_IMG27</w:t>
            </w:r>
          </w:p>
        </w:tc>
      </w:tr>
      <w:tr w:rsidR="00B22A2C" w14:paraId="2470A041" w14:textId="77777777" w:rsidTr="00013B80">
        <w:tc>
          <w:tcPr>
            <w:tcW w:w="2518" w:type="dxa"/>
          </w:tcPr>
          <w:p w14:paraId="23B61E2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AFEF00" w14:textId="001A6D16" w:rsidR="00670B3C" w:rsidRPr="00B22A2C" w:rsidRDefault="00D701DB" w:rsidP="00B22A2C">
            <w:pPr>
              <w:rPr>
                <w:rFonts w:ascii="Times" w:eastAsiaTheme="minorEastAsia" w:hAnsi="Times"/>
                <w:b/>
              </w:rPr>
            </w:pPr>
            <w:r w:rsidRPr="00B22A2C">
              <w:rPr>
                <w:rFonts w:ascii="Times" w:eastAsiaTheme="minorEastAsia" w:hAnsi="Times"/>
              </w:rPr>
              <w:t>Imagen en la que se describen los elementos para la propiedad de que</w:t>
            </w:r>
            <w:r w:rsidR="00B22A2C" w:rsidRPr="00B22A2C">
              <w:rPr>
                <w:rFonts w:ascii="Times" w:eastAsiaTheme="minorEastAsia" w:hAnsi="Times"/>
              </w:rPr>
              <w:t xml:space="preserve"> el baricentro, el ortocentro y el circuncentro de un triángulo son colineales.</w:t>
            </w:r>
          </w:p>
        </w:tc>
      </w:tr>
      <w:tr w:rsidR="00B22A2C" w14:paraId="7288F1BB" w14:textId="77777777" w:rsidTr="00013B80">
        <w:tc>
          <w:tcPr>
            <w:tcW w:w="2518" w:type="dxa"/>
          </w:tcPr>
          <w:p w14:paraId="0FC09B82"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B1A7F0C" w14:textId="79FF3DF9" w:rsidR="00670B3C" w:rsidRDefault="00B22A2C" w:rsidP="00B22A2C">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FF96CEC" wp14:editId="346B2CF1">
                  <wp:extent cx="1967267" cy="152055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taEuler.jpg"/>
                          <pic:cNvPicPr/>
                        </pic:nvPicPr>
                        <pic:blipFill>
                          <a:blip r:embed="rId142">
                            <a:extLst>
                              <a:ext uri="{28A0092B-C50C-407E-A947-70E740481C1C}">
                                <a14:useLocalDpi xmlns:a14="http://schemas.microsoft.com/office/drawing/2010/main" val="0"/>
                              </a:ext>
                            </a:extLst>
                          </a:blip>
                          <a:stretch>
                            <a:fillRect/>
                          </a:stretch>
                        </pic:blipFill>
                        <pic:spPr>
                          <a:xfrm>
                            <a:off x="0" y="0"/>
                            <a:ext cx="1991839" cy="1539544"/>
                          </a:xfrm>
                          <a:prstGeom prst="rect">
                            <a:avLst/>
                          </a:prstGeom>
                        </pic:spPr>
                      </pic:pic>
                    </a:graphicData>
                  </a:graphic>
                </wp:inline>
              </w:drawing>
            </w:r>
          </w:p>
        </w:tc>
      </w:tr>
      <w:tr w:rsidR="00B22A2C" w14:paraId="215A5F2A" w14:textId="77777777" w:rsidTr="00013B80">
        <w:tc>
          <w:tcPr>
            <w:tcW w:w="2518" w:type="dxa"/>
          </w:tcPr>
          <w:p w14:paraId="0AAE953D"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9FF3D7" w14:textId="10F8B2E0" w:rsidR="00670B3C" w:rsidRDefault="00B22A2C" w:rsidP="0022675C">
            <w:pPr>
              <w:rPr>
                <w:rFonts w:ascii="Times New Roman" w:hAnsi="Times New Roman" w:cs="Times New Roman"/>
                <w:color w:val="000000"/>
              </w:rPr>
              <w:pPrChange w:id="3210" w:author="Alex" w:date="2015-07-31T10:59:00Z">
                <w:pPr/>
              </w:pPrChange>
            </w:pPr>
            <w:r>
              <w:rPr>
                <w:rFonts w:ascii="Times" w:eastAsiaTheme="minorEastAsia" w:hAnsi="Times"/>
              </w:rPr>
              <w:t>E</w:t>
            </w:r>
            <w:r w:rsidRPr="00B22A2C">
              <w:rPr>
                <w:rFonts w:ascii="Times" w:eastAsiaTheme="minorEastAsia" w:hAnsi="Times"/>
              </w:rPr>
              <w:t xml:space="preserve">l baricentro, el ortocentro y el circuncentro de un triángulo </w:t>
            </w:r>
            <w:del w:id="3211" w:author="Alex" w:date="2015-07-31T10:59:00Z">
              <w:r w:rsidRPr="00B22A2C" w:rsidDel="0022675C">
                <w:rPr>
                  <w:rFonts w:ascii="Times" w:eastAsiaTheme="minorEastAsia" w:hAnsi="Times"/>
                </w:rPr>
                <w:delText>son colineales.</w:delText>
              </w:r>
            </w:del>
            <w:ins w:id="3212" w:author="Alex" w:date="2015-07-31T10:59:00Z">
              <w:r w:rsidR="0022675C">
                <w:rPr>
                  <w:rFonts w:ascii="Times" w:eastAsiaTheme="minorEastAsia" w:hAnsi="Times"/>
                </w:rPr>
                <w:t>están dentro de una misma línea.</w:t>
              </w:r>
            </w:ins>
          </w:p>
        </w:tc>
      </w:tr>
    </w:tbl>
    <w:p w14:paraId="22957A58" w14:textId="77777777" w:rsidR="00670B3C" w:rsidRDefault="00670B3C" w:rsidP="00C60AF4">
      <w:pPr>
        <w:pStyle w:val="Prrafodelista"/>
        <w:rPr>
          <w:rFonts w:ascii="Times" w:eastAsiaTheme="minorEastAsia" w:hAnsi="Times"/>
          <w:b/>
        </w:rPr>
      </w:pPr>
    </w:p>
    <w:p w14:paraId="1AD689F0" w14:textId="39E5CBB9" w:rsidR="00B029D5" w:rsidRPr="00B029D5" w:rsidRDefault="00B029D5" w:rsidP="00C60AF4">
      <w:pPr>
        <w:pStyle w:val="Prrafodelista"/>
        <w:rPr>
          <w:rFonts w:ascii="Times" w:eastAsiaTheme="minorEastAsia" w:hAnsi="Times"/>
        </w:rPr>
      </w:pPr>
      <w:r w:rsidRPr="00B029D5">
        <w:rPr>
          <w:rFonts w:ascii="Times" w:eastAsiaTheme="minorEastAsia" w:hAnsi="Times"/>
        </w:rPr>
        <w:t xml:space="preserve">En el </w:t>
      </w:r>
      <w:r w:rsidR="0022675C" w:rsidRPr="0022675C">
        <w:rPr>
          <w:rFonts w:ascii="Times" w:eastAsiaTheme="minorEastAsia" w:hAnsi="Times"/>
          <w:rPrChange w:id="3213" w:author="Alex" w:date="2015-07-31T10:59:00Z">
            <w:rPr>
              <w:rFonts w:ascii="Cambria Math" w:eastAsiaTheme="minorEastAsia" w:hAnsi="Cambria Math"/>
              <w:i/>
            </w:rPr>
          </w:rPrChange>
        </w:rPr>
        <w:t>triángulo ABC</w:t>
      </w:r>
      <w:r w:rsidRPr="00B029D5">
        <w:rPr>
          <w:rFonts w:ascii="Times" w:eastAsiaTheme="minorEastAsia" w:hAnsi="Times"/>
        </w:rPr>
        <w:t xml:space="preserve"> </w:t>
      </w:r>
      <w:r>
        <w:rPr>
          <w:rFonts w:ascii="Times" w:eastAsiaTheme="minorEastAsia" w:hAnsi="Times"/>
        </w:rPr>
        <w:t xml:space="preserve">se construyen el </w:t>
      </w:r>
      <w:r w:rsidRPr="00B029D5">
        <w:rPr>
          <w:rFonts w:ascii="Times" w:eastAsiaTheme="minorEastAsia" w:hAnsi="Times"/>
        </w:rPr>
        <w:t>baricentro, el ortocentro y el circuncentro</w:t>
      </w:r>
      <w:r w:rsidR="00851FC8">
        <w:rPr>
          <w:rFonts w:ascii="Times" w:eastAsiaTheme="minorEastAsia" w:hAnsi="Times"/>
        </w:rPr>
        <w:t xml:space="preserve">, a partir de las medianas, mediatrices y alturas a cada lado. De esa manera, al unir los puntos notables se obtiene una recta que se llama </w:t>
      </w:r>
      <w:r w:rsidR="00851FC8" w:rsidRPr="00851FC8">
        <w:rPr>
          <w:rFonts w:ascii="Times" w:eastAsiaTheme="minorEastAsia" w:hAnsi="Times"/>
          <w:i/>
        </w:rPr>
        <w:t>Recta de Euler</w:t>
      </w:r>
      <w:r w:rsidR="00851FC8">
        <w:rPr>
          <w:rFonts w:ascii="Times" w:eastAsiaTheme="minorEastAsia" w:hAnsi="Times"/>
        </w:rPr>
        <w:t>.</w:t>
      </w:r>
    </w:p>
    <w:p w14:paraId="5B83536A" w14:textId="77777777" w:rsidR="00670B3C" w:rsidRPr="00C60AF4" w:rsidRDefault="00670B3C" w:rsidP="00C60AF4">
      <w:pPr>
        <w:pStyle w:val="Prrafodelista"/>
        <w:rPr>
          <w:rFonts w:ascii="Times" w:eastAsiaTheme="minorEastAsia" w:hAnsi="Times"/>
          <w:b/>
        </w:rPr>
      </w:pPr>
    </w:p>
    <w:p w14:paraId="0F2D359E" w14:textId="5E15B33C" w:rsidR="002C2ACA" w:rsidRPr="00100653" w:rsidRDefault="00BD5A90" w:rsidP="00100653">
      <w:pPr>
        <w:pStyle w:val="Prrafodelista"/>
        <w:numPr>
          <w:ilvl w:val="0"/>
          <w:numId w:val="43"/>
        </w:numPr>
        <w:spacing w:after="0"/>
        <w:rPr>
          <w:rFonts w:ascii="Times" w:eastAsiaTheme="minorEastAsia" w:hAnsi="Times"/>
          <w:b/>
        </w:rPr>
      </w:pPr>
      <w:r w:rsidRPr="00100653">
        <w:rPr>
          <w:rFonts w:ascii="Times" w:eastAsiaTheme="minorEastAsia" w:hAnsi="Times"/>
          <w:b/>
        </w:rPr>
        <w:t xml:space="preserve">Teorema de la bisectriz: </w:t>
      </w:r>
      <w:del w:id="3214" w:author="Alex" w:date="2015-07-31T11:17:00Z">
        <w:r w:rsidRPr="00100653" w:rsidDel="00AC0DA9">
          <w:rPr>
            <w:rFonts w:ascii="Times" w:eastAsiaTheme="minorEastAsia" w:hAnsi="Times"/>
          </w:rPr>
          <w:delText>En todo triángulo,</w:delText>
        </w:r>
      </w:del>
      <w:ins w:id="3215" w:author="Alex" w:date="2015-07-31T11:17:00Z">
        <w:r w:rsidR="00AC0DA9">
          <w:rPr>
            <w:rFonts w:ascii="Times" w:eastAsiaTheme="minorEastAsia" w:hAnsi="Times"/>
          </w:rPr>
          <w:t xml:space="preserve">Si </w:t>
        </w:r>
      </w:ins>
      <w:ins w:id="3216" w:author="Alex" w:date="2015-07-31T11:18:00Z">
        <w:r w:rsidR="00AC0DA9">
          <w:rPr>
            <w:rFonts w:ascii="Times" w:eastAsiaTheme="minorEastAsia" w:hAnsi="Times"/>
          </w:rPr>
          <w:t xml:space="preserve">en un triángulo </w:t>
        </w:r>
      </w:ins>
      <w:ins w:id="3217" w:author="Alex" w:date="2015-07-31T11:17:00Z">
        <w:r w:rsidR="00AC0DA9">
          <w:rPr>
            <w:rFonts w:ascii="Times" w:eastAsiaTheme="minorEastAsia" w:hAnsi="Times"/>
          </w:rPr>
          <w:t xml:space="preserve">trazas </w:t>
        </w:r>
      </w:ins>
      <w:ins w:id="3218" w:author="Alex" w:date="2015-07-31T11:18:00Z">
        <w:r w:rsidR="00AC0DA9">
          <w:rPr>
            <w:rFonts w:ascii="Times" w:eastAsiaTheme="minorEastAsia" w:hAnsi="Times"/>
          </w:rPr>
          <w:t xml:space="preserve">la </w:t>
        </w:r>
      </w:ins>
      <w:ins w:id="3219" w:author="Alex" w:date="2015-07-31T11:17:00Z">
        <w:r w:rsidR="00AC0DA9">
          <w:rPr>
            <w:rFonts w:ascii="Times" w:eastAsiaTheme="minorEastAsia" w:hAnsi="Times"/>
          </w:rPr>
          <w:t>bisectriz de un</w:t>
        </w:r>
      </w:ins>
      <w:ins w:id="3220" w:author="Alex" w:date="2015-07-31T11:18:00Z">
        <w:r w:rsidR="00AC0DA9">
          <w:rPr>
            <w:rFonts w:ascii="Times" w:eastAsiaTheme="minorEastAsia" w:hAnsi="Times"/>
          </w:rPr>
          <w:t>o de sus ángulos, esta divide el lado opuesto en dos partes</w:t>
        </w:r>
      </w:ins>
      <w:ins w:id="3221" w:author="Alex" w:date="2015-07-31T11:19:00Z">
        <w:r w:rsidR="00AC0DA9">
          <w:rPr>
            <w:rFonts w:ascii="Times" w:eastAsiaTheme="minorEastAsia" w:hAnsi="Times"/>
          </w:rPr>
          <w:t xml:space="preserve">, si </w:t>
        </w:r>
      </w:ins>
      <w:ins w:id="3222" w:author="Alex" w:date="2015-07-31T11:20:00Z">
        <w:r w:rsidR="00AC0DA9">
          <w:rPr>
            <w:rFonts w:ascii="Times" w:eastAsiaTheme="minorEastAsia" w:hAnsi="Times"/>
          </w:rPr>
          <w:t>calculas el cociente de</w:t>
        </w:r>
      </w:ins>
      <w:ins w:id="3223" w:author="Alex" w:date="2015-07-31T11:17:00Z">
        <w:r w:rsidR="00AC0DA9">
          <w:rPr>
            <w:rFonts w:ascii="Times" w:eastAsiaTheme="minorEastAsia" w:hAnsi="Times"/>
          </w:rPr>
          <w:t xml:space="preserve"> las longitudes de </w:t>
        </w:r>
      </w:ins>
      <w:ins w:id="3224" w:author="Alex" w:date="2015-07-31T11:19:00Z">
        <w:r w:rsidR="00AC0DA9">
          <w:rPr>
            <w:rFonts w:ascii="Times" w:eastAsiaTheme="minorEastAsia" w:hAnsi="Times"/>
          </w:rPr>
          <w:t xml:space="preserve">estas dos partes encontrarás que es igual al </w:t>
        </w:r>
      </w:ins>
      <w:ins w:id="3225" w:author="Alex" w:date="2015-07-31T11:20:00Z">
        <w:r w:rsidR="00AC0DA9">
          <w:rPr>
            <w:rFonts w:ascii="Times" w:eastAsiaTheme="minorEastAsia" w:hAnsi="Times"/>
          </w:rPr>
          <w:t>cociente</w:t>
        </w:r>
      </w:ins>
      <w:ins w:id="3226" w:author="Alex" w:date="2015-07-31T11:19:00Z">
        <w:r w:rsidR="00AC0DA9">
          <w:rPr>
            <w:rFonts w:ascii="Times" w:eastAsiaTheme="minorEastAsia" w:hAnsi="Times"/>
          </w:rPr>
          <w:t xml:space="preserve"> </w:t>
        </w:r>
      </w:ins>
      <w:ins w:id="3227" w:author="Alex" w:date="2015-07-31T11:20:00Z">
        <w:r w:rsidR="00AC0DA9">
          <w:rPr>
            <w:rFonts w:ascii="Times" w:eastAsiaTheme="minorEastAsia" w:hAnsi="Times"/>
          </w:rPr>
          <w:t>de</w:t>
        </w:r>
      </w:ins>
      <w:ins w:id="3228" w:author="Alex" w:date="2015-07-31T11:19:00Z">
        <w:r w:rsidR="00AC0DA9">
          <w:rPr>
            <w:rFonts w:ascii="Times" w:eastAsiaTheme="minorEastAsia" w:hAnsi="Times"/>
          </w:rPr>
          <w:t xml:space="preserve"> las longitudes de los lados del ángulo que tomaste en principio.</w:t>
        </w:r>
      </w:ins>
      <w:del w:id="3229" w:author="Alex" w:date="2015-07-31T11:20:00Z">
        <w:r w:rsidRPr="00100653" w:rsidDel="00AC0DA9">
          <w:rPr>
            <w:rFonts w:ascii="Times" w:eastAsiaTheme="minorEastAsia" w:hAnsi="Times"/>
          </w:rPr>
          <w:delText xml:space="preserve"> la razón entre dos lados es igual a la razón de las partes en las que queda dividido el tercer lado por la bise</w:delText>
        </w:r>
        <w:r w:rsidR="00497328" w:rsidRPr="00100653" w:rsidDel="00AC0DA9">
          <w:rPr>
            <w:rFonts w:ascii="Times" w:eastAsiaTheme="minorEastAsia" w:hAnsi="Times"/>
          </w:rPr>
          <w:delText>ctriz de ángulo interno opuesto a ese tercer lado.</w:delText>
        </w:r>
      </w:del>
      <w:r w:rsidR="002C2ACA" w:rsidRPr="00100653">
        <w:rPr>
          <w:rFonts w:ascii="Times" w:eastAsiaTheme="minorEastAsia" w:hAnsi="Times"/>
        </w:rPr>
        <w:t xml:space="preserve"> </w:t>
      </w:r>
    </w:p>
    <w:p w14:paraId="17FAE963" w14:textId="77777777" w:rsidR="00100653" w:rsidRPr="00100653" w:rsidRDefault="00100653" w:rsidP="0022675C">
      <w:pPr>
        <w:pStyle w:val="Prrafodelista"/>
        <w:spacing w:after="0"/>
        <w:rPr>
          <w:rFonts w:ascii="Times" w:eastAsiaTheme="minorEastAsia" w:hAnsi="Times"/>
          <w:b/>
        </w:rPr>
        <w:pPrChange w:id="3230" w:author="Alex" w:date="2015-07-31T11:00:00Z">
          <w:pPr>
            <w:pStyle w:val="Prrafodelista"/>
            <w:numPr>
              <w:numId w:val="43"/>
            </w:numPr>
            <w:spacing w:after="0"/>
            <w:ind w:hanging="360"/>
          </w:pPr>
        </w:pPrChange>
      </w:pPr>
    </w:p>
    <w:tbl>
      <w:tblPr>
        <w:tblStyle w:val="Tablaconcuadrcula"/>
        <w:tblW w:w="0" w:type="auto"/>
        <w:tblLook w:val="04A0" w:firstRow="1" w:lastRow="0" w:firstColumn="1" w:lastColumn="0" w:noHBand="0" w:noVBand="1"/>
      </w:tblPr>
      <w:tblGrid>
        <w:gridCol w:w="2465"/>
        <w:gridCol w:w="6363"/>
      </w:tblGrid>
      <w:tr w:rsidR="00670B3C" w:rsidRPr="005D1738" w14:paraId="7822AB63" w14:textId="77777777" w:rsidTr="00013B80">
        <w:tc>
          <w:tcPr>
            <w:tcW w:w="9033" w:type="dxa"/>
            <w:gridSpan w:val="2"/>
            <w:shd w:val="clear" w:color="auto" w:fill="0D0D0D" w:themeFill="text1" w:themeFillTint="F2"/>
          </w:tcPr>
          <w:p w14:paraId="067CADC2"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0B3C" w14:paraId="51A0F806" w14:textId="77777777" w:rsidTr="00013B80">
        <w:tc>
          <w:tcPr>
            <w:tcW w:w="2518" w:type="dxa"/>
          </w:tcPr>
          <w:p w14:paraId="6515F2D8"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12284E" w14:textId="0FF14229" w:rsidR="00670B3C" w:rsidRPr="00053744" w:rsidRDefault="00C82D30" w:rsidP="002953CB">
            <w:pPr>
              <w:pStyle w:val="ListadoImgenes"/>
              <w:numPr>
                <w:ilvl w:val="0"/>
                <w:numId w:val="0"/>
              </w:numPr>
              <w:ind w:left="720" w:hanging="360"/>
            </w:pPr>
            <w:r>
              <w:t>MA_10_02_CO_IMG28</w:t>
            </w:r>
          </w:p>
        </w:tc>
      </w:tr>
      <w:tr w:rsidR="00670B3C" w14:paraId="5C9367B6" w14:textId="77777777" w:rsidTr="00013B80">
        <w:tc>
          <w:tcPr>
            <w:tcW w:w="2518" w:type="dxa"/>
          </w:tcPr>
          <w:p w14:paraId="2757E7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724BAF5D" w14:textId="1BB042C7" w:rsidR="00670B3C" w:rsidRDefault="00D701DB" w:rsidP="0075111E">
            <w:pPr>
              <w:rPr>
                <w:rFonts w:ascii="Times New Roman" w:hAnsi="Times New Roman" w:cs="Times New Roman"/>
                <w:color w:val="000000"/>
              </w:rPr>
            </w:pPr>
            <w:r>
              <w:rPr>
                <w:rFonts w:ascii="Times" w:eastAsiaTheme="minorEastAsia" w:hAnsi="Times"/>
              </w:rPr>
              <w:t xml:space="preserve">Imagen en la que se describen los elementos para </w:t>
            </w:r>
            <w:r w:rsidR="0075111E">
              <w:rPr>
                <w:rFonts w:ascii="Times" w:eastAsiaTheme="minorEastAsia" w:hAnsi="Times"/>
              </w:rPr>
              <w:t>el teorema de la bisectriz</w:t>
            </w:r>
          </w:p>
        </w:tc>
      </w:tr>
      <w:tr w:rsidR="00670B3C" w14:paraId="73AFD29F" w14:textId="77777777" w:rsidTr="00013B80">
        <w:tc>
          <w:tcPr>
            <w:tcW w:w="2518" w:type="dxa"/>
          </w:tcPr>
          <w:p w14:paraId="1DFEA4BC"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D027E30" w14:textId="4B9C4691" w:rsidR="00670B3C" w:rsidRDefault="0075111E" w:rsidP="002C5D2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4BF46E" wp14:editId="1CFDD3D0">
                  <wp:extent cx="1516094" cy="1573615"/>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Bisectriz.jpg"/>
                          <pic:cNvPicPr/>
                        </pic:nvPicPr>
                        <pic:blipFill>
                          <a:blip r:embed="rId143">
                            <a:extLst>
                              <a:ext uri="{28A0092B-C50C-407E-A947-70E740481C1C}">
                                <a14:useLocalDpi xmlns:a14="http://schemas.microsoft.com/office/drawing/2010/main" val="0"/>
                              </a:ext>
                            </a:extLst>
                          </a:blip>
                          <a:stretch>
                            <a:fillRect/>
                          </a:stretch>
                        </pic:blipFill>
                        <pic:spPr>
                          <a:xfrm>
                            <a:off x="0" y="0"/>
                            <a:ext cx="1526538" cy="1584456"/>
                          </a:xfrm>
                          <a:prstGeom prst="rect">
                            <a:avLst/>
                          </a:prstGeom>
                        </pic:spPr>
                      </pic:pic>
                    </a:graphicData>
                  </a:graphic>
                </wp:inline>
              </w:drawing>
            </w:r>
          </w:p>
        </w:tc>
      </w:tr>
      <w:tr w:rsidR="00670B3C" w14:paraId="00FE6DA4" w14:textId="77777777" w:rsidTr="00013B80">
        <w:tc>
          <w:tcPr>
            <w:tcW w:w="2518" w:type="dxa"/>
          </w:tcPr>
          <w:p w14:paraId="3B30202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DBAA7" w14:textId="0FD8315E" w:rsidR="00670B3C" w:rsidRDefault="0075111E" w:rsidP="00013B80">
            <w:pPr>
              <w:rPr>
                <w:rFonts w:ascii="Times New Roman" w:hAnsi="Times New Roman" w:cs="Times New Roman"/>
                <w:color w:val="000000"/>
              </w:rPr>
            </w:pPr>
            <w:r>
              <w:rPr>
                <w:rFonts w:ascii="Times" w:eastAsiaTheme="minorEastAsia" w:hAnsi="Times"/>
              </w:rPr>
              <w:t>Teorema de la bisectriz</w:t>
            </w:r>
            <w:r w:rsidR="00100653">
              <w:rPr>
                <w:rFonts w:ascii="Times" w:eastAsiaTheme="minorEastAsia" w:hAnsi="Times"/>
              </w:rPr>
              <w:t>.</w:t>
            </w:r>
          </w:p>
        </w:tc>
      </w:tr>
    </w:tbl>
    <w:p w14:paraId="330B729E" w14:textId="538ACED2" w:rsidR="00BD5A90" w:rsidRPr="0075111E" w:rsidRDefault="00BD5A90" w:rsidP="002C2ACA">
      <w:pPr>
        <w:spacing w:after="0"/>
        <w:rPr>
          <w:rFonts w:ascii="Times" w:eastAsiaTheme="minorEastAsia" w:hAnsi="Times"/>
        </w:rPr>
      </w:pPr>
    </w:p>
    <w:p w14:paraId="690AC269" w14:textId="77777777" w:rsidR="00AC0DA9" w:rsidRDefault="00AC0DA9" w:rsidP="002C2ACA">
      <w:pPr>
        <w:spacing w:after="0"/>
        <w:rPr>
          <w:ins w:id="3231" w:author="Alex" w:date="2015-07-31T11:22:00Z"/>
          <w:rFonts w:ascii="Times" w:eastAsiaTheme="minorEastAsia" w:hAnsi="Times"/>
        </w:rPr>
      </w:pPr>
      <w:ins w:id="3232" w:author="Alex" w:date="2015-07-31T11:20:00Z">
        <w:r>
          <w:rPr>
            <w:rFonts w:ascii="Times" w:eastAsiaTheme="minorEastAsia" w:hAnsi="Times"/>
          </w:rPr>
          <w:t xml:space="preserve">Con base </w:t>
        </w:r>
      </w:ins>
      <w:ins w:id="3233" w:author="Alex" w:date="2015-07-31T11:21:00Z">
        <w:r>
          <w:rPr>
            <w:rFonts w:ascii="Times" w:eastAsiaTheme="minorEastAsia" w:hAnsi="Times"/>
          </w:rPr>
          <w:t xml:space="preserve">el gráfico, </w:t>
        </w:r>
      </w:ins>
      <w:del w:id="3234" w:author="Alex" w:date="2015-07-31T11:21:00Z">
        <w:r w:rsidR="0075111E" w:rsidRPr="0075111E" w:rsidDel="00AC0DA9">
          <w:rPr>
            <w:rFonts w:ascii="Times" w:eastAsiaTheme="minorEastAsia" w:hAnsi="Times"/>
          </w:rPr>
          <w:delText>El</w:delText>
        </w:r>
      </w:del>
      <w:ins w:id="3235" w:author="Alex" w:date="2015-07-31T11:21:00Z">
        <w:r>
          <w:rPr>
            <w:rFonts w:ascii="Times" w:eastAsiaTheme="minorEastAsia" w:hAnsi="Times"/>
          </w:rPr>
          <w:t>el</w:t>
        </w:r>
      </w:ins>
      <w:r w:rsidR="0075111E" w:rsidRPr="0075111E">
        <w:rPr>
          <w:rFonts w:ascii="Times" w:eastAsiaTheme="minorEastAsia" w:hAnsi="Times"/>
        </w:rPr>
        <w:t xml:space="preserve"> </w:t>
      </w:r>
      <w:r w:rsidR="0075111E">
        <w:rPr>
          <w:rFonts w:ascii="Times" w:eastAsiaTheme="minorEastAsia" w:hAnsi="Times"/>
        </w:rPr>
        <w:t xml:space="preserve">teorema de la bisectriz aplicado sobre el </w:t>
      </w:r>
      <w:r w:rsidRPr="00AC0DA9">
        <w:rPr>
          <w:rFonts w:ascii="Times" w:eastAsiaTheme="minorEastAsia" w:hAnsi="Times"/>
          <w:rPrChange w:id="3236" w:author="Alex" w:date="2015-07-31T11:21:00Z">
            <w:rPr>
              <w:rFonts w:ascii="Cambria Math" w:eastAsiaTheme="minorEastAsia" w:hAnsi="Cambria Math"/>
              <w:i/>
            </w:rPr>
          </w:rPrChange>
        </w:rPr>
        <w:t>ángulo β del triángulo ABC</w:t>
      </w:r>
      <w:r w:rsidR="0029601D">
        <w:rPr>
          <w:rFonts w:ascii="Times" w:eastAsiaTheme="minorEastAsia" w:hAnsi="Times"/>
        </w:rPr>
        <w:t xml:space="preserve"> </w:t>
      </w:r>
      <w:ins w:id="3237" w:author="Alex" w:date="2015-07-31T11:21:00Z">
        <w:r>
          <w:rPr>
            <w:rFonts w:ascii="Times" w:eastAsiaTheme="minorEastAsia" w:hAnsi="Times"/>
          </w:rPr>
          <w:t xml:space="preserve">nos </w:t>
        </w:r>
      </w:ins>
      <w:r w:rsidR="0029601D">
        <w:rPr>
          <w:rFonts w:ascii="Times" w:eastAsiaTheme="minorEastAsia" w:hAnsi="Times"/>
        </w:rPr>
        <w:t>dice que la bisectriz</w:t>
      </w:r>
      <w:ins w:id="3238" w:author="Alex" w:date="2015-07-31T11:21:00Z">
        <w:r>
          <w:rPr>
            <w:rFonts w:ascii="Times" w:eastAsiaTheme="minorEastAsia" w:hAnsi="Times"/>
          </w:rPr>
          <w:t xml:space="preserve"> del ángulo</w:t>
        </w:r>
      </w:ins>
      <w:r w:rsidR="0029601D">
        <w:rPr>
          <w:rFonts w:ascii="Times" w:eastAsiaTheme="minorEastAsia" w:hAnsi="Times"/>
        </w:rPr>
        <w:t xml:space="preserve"> </w:t>
      </w:r>
      <w:del w:id="3239" w:author="Alex" w:date="2015-07-31T11:21:00Z">
        <w:r w:rsidR="0029601D" w:rsidRPr="00100653" w:rsidDel="00AC0DA9">
          <w:rPr>
            <w:rFonts w:ascii="Times" w:eastAsiaTheme="minorEastAsia" w:hAnsi="Times"/>
            <w:i/>
          </w:rPr>
          <w:delText>BD</w:delText>
        </w:r>
        <w:r w:rsidR="0029601D" w:rsidDel="00AC0DA9">
          <w:rPr>
            <w:rFonts w:ascii="Times" w:eastAsiaTheme="minorEastAsia" w:hAnsi="Times"/>
          </w:rPr>
          <w:delText xml:space="preserve"> </w:delText>
        </w:r>
      </w:del>
      <w:r w:rsidR="0029601D">
        <w:rPr>
          <w:rFonts w:ascii="Times" w:eastAsiaTheme="minorEastAsia" w:hAnsi="Times"/>
        </w:rPr>
        <w:t xml:space="preserve">divide al lado </w:t>
      </w:r>
      <w:r w:rsidRPr="00AC0DA9">
        <w:rPr>
          <w:rFonts w:ascii="Times" w:eastAsiaTheme="minorEastAsia" w:hAnsi="Times"/>
          <w:rPrChange w:id="3240" w:author="Alex" w:date="2015-07-31T11:21:00Z">
            <w:rPr>
              <w:rFonts w:ascii="Cambria Math" w:eastAsiaTheme="minorEastAsia" w:hAnsi="Cambria Math"/>
              <w:i/>
            </w:rPr>
          </w:rPrChange>
        </w:rPr>
        <w:t xml:space="preserve">AC </w:t>
      </w:r>
      <w:ins w:id="3241" w:author="Alex" w:date="2015-07-31T11:22:00Z">
        <w:r>
          <w:rPr>
            <w:rFonts w:ascii="Times" w:eastAsiaTheme="minorEastAsia" w:hAnsi="Times"/>
          </w:rPr>
          <w:t xml:space="preserve">en el punto D, </w:t>
        </w:r>
      </w:ins>
      <w:r w:rsidR="0029601D">
        <w:rPr>
          <w:rFonts w:ascii="Times" w:eastAsiaTheme="minorEastAsia" w:hAnsi="Times"/>
        </w:rPr>
        <w:t>de manera que</w:t>
      </w:r>
      <w:ins w:id="3242" w:author="Alex" w:date="2015-07-31T11:22:00Z">
        <w:r>
          <w:rPr>
            <w:rFonts w:ascii="Times" w:eastAsiaTheme="minorEastAsia" w:hAnsi="Times"/>
          </w:rPr>
          <w:t xml:space="preserve"> el cociente de CD con DA es igual al cociente de los lados BC y BA, en otras palabras</w:t>
        </w:r>
      </w:ins>
    </w:p>
    <w:p w14:paraId="5DF70A58" w14:textId="77777777" w:rsidR="00AC0DA9" w:rsidRDefault="00AC0DA9" w:rsidP="002C2ACA">
      <w:pPr>
        <w:spacing w:after="0"/>
        <w:rPr>
          <w:ins w:id="3243" w:author="Alex" w:date="2015-07-31T11:22:00Z"/>
          <w:rFonts w:ascii="Times" w:eastAsiaTheme="minorEastAsia" w:hAnsi="Times"/>
        </w:rPr>
      </w:pPr>
    </w:p>
    <w:p w14:paraId="1D1315AC" w14:textId="1D6DDE4E" w:rsidR="00AC0DA9" w:rsidRPr="0075111E" w:rsidRDefault="00AC0DA9" w:rsidP="00AC0DA9">
      <w:pPr>
        <w:spacing w:after="0"/>
        <w:jc w:val="center"/>
        <w:rPr>
          <w:ins w:id="3244" w:author="Alex" w:date="2015-07-31T11:23:00Z"/>
          <w:rFonts w:ascii="Times" w:eastAsiaTheme="minorEastAsia" w:hAnsi="Times"/>
        </w:rPr>
        <w:pPrChange w:id="3245" w:author="Alex" w:date="2015-07-31T11:23:00Z">
          <w:pPr>
            <w:spacing w:after="0"/>
          </w:pPr>
        </w:pPrChange>
      </w:pPr>
      <m:oMathPara>
        <m:oMath>
          <m:f>
            <m:fPr>
              <m:ctrlPr>
                <w:ins w:id="3246" w:author="Alex" w:date="2015-07-31T11:23:00Z">
                  <w:rPr>
                    <w:rFonts w:ascii="Cambria Math" w:eastAsiaTheme="minorEastAsia" w:hAnsi="Cambria Math"/>
                    <w:i/>
                  </w:rPr>
                </w:ins>
              </m:ctrlPr>
            </m:fPr>
            <m:num>
              <m:acc>
                <m:accPr>
                  <m:chr m:val="̅"/>
                  <m:ctrlPr>
                    <w:ins w:id="3247" w:author="Alex" w:date="2015-07-31T11:23:00Z">
                      <w:rPr>
                        <w:rFonts w:ascii="Cambria Math" w:eastAsiaTheme="minorEastAsia" w:hAnsi="Cambria Math"/>
                        <w:i/>
                      </w:rPr>
                    </w:ins>
                  </m:ctrlPr>
                </m:accPr>
                <m:e>
                  <w:ins w:id="3248" w:author="Alex" w:date="2015-07-31T11:23:00Z">
                    <m:r>
                      <w:rPr>
                        <w:rFonts w:ascii="Cambria Math" w:eastAsiaTheme="minorEastAsia" w:hAnsi="Cambria Math"/>
                      </w:rPr>
                      <m:t>BC</m:t>
                    </m:r>
                  </w:ins>
                </m:e>
              </m:acc>
            </m:num>
            <m:den>
              <m:acc>
                <m:accPr>
                  <m:chr m:val="̅"/>
                  <m:ctrlPr>
                    <w:ins w:id="3249" w:author="Alex" w:date="2015-07-31T11:23:00Z">
                      <w:rPr>
                        <w:rFonts w:ascii="Cambria Math" w:eastAsiaTheme="minorEastAsia" w:hAnsi="Cambria Math"/>
                        <w:i/>
                      </w:rPr>
                    </w:ins>
                  </m:ctrlPr>
                </m:accPr>
                <m:e>
                  <w:ins w:id="3250" w:author="Alex" w:date="2015-07-31T11:23:00Z">
                    <m:r>
                      <w:rPr>
                        <w:rFonts w:ascii="Cambria Math" w:eastAsiaTheme="minorEastAsia" w:hAnsi="Cambria Math"/>
                      </w:rPr>
                      <m:t>BA</m:t>
                    </m:r>
                  </w:ins>
                </m:e>
              </m:acc>
            </m:den>
          </m:f>
          <w:ins w:id="3251" w:author="Alex" w:date="2015-07-31T11:23:00Z">
            <m:r>
              <w:rPr>
                <w:rFonts w:ascii="Cambria Math" w:eastAsiaTheme="minorEastAsia" w:hAnsi="Cambria Math"/>
              </w:rPr>
              <m:t>=</m:t>
            </m:r>
          </w:ins>
          <m:f>
            <m:fPr>
              <m:ctrlPr>
                <w:ins w:id="3252" w:author="Alex" w:date="2015-07-31T11:23:00Z">
                  <w:rPr>
                    <w:rFonts w:ascii="Cambria Math" w:eastAsiaTheme="minorEastAsia" w:hAnsi="Cambria Math"/>
                    <w:i/>
                  </w:rPr>
                </w:ins>
              </m:ctrlPr>
            </m:fPr>
            <m:num>
              <m:acc>
                <m:accPr>
                  <m:chr m:val="̅"/>
                  <m:ctrlPr>
                    <w:ins w:id="3253" w:author="Alex" w:date="2015-07-31T11:23:00Z">
                      <w:rPr>
                        <w:rFonts w:ascii="Cambria Math" w:eastAsiaTheme="minorEastAsia" w:hAnsi="Cambria Math"/>
                        <w:i/>
                      </w:rPr>
                    </w:ins>
                  </m:ctrlPr>
                </m:accPr>
                <m:e>
                  <w:ins w:id="3254" w:author="Alex" w:date="2015-07-31T11:23:00Z">
                    <m:r>
                      <w:rPr>
                        <w:rFonts w:ascii="Cambria Math" w:eastAsiaTheme="minorEastAsia" w:hAnsi="Cambria Math"/>
                      </w:rPr>
                      <m:t>CD</m:t>
                    </m:r>
                  </w:ins>
                </m:e>
              </m:acc>
            </m:num>
            <m:den>
              <m:acc>
                <m:accPr>
                  <m:chr m:val="̅"/>
                  <m:ctrlPr>
                    <w:ins w:id="3255" w:author="Alex" w:date="2015-07-31T11:23:00Z">
                      <w:rPr>
                        <w:rFonts w:ascii="Cambria Math" w:eastAsiaTheme="minorEastAsia" w:hAnsi="Cambria Math"/>
                        <w:i/>
                      </w:rPr>
                    </w:ins>
                  </m:ctrlPr>
                </m:accPr>
                <m:e>
                  <w:ins w:id="3256" w:author="Alex" w:date="2015-07-31T11:23:00Z">
                    <m:r>
                      <w:rPr>
                        <w:rFonts w:ascii="Cambria Math" w:eastAsiaTheme="minorEastAsia" w:hAnsi="Cambria Math"/>
                      </w:rPr>
                      <m:t>DA</m:t>
                    </m:r>
                  </w:ins>
                </m:e>
              </m:acc>
            </m:den>
          </m:f>
        </m:oMath>
      </m:oMathPara>
    </w:p>
    <w:p w14:paraId="0FD57975" w14:textId="5CD1214A" w:rsidR="00AC0DA9" w:rsidRDefault="00AC0DA9" w:rsidP="002C2ACA">
      <w:pPr>
        <w:spacing w:after="0"/>
        <w:rPr>
          <w:ins w:id="3257" w:author="Alex" w:date="2015-07-31T11:22:00Z"/>
          <w:rFonts w:ascii="Times" w:eastAsiaTheme="minorEastAsia" w:hAnsi="Times"/>
        </w:rPr>
      </w:pPr>
    </w:p>
    <w:p w14:paraId="47CB9B1F" w14:textId="5543DA73" w:rsidR="00AC0DA9" w:rsidRDefault="00AC0DA9" w:rsidP="002C2ACA">
      <w:pPr>
        <w:spacing w:after="0"/>
        <w:rPr>
          <w:ins w:id="3258" w:author="Alex" w:date="2015-07-31T11:23:00Z"/>
          <w:rFonts w:ascii="Times" w:eastAsiaTheme="minorEastAsia" w:hAnsi="Times"/>
        </w:rPr>
      </w:pPr>
      <w:ins w:id="3259" w:author="Alex" w:date="2015-07-31T11:23:00Z">
        <w:r>
          <w:rPr>
            <w:rFonts w:ascii="Times" w:eastAsiaTheme="minorEastAsia" w:hAnsi="Times"/>
          </w:rPr>
          <w:t>Equivalentemente, representado como una proporción,</w:t>
        </w:r>
      </w:ins>
    </w:p>
    <w:p w14:paraId="480A7C00" w14:textId="77777777" w:rsidR="00AC0DA9" w:rsidRDefault="00AC0DA9" w:rsidP="002C2ACA">
      <w:pPr>
        <w:spacing w:after="0"/>
        <w:rPr>
          <w:ins w:id="3260" w:author="Alex" w:date="2015-07-31T11:22:00Z"/>
          <w:rFonts w:ascii="Times" w:eastAsiaTheme="minorEastAsia" w:hAnsi="Times"/>
        </w:rPr>
      </w:pPr>
    </w:p>
    <w:p w14:paraId="0066FE72" w14:textId="3B60CB07" w:rsidR="0075111E" w:rsidRDefault="0029601D" w:rsidP="00AC0DA9">
      <w:pPr>
        <w:spacing w:after="0"/>
        <w:jc w:val="center"/>
        <w:rPr>
          <w:rFonts w:ascii="Times" w:eastAsiaTheme="minorEastAsia" w:hAnsi="Times"/>
        </w:rPr>
        <w:pPrChange w:id="3261" w:author="Alex" w:date="2015-07-31T11:23:00Z">
          <w:pPr>
            <w:spacing w:after="0"/>
          </w:pPr>
        </w:pPrChange>
      </w:pPr>
      <w:del w:id="3262" w:author="Alex" w:date="2015-07-31T11:23:00Z">
        <w:r w:rsidDel="00AC0DA9">
          <w:rPr>
            <w:rFonts w:ascii="Times" w:eastAsiaTheme="minorEastAsia" w:hAnsi="Times"/>
          </w:rPr>
          <w:delText>se satisface</w:delText>
        </w:r>
        <w:r w:rsidR="006E0160" w:rsidDel="00AC0DA9">
          <w:rPr>
            <w:rFonts w:ascii="Times" w:eastAsiaTheme="minorEastAsia" w:hAnsi="Times"/>
          </w:rPr>
          <w:delText xml:space="preserve"> la relación de proporcionalidad </w:delText>
        </w:r>
      </w:del>
      <m:oMath>
        <m:acc>
          <m:accPr>
            <m:chr m:val="̅"/>
            <m:ctrlPr>
              <w:rPr>
                <w:rFonts w:ascii="Cambria Math" w:eastAsiaTheme="minorEastAsia" w:hAnsi="Cambria Math"/>
                <w:i/>
              </w:rPr>
            </m:ctrlPr>
          </m:accPr>
          <m:e>
            <m:r>
              <w:rPr>
                <w:rFonts w:ascii="Cambria Math" w:eastAsiaTheme="minorEastAsia" w:hAnsi="Cambria Math"/>
              </w:rPr>
              <m:t>BC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CD</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DA</m:t>
            </m:r>
          </m:e>
        </m:acc>
      </m:oMath>
      <w:del w:id="3263" w:author="Alex" w:date="2015-07-31T11:23:00Z">
        <w:r w:rsidR="00863F7E" w:rsidDel="00AC0DA9">
          <w:rPr>
            <w:rFonts w:ascii="Times" w:eastAsiaTheme="minorEastAsia" w:hAnsi="Times"/>
          </w:rPr>
          <w:delText>,</w:delText>
        </w:r>
        <w:r w:rsidDel="00AC0DA9">
          <w:rPr>
            <w:rFonts w:ascii="Times" w:eastAsiaTheme="minorEastAsia" w:hAnsi="Times"/>
          </w:rPr>
          <w:delText xml:space="preserve"> que</w:delText>
        </w:r>
        <w:r w:rsidR="00863F7E" w:rsidDel="00AC0DA9">
          <w:rPr>
            <w:rFonts w:ascii="Times" w:eastAsiaTheme="minorEastAsia" w:hAnsi="Times"/>
          </w:rPr>
          <w:delText xml:space="preserve"> escrito como razón </w:delText>
        </w:r>
        <w:r w:rsidR="00BD6C9A" w:rsidDel="00AC0DA9">
          <w:rPr>
            <w:rFonts w:ascii="Times" w:eastAsiaTheme="minorEastAsia" w:hAnsi="Times"/>
          </w:rPr>
          <w:delText>es</w:delText>
        </w:r>
        <w:r w:rsidDel="00AC0DA9">
          <w:rPr>
            <w:rFonts w:ascii="Times" w:eastAsiaTheme="minorEastAsia" w:hAnsi="Times"/>
          </w:rPr>
          <w:delText>:</w:delText>
        </w:r>
      </w:del>
    </w:p>
    <w:p w14:paraId="5495016D" w14:textId="38A46C27" w:rsidR="0029601D" w:rsidRPr="0075111E" w:rsidDel="00AC0DA9" w:rsidRDefault="00217405" w:rsidP="002C2ACA">
      <w:pPr>
        <w:spacing w:after="0"/>
        <w:rPr>
          <w:del w:id="3264" w:author="Alex" w:date="2015-07-31T11:23:00Z"/>
          <w:rFonts w:ascii="Times" w:eastAsiaTheme="minorEastAsia" w:hAnsi="Times"/>
        </w:rPr>
      </w:pPr>
      <m:oMathPara>
        <m:oMath>
          <m:f>
            <m:fPr>
              <m:ctrlPr>
                <w:del w:id="3265" w:author="Alex" w:date="2015-07-31T11:23:00Z">
                  <w:rPr>
                    <w:rFonts w:ascii="Cambria Math" w:eastAsiaTheme="minorEastAsia" w:hAnsi="Cambria Math"/>
                    <w:i/>
                  </w:rPr>
                </w:del>
              </m:ctrlPr>
            </m:fPr>
            <m:num>
              <m:acc>
                <m:accPr>
                  <m:chr m:val="̅"/>
                  <m:ctrlPr>
                    <w:del w:id="3266" w:author="Alex" w:date="2015-07-31T11:23:00Z">
                      <w:rPr>
                        <w:rFonts w:ascii="Cambria Math" w:eastAsiaTheme="minorEastAsia" w:hAnsi="Cambria Math"/>
                        <w:i/>
                      </w:rPr>
                    </w:del>
                  </m:ctrlPr>
                </m:accPr>
                <m:e>
                  <w:del w:id="3267" w:author="Alex" w:date="2015-07-31T11:23:00Z">
                    <m:r>
                      <w:rPr>
                        <w:rFonts w:ascii="Cambria Math" w:eastAsiaTheme="minorEastAsia" w:hAnsi="Cambria Math"/>
                      </w:rPr>
                      <m:t>BC</m:t>
                    </m:r>
                  </w:del>
                </m:e>
              </m:acc>
            </m:num>
            <m:den>
              <m:acc>
                <m:accPr>
                  <m:chr m:val="̅"/>
                  <m:ctrlPr>
                    <w:del w:id="3268" w:author="Alex" w:date="2015-07-31T11:23:00Z">
                      <w:rPr>
                        <w:rFonts w:ascii="Cambria Math" w:eastAsiaTheme="minorEastAsia" w:hAnsi="Cambria Math"/>
                        <w:i/>
                      </w:rPr>
                    </w:del>
                  </m:ctrlPr>
                </m:accPr>
                <m:e>
                  <w:del w:id="3269" w:author="Alex" w:date="2015-07-31T11:23:00Z">
                    <m:r>
                      <w:rPr>
                        <w:rFonts w:ascii="Cambria Math" w:eastAsiaTheme="minorEastAsia" w:hAnsi="Cambria Math"/>
                      </w:rPr>
                      <m:t>BA</m:t>
                    </m:r>
                  </w:del>
                </m:e>
              </m:acc>
            </m:den>
          </m:f>
          <w:del w:id="3270" w:author="Alex" w:date="2015-07-31T11:23:00Z">
            <m:r>
              <w:rPr>
                <w:rFonts w:ascii="Cambria Math" w:eastAsiaTheme="minorEastAsia" w:hAnsi="Cambria Math"/>
              </w:rPr>
              <m:t>=</m:t>
            </m:r>
          </w:del>
          <m:f>
            <m:fPr>
              <m:ctrlPr>
                <w:del w:id="3271" w:author="Alex" w:date="2015-07-31T11:23:00Z">
                  <w:rPr>
                    <w:rFonts w:ascii="Cambria Math" w:eastAsiaTheme="minorEastAsia" w:hAnsi="Cambria Math"/>
                    <w:i/>
                  </w:rPr>
                </w:del>
              </m:ctrlPr>
            </m:fPr>
            <m:num>
              <m:acc>
                <m:accPr>
                  <m:chr m:val="̅"/>
                  <m:ctrlPr>
                    <w:del w:id="3272" w:author="Alex" w:date="2015-07-31T11:23:00Z">
                      <w:rPr>
                        <w:rFonts w:ascii="Cambria Math" w:eastAsiaTheme="minorEastAsia" w:hAnsi="Cambria Math"/>
                        <w:i/>
                      </w:rPr>
                    </w:del>
                  </m:ctrlPr>
                </m:accPr>
                <m:e>
                  <w:del w:id="3273" w:author="Alex" w:date="2015-07-31T11:23:00Z">
                    <m:r>
                      <w:rPr>
                        <w:rFonts w:ascii="Cambria Math" w:eastAsiaTheme="minorEastAsia" w:hAnsi="Cambria Math"/>
                      </w:rPr>
                      <m:t>CD</m:t>
                    </m:r>
                  </w:del>
                </m:e>
              </m:acc>
            </m:num>
            <m:den>
              <m:acc>
                <m:accPr>
                  <m:chr m:val="̅"/>
                  <m:ctrlPr>
                    <w:del w:id="3274" w:author="Alex" w:date="2015-07-31T11:23:00Z">
                      <w:rPr>
                        <w:rFonts w:ascii="Cambria Math" w:eastAsiaTheme="minorEastAsia" w:hAnsi="Cambria Math"/>
                        <w:i/>
                      </w:rPr>
                    </w:del>
                  </m:ctrlPr>
                </m:accPr>
                <m:e>
                  <w:del w:id="3275" w:author="Alex" w:date="2015-07-31T11:23:00Z">
                    <m:r>
                      <w:rPr>
                        <w:rFonts w:ascii="Cambria Math" w:eastAsiaTheme="minorEastAsia" w:hAnsi="Cambria Math"/>
                      </w:rPr>
                      <m:t>DA</m:t>
                    </m:r>
                  </w:del>
                </m:e>
              </m:acc>
            </m:den>
          </m:f>
        </m:oMath>
      </m:oMathPara>
    </w:p>
    <w:p w14:paraId="0A3C0441" w14:textId="77777777" w:rsidR="0075111E" w:rsidRPr="0075111E" w:rsidRDefault="0075111E" w:rsidP="002C2ACA">
      <w:pPr>
        <w:spacing w:after="0"/>
        <w:rPr>
          <w:rFonts w:ascii="Times" w:eastAsiaTheme="minorEastAsia" w:hAnsi="Times"/>
        </w:rPr>
      </w:pPr>
    </w:p>
    <w:p w14:paraId="76EC2136" w14:textId="4AC3AD82" w:rsidR="00BD5A90" w:rsidDel="00AC0DA9" w:rsidRDefault="002C2ACA" w:rsidP="00ED4035">
      <w:pPr>
        <w:spacing w:after="0"/>
        <w:rPr>
          <w:del w:id="3276" w:author="Alex" w:date="2015-07-31T11:23:00Z"/>
          <w:rFonts w:ascii="Times" w:eastAsiaTheme="minorEastAsia" w:hAnsi="Times"/>
        </w:rPr>
      </w:pPr>
      <w:del w:id="3277" w:author="Alex" w:date="2015-07-31T11:23:00Z">
        <w:r w:rsidDel="00AC0DA9">
          <w:rPr>
            <w:rFonts w:ascii="Times" w:eastAsiaTheme="minorEastAsia" w:hAnsi="Times"/>
          </w:rPr>
          <w:delText>Propiedades que son específicas para triángulos isósceles son las siguientes:</w:delText>
        </w:r>
      </w:del>
    </w:p>
    <w:p w14:paraId="1FD242BC" w14:textId="5013DB66" w:rsidR="002C2ACA" w:rsidDel="00944217" w:rsidRDefault="002C2ACA" w:rsidP="00ED4035">
      <w:pPr>
        <w:spacing w:after="0"/>
        <w:rPr>
          <w:del w:id="3278" w:author="Alex" w:date="2015-07-31T11:03:00Z"/>
          <w:rFonts w:ascii="Times" w:eastAsiaTheme="minorEastAsia" w:hAnsi="Times"/>
        </w:rPr>
      </w:pPr>
    </w:p>
    <w:p w14:paraId="67F1BAE4" w14:textId="47621517" w:rsidR="00E3472A" w:rsidRPr="00100653" w:rsidDel="00944217" w:rsidRDefault="00BB2126" w:rsidP="00100653">
      <w:pPr>
        <w:pStyle w:val="Prrafodelista"/>
        <w:numPr>
          <w:ilvl w:val="0"/>
          <w:numId w:val="44"/>
        </w:numPr>
        <w:spacing w:after="0"/>
        <w:rPr>
          <w:del w:id="3279" w:author="Alex" w:date="2015-07-31T11:03:00Z"/>
          <w:rFonts w:ascii="Times" w:eastAsiaTheme="minorEastAsia" w:hAnsi="Times"/>
        </w:rPr>
      </w:pPr>
      <w:del w:id="3280" w:author="Alex" w:date="2015-07-31T11:03:00Z">
        <w:r w:rsidRPr="00100653" w:rsidDel="00944217">
          <w:rPr>
            <w:rFonts w:ascii="Times" w:eastAsiaTheme="minorEastAsia" w:hAnsi="Times"/>
          </w:rPr>
          <w:delText xml:space="preserve">En los triángulos isósceles, los ángulos opuestos a los lados iguales son iguales, y si se prolongan los lados iguales, </w:delText>
        </w:r>
        <w:r w:rsidR="000423B1" w:rsidRPr="00100653" w:rsidDel="00944217">
          <w:rPr>
            <w:rFonts w:ascii="Times" w:eastAsiaTheme="minorEastAsia" w:hAnsi="Times"/>
          </w:rPr>
          <w:delText>los ángulos bajo las prolongaciones también son iguales.</w:delText>
        </w:r>
      </w:del>
    </w:p>
    <w:p w14:paraId="395ADEE9" w14:textId="77777777" w:rsidR="000423B1" w:rsidRDefault="000423B1" w:rsidP="00ED4035">
      <w:pPr>
        <w:spacing w:after="0"/>
        <w:rPr>
          <w:rFonts w:ascii="Times" w:eastAsiaTheme="minorEastAsia" w:hAnsi="Times"/>
        </w:rPr>
      </w:pPr>
    </w:p>
    <w:p w14:paraId="5288C62D" w14:textId="28A20A24" w:rsidR="00EA4DAD" w:rsidRPr="00100653" w:rsidRDefault="00147DBB" w:rsidP="00100653">
      <w:pPr>
        <w:pStyle w:val="Prrafodelista"/>
        <w:numPr>
          <w:ilvl w:val="0"/>
          <w:numId w:val="44"/>
        </w:numPr>
        <w:spacing w:after="0"/>
        <w:rPr>
          <w:rFonts w:ascii="Times" w:eastAsiaTheme="minorEastAsia" w:hAnsi="Times"/>
        </w:rPr>
      </w:pPr>
      <w:r w:rsidRPr="00100653">
        <w:rPr>
          <w:rFonts w:ascii="Times" w:eastAsiaTheme="minorEastAsia" w:hAnsi="Times"/>
        </w:rPr>
        <w:t>Si un triángulo tiene dos ángulos iguales, entonces es isósceles.</w:t>
      </w:r>
    </w:p>
    <w:p w14:paraId="4B6ECF07" w14:textId="77777777" w:rsidR="005604BB" w:rsidRPr="005604BB" w:rsidRDefault="005604BB" w:rsidP="005604B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5"/>
        <w:gridCol w:w="6363"/>
      </w:tblGrid>
      <w:tr w:rsidR="00670B3C" w:rsidRPr="005D1738" w14:paraId="38B01BA3" w14:textId="77777777" w:rsidTr="00013B80">
        <w:tc>
          <w:tcPr>
            <w:tcW w:w="9033" w:type="dxa"/>
            <w:gridSpan w:val="2"/>
            <w:shd w:val="clear" w:color="auto" w:fill="0D0D0D" w:themeFill="text1" w:themeFillTint="F2"/>
          </w:tcPr>
          <w:p w14:paraId="5E8F40A6"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A7265" w14:paraId="17C910F6" w14:textId="77777777" w:rsidTr="00013B80">
        <w:tc>
          <w:tcPr>
            <w:tcW w:w="2518" w:type="dxa"/>
          </w:tcPr>
          <w:p w14:paraId="5721154E"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3B2A0D" w14:textId="1C4FE204" w:rsidR="00670B3C" w:rsidRPr="00053744" w:rsidRDefault="00C82D30" w:rsidP="002953CB">
            <w:pPr>
              <w:pStyle w:val="ListadoImgenes"/>
              <w:numPr>
                <w:ilvl w:val="0"/>
                <w:numId w:val="0"/>
              </w:numPr>
              <w:ind w:left="720" w:hanging="360"/>
            </w:pPr>
            <w:r>
              <w:t>MA_10_02_CO_IMG29</w:t>
            </w:r>
          </w:p>
        </w:tc>
      </w:tr>
      <w:tr w:rsidR="006A7265" w14:paraId="0AB50AE8" w14:textId="77777777" w:rsidTr="00013B80">
        <w:tc>
          <w:tcPr>
            <w:tcW w:w="2518" w:type="dxa"/>
          </w:tcPr>
          <w:p w14:paraId="179C77D9"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AE886F" w14:textId="7356553B" w:rsidR="00670B3C" w:rsidRDefault="00D701DB" w:rsidP="00ED267A">
            <w:pPr>
              <w:rPr>
                <w:rFonts w:ascii="Times New Roman" w:hAnsi="Times New Roman" w:cs="Times New Roman"/>
                <w:color w:val="000000"/>
              </w:rPr>
            </w:pPr>
            <w:r>
              <w:rPr>
                <w:rFonts w:ascii="Times" w:eastAsiaTheme="minorEastAsia" w:hAnsi="Times"/>
              </w:rPr>
              <w:t>Imagen en la que se describen los elementos para la propiedad de que</w:t>
            </w:r>
            <w:r w:rsidR="006A7265">
              <w:rPr>
                <w:rFonts w:ascii="Times" w:eastAsiaTheme="minorEastAsia" w:hAnsi="Times"/>
              </w:rPr>
              <w:t xml:space="preserve"> </w:t>
            </w:r>
            <w:r w:rsidR="00ED267A">
              <w:rPr>
                <w:rFonts w:ascii="Times" w:eastAsiaTheme="minorEastAsia" w:hAnsi="Times"/>
              </w:rPr>
              <w:t xml:space="preserve">en los triángulos isósceles </w:t>
            </w:r>
            <w:r w:rsidR="006A7265">
              <w:rPr>
                <w:rFonts w:ascii="Times" w:eastAsiaTheme="minorEastAsia" w:hAnsi="Times"/>
              </w:rPr>
              <w:t>los ángulos sobre y bajo el lado desigual son iguales.</w:t>
            </w:r>
          </w:p>
        </w:tc>
      </w:tr>
      <w:tr w:rsidR="006A7265" w14:paraId="0DB27941" w14:textId="77777777" w:rsidTr="00013B80">
        <w:tc>
          <w:tcPr>
            <w:tcW w:w="2518" w:type="dxa"/>
          </w:tcPr>
          <w:p w14:paraId="5E700E11"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D88D54" w14:textId="4F031B61" w:rsidR="00670B3C" w:rsidRDefault="006A7265" w:rsidP="006A7265">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53E3F6A" wp14:editId="5B9F96BC">
                  <wp:extent cx="1646199" cy="18868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iedadIsósceles.jpg"/>
                          <pic:cNvPicPr/>
                        </pic:nvPicPr>
                        <pic:blipFill>
                          <a:blip r:embed="rId144">
                            <a:extLst>
                              <a:ext uri="{28A0092B-C50C-407E-A947-70E740481C1C}">
                                <a14:useLocalDpi xmlns:a14="http://schemas.microsoft.com/office/drawing/2010/main" val="0"/>
                              </a:ext>
                            </a:extLst>
                          </a:blip>
                          <a:stretch>
                            <a:fillRect/>
                          </a:stretch>
                        </pic:blipFill>
                        <pic:spPr>
                          <a:xfrm>
                            <a:off x="0" y="0"/>
                            <a:ext cx="1646199" cy="1886896"/>
                          </a:xfrm>
                          <a:prstGeom prst="rect">
                            <a:avLst/>
                          </a:prstGeom>
                        </pic:spPr>
                      </pic:pic>
                    </a:graphicData>
                  </a:graphic>
                </wp:inline>
              </w:drawing>
            </w:r>
          </w:p>
        </w:tc>
      </w:tr>
      <w:tr w:rsidR="006A7265" w14:paraId="43998034" w14:textId="77777777" w:rsidTr="00013B80">
        <w:tc>
          <w:tcPr>
            <w:tcW w:w="2518" w:type="dxa"/>
          </w:tcPr>
          <w:p w14:paraId="12E26CC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732685" w14:textId="019CB19C" w:rsidR="00670B3C" w:rsidRDefault="00ED267A" w:rsidP="00ED267A">
            <w:pPr>
              <w:rPr>
                <w:rFonts w:ascii="Times New Roman" w:hAnsi="Times New Roman" w:cs="Times New Roman"/>
                <w:color w:val="000000"/>
              </w:rPr>
            </w:pPr>
            <w:r>
              <w:rPr>
                <w:rFonts w:ascii="Times" w:eastAsiaTheme="minorEastAsia" w:hAnsi="Times"/>
              </w:rPr>
              <w:t>En los triángulos isósceles los ángulos sobre y bajo el lado desigual son iguales.</w:t>
            </w:r>
          </w:p>
        </w:tc>
      </w:tr>
    </w:tbl>
    <w:p w14:paraId="7DDC46C1" w14:textId="77777777" w:rsidR="00670B3C" w:rsidRDefault="00670B3C" w:rsidP="00EA4DAD">
      <w:pPr>
        <w:pStyle w:val="Prrafodelista"/>
        <w:rPr>
          <w:rFonts w:ascii="Times" w:eastAsiaTheme="minorEastAsia" w:hAnsi="Times"/>
        </w:rPr>
      </w:pPr>
    </w:p>
    <w:p w14:paraId="123212E5" w14:textId="77777777" w:rsidR="00AC0DA9" w:rsidRDefault="006B7DAB" w:rsidP="00EA4DAD">
      <w:pPr>
        <w:pStyle w:val="Prrafodelista"/>
        <w:rPr>
          <w:ins w:id="3281" w:author="Alex" w:date="2015-07-31T11:24:00Z"/>
          <w:rFonts w:ascii="Times" w:eastAsiaTheme="minorEastAsia" w:hAnsi="Times"/>
        </w:rPr>
      </w:pPr>
      <w:r>
        <w:rPr>
          <w:rFonts w:ascii="Times" w:eastAsiaTheme="minorEastAsia" w:hAnsi="Times"/>
        </w:rPr>
        <w:lastRenderedPageBreak/>
        <w:t xml:space="preserve">En este caso, dado el triángulo isósceles </w:t>
      </w:r>
      <m:oMath>
        <m:r>
          <w:rPr>
            <w:rFonts w:ascii="Cambria Math" w:eastAsiaTheme="minorEastAsia" w:hAnsi="Cambria Math"/>
          </w:rPr>
          <m:t>ABC</m:t>
        </m:r>
      </m:oMath>
      <w:r w:rsidR="007F76A1">
        <w:rPr>
          <w:rFonts w:ascii="Times" w:eastAsiaTheme="minorEastAsia" w:hAnsi="Times"/>
        </w:rPr>
        <w:t xml:space="preserve">, en el que los lados iguales son </w:t>
      </w:r>
      <w:r w:rsidR="00AC0DA9" w:rsidRPr="00AC0DA9">
        <w:rPr>
          <w:rFonts w:ascii="Times" w:eastAsiaTheme="minorEastAsia" w:hAnsi="Times"/>
          <w:rPrChange w:id="3282" w:author="Alex" w:date="2015-07-31T11:24:00Z">
            <w:rPr>
              <w:rFonts w:ascii="Cambria Math" w:eastAsiaTheme="minorEastAsia" w:hAnsi="Cambria Math"/>
              <w:i/>
            </w:rPr>
          </w:rPrChange>
        </w:rPr>
        <w:t>a=b</w:t>
      </w:r>
      <w:r w:rsidR="007F76A1">
        <w:rPr>
          <w:rFonts w:ascii="Times" w:eastAsiaTheme="minorEastAsia" w:hAnsi="Times"/>
        </w:rPr>
        <w:t xml:space="preserve">, entonces los ángulos </w:t>
      </w:r>
      <w:r w:rsidR="00AC0DA9" w:rsidRPr="00AC0DA9">
        <w:rPr>
          <w:rFonts w:ascii="Times" w:eastAsiaTheme="minorEastAsia" w:hAnsi="Times"/>
          <w:rPrChange w:id="3283" w:author="Alex" w:date="2015-07-31T11:24:00Z">
            <w:rPr>
              <w:rFonts w:ascii="Cambria Math" w:eastAsiaTheme="minorEastAsia" w:hAnsi="Cambria Math"/>
              <w:i/>
            </w:rPr>
          </w:rPrChange>
        </w:rPr>
        <w:t>α y β sobre el lado desigual son iguales entre sí, al igual que los ángulos δ y ε bajo e</w:t>
      </w:r>
      <w:r w:rsidR="007F76A1">
        <w:rPr>
          <w:rFonts w:ascii="Times" w:eastAsiaTheme="minorEastAsia" w:hAnsi="Times"/>
        </w:rPr>
        <w:t>l lado desigual son iguales entre sí</w:t>
      </w:r>
      <w:r w:rsidR="0024099A">
        <w:rPr>
          <w:rFonts w:ascii="Times" w:eastAsiaTheme="minorEastAsia" w:hAnsi="Times"/>
        </w:rPr>
        <w:t xml:space="preserve">. </w:t>
      </w:r>
    </w:p>
    <w:p w14:paraId="245328F5" w14:textId="77777777" w:rsidR="00AC0DA9" w:rsidRDefault="00AC0DA9" w:rsidP="00EA4DAD">
      <w:pPr>
        <w:pStyle w:val="Prrafodelista"/>
        <w:rPr>
          <w:ins w:id="3284" w:author="Alex" w:date="2015-07-31T11:24:00Z"/>
          <w:rFonts w:ascii="Times" w:eastAsiaTheme="minorEastAsia" w:hAnsi="Times"/>
        </w:rPr>
      </w:pPr>
    </w:p>
    <w:p w14:paraId="49EC3904" w14:textId="3DF08306" w:rsidR="006B7DAB" w:rsidRPr="00AC0DA9" w:rsidRDefault="0024099A" w:rsidP="00EA4DAD">
      <w:pPr>
        <w:pStyle w:val="Prrafodelista"/>
        <w:rPr>
          <w:rFonts w:ascii="Times" w:eastAsiaTheme="minorEastAsia" w:hAnsi="Times"/>
          <w:rPrChange w:id="3285" w:author="Alex" w:date="2015-07-31T11:24:00Z">
            <w:rPr>
              <w:rFonts w:ascii="Times" w:eastAsiaTheme="minorEastAsia" w:hAnsi="Times"/>
            </w:rPr>
          </w:rPrChange>
        </w:rPr>
      </w:pPr>
      <w:r>
        <w:rPr>
          <w:rFonts w:ascii="Times" w:eastAsiaTheme="minorEastAsia" w:hAnsi="Times"/>
        </w:rPr>
        <w:t xml:space="preserve">Se </w:t>
      </w:r>
      <w:r w:rsidR="00AC0DA9" w:rsidRPr="00AC0DA9">
        <w:rPr>
          <w:rFonts w:ascii="Times" w:eastAsiaTheme="minorEastAsia" w:hAnsi="Times"/>
          <w:rPrChange w:id="3286" w:author="Alex" w:date="2015-07-31T11:24:00Z">
            <w:rPr>
              <w:rFonts w:ascii="Cambria Math" w:eastAsiaTheme="minorEastAsia" w:hAnsi="Cambria Math"/>
              <w:i/>
            </w:rPr>
          </w:rPrChange>
        </w:rPr>
        <w:t>tiene</w:t>
      </w:r>
      <w:del w:id="3287" w:author="Alex" w:date="2015-07-31T11:24:00Z">
        <w:r w:rsidR="00AC0DA9" w:rsidRPr="00AC0DA9" w:rsidDel="00AC0DA9">
          <w:rPr>
            <w:rFonts w:ascii="Times" w:eastAsiaTheme="minorEastAsia" w:hAnsi="Times"/>
            <w:rPrChange w:id="3288" w:author="Alex" w:date="2015-07-31T11:24:00Z">
              <w:rPr>
                <w:rFonts w:ascii="Cambria Math" w:eastAsiaTheme="minorEastAsia" w:hAnsi="Cambria Math"/>
                <w:i/>
              </w:rPr>
            </w:rPrChange>
          </w:rPr>
          <w:delText xml:space="preserve"> pues</w:delText>
        </w:r>
      </w:del>
      <w:r w:rsidR="00AC0DA9" w:rsidRPr="00AC0DA9">
        <w:rPr>
          <w:rFonts w:ascii="Times" w:eastAsiaTheme="minorEastAsia" w:hAnsi="Times"/>
          <w:rPrChange w:id="3289" w:author="Alex" w:date="2015-07-31T11:24:00Z">
            <w:rPr>
              <w:rFonts w:ascii="Cambria Math" w:eastAsiaTheme="minorEastAsia" w:hAnsi="Cambria Math"/>
              <w:i/>
            </w:rPr>
          </w:rPrChange>
        </w:rPr>
        <w:t xml:space="preserve"> que si a=b, entonces:</w:t>
      </w:r>
    </w:p>
    <w:p w14:paraId="50510CEF" w14:textId="4A090221" w:rsidR="0024099A" w:rsidRPr="00AC0DA9" w:rsidRDefault="00AC0DA9" w:rsidP="00AC0DA9">
      <w:pPr>
        <w:pStyle w:val="Prrafodelista"/>
        <w:jc w:val="center"/>
        <w:rPr>
          <w:rFonts w:ascii="Times" w:eastAsiaTheme="minorEastAsia" w:hAnsi="Times"/>
          <w:rPrChange w:id="3290" w:author="Alex" w:date="2015-07-31T11:24:00Z">
            <w:rPr>
              <w:rFonts w:ascii="Times" w:eastAsiaTheme="minorEastAsia" w:hAnsi="Times"/>
            </w:rPr>
          </w:rPrChange>
        </w:rPr>
        <w:pPrChange w:id="3291" w:author="Alex" w:date="2015-07-31T11:25:00Z">
          <w:pPr>
            <w:pStyle w:val="Prrafodelista"/>
          </w:pPr>
        </w:pPrChange>
      </w:pPr>
      <w:r w:rsidRPr="00AC0DA9">
        <w:rPr>
          <w:rFonts w:ascii="Times" w:eastAsiaTheme="minorEastAsia" w:hAnsi="Times"/>
          <w:rPrChange w:id="3292" w:author="Alex" w:date="2015-07-31T11:24:00Z">
            <w:rPr>
              <w:rFonts w:ascii="Cambria Math" w:eastAsiaTheme="minorEastAsia" w:hAnsi="Cambria Math"/>
              <w:i/>
            </w:rPr>
          </w:rPrChange>
        </w:rPr>
        <w:t>α=β</w:t>
      </w:r>
    </w:p>
    <w:p w14:paraId="06935E24" w14:textId="356860FF" w:rsidR="00670B3C" w:rsidRPr="00AC0DA9" w:rsidRDefault="00AC0DA9" w:rsidP="00AC0DA9">
      <w:pPr>
        <w:pStyle w:val="Prrafodelista"/>
        <w:jc w:val="center"/>
        <w:rPr>
          <w:rFonts w:ascii="Times" w:eastAsiaTheme="minorEastAsia" w:hAnsi="Times"/>
          <w:rPrChange w:id="3293" w:author="Alex" w:date="2015-07-31T11:24:00Z">
            <w:rPr>
              <w:rFonts w:ascii="Times" w:eastAsiaTheme="minorEastAsia" w:hAnsi="Times"/>
            </w:rPr>
          </w:rPrChange>
        </w:rPr>
        <w:pPrChange w:id="3294" w:author="Alex" w:date="2015-07-31T11:25:00Z">
          <w:pPr>
            <w:pStyle w:val="Prrafodelista"/>
          </w:pPr>
        </w:pPrChange>
      </w:pPr>
      <w:r w:rsidRPr="00AC0DA9">
        <w:rPr>
          <w:rFonts w:ascii="Times" w:eastAsiaTheme="minorEastAsia" w:hAnsi="Times"/>
          <w:rPrChange w:id="3295" w:author="Alex" w:date="2015-07-31T11:24:00Z">
            <w:rPr>
              <w:rFonts w:ascii="Cambria Math" w:eastAsiaTheme="minorEastAsia" w:hAnsi="Cambria Math"/>
              <w:i/>
            </w:rPr>
          </w:rPrChange>
        </w:rPr>
        <w:t>δ=ε</w:t>
      </w:r>
    </w:p>
    <w:p w14:paraId="50110BA8" w14:textId="77777777" w:rsidR="00BD163B" w:rsidRPr="00AC0DA9" w:rsidRDefault="00BD163B" w:rsidP="00BD163B">
      <w:pPr>
        <w:pStyle w:val="Prrafodelista"/>
        <w:rPr>
          <w:rFonts w:ascii="Times" w:eastAsiaTheme="minorEastAsia" w:hAnsi="Times"/>
          <w:rPrChange w:id="3296" w:author="Alex" w:date="2015-07-31T11:24:00Z">
            <w:rPr>
              <w:rFonts w:ascii="Times" w:eastAsiaTheme="minorEastAsia" w:hAnsi="Times"/>
            </w:rPr>
          </w:rPrChange>
        </w:rPr>
      </w:pPr>
    </w:p>
    <w:p w14:paraId="0C090EC8" w14:textId="3CD59235" w:rsidR="00EA4DAD" w:rsidRPr="00100653" w:rsidDel="00AC0DA9" w:rsidRDefault="006F2F47" w:rsidP="00100653">
      <w:pPr>
        <w:pStyle w:val="Prrafodelista"/>
        <w:numPr>
          <w:ilvl w:val="0"/>
          <w:numId w:val="45"/>
        </w:numPr>
        <w:spacing w:after="0"/>
        <w:rPr>
          <w:del w:id="3297" w:author="Alex" w:date="2015-07-31T11:25:00Z"/>
          <w:rFonts w:ascii="Times" w:eastAsiaTheme="minorEastAsia" w:hAnsi="Times"/>
        </w:rPr>
      </w:pPr>
      <w:del w:id="3298" w:author="Alex" w:date="2015-07-31T11:25:00Z">
        <w:r w:rsidRPr="00100653" w:rsidDel="00AC0DA9">
          <w:rPr>
            <w:rFonts w:ascii="Times" w:eastAsiaTheme="minorEastAsia" w:hAnsi="Times"/>
            <w:b/>
          </w:rPr>
          <w:delText>Bisección:</w:delText>
        </w:r>
        <w:r w:rsidRPr="00100653" w:rsidDel="00AC0DA9">
          <w:rPr>
            <w:rFonts w:ascii="Times" w:eastAsiaTheme="minorEastAsia" w:hAnsi="Times"/>
          </w:rPr>
          <w:delText xml:space="preserve"> </w:delText>
        </w:r>
        <w:r w:rsidR="00EA4DAD" w:rsidRPr="00100653" w:rsidDel="00AC0DA9">
          <w:rPr>
            <w:rFonts w:ascii="Times" w:eastAsiaTheme="minorEastAsia" w:hAnsi="Times"/>
          </w:rPr>
          <w:delText>La mediana, mediatriz, altura y bisectriz</w:delText>
        </w:r>
        <w:r w:rsidRPr="00100653" w:rsidDel="00AC0DA9">
          <w:rPr>
            <w:rFonts w:ascii="Times" w:eastAsiaTheme="minorEastAsia" w:hAnsi="Times"/>
          </w:rPr>
          <w:delText xml:space="preserve"> sobre el lado desigual o el </w:delText>
        </w:r>
        <w:r w:rsidR="00471C5D" w:rsidRPr="00100653" w:rsidDel="00AC0DA9">
          <w:rPr>
            <w:rFonts w:ascii="Times" w:eastAsiaTheme="minorEastAsia" w:hAnsi="Times"/>
          </w:rPr>
          <w:delText>ángulo desigual de todo</w:delText>
        </w:r>
        <w:r w:rsidRPr="00100653" w:rsidDel="00AC0DA9">
          <w:rPr>
            <w:rFonts w:ascii="Times" w:eastAsiaTheme="minorEastAsia" w:hAnsi="Times"/>
          </w:rPr>
          <w:delText xml:space="preserve"> triángulo isósceles</w:delText>
        </w:r>
        <w:r w:rsidR="00471C5D" w:rsidRPr="00100653" w:rsidDel="00AC0DA9">
          <w:rPr>
            <w:rFonts w:ascii="Times" w:eastAsiaTheme="minorEastAsia" w:hAnsi="Times"/>
          </w:rPr>
          <w:delText xml:space="preserve"> es la misma y</w:delText>
        </w:r>
        <w:r w:rsidRPr="00100653" w:rsidDel="00AC0DA9">
          <w:rPr>
            <w:rFonts w:ascii="Times" w:eastAsiaTheme="minorEastAsia" w:hAnsi="Times"/>
          </w:rPr>
          <w:delText xml:space="preserve"> lo divide en dos triángulos congruentes.</w:delText>
        </w:r>
      </w:del>
    </w:p>
    <w:p w14:paraId="4E8C6AC5" w14:textId="6856D564" w:rsidR="00B81BCA" w:rsidDel="00AC0DA9" w:rsidRDefault="00B81BCA" w:rsidP="00B81BCA">
      <w:pPr>
        <w:pStyle w:val="Prrafodelista"/>
        <w:spacing w:after="0"/>
        <w:rPr>
          <w:del w:id="3299" w:author="Alex" w:date="2015-07-31T11:25:00Z"/>
          <w:rFonts w:ascii="Times" w:eastAsiaTheme="minorEastAsia" w:hAnsi="Times"/>
          <w:b/>
        </w:rPr>
      </w:pPr>
    </w:p>
    <w:p w14:paraId="7BE8D723" w14:textId="1081D34D" w:rsidR="00B81BCA" w:rsidRPr="00EA4DAD" w:rsidDel="00AC0DA9" w:rsidRDefault="00BD163B" w:rsidP="00B81BCA">
      <w:pPr>
        <w:pStyle w:val="Prrafodelista"/>
        <w:spacing w:after="0"/>
        <w:rPr>
          <w:del w:id="3300" w:author="Alex" w:date="2015-07-31T11:25:00Z"/>
          <w:rFonts w:ascii="Times" w:eastAsiaTheme="minorEastAsia" w:hAnsi="Times"/>
        </w:rPr>
      </w:pPr>
      <w:del w:id="3301" w:author="Alex" w:date="2015-07-31T11:25:00Z">
        <w:r w:rsidDel="00AC0DA9">
          <w:rPr>
            <w:rFonts w:ascii="Times" w:eastAsiaTheme="minorEastAsia" w:hAnsi="Times"/>
          </w:rPr>
          <w:delText xml:space="preserve">Lo que indica esta propiedad </w:delText>
        </w:r>
        <w:r w:rsidR="00A57023" w:rsidDel="00AC0DA9">
          <w:rPr>
            <w:rFonts w:ascii="Times" w:eastAsiaTheme="minorEastAsia" w:hAnsi="Times"/>
          </w:rPr>
          <w:delText xml:space="preserve">es que en el triángulo isósceles </w:delText>
        </w:r>
        <m:oMath>
          <m:r>
            <w:rPr>
              <w:rFonts w:ascii="Cambria Math" w:eastAsiaTheme="minorEastAsia" w:hAnsi="Cambria Math"/>
            </w:rPr>
            <m:t>ABC</m:t>
          </m:r>
        </m:oMath>
        <w:r w:rsidR="00A57023" w:rsidDel="00AC0DA9">
          <w:rPr>
            <w:rFonts w:ascii="Times" w:eastAsiaTheme="minorEastAsia" w:hAnsi="Times"/>
          </w:rPr>
          <w:delText xml:space="preserve">, los triángulos </w:delText>
        </w:r>
        <m:oMath>
          <m:r>
            <w:rPr>
              <w:rFonts w:ascii="Cambria Math" w:eastAsiaTheme="minorEastAsia" w:hAnsi="Cambria Math"/>
            </w:rPr>
            <m:t>DAC</m:t>
          </m:r>
        </m:oMath>
        <w:r w:rsidR="00A57023" w:rsidDel="00AC0DA9">
          <w:rPr>
            <w:rFonts w:ascii="Times" w:eastAsiaTheme="minorEastAsia" w:hAnsi="Times"/>
          </w:rPr>
          <w:delText xml:space="preserve"> y </w:delText>
        </w:r>
        <m:oMath>
          <m:r>
            <w:rPr>
              <w:rFonts w:ascii="Cambria Math" w:eastAsiaTheme="minorEastAsia" w:hAnsi="Cambria Math"/>
            </w:rPr>
            <m:t>DBC</m:t>
          </m:r>
        </m:oMath>
        <w:r w:rsidR="00A57023" w:rsidDel="00AC0DA9">
          <w:rPr>
            <w:rFonts w:ascii="Times" w:eastAsiaTheme="minorEastAsia" w:hAnsi="Times"/>
          </w:rPr>
          <w:delText xml:space="preserve"> son congruentes.</w:delText>
        </w:r>
      </w:del>
    </w:p>
    <w:p w14:paraId="3A4E6F54" w14:textId="5F93DDB4" w:rsidR="002909AE" w:rsidRPr="002909AE" w:rsidDel="00AC0DA9" w:rsidRDefault="002909AE" w:rsidP="002909AE">
      <w:pPr>
        <w:spacing w:after="0"/>
        <w:rPr>
          <w:del w:id="3302" w:author="Alex" w:date="2015-07-31T11:25:00Z"/>
          <w:rFonts w:ascii="Times" w:eastAsiaTheme="minorEastAsia" w:hAnsi="Times"/>
        </w:rPr>
      </w:pPr>
    </w:p>
    <w:p w14:paraId="30DD245F" w14:textId="666EEA49" w:rsidR="008103B4" w:rsidRPr="00100653" w:rsidDel="00944217" w:rsidRDefault="002909AE" w:rsidP="00100653">
      <w:pPr>
        <w:pStyle w:val="Prrafodelista"/>
        <w:numPr>
          <w:ilvl w:val="0"/>
          <w:numId w:val="45"/>
        </w:numPr>
        <w:spacing w:after="0"/>
        <w:rPr>
          <w:del w:id="3303" w:author="Alex" w:date="2015-07-31T11:03:00Z"/>
          <w:rFonts w:ascii="Times" w:eastAsiaTheme="minorEastAsia" w:hAnsi="Times"/>
        </w:rPr>
      </w:pPr>
      <w:del w:id="3304" w:author="Alex" w:date="2015-07-31T11:03:00Z">
        <w:r w:rsidRPr="00100653" w:rsidDel="00944217">
          <w:rPr>
            <w:rFonts w:ascii="Times" w:eastAsiaTheme="minorEastAsia" w:hAnsi="Times"/>
            <w:b/>
          </w:rPr>
          <w:delText>Recta de Euler:</w:delText>
        </w:r>
        <w:r w:rsidRPr="00100653" w:rsidDel="00944217">
          <w:rPr>
            <w:rFonts w:ascii="Times" w:eastAsiaTheme="minorEastAsia" w:hAnsi="Times"/>
          </w:rPr>
          <w:delText xml:space="preserve"> </w:delText>
        </w:r>
        <w:r w:rsidR="000859B3" w:rsidRPr="00100653" w:rsidDel="00944217">
          <w:rPr>
            <w:rFonts w:ascii="Times" w:eastAsiaTheme="minorEastAsia" w:hAnsi="Times"/>
          </w:rPr>
          <w:delText xml:space="preserve">Los puntos notables de un triángulo isósceles están sobre la bisectriz del </w:delText>
        </w:r>
        <w:r w:rsidR="00EE2784" w:rsidRPr="00100653" w:rsidDel="00944217">
          <w:rPr>
            <w:rFonts w:ascii="Times" w:eastAsiaTheme="minorEastAsia" w:hAnsi="Times"/>
          </w:rPr>
          <w:delText>ángulo desigual.</w:delText>
        </w:r>
      </w:del>
    </w:p>
    <w:p w14:paraId="566DA81C" w14:textId="481ED07B" w:rsidR="009D32E5" w:rsidDel="00944217" w:rsidRDefault="009D32E5" w:rsidP="00ED4035">
      <w:pPr>
        <w:spacing w:after="0"/>
        <w:rPr>
          <w:del w:id="3305" w:author="Alex" w:date="2015-07-31T11:03:00Z"/>
          <w:rFonts w:ascii="Times" w:eastAsiaTheme="minorEastAsia" w:hAnsi="Times"/>
        </w:rPr>
      </w:pPr>
    </w:p>
    <w:tbl>
      <w:tblPr>
        <w:tblStyle w:val="Tablaconcuadrcula"/>
        <w:tblW w:w="0" w:type="auto"/>
        <w:tblLook w:val="04A0" w:firstRow="1" w:lastRow="0" w:firstColumn="1" w:lastColumn="0" w:noHBand="0" w:noVBand="1"/>
      </w:tblPr>
      <w:tblGrid>
        <w:gridCol w:w="2463"/>
        <w:gridCol w:w="6365"/>
      </w:tblGrid>
      <w:tr w:rsidR="00B81BCA" w:rsidRPr="005D1738" w:rsidDel="00944217" w14:paraId="7B52BF2A" w14:textId="28A7AD19" w:rsidTr="00013B80">
        <w:trPr>
          <w:del w:id="3306" w:author="Alex" w:date="2015-07-31T11:03:00Z"/>
        </w:trPr>
        <w:tc>
          <w:tcPr>
            <w:tcW w:w="9033" w:type="dxa"/>
            <w:gridSpan w:val="2"/>
            <w:shd w:val="clear" w:color="auto" w:fill="0D0D0D" w:themeFill="text1" w:themeFillTint="F2"/>
          </w:tcPr>
          <w:p w14:paraId="382194B5" w14:textId="6130CFFB" w:rsidR="00B81BCA" w:rsidRPr="005D1738" w:rsidDel="00944217" w:rsidRDefault="00B81BCA" w:rsidP="00013B80">
            <w:pPr>
              <w:jc w:val="center"/>
              <w:rPr>
                <w:del w:id="3307" w:author="Alex" w:date="2015-07-31T11:03:00Z"/>
                <w:rFonts w:ascii="Times New Roman" w:hAnsi="Times New Roman" w:cs="Times New Roman"/>
                <w:b/>
                <w:color w:val="FFFFFF" w:themeColor="background1"/>
              </w:rPr>
            </w:pPr>
            <w:del w:id="3308" w:author="Alex" w:date="2015-07-31T11:03:00Z">
              <w:r w:rsidRPr="005D1738" w:rsidDel="00944217">
                <w:rPr>
                  <w:rFonts w:ascii="Times New Roman" w:hAnsi="Times New Roman" w:cs="Times New Roman"/>
                  <w:b/>
                  <w:color w:val="FFFFFF" w:themeColor="background1"/>
                </w:rPr>
                <w:delText>Imagen (fotografía, gráfica o ilustración)</w:delText>
              </w:r>
            </w:del>
          </w:p>
        </w:tc>
      </w:tr>
      <w:tr w:rsidR="00EA7650" w:rsidDel="00944217" w14:paraId="0C7723B3" w14:textId="31C8492A" w:rsidTr="00013B80">
        <w:trPr>
          <w:del w:id="3309" w:author="Alex" w:date="2015-07-31T11:03:00Z"/>
        </w:trPr>
        <w:tc>
          <w:tcPr>
            <w:tcW w:w="2518" w:type="dxa"/>
          </w:tcPr>
          <w:p w14:paraId="307C9F2D" w14:textId="2BC06F1A" w:rsidR="00B81BCA" w:rsidRPr="00053744" w:rsidDel="00944217" w:rsidRDefault="00B81BCA" w:rsidP="00013B80">
            <w:pPr>
              <w:rPr>
                <w:del w:id="3310" w:author="Alex" w:date="2015-07-31T11:03:00Z"/>
                <w:rFonts w:ascii="Times New Roman" w:hAnsi="Times New Roman" w:cs="Times New Roman"/>
                <w:b/>
                <w:color w:val="000000"/>
                <w:sz w:val="18"/>
                <w:szCs w:val="18"/>
              </w:rPr>
            </w:pPr>
            <w:del w:id="3311" w:author="Alex" w:date="2015-07-31T11:03:00Z">
              <w:r w:rsidDel="00944217">
                <w:rPr>
                  <w:rFonts w:ascii="Times New Roman" w:hAnsi="Times New Roman" w:cs="Times New Roman"/>
                  <w:b/>
                  <w:color w:val="000000"/>
                  <w:sz w:val="18"/>
                  <w:szCs w:val="18"/>
                </w:rPr>
                <w:delText>Código</w:delText>
              </w:r>
            </w:del>
          </w:p>
        </w:tc>
        <w:tc>
          <w:tcPr>
            <w:tcW w:w="6515" w:type="dxa"/>
          </w:tcPr>
          <w:p w14:paraId="37F350FF" w14:textId="4FE57BB9" w:rsidR="00B81BCA" w:rsidRPr="00053744" w:rsidDel="00944217" w:rsidRDefault="002953CB" w:rsidP="002953CB">
            <w:pPr>
              <w:pStyle w:val="ListadoImgenes"/>
              <w:numPr>
                <w:ilvl w:val="0"/>
                <w:numId w:val="0"/>
              </w:numPr>
              <w:rPr>
                <w:del w:id="3312" w:author="Alex" w:date="2015-07-31T11:03:00Z"/>
              </w:rPr>
            </w:pPr>
            <w:del w:id="3313" w:author="Alex" w:date="2015-07-31T11:03:00Z">
              <w:r w:rsidDel="00944217">
                <w:delText>MA_10_02_CO_IM</w:delText>
              </w:r>
              <w:r w:rsidR="00C82D30" w:rsidDel="00944217">
                <w:delText>G30</w:delText>
              </w:r>
            </w:del>
          </w:p>
        </w:tc>
      </w:tr>
      <w:tr w:rsidR="00EA7650" w:rsidDel="00944217" w14:paraId="303FA6B4" w14:textId="651D4BDD" w:rsidTr="00013B80">
        <w:trPr>
          <w:del w:id="3314" w:author="Alex" w:date="2015-07-31T11:03:00Z"/>
        </w:trPr>
        <w:tc>
          <w:tcPr>
            <w:tcW w:w="2518" w:type="dxa"/>
          </w:tcPr>
          <w:p w14:paraId="51A1546E" w14:textId="33E88FE9" w:rsidR="00B81BCA" w:rsidDel="00944217" w:rsidRDefault="00B81BCA" w:rsidP="00013B80">
            <w:pPr>
              <w:rPr>
                <w:del w:id="3315" w:author="Alex" w:date="2015-07-31T11:03:00Z"/>
                <w:rFonts w:ascii="Times New Roman" w:hAnsi="Times New Roman" w:cs="Times New Roman"/>
                <w:color w:val="000000"/>
              </w:rPr>
            </w:pPr>
            <w:del w:id="3316" w:author="Alex" w:date="2015-07-31T11:03:00Z">
              <w:r w:rsidRPr="00053744" w:rsidDel="00944217">
                <w:rPr>
                  <w:rFonts w:ascii="Times New Roman" w:hAnsi="Times New Roman" w:cs="Times New Roman"/>
                  <w:b/>
                  <w:color w:val="000000"/>
                  <w:sz w:val="18"/>
                  <w:szCs w:val="18"/>
                </w:rPr>
                <w:delText>Descripción</w:delText>
              </w:r>
            </w:del>
          </w:p>
        </w:tc>
        <w:tc>
          <w:tcPr>
            <w:tcW w:w="6515" w:type="dxa"/>
          </w:tcPr>
          <w:p w14:paraId="3530E7F6" w14:textId="4B0049D5" w:rsidR="00B81BCA" w:rsidDel="00944217" w:rsidRDefault="00D701DB" w:rsidP="00013B80">
            <w:pPr>
              <w:rPr>
                <w:del w:id="3317" w:author="Alex" w:date="2015-07-31T11:03:00Z"/>
                <w:rFonts w:ascii="Times New Roman" w:hAnsi="Times New Roman" w:cs="Times New Roman"/>
                <w:color w:val="000000"/>
              </w:rPr>
            </w:pPr>
            <w:del w:id="3318" w:author="Alex" w:date="2015-07-31T11:03:00Z">
              <w:r w:rsidDel="00944217">
                <w:rPr>
                  <w:rFonts w:ascii="Times" w:eastAsiaTheme="minorEastAsia" w:hAnsi="Times"/>
                </w:rPr>
                <w:delText>Imagen en la que se describen los elementos para la propiedad de que</w:delText>
              </w:r>
              <w:r w:rsidR="00EA7650" w:rsidDel="00944217">
                <w:rPr>
                  <w:rFonts w:ascii="Times" w:eastAsiaTheme="minorEastAsia" w:hAnsi="Times"/>
                </w:rPr>
                <w:delText xml:space="preserve"> los puntos notables de un triángulo isósceles están sobre la bisectriz del ángulo desigual</w:delText>
              </w:r>
            </w:del>
          </w:p>
        </w:tc>
      </w:tr>
      <w:tr w:rsidR="00EA7650" w:rsidDel="00944217" w14:paraId="71B69ACC" w14:textId="5A8FB26C" w:rsidTr="00013B80">
        <w:trPr>
          <w:del w:id="3319" w:author="Alex" w:date="2015-07-31T11:03:00Z"/>
        </w:trPr>
        <w:tc>
          <w:tcPr>
            <w:tcW w:w="2518" w:type="dxa"/>
          </w:tcPr>
          <w:p w14:paraId="14EB152B" w14:textId="2AECF089" w:rsidR="00B81BCA" w:rsidDel="00944217" w:rsidRDefault="00B81BCA" w:rsidP="00013B80">
            <w:pPr>
              <w:rPr>
                <w:del w:id="3320" w:author="Alex" w:date="2015-07-31T11:03:00Z"/>
                <w:rFonts w:ascii="Times New Roman" w:hAnsi="Times New Roman" w:cs="Times New Roman"/>
                <w:color w:val="000000"/>
              </w:rPr>
            </w:pPr>
            <w:del w:id="3321" w:author="Alex" w:date="2015-07-31T11:03:00Z">
              <w:r w:rsidRPr="00053744" w:rsidDel="00944217">
                <w:rPr>
                  <w:rFonts w:ascii="Times New Roman" w:hAnsi="Times New Roman" w:cs="Times New Roman"/>
                  <w:b/>
                  <w:color w:val="000000"/>
                  <w:sz w:val="18"/>
                  <w:szCs w:val="18"/>
                </w:rPr>
                <w:delText>Código Shutterstock (o URL</w:delText>
              </w:r>
              <w:r w:rsidDel="00944217">
                <w:rPr>
                  <w:rFonts w:ascii="Times New Roman" w:hAnsi="Times New Roman" w:cs="Times New Roman"/>
                  <w:b/>
                  <w:color w:val="000000"/>
                  <w:sz w:val="18"/>
                  <w:szCs w:val="18"/>
                </w:rPr>
                <w:delText xml:space="preserve"> o la ruta en AulaPlaneta</w:delText>
              </w:r>
              <w:r w:rsidRPr="00053744" w:rsidDel="00944217">
                <w:rPr>
                  <w:rFonts w:ascii="Times New Roman" w:hAnsi="Times New Roman" w:cs="Times New Roman"/>
                  <w:b/>
                  <w:color w:val="000000"/>
                  <w:sz w:val="18"/>
                  <w:szCs w:val="18"/>
                </w:rPr>
                <w:delText>)</w:delText>
              </w:r>
            </w:del>
          </w:p>
        </w:tc>
        <w:tc>
          <w:tcPr>
            <w:tcW w:w="6515" w:type="dxa"/>
          </w:tcPr>
          <w:p w14:paraId="1997DAEE" w14:textId="1ADD4B1D" w:rsidR="00B81BCA" w:rsidDel="00944217" w:rsidRDefault="00EA7650" w:rsidP="0047345C">
            <w:pPr>
              <w:jc w:val="center"/>
              <w:rPr>
                <w:del w:id="3322" w:author="Alex" w:date="2015-07-31T11:03:00Z"/>
                <w:rFonts w:ascii="Times New Roman" w:hAnsi="Times New Roman" w:cs="Times New Roman"/>
                <w:color w:val="000000"/>
              </w:rPr>
            </w:pPr>
            <w:del w:id="3323" w:author="Alex" w:date="2015-07-31T11:03:00Z">
              <w:r w:rsidDel="00944217">
                <w:rPr>
                  <w:rFonts w:ascii="Times New Roman" w:hAnsi="Times New Roman" w:cs="Times New Roman"/>
                  <w:noProof/>
                  <w:color w:val="000000"/>
                  <w:lang w:val="es-CO" w:eastAsia="es-CO"/>
                </w:rPr>
                <w:drawing>
                  <wp:inline distT="0" distB="0" distL="0" distR="0" wp14:anchorId="30E61039" wp14:editId="084737E7">
                    <wp:extent cx="1772361" cy="2003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taEulerIsósceles.jpg"/>
                            <pic:cNvPicPr/>
                          </pic:nvPicPr>
                          <pic:blipFill>
                            <a:blip r:embed="rId145">
                              <a:extLst>
                                <a:ext uri="{28A0092B-C50C-407E-A947-70E740481C1C}">
                                  <a14:useLocalDpi xmlns:a14="http://schemas.microsoft.com/office/drawing/2010/main" val="0"/>
                                </a:ext>
                              </a:extLst>
                            </a:blip>
                            <a:stretch>
                              <a:fillRect/>
                            </a:stretch>
                          </pic:blipFill>
                          <pic:spPr>
                            <a:xfrm>
                              <a:off x="0" y="0"/>
                              <a:ext cx="1784221" cy="2016726"/>
                            </a:xfrm>
                            <a:prstGeom prst="rect">
                              <a:avLst/>
                            </a:prstGeom>
                          </pic:spPr>
                        </pic:pic>
                      </a:graphicData>
                    </a:graphic>
                  </wp:inline>
                </w:drawing>
              </w:r>
            </w:del>
          </w:p>
        </w:tc>
      </w:tr>
      <w:tr w:rsidR="00EA7650" w:rsidDel="00944217" w14:paraId="703DD88F" w14:textId="6B19D977" w:rsidTr="00013B80">
        <w:trPr>
          <w:del w:id="3324" w:author="Alex" w:date="2015-07-31T11:03:00Z"/>
        </w:trPr>
        <w:tc>
          <w:tcPr>
            <w:tcW w:w="2518" w:type="dxa"/>
          </w:tcPr>
          <w:p w14:paraId="055D891C" w14:textId="46CC47EE" w:rsidR="00B81BCA" w:rsidDel="00944217" w:rsidRDefault="00B81BCA" w:rsidP="00013B80">
            <w:pPr>
              <w:rPr>
                <w:del w:id="3325" w:author="Alex" w:date="2015-07-31T11:03:00Z"/>
                <w:rFonts w:ascii="Times New Roman" w:hAnsi="Times New Roman" w:cs="Times New Roman"/>
                <w:color w:val="000000"/>
              </w:rPr>
            </w:pPr>
            <w:del w:id="3326" w:author="Alex" w:date="2015-07-31T11:03:00Z">
              <w:r w:rsidRPr="00053744" w:rsidDel="00944217">
                <w:rPr>
                  <w:rFonts w:ascii="Times New Roman" w:hAnsi="Times New Roman" w:cs="Times New Roman"/>
                  <w:b/>
                  <w:color w:val="000000"/>
                  <w:sz w:val="18"/>
                  <w:szCs w:val="18"/>
                </w:rPr>
                <w:delText>Pie de imagen</w:delText>
              </w:r>
            </w:del>
          </w:p>
        </w:tc>
        <w:tc>
          <w:tcPr>
            <w:tcW w:w="6515" w:type="dxa"/>
          </w:tcPr>
          <w:p w14:paraId="7061BA88" w14:textId="159E0B07" w:rsidR="00B81BCA" w:rsidDel="00944217" w:rsidRDefault="00EA7650" w:rsidP="00013B80">
            <w:pPr>
              <w:rPr>
                <w:del w:id="3327" w:author="Alex" w:date="2015-07-31T11:03:00Z"/>
                <w:rFonts w:ascii="Times New Roman" w:hAnsi="Times New Roman" w:cs="Times New Roman"/>
                <w:color w:val="000000"/>
              </w:rPr>
            </w:pPr>
            <w:del w:id="3328" w:author="Alex" w:date="2015-07-31T11:03:00Z">
              <w:r w:rsidDel="00944217">
                <w:rPr>
                  <w:rFonts w:ascii="Times" w:eastAsiaTheme="minorEastAsia" w:hAnsi="Times"/>
                </w:rPr>
                <w:delText>Los puntos notables de un triángulo isósceles están sobre la bisectriz del ángulo desigual</w:delText>
              </w:r>
              <w:r w:rsidR="007801F1" w:rsidDel="00944217">
                <w:rPr>
                  <w:rFonts w:ascii="Times" w:eastAsiaTheme="minorEastAsia" w:hAnsi="Times"/>
                </w:rPr>
                <w:delText>.</w:delText>
              </w:r>
            </w:del>
          </w:p>
        </w:tc>
      </w:tr>
    </w:tbl>
    <w:p w14:paraId="4C92D5D1" w14:textId="77777777" w:rsidR="00B81BCA" w:rsidRDefault="00B81BC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C0DA9" w:rsidRPr="005D1738" w14:paraId="6CAE257B" w14:textId="77777777" w:rsidTr="00F11C4B">
        <w:trPr>
          <w:ins w:id="3329" w:author="Alex" w:date="2015-07-31T11:26:00Z"/>
        </w:trPr>
        <w:tc>
          <w:tcPr>
            <w:tcW w:w="8978" w:type="dxa"/>
            <w:gridSpan w:val="2"/>
            <w:shd w:val="clear" w:color="auto" w:fill="000000" w:themeFill="text1"/>
          </w:tcPr>
          <w:p w14:paraId="208D6D7D" w14:textId="77777777" w:rsidR="00AC0DA9" w:rsidRPr="005D1738" w:rsidRDefault="00AC0DA9" w:rsidP="00F11C4B">
            <w:pPr>
              <w:jc w:val="center"/>
              <w:rPr>
                <w:ins w:id="3330" w:author="Alex" w:date="2015-07-31T11:26:00Z"/>
                <w:rFonts w:ascii="Times New Roman" w:hAnsi="Times New Roman" w:cs="Times New Roman"/>
                <w:b/>
                <w:color w:val="FFFFFF" w:themeColor="background1"/>
              </w:rPr>
            </w:pPr>
            <w:ins w:id="3331" w:author="Alex" w:date="2015-07-31T11:26:00Z">
              <w:r w:rsidRPr="005D1738">
                <w:rPr>
                  <w:rFonts w:ascii="Times New Roman" w:hAnsi="Times New Roman" w:cs="Times New Roman"/>
                  <w:b/>
                  <w:color w:val="FFFFFF" w:themeColor="background1"/>
                </w:rPr>
                <w:t>Recuerda</w:t>
              </w:r>
            </w:ins>
          </w:p>
        </w:tc>
      </w:tr>
      <w:tr w:rsidR="00AC0DA9" w:rsidRPr="00726376" w14:paraId="26985B13" w14:textId="77777777" w:rsidTr="00F11C4B">
        <w:trPr>
          <w:ins w:id="3332" w:author="Alex" w:date="2015-07-31T11:26:00Z"/>
        </w:trPr>
        <w:tc>
          <w:tcPr>
            <w:tcW w:w="2518" w:type="dxa"/>
          </w:tcPr>
          <w:p w14:paraId="6FE0CE0D" w14:textId="77777777" w:rsidR="00AC0DA9" w:rsidRPr="00726376" w:rsidRDefault="00AC0DA9" w:rsidP="00F11C4B">
            <w:pPr>
              <w:rPr>
                <w:ins w:id="3333" w:author="Alex" w:date="2015-07-31T11:26:00Z"/>
                <w:rFonts w:ascii="Times" w:hAnsi="Times"/>
                <w:b/>
                <w:sz w:val="18"/>
                <w:szCs w:val="18"/>
              </w:rPr>
            </w:pPr>
            <w:ins w:id="3334" w:author="Alex" w:date="2015-07-31T11:26:00Z">
              <w:r w:rsidRPr="00726376">
                <w:rPr>
                  <w:rFonts w:ascii="Times" w:hAnsi="Times"/>
                  <w:b/>
                  <w:sz w:val="18"/>
                  <w:szCs w:val="18"/>
                </w:rPr>
                <w:t>Contenido</w:t>
              </w:r>
            </w:ins>
          </w:p>
        </w:tc>
        <w:tc>
          <w:tcPr>
            <w:tcW w:w="6460" w:type="dxa"/>
          </w:tcPr>
          <w:p w14:paraId="1E4DB7FE" w14:textId="62AB88DB" w:rsidR="00AC0DA9" w:rsidRPr="00726376" w:rsidRDefault="00D330D5" w:rsidP="00F11C4B">
            <w:pPr>
              <w:jc w:val="center"/>
              <w:rPr>
                <w:ins w:id="3335" w:author="Alex" w:date="2015-07-31T11:26:00Z"/>
                <w:rFonts w:ascii="Times" w:hAnsi="Times"/>
                <w:b/>
                <w:sz w:val="18"/>
                <w:szCs w:val="18"/>
              </w:rPr>
            </w:pPr>
            <w:ins w:id="3336" w:author="Alex" w:date="2015-07-31T11:26:00Z">
              <w:r>
                <w:rPr>
                  <w:rFonts w:ascii="Times" w:hAnsi="Times"/>
                  <w:b/>
                  <w:sz w:val="18"/>
                  <w:szCs w:val="18"/>
                </w:rPr>
                <w:t xml:space="preserve">En un triángulo rectángulo el lado más largo es la hipotenusa. La hipotenusa es siempre opuesta al </w:t>
              </w:r>
            </w:ins>
            <w:ins w:id="3337" w:author="Alex" w:date="2015-07-31T11:27:00Z">
              <w:r>
                <w:rPr>
                  <w:rFonts w:ascii="Times" w:hAnsi="Times"/>
                  <w:b/>
                  <w:sz w:val="18"/>
                  <w:szCs w:val="18"/>
                </w:rPr>
                <w:t>ángulo recto del triángulo.</w:t>
              </w:r>
            </w:ins>
          </w:p>
        </w:tc>
      </w:tr>
    </w:tbl>
    <w:p w14:paraId="35B2F781" w14:textId="2C99B0D7" w:rsidR="00D13463" w:rsidDel="00AC0DA9" w:rsidRDefault="001A2C6D" w:rsidP="00ED4035">
      <w:pPr>
        <w:spacing w:after="0"/>
        <w:rPr>
          <w:del w:id="3338" w:author="Alex" w:date="2015-07-31T11:25:00Z"/>
          <w:rFonts w:ascii="Times" w:eastAsiaTheme="minorEastAsia" w:hAnsi="Times"/>
        </w:rPr>
      </w:pPr>
      <w:del w:id="3339" w:author="Alex" w:date="2015-07-31T11:25:00Z">
        <w:r w:rsidDel="00AC0DA9">
          <w:rPr>
            <w:rFonts w:ascii="Times" w:eastAsiaTheme="minorEastAsia" w:hAnsi="Times"/>
          </w:rPr>
          <w:delText xml:space="preserve">Finalmente, </w:delText>
        </w:r>
        <w:r w:rsidR="000F61BF" w:rsidDel="00AC0DA9">
          <w:rPr>
            <w:rFonts w:ascii="Times" w:eastAsiaTheme="minorEastAsia" w:hAnsi="Times"/>
          </w:rPr>
          <w:delText xml:space="preserve">la principal propiedad de los triángulos rectángulos es el Teorema de Pitágoras, </w:delText>
        </w:r>
      </w:del>
      <w:del w:id="3340" w:author="Alex" w:date="2015-07-31T11:03:00Z">
        <w:r w:rsidR="000F61BF" w:rsidDel="00944217">
          <w:rPr>
            <w:rFonts w:ascii="Times" w:eastAsiaTheme="minorEastAsia" w:hAnsi="Times"/>
          </w:rPr>
          <w:delText>sobre e</w:delText>
        </w:r>
      </w:del>
      <w:del w:id="3341" w:author="Alex" w:date="2015-07-31T11:25:00Z">
        <w:r w:rsidR="000F61BF" w:rsidDel="00AC0DA9">
          <w:rPr>
            <w:rFonts w:ascii="Times" w:eastAsiaTheme="minorEastAsia" w:hAnsi="Times"/>
          </w:rPr>
          <w:delText xml:space="preserve">l que dedicaremos la siguiente sección. Otras propiedades de los </w:delText>
        </w:r>
        <w:r w:rsidDel="00AC0DA9">
          <w:rPr>
            <w:rFonts w:ascii="Times" w:eastAsiaTheme="minorEastAsia" w:hAnsi="Times"/>
          </w:rPr>
          <w:delText>tri</w:delText>
        </w:r>
        <w:r w:rsidR="00D13463" w:rsidDel="00AC0DA9">
          <w:rPr>
            <w:rFonts w:ascii="Times" w:eastAsiaTheme="minorEastAsia" w:hAnsi="Times"/>
          </w:rPr>
          <w:delText xml:space="preserve">ángulos </w:delText>
        </w:r>
        <w:r w:rsidDel="00AC0DA9">
          <w:rPr>
            <w:rFonts w:ascii="Times" w:eastAsiaTheme="minorEastAsia" w:hAnsi="Times"/>
          </w:rPr>
          <w:delText xml:space="preserve">rectángulos, </w:delText>
        </w:r>
        <w:r w:rsidR="00D13463" w:rsidDel="00AC0DA9">
          <w:rPr>
            <w:rFonts w:ascii="Times" w:eastAsiaTheme="minorEastAsia" w:hAnsi="Times"/>
          </w:rPr>
          <w:delText>son las siguientes:</w:delText>
        </w:r>
      </w:del>
    </w:p>
    <w:p w14:paraId="4B416177" w14:textId="77777777" w:rsidR="00D13463" w:rsidRDefault="00D13463" w:rsidP="00ED4035">
      <w:pPr>
        <w:spacing w:after="0"/>
        <w:rPr>
          <w:ins w:id="3342" w:author="Alex" w:date="2015-07-31T11:25:00Z"/>
          <w:rFonts w:ascii="Times" w:eastAsiaTheme="minorEastAsia" w:hAnsi="Times"/>
        </w:rPr>
      </w:pPr>
    </w:p>
    <w:p w14:paraId="2DE49AB7" w14:textId="1F21FFC6" w:rsidR="00AC0DA9" w:rsidDel="00AC0DA9" w:rsidRDefault="00AC0DA9" w:rsidP="00ED4035">
      <w:pPr>
        <w:spacing w:after="0"/>
        <w:rPr>
          <w:del w:id="3343" w:author="Alex" w:date="2015-07-31T11:26:00Z"/>
          <w:rFonts w:ascii="Times" w:eastAsiaTheme="minorEastAsia" w:hAnsi="Times"/>
        </w:rPr>
      </w:pPr>
    </w:p>
    <w:p w14:paraId="047A7323" w14:textId="3A468040" w:rsidR="001A2C6D" w:rsidRPr="007801F1" w:rsidRDefault="00EE2784" w:rsidP="007801F1">
      <w:pPr>
        <w:pStyle w:val="Prrafodelista"/>
        <w:numPr>
          <w:ilvl w:val="0"/>
          <w:numId w:val="45"/>
        </w:numPr>
        <w:spacing w:after="0"/>
        <w:rPr>
          <w:rFonts w:ascii="Times" w:eastAsiaTheme="minorEastAsia" w:hAnsi="Times"/>
        </w:rPr>
      </w:pPr>
      <w:r w:rsidRPr="007801F1">
        <w:rPr>
          <w:rFonts w:ascii="Times" w:eastAsiaTheme="minorEastAsia" w:hAnsi="Times"/>
        </w:rPr>
        <w:t>En los triángulos rectángulos, la altura trazada sobre la hipotenusa lo divide en triángulos semejantes.</w:t>
      </w:r>
    </w:p>
    <w:tbl>
      <w:tblPr>
        <w:tblStyle w:val="Tablaconcuadrcula"/>
        <w:tblW w:w="0" w:type="auto"/>
        <w:tblLook w:val="04A0" w:firstRow="1" w:lastRow="0" w:firstColumn="1" w:lastColumn="0" w:noHBand="0" w:noVBand="1"/>
      </w:tblPr>
      <w:tblGrid>
        <w:gridCol w:w="2463"/>
        <w:gridCol w:w="6365"/>
      </w:tblGrid>
      <w:tr w:rsidR="00B81BCA" w:rsidRPr="005D1738" w14:paraId="0089F70A" w14:textId="77777777" w:rsidTr="00013B80">
        <w:tc>
          <w:tcPr>
            <w:tcW w:w="9033" w:type="dxa"/>
            <w:gridSpan w:val="2"/>
            <w:shd w:val="clear" w:color="auto" w:fill="0D0D0D" w:themeFill="text1" w:themeFillTint="F2"/>
          </w:tcPr>
          <w:p w14:paraId="5BEBCFA6"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D5457" w14:paraId="7EFC2B8C" w14:textId="77777777" w:rsidTr="00013B80">
        <w:tc>
          <w:tcPr>
            <w:tcW w:w="2518" w:type="dxa"/>
          </w:tcPr>
          <w:p w14:paraId="47D6E50B"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1DA97F" w14:textId="54199E10" w:rsidR="00B81BCA" w:rsidRPr="00053744" w:rsidRDefault="00C82D30" w:rsidP="002953CB">
            <w:pPr>
              <w:pStyle w:val="ListadoImgenes"/>
              <w:numPr>
                <w:ilvl w:val="0"/>
                <w:numId w:val="0"/>
              </w:numPr>
            </w:pPr>
            <w:r>
              <w:t>MA_10_02_CO_IMG31</w:t>
            </w:r>
          </w:p>
        </w:tc>
      </w:tr>
      <w:tr w:rsidR="005D5457" w14:paraId="69814445" w14:textId="77777777" w:rsidTr="00013B80">
        <w:tc>
          <w:tcPr>
            <w:tcW w:w="2518" w:type="dxa"/>
          </w:tcPr>
          <w:p w14:paraId="2B1FA5D4"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9752D" w14:textId="0E0B9D99" w:rsidR="00B81BCA" w:rsidRPr="000D3410" w:rsidRDefault="00D701DB" w:rsidP="00013B80">
            <w:pPr>
              <w:rPr>
                <w:rFonts w:ascii="Times" w:eastAsiaTheme="minorEastAsia" w:hAnsi="Times"/>
              </w:rPr>
            </w:pPr>
            <w:r w:rsidRPr="000D3410">
              <w:rPr>
                <w:rFonts w:ascii="Times" w:eastAsiaTheme="minorEastAsia" w:hAnsi="Times"/>
              </w:rPr>
              <w:t>Imagen en la que se describen los elementos para la propiedad de que</w:t>
            </w:r>
            <w:r w:rsidR="000D3410" w:rsidRPr="000D3410">
              <w:rPr>
                <w:rFonts w:ascii="Times" w:eastAsiaTheme="minorEastAsia" w:hAnsi="Times"/>
              </w:rPr>
              <w:t>, en los triángulos rectángulos, la altura trazada sobre la hipotenusa lo divide en triángulos semejantes.</w:t>
            </w:r>
          </w:p>
        </w:tc>
      </w:tr>
      <w:tr w:rsidR="005D5457" w14:paraId="08E531EA" w14:textId="77777777" w:rsidTr="00013B80">
        <w:tc>
          <w:tcPr>
            <w:tcW w:w="2518" w:type="dxa"/>
          </w:tcPr>
          <w:p w14:paraId="1F24EDE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6C75A6F" w14:textId="1BD1B260" w:rsidR="00B81BCA" w:rsidRDefault="005D5457" w:rsidP="005D5457">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56B4BE8D" wp14:editId="441DA718">
                  <wp:extent cx="1752075" cy="791571"/>
                  <wp:effectExtent l="0" t="0" r="63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porcionalidadTriangRectángulos.jpg"/>
                          <pic:cNvPicPr/>
                        </pic:nvPicPr>
                        <pic:blipFill>
                          <a:blip r:embed="rId146">
                            <a:extLst>
                              <a:ext uri="{28A0092B-C50C-407E-A947-70E740481C1C}">
                                <a14:useLocalDpi xmlns:a14="http://schemas.microsoft.com/office/drawing/2010/main" val="0"/>
                              </a:ext>
                            </a:extLst>
                          </a:blip>
                          <a:stretch>
                            <a:fillRect/>
                          </a:stretch>
                        </pic:blipFill>
                        <pic:spPr>
                          <a:xfrm>
                            <a:off x="0" y="0"/>
                            <a:ext cx="1782218" cy="805189"/>
                          </a:xfrm>
                          <a:prstGeom prst="rect">
                            <a:avLst/>
                          </a:prstGeom>
                        </pic:spPr>
                      </pic:pic>
                    </a:graphicData>
                  </a:graphic>
                </wp:inline>
              </w:drawing>
            </w:r>
          </w:p>
        </w:tc>
      </w:tr>
      <w:tr w:rsidR="005D5457" w14:paraId="383D9C8F" w14:textId="77777777" w:rsidTr="00013B80">
        <w:tc>
          <w:tcPr>
            <w:tcW w:w="2518" w:type="dxa"/>
          </w:tcPr>
          <w:p w14:paraId="5BB88C7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1F17C62" w14:textId="71F4798B" w:rsidR="00B81BCA" w:rsidRDefault="00D330D5" w:rsidP="00D330D5">
            <w:pPr>
              <w:rPr>
                <w:rFonts w:ascii="Times New Roman" w:hAnsi="Times New Roman" w:cs="Times New Roman"/>
                <w:color w:val="000000"/>
              </w:rPr>
              <w:pPrChange w:id="3344" w:author="Alex" w:date="2015-07-31T11:28:00Z">
                <w:pPr/>
              </w:pPrChange>
            </w:pPr>
            <w:del w:id="3345" w:author="Alex" w:date="2015-07-31T11:27:00Z">
              <w:r w:rsidRPr="00D330D5" w:rsidDel="00D330D5">
                <w:rPr>
                  <w:rFonts w:ascii="Times New Roman" w:eastAsiaTheme="minorEastAsia" w:hAnsi="Times New Roman" w:cs="Times New Roman"/>
                  <w:rPrChange w:id="3346" w:author="Alex" w:date="2015-07-31T11:28:00Z">
                    <w:rPr>
                      <w:rFonts w:ascii="Cambria Math" w:eastAsiaTheme="minorEastAsia" w:hAnsi="Cambria Math"/>
                      <w:i/>
                    </w:rPr>
                  </w:rPrChange>
                </w:rPr>
                <w:delText>En los triángulos rectángulos, la altura trazada sobre la hipotenusa lo divide en triángulos semejantes.</w:delText>
              </w:r>
            </w:del>
            <w:ins w:id="3347" w:author="Alex" w:date="2015-07-31T11:27:00Z">
              <w:r w:rsidRPr="00D330D5">
                <w:rPr>
                  <w:rFonts w:ascii="Times New Roman" w:eastAsiaTheme="minorEastAsia" w:hAnsi="Times New Roman" w:cs="Times New Roman"/>
                  <w:rPrChange w:id="3348" w:author="Alex" w:date="2015-07-31T11:28:00Z">
                    <w:rPr>
                      <w:rFonts w:ascii="Cambria Math" w:eastAsiaTheme="minorEastAsia" w:hAnsi="Cambria Math"/>
                      <w:i/>
                    </w:rPr>
                  </w:rPrChange>
                </w:rPr>
                <w:t>ΔADC es semejante a Δ</w:t>
              </w:r>
            </w:ins>
            <w:ins w:id="3349" w:author="Alex" w:date="2015-07-31T11:28:00Z">
              <w:r w:rsidRPr="00D330D5">
                <w:rPr>
                  <w:rFonts w:ascii="Times New Roman" w:eastAsiaTheme="minorEastAsia" w:hAnsi="Times New Roman" w:cs="Times New Roman"/>
                  <w:rPrChange w:id="3350" w:author="Alex" w:date="2015-07-31T11:28:00Z">
                    <w:rPr>
                      <w:rFonts w:ascii="Cambria Math" w:eastAsiaTheme="minorEastAsia" w:hAnsi="Cambria Math"/>
                      <w:i/>
                    </w:rPr>
                  </w:rPrChange>
                </w:rPr>
                <w:t>CDB</w:t>
              </w:r>
            </w:ins>
          </w:p>
        </w:tc>
      </w:tr>
    </w:tbl>
    <w:p w14:paraId="1752A112" w14:textId="77777777" w:rsidR="00B81BCA" w:rsidRDefault="00B81BCA" w:rsidP="00B81BCA">
      <w:pPr>
        <w:spacing w:after="0"/>
        <w:rPr>
          <w:rFonts w:ascii="Times" w:eastAsiaTheme="minorEastAsia" w:hAnsi="Times"/>
        </w:rPr>
      </w:pPr>
    </w:p>
    <w:p w14:paraId="256F8752" w14:textId="77777777" w:rsidR="00D330D5" w:rsidRDefault="005D5457" w:rsidP="00B81BCA">
      <w:pPr>
        <w:spacing w:after="0"/>
        <w:rPr>
          <w:ins w:id="3351" w:author="Alex" w:date="2015-07-31T11:31:00Z"/>
          <w:rFonts w:ascii="Times" w:eastAsiaTheme="minorEastAsia" w:hAnsi="Times"/>
        </w:rPr>
      </w:pPr>
      <w:del w:id="3352" w:author="Alex" w:date="2015-07-31T11:28:00Z">
        <w:r w:rsidDel="00D330D5">
          <w:rPr>
            <w:rFonts w:ascii="Times" w:eastAsiaTheme="minorEastAsia" w:hAnsi="Times"/>
          </w:rPr>
          <w:delText>En este caso, dado</w:delText>
        </w:r>
      </w:del>
      <w:ins w:id="3353" w:author="Alex" w:date="2015-07-31T11:28:00Z">
        <w:r w:rsidR="00D330D5">
          <w:rPr>
            <w:rFonts w:ascii="Times" w:eastAsiaTheme="minorEastAsia" w:hAnsi="Times"/>
          </w:rPr>
          <w:t>Dado</w:t>
        </w:r>
      </w:ins>
      <w:r>
        <w:rPr>
          <w:rFonts w:ascii="Times" w:eastAsiaTheme="minorEastAsia" w:hAnsi="Times"/>
        </w:rPr>
        <w:t xml:space="preserve"> el triángulo rectángulo </w:t>
      </w:r>
      <w:r w:rsidR="00D330D5" w:rsidRPr="00D330D5">
        <w:rPr>
          <w:rFonts w:ascii="Times" w:eastAsiaTheme="minorEastAsia" w:hAnsi="Times"/>
          <w:rPrChange w:id="3354" w:author="Alex" w:date="2015-07-31T11:28:00Z">
            <w:rPr>
              <w:rFonts w:ascii="Cambria Math" w:eastAsiaTheme="minorEastAsia" w:hAnsi="Cambria Math"/>
              <w:i/>
            </w:rPr>
          </w:rPrChange>
        </w:rPr>
        <w:t>ABC, al trazar la altura CD el triángulo queda dividido en triángulos semejantes, puesto que los tres triángulos ABC, CBD y ACD tienen tres ángulos iguales</w:t>
      </w:r>
      <w:del w:id="3355" w:author="Alex" w:date="2015-07-31T11:31:00Z">
        <w:r w:rsidR="00D330D5" w:rsidRPr="00D330D5" w:rsidDel="00D330D5">
          <w:rPr>
            <w:rFonts w:ascii="Times" w:eastAsiaTheme="minorEastAsia" w:hAnsi="Times"/>
            <w:rPrChange w:id="3356" w:author="Alex" w:date="2015-07-31T11:28:00Z">
              <w:rPr>
                <w:rFonts w:ascii="Cambria Math" w:eastAsiaTheme="minorEastAsia" w:hAnsi="Cambria Math"/>
                <w:i/>
              </w:rPr>
            </w:rPrChange>
          </w:rPr>
          <w:delText xml:space="preserve"> respectivamente</w:delText>
        </w:r>
      </w:del>
      <w:r w:rsidR="00D330D5" w:rsidRPr="00D330D5">
        <w:rPr>
          <w:rFonts w:ascii="Times" w:eastAsiaTheme="minorEastAsia" w:hAnsi="Times"/>
          <w:rPrChange w:id="3357" w:author="Alex" w:date="2015-07-31T11:28:00Z">
            <w:rPr>
              <w:rFonts w:ascii="Cambria Math" w:eastAsiaTheme="minorEastAsia" w:hAnsi="Cambria Math"/>
              <w:i/>
            </w:rPr>
          </w:rPrChange>
        </w:rPr>
        <w:t xml:space="preserve">. </w:t>
      </w:r>
    </w:p>
    <w:p w14:paraId="1EA416FA" w14:textId="77777777" w:rsidR="00D330D5" w:rsidRDefault="00D330D5" w:rsidP="00B81BCA">
      <w:pPr>
        <w:spacing w:after="0"/>
        <w:rPr>
          <w:ins w:id="3358" w:author="Alex" w:date="2015-07-31T11:31:00Z"/>
          <w:rFonts w:ascii="Times" w:eastAsiaTheme="minorEastAsia" w:hAnsi="Times"/>
        </w:rPr>
      </w:pPr>
    </w:p>
    <w:p w14:paraId="5827DE5C" w14:textId="5E6B972C" w:rsidR="00952050" w:rsidRDefault="00D330D5" w:rsidP="00B81BCA">
      <w:pPr>
        <w:spacing w:after="0"/>
        <w:rPr>
          <w:rFonts w:ascii="Times" w:eastAsiaTheme="minorEastAsia" w:hAnsi="Times"/>
        </w:rPr>
      </w:pPr>
      <w:del w:id="3359" w:author="Alex" w:date="2015-07-31T11:31:00Z">
        <w:r w:rsidRPr="00D330D5" w:rsidDel="00D330D5">
          <w:rPr>
            <w:rFonts w:ascii="Times" w:eastAsiaTheme="minorEastAsia" w:hAnsi="Times"/>
            <w:rPrChange w:id="3360" w:author="Alex" w:date="2015-07-31T11:28:00Z">
              <w:rPr>
                <w:rFonts w:ascii="Cambria Math" w:eastAsiaTheme="minorEastAsia" w:hAnsi="Cambria Math"/>
                <w:i/>
              </w:rPr>
            </w:rPrChange>
          </w:rPr>
          <w:delText xml:space="preserve">Nótese </w:delText>
        </w:r>
      </w:del>
      <w:ins w:id="3361" w:author="Alex" w:date="2015-07-31T11:31:00Z">
        <w:r>
          <w:rPr>
            <w:rFonts w:ascii="Times" w:eastAsiaTheme="minorEastAsia" w:hAnsi="Times"/>
          </w:rPr>
          <w:t>Observa</w:t>
        </w:r>
        <w:r w:rsidRPr="00D330D5">
          <w:rPr>
            <w:rFonts w:ascii="Times" w:eastAsiaTheme="minorEastAsia" w:hAnsi="Times"/>
            <w:rPrChange w:id="3362" w:author="Alex" w:date="2015-07-31T11:28:00Z">
              <w:rPr>
                <w:rFonts w:ascii="Cambria Math" w:eastAsiaTheme="minorEastAsia" w:hAnsi="Cambria Math"/>
                <w:i/>
              </w:rPr>
            </w:rPrChange>
          </w:rPr>
          <w:t xml:space="preserve"> </w:t>
        </w:r>
      </w:ins>
      <w:r w:rsidRPr="00D330D5">
        <w:rPr>
          <w:rFonts w:ascii="Times" w:eastAsiaTheme="minorEastAsia" w:hAnsi="Times"/>
          <w:rPrChange w:id="3363" w:author="Alex" w:date="2015-07-31T11:28:00Z">
            <w:rPr>
              <w:rFonts w:ascii="Cambria Math" w:eastAsiaTheme="minorEastAsia" w:hAnsi="Cambria Math"/>
              <w:i/>
            </w:rPr>
          </w:rPrChange>
        </w:rPr>
        <w:t>que los tres triángulos tienen como ángulos uno recto, α y β, así que son triángulos sem</w:t>
      </w:r>
      <w:r w:rsidR="00952050">
        <w:rPr>
          <w:rFonts w:ascii="Times" w:eastAsiaTheme="minorEastAsia" w:hAnsi="Times"/>
        </w:rPr>
        <w:t>ejantes.</w:t>
      </w:r>
    </w:p>
    <w:tbl>
      <w:tblPr>
        <w:tblStyle w:val="Tablaconcuadrcula"/>
        <w:tblW w:w="0" w:type="auto"/>
        <w:tblLook w:val="04A0" w:firstRow="1" w:lastRow="0" w:firstColumn="1" w:lastColumn="0" w:noHBand="0" w:noVBand="1"/>
      </w:tblPr>
      <w:tblGrid>
        <w:gridCol w:w="2485"/>
        <w:gridCol w:w="6343"/>
      </w:tblGrid>
      <w:tr w:rsidR="00D330D5" w:rsidRPr="005D1738" w14:paraId="51071057" w14:textId="77777777" w:rsidTr="00F11C4B">
        <w:trPr>
          <w:ins w:id="3364" w:author="Alex" w:date="2015-07-31T11:31:00Z"/>
        </w:trPr>
        <w:tc>
          <w:tcPr>
            <w:tcW w:w="8978" w:type="dxa"/>
            <w:gridSpan w:val="2"/>
            <w:shd w:val="clear" w:color="auto" w:fill="000000" w:themeFill="text1"/>
          </w:tcPr>
          <w:p w14:paraId="7F1B2FD6" w14:textId="77777777" w:rsidR="00D330D5" w:rsidRPr="005D1738" w:rsidRDefault="00D330D5" w:rsidP="00F11C4B">
            <w:pPr>
              <w:jc w:val="center"/>
              <w:rPr>
                <w:ins w:id="3365" w:author="Alex" w:date="2015-07-31T11:31:00Z"/>
                <w:rFonts w:ascii="Times New Roman" w:hAnsi="Times New Roman" w:cs="Times New Roman"/>
                <w:b/>
                <w:color w:val="FFFFFF" w:themeColor="background1"/>
              </w:rPr>
            </w:pPr>
            <w:ins w:id="3366" w:author="Alex" w:date="2015-07-31T11:31:00Z">
              <w:r w:rsidRPr="005D1738">
                <w:rPr>
                  <w:rFonts w:ascii="Times New Roman" w:hAnsi="Times New Roman" w:cs="Times New Roman"/>
                  <w:b/>
                  <w:color w:val="FFFFFF" w:themeColor="background1"/>
                </w:rPr>
                <w:t>Recuerda</w:t>
              </w:r>
            </w:ins>
          </w:p>
        </w:tc>
      </w:tr>
      <w:tr w:rsidR="00D330D5" w:rsidRPr="00726376" w14:paraId="40A9DC91" w14:textId="77777777" w:rsidTr="00F11C4B">
        <w:trPr>
          <w:ins w:id="3367" w:author="Alex" w:date="2015-07-31T11:31:00Z"/>
        </w:trPr>
        <w:tc>
          <w:tcPr>
            <w:tcW w:w="2518" w:type="dxa"/>
          </w:tcPr>
          <w:p w14:paraId="170AAD27" w14:textId="77777777" w:rsidR="00D330D5" w:rsidRPr="00726376" w:rsidRDefault="00D330D5" w:rsidP="00F11C4B">
            <w:pPr>
              <w:rPr>
                <w:ins w:id="3368" w:author="Alex" w:date="2015-07-31T11:31:00Z"/>
                <w:rFonts w:ascii="Times" w:hAnsi="Times"/>
                <w:b/>
                <w:sz w:val="18"/>
                <w:szCs w:val="18"/>
              </w:rPr>
            </w:pPr>
            <w:ins w:id="3369" w:author="Alex" w:date="2015-07-31T11:31:00Z">
              <w:r w:rsidRPr="00726376">
                <w:rPr>
                  <w:rFonts w:ascii="Times" w:hAnsi="Times"/>
                  <w:b/>
                  <w:sz w:val="18"/>
                  <w:szCs w:val="18"/>
                </w:rPr>
                <w:t>Contenido</w:t>
              </w:r>
            </w:ins>
          </w:p>
        </w:tc>
        <w:tc>
          <w:tcPr>
            <w:tcW w:w="6460" w:type="dxa"/>
          </w:tcPr>
          <w:p w14:paraId="0FA178F4" w14:textId="2D43232E" w:rsidR="00D330D5" w:rsidRPr="00726376" w:rsidRDefault="00D330D5" w:rsidP="00D330D5">
            <w:pPr>
              <w:jc w:val="center"/>
              <w:rPr>
                <w:ins w:id="3370" w:author="Alex" w:date="2015-07-31T11:31:00Z"/>
                <w:rFonts w:ascii="Times" w:hAnsi="Times"/>
                <w:b/>
                <w:sz w:val="18"/>
                <w:szCs w:val="18"/>
              </w:rPr>
              <w:pPrChange w:id="3371" w:author="Alex" w:date="2015-07-31T11:31:00Z">
                <w:pPr>
                  <w:jc w:val="center"/>
                </w:pPr>
              </w:pPrChange>
            </w:pPr>
            <w:ins w:id="3372" w:author="Alex" w:date="2015-07-31T11:31:00Z">
              <w:r>
                <w:rPr>
                  <w:rFonts w:ascii="Times" w:hAnsi="Times"/>
                  <w:b/>
                  <w:sz w:val="18"/>
                  <w:szCs w:val="18"/>
                </w:rPr>
                <w:t>En un triángulo rectángulo los lados que forman el ángulo recto son llamados catetos.</w:t>
              </w:r>
            </w:ins>
          </w:p>
        </w:tc>
      </w:tr>
    </w:tbl>
    <w:p w14:paraId="339339B3" w14:textId="77777777" w:rsidR="00952050" w:rsidRDefault="00952050" w:rsidP="00B81BCA">
      <w:pPr>
        <w:spacing w:after="0"/>
        <w:rPr>
          <w:rFonts w:ascii="Times" w:eastAsiaTheme="minorEastAsia" w:hAnsi="Times"/>
        </w:rPr>
      </w:pPr>
    </w:p>
    <w:p w14:paraId="62FE4111" w14:textId="69DA5C18" w:rsidR="00A57D32" w:rsidRDefault="00952050" w:rsidP="00B81BCA">
      <w:pPr>
        <w:spacing w:after="0"/>
        <w:rPr>
          <w:rFonts w:ascii="Times" w:eastAsiaTheme="minorEastAsia" w:hAnsi="Times"/>
        </w:rPr>
      </w:pPr>
      <w:r>
        <w:rPr>
          <w:rFonts w:ascii="Times" w:eastAsiaTheme="minorEastAsia" w:hAnsi="Times"/>
        </w:rPr>
        <w:t xml:space="preserve">Separando cada uno de los triángulos y haciendo razones entre parejas de </w:t>
      </w:r>
      <w:del w:id="3373" w:author="Alex" w:date="2015-07-31T11:32:00Z">
        <w:r w:rsidDel="00D330D5">
          <w:rPr>
            <w:rFonts w:ascii="Times" w:eastAsiaTheme="minorEastAsia" w:hAnsi="Times"/>
          </w:rPr>
          <w:delText>ellos</w:delText>
        </w:r>
      </w:del>
      <w:ins w:id="3374" w:author="Alex" w:date="2015-07-31T11:32:00Z">
        <w:r w:rsidR="00D330D5">
          <w:rPr>
            <w:rFonts w:ascii="Times" w:eastAsiaTheme="minorEastAsia" w:hAnsi="Times"/>
          </w:rPr>
          <w:t>sus lados</w:t>
        </w:r>
      </w:ins>
      <w:r>
        <w:rPr>
          <w:rFonts w:ascii="Times" w:eastAsiaTheme="minorEastAsia" w:hAnsi="Times"/>
        </w:rPr>
        <w:t xml:space="preserve">, tenemos </w:t>
      </w:r>
      <w:ins w:id="3375" w:author="Alex" w:date="2015-07-31T11:32:00Z">
        <w:r w:rsidR="00D330D5">
          <w:rPr>
            <w:rFonts w:ascii="Times" w:eastAsiaTheme="minorEastAsia" w:hAnsi="Times"/>
          </w:rPr>
          <w:t>la siguiente tabla</w:t>
        </w:r>
      </w:ins>
      <w:del w:id="3376" w:author="Alex" w:date="2015-07-31T11:32:00Z">
        <w:r w:rsidDel="00D330D5">
          <w:rPr>
            <w:rFonts w:ascii="Times" w:eastAsiaTheme="minorEastAsia" w:hAnsi="Times"/>
          </w:rPr>
          <w:delText>por ejemplo</w:delText>
        </w:r>
        <w:r w:rsidR="00A57D32" w:rsidDel="00D330D5">
          <w:rPr>
            <w:rFonts w:ascii="Times" w:eastAsiaTheme="minorEastAsia" w:hAnsi="Times"/>
          </w:rPr>
          <w:delText>:</w:delText>
        </w:r>
      </w:del>
    </w:p>
    <w:p w14:paraId="58CE80D0" w14:textId="77777777" w:rsidR="00A57D32" w:rsidRDefault="00A57D32" w:rsidP="00B81BCA">
      <w:pPr>
        <w:spacing w:after="0"/>
        <w:rPr>
          <w:rFonts w:ascii="Times" w:eastAsiaTheme="minorEastAsia" w:hAnsi="Times"/>
        </w:rPr>
      </w:pPr>
    </w:p>
    <w:tbl>
      <w:tblPr>
        <w:tblStyle w:val="Tablaconcuadrcula"/>
        <w:tblW w:w="0" w:type="auto"/>
        <w:jc w:val="center"/>
        <w:tblLook w:val="04A0" w:firstRow="1" w:lastRow="0" w:firstColumn="1" w:lastColumn="0" w:noHBand="0" w:noVBand="1"/>
      </w:tblPr>
      <w:tblGrid>
        <w:gridCol w:w="2942"/>
        <w:gridCol w:w="2943"/>
        <w:gridCol w:w="2943"/>
      </w:tblGrid>
      <w:tr w:rsidR="00014C20" w:rsidRPr="00BA32C4" w14:paraId="7E659479" w14:textId="77777777" w:rsidTr="00A60571">
        <w:trPr>
          <w:trHeight w:val="546"/>
          <w:jc w:val="center"/>
        </w:trPr>
        <w:tc>
          <w:tcPr>
            <w:tcW w:w="2942" w:type="dxa"/>
            <w:vAlign w:val="center"/>
          </w:tcPr>
          <w:p w14:paraId="601F0111" w14:textId="724E499C" w:rsidR="00014C20" w:rsidRPr="00BA32C4" w:rsidRDefault="00014C20" w:rsidP="00BA32C4">
            <w:pPr>
              <w:jc w:val="center"/>
              <w:rPr>
                <w:rFonts w:ascii="Times" w:eastAsiaTheme="minorEastAsia" w:hAnsi="Times"/>
                <w:b/>
              </w:rPr>
            </w:pPr>
            <w:r w:rsidRPr="00BA32C4">
              <w:rPr>
                <w:rFonts w:ascii="Times" w:eastAsiaTheme="minorEastAsia" w:hAnsi="Times"/>
                <w:b/>
              </w:rPr>
              <w:t xml:space="preserve">Triángulo </w:t>
            </w:r>
            <m:oMath>
              <m:r>
                <m:rPr>
                  <m:sty m:val="bi"/>
                </m:rPr>
                <w:rPr>
                  <w:rFonts w:ascii="Cambria Math" w:eastAsiaTheme="minorEastAsia" w:hAnsi="Cambria Math"/>
                </w:rPr>
                <m:t>ACB</m:t>
              </m:r>
            </m:oMath>
          </w:p>
        </w:tc>
        <w:tc>
          <w:tcPr>
            <w:tcW w:w="2943" w:type="dxa"/>
            <w:vAlign w:val="center"/>
          </w:tcPr>
          <w:p w14:paraId="2078D693" w14:textId="5BAEE5FC" w:rsidR="00014C20" w:rsidRPr="00BA32C4" w:rsidRDefault="00014C20" w:rsidP="00BA32C4">
            <w:pPr>
              <w:jc w:val="center"/>
              <w:rPr>
                <w:rFonts w:ascii="Times" w:eastAsiaTheme="minorEastAsia" w:hAnsi="Times"/>
                <w:b/>
              </w:rPr>
            </w:pPr>
            <w:r w:rsidRPr="00BA32C4">
              <w:rPr>
                <w:rFonts w:ascii="Times" w:eastAsiaTheme="minorEastAsia" w:hAnsi="Times"/>
                <w:b/>
              </w:rPr>
              <w:t xml:space="preserve">Triángulo </w:t>
            </w:r>
            <m:oMath>
              <m:r>
                <m:rPr>
                  <m:sty m:val="bi"/>
                </m:rPr>
                <w:rPr>
                  <w:rFonts w:ascii="Cambria Math" w:eastAsiaTheme="minorEastAsia" w:hAnsi="Cambria Math"/>
                </w:rPr>
                <m:t>ADC</m:t>
              </m:r>
            </m:oMath>
          </w:p>
        </w:tc>
        <w:tc>
          <w:tcPr>
            <w:tcW w:w="2943" w:type="dxa"/>
            <w:vAlign w:val="center"/>
          </w:tcPr>
          <w:p w14:paraId="56CC805F" w14:textId="7A42EEB0" w:rsidR="00014C20" w:rsidRPr="00BA32C4" w:rsidRDefault="00BA32C4" w:rsidP="00BA32C4">
            <w:pPr>
              <w:jc w:val="center"/>
              <w:rPr>
                <w:rFonts w:ascii="Times" w:eastAsiaTheme="minorEastAsia" w:hAnsi="Times"/>
                <w:b/>
              </w:rPr>
            </w:pPr>
            <w:r w:rsidRPr="00BA32C4">
              <w:rPr>
                <w:rFonts w:ascii="Times" w:eastAsiaTheme="minorEastAsia" w:hAnsi="Times"/>
                <w:b/>
              </w:rPr>
              <w:t xml:space="preserve">Triángulo </w:t>
            </w:r>
            <m:oMath>
              <m:r>
                <m:rPr>
                  <m:sty m:val="bi"/>
                </m:rPr>
                <w:rPr>
                  <w:rFonts w:ascii="Cambria Math" w:eastAsiaTheme="minorEastAsia" w:hAnsi="Cambria Math"/>
                </w:rPr>
                <m:t>CDB</m:t>
              </m:r>
            </m:oMath>
          </w:p>
        </w:tc>
      </w:tr>
      <w:tr w:rsidR="00014C20" w14:paraId="6193A5D7" w14:textId="77777777" w:rsidTr="00A60571">
        <w:trPr>
          <w:trHeight w:val="789"/>
          <w:jc w:val="center"/>
        </w:trPr>
        <w:tc>
          <w:tcPr>
            <w:tcW w:w="2942" w:type="dxa"/>
            <w:vAlign w:val="center"/>
          </w:tcPr>
          <w:p w14:paraId="19FDEF9A" w14:textId="5B3B31B9" w:rsidR="00014C20" w:rsidRDefault="00217405" w:rsidP="00B81BCA">
            <w:pPr>
              <w:rPr>
                <w:rFonts w:ascii="Times" w:eastAsiaTheme="minorEastAsia" w:hAnsi="Times"/>
              </w:rPr>
            </w:pPr>
            <m:oMathPara>
              <m:oMath>
                <m:f>
                  <m:fPr>
                    <m:ctrlPr>
                      <w:rPr>
                        <w:rFonts w:ascii="Cambria Math" w:eastAsiaTheme="minorEastAsia" w:hAnsi="Cambria Math"/>
                        <w:i/>
                      </w:rPr>
                    </m:ctrlPr>
                  </m:fPr>
                  <m:num>
                    <m:r>
                      <w:rPr>
                        <w:rFonts w:ascii="Cambria Math" w:eastAsiaTheme="minorEastAsia" w:hAnsi="Cambria Math"/>
                      </w:rPr>
                      <m:t>hipotenusa</m:t>
                    </m:r>
                  </m:num>
                  <m:den>
                    <m:r>
                      <w:rPr>
                        <w:rFonts w:ascii="Cambria Math" w:eastAsiaTheme="minorEastAsia" w:hAnsi="Cambria Math"/>
                      </w:rPr>
                      <m:t>cateto mayor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AB</m:t>
                    </m:r>
                  </m:num>
                  <m:den>
                    <m:r>
                      <w:rPr>
                        <w:rFonts w:ascii="Cambria Math" w:eastAsiaTheme="minorEastAsia" w:hAnsi="Cambria Math"/>
                      </w:rPr>
                      <m:t>CB</m:t>
                    </m:r>
                  </m:den>
                </m:f>
              </m:oMath>
            </m:oMathPara>
          </w:p>
        </w:tc>
        <w:tc>
          <w:tcPr>
            <w:tcW w:w="2943" w:type="dxa"/>
            <w:vAlign w:val="center"/>
          </w:tcPr>
          <w:p w14:paraId="3DDDB459" w14:textId="6C0CC52B" w:rsidR="00014C20" w:rsidRDefault="00217405" w:rsidP="00B81BCA">
            <w:pPr>
              <w:rPr>
                <w:rFonts w:ascii="Times" w:eastAsiaTheme="minorEastAsia" w:hAnsi="Times"/>
              </w:rPr>
            </w:pPr>
            <m:oMathPara>
              <m:oMath>
                <m:f>
                  <m:fPr>
                    <m:ctrlPr>
                      <w:rPr>
                        <w:rFonts w:ascii="Cambria Math" w:eastAsiaTheme="minorEastAsia" w:hAnsi="Cambria Math"/>
                        <w:i/>
                      </w:rPr>
                    </m:ctrlPr>
                  </m:fPr>
                  <m:num>
                    <m:r>
                      <w:rPr>
                        <w:rFonts w:ascii="Cambria Math" w:eastAsiaTheme="minorEastAsia" w:hAnsi="Cambria Math"/>
                      </w:rPr>
                      <m:t>hipotenusa</m:t>
                    </m:r>
                  </m:num>
                  <m:den>
                    <m:r>
                      <w:rPr>
                        <w:rFonts w:ascii="Cambria Math" w:eastAsiaTheme="minorEastAsia" w:hAnsi="Cambria Math"/>
                      </w:rPr>
                      <m:t>cateto mayor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AC</m:t>
                    </m:r>
                  </m:num>
                  <m:den>
                    <m:r>
                      <w:rPr>
                        <w:rFonts w:ascii="Cambria Math" w:eastAsiaTheme="minorEastAsia" w:hAnsi="Cambria Math"/>
                      </w:rPr>
                      <m:t>CD</m:t>
                    </m:r>
                  </m:den>
                </m:f>
              </m:oMath>
            </m:oMathPara>
          </w:p>
        </w:tc>
        <w:tc>
          <w:tcPr>
            <w:tcW w:w="2943" w:type="dxa"/>
            <w:vAlign w:val="center"/>
          </w:tcPr>
          <w:p w14:paraId="7D5C8628" w14:textId="20F1C747" w:rsidR="00014C20" w:rsidRDefault="00217405" w:rsidP="0022676C">
            <w:pPr>
              <w:rPr>
                <w:rFonts w:ascii="Times" w:eastAsiaTheme="minorEastAsia" w:hAnsi="Times"/>
              </w:rPr>
            </w:pPr>
            <m:oMathPara>
              <m:oMath>
                <m:f>
                  <m:fPr>
                    <m:ctrlPr>
                      <w:rPr>
                        <w:rFonts w:ascii="Cambria Math" w:eastAsiaTheme="minorEastAsia" w:hAnsi="Cambria Math"/>
                        <w:i/>
                      </w:rPr>
                    </m:ctrlPr>
                  </m:fPr>
                  <m:num>
                    <m:r>
                      <w:rPr>
                        <w:rFonts w:ascii="Cambria Math" w:eastAsiaTheme="minorEastAsia" w:hAnsi="Cambria Math"/>
                      </w:rPr>
                      <m:t>hipotenusa</m:t>
                    </m:r>
                  </m:num>
                  <m:den>
                    <m:r>
                      <w:rPr>
                        <w:rFonts w:ascii="Cambria Math" w:eastAsiaTheme="minorEastAsia" w:hAnsi="Cambria Math"/>
                      </w:rPr>
                      <m:t>cateto mayor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CB</m:t>
                    </m:r>
                  </m:num>
                  <m:den>
                    <m:r>
                      <w:rPr>
                        <w:rFonts w:ascii="Cambria Math" w:eastAsiaTheme="minorEastAsia" w:hAnsi="Cambria Math"/>
                      </w:rPr>
                      <m:t>BD</m:t>
                    </m:r>
                  </m:den>
                </m:f>
              </m:oMath>
            </m:oMathPara>
          </w:p>
        </w:tc>
      </w:tr>
      <w:tr w:rsidR="00014C20" w14:paraId="6B68A22D" w14:textId="77777777" w:rsidTr="00A60571">
        <w:trPr>
          <w:trHeight w:val="701"/>
          <w:jc w:val="center"/>
        </w:trPr>
        <w:tc>
          <w:tcPr>
            <w:tcW w:w="2942" w:type="dxa"/>
            <w:vAlign w:val="center"/>
          </w:tcPr>
          <w:p w14:paraId="784E05F0" w14:textId="2F4A521A" w:rsidR="00014C20" w:rsidRDefault="00217405" w:rsidP="00E47AE5">
            <w:pPr>
              <w:rPr>
                <w:rFonts w:ascii="Times" w:eastAsiaTheme="minorEastAsia" w:hAnsi="Times"/>
              </w:rPr>
            </w:pPr>
            <m:oMathPara>
              <m:oMath>
                <m:f>
                  <m:fPr>
                    <m:ctrlPr>
                      <w:rPr>
                        <w:rFonts w:ascii="Cambria Math" w:eastAsiaTheme="minorEastAsia" w:hAnsi="Cambria Math"/>
                        <w:i/>
                      </w:rPr>
                    </m:ctrlPr>
                  </m:fPr>
                  <m:num>
                    <m:r>
                      <w:rPr>
                        <w:rFonts w:ascii="Cambria Math" w:eastAsiaTheme="minorEastAsia" w:hAnsi="Cambria Math"/>
                      </w:rPr>
                      <m:t>cateto mayor</m:t>
                    </m:r>
                  </m:num>
                  <m:den>
                    <m:r>
                      <w:rPr>
                        <w:rFonts w:ascii="Cambria Math" w:eastAsiaTheme="minorEastAsia" w:hAnsi="Cambria Math"/>
                      </w:rPr>
                      <m:t>cateto menor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CB</m:t>
                    </m:r>
                  </m:num>
                  <m:den>
                    <m:r>
                      <w:rPr>
                        <w:rFonts w:ascii="Cambria Math" w:eastAsiaTheme="minorEastAsia" w:hAnsi="Cambria Math"/>
                      </w:rPr>
                      <m:t>AC</m:t>
                    </m:r>
                  </m:den>
                </m:f>
              </m:oMath>
            </m:oMathPara>
          </w:p>
        </w:tc>
        <w:tc>
          <w:tcPr>
            <w:tcW w:w="2943" w:type="dxa"/>
            <w:vAlign w:val="center"/>
          </w:tcPr>
          <w:p w14:paraId="6446CA69" w14:textId="275C8766" w:rsidR="00014C20" w:rsidRDefault="00217405" w:rsidP="00E47AE5">
            <w:pPr>
              <w:rPr>
                <w:rFonts w:ascii="Times" w:eastAsiaTheme="minorEastAsia" w:hAnsi="Times"/>
              </w:rPr>
            </w:pPr>
            <m:oMathPara>
              <m:oMath>
                <m:f>
                  <m:fPr>
                    <m:ctrlPr>
                      <w:rPr>
                        <w:rFonts w:ascii="Cambria Math" w:eastAsiaTheme="minorEastAsia" w:hAnsi="Cambria Math"/>
                        <w:i/>
                      </w:rPr>
                    </m:ctrlPr>
                  </m:fPr>
                  <m:num>
                    <m:r>
                      <w:rPr>
                        <w:rFonts w:ascii="Cambria Math" w:eastAsiaTheme="minorEastAsia" w:hAnsi="Cambria Math"/>
                      </w:rPr>
                      <m:t>cateto mayor</m:t>
                    </m:r>
                  </m:num>
                  <m:den>
                    <m:r>
                      <w:rPr>
                        <w:rFonts w:ascii="Cambria Math" w:eastAsiaTheme="minorEastAsia" w:hAnsi="Cambria Math"/>
                      </w:rPr>
                      <m:t>cateto menor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CD</m:t>
                    </m:r>
                  </m:num>
                  <m:den>
                    <m:r>
                      <w:rPr>
                        <w:rFonts w:ascii="Cambria Math" w:eastAsiaTheme="minorEastAsia" w:hAnsi="Cambria Math"/>
                      </w:rPr>
                      <m:t>AD</m:t>
                    </m:r>
                  </m:den>
                </m:f>
              </m:oMath>
            </m:oMathPara>
          </w:p>
        </w:tc>
        <w:tc>
          <w:tcPr>
            <w:tcW w:w="2943" w:type="dxa"/>
            <w:vAlign w:val="center"/>
          </w:tcPr>
          <w:p w14:paraId="0AD012A9" w14:textId="7B7BC19D" w:rsidR="00014C20" w:rsidRDefault="00217405" w:rsidP="00B81BCA">
            <w:pPr>
              <w:rPr>
                <w:rFonts w:ascii="Times" w:eastAsiaTheme="minorEastAsia" w:hAnsi="Times"/>
              </w:rPr>
            </w:pPr>
            <m:oMathPara>
              <m:oMath>
                <m:f>
                  <m:fPr>
                    <m:ctrlPr>
                      <w:rPr>
                        <w:rFonts w:ascii="Cambria Math" w:eastAsiaTheme="minorEastAsia" w:hAnsi="Cambria Math"/>
                        <w:i/>
                      </w:rPr>
                    </m:ctrlPr>
                  </m:fPr>
                  <m:num>
                    <m:r>
                      <w:rPr>
                        <w:rFonts w:ascii="Cambria Math" w:eastAsiaTheme="minorEastAsia" w:hAnsi="Cambria Math"/>
                      </w:rPr>
                      <m:t>cateto mayor</m:t>
                    </m:r>
                  </m:num>
                  <m:den>
                    <m:r>
                      <w:rPr>
                        <w:rFonts w:ascii="Cambria Math" w:eastAsiaTheme="minorEastAsia" w:hAnsi="Cambria Math"/>
                      </w:rPr>
                      <m:t>cateto menor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BD</m:t>
                    </m:r>
                  </m:num>
                  <m:den>
                    <m:r>
                      <w:rPr>
                        <w:rFonts w:ascii="Cambria Math" w:eastAsiaTheme="minorEastAsia" w:hAnsi="Cambria Math"/>
                      </w:rPr>
                      <m:t>CD</m:t>
                    </m:r>
                  </m:den>
                </m:f>
              </m:oMath>
            </m:oMathPara>
          </w:p>
        </w:tc>
      </w:tr>
      <w:tr w:rsidR="00EC5B37" w14:paraId="1830973C" w14:textId="77777777" w:rsidTr="00A60571">
        <w:trPr>
          <w:trHeight w:val="683"/>
          <w:jc w:val="center"/>
        </w:trPr>
        <w:tc>
          <w:tcPr>
            <w:tcW w:w="2942" w:type="dxa"/>
            <w:vAlign w:val="center"/>
          </w:tcPr>
          <w:p w14:paraId="40D33FF9" w14:textId="12C17F00" w:rsidR="00EC5B37" w:rsidRPr="001B0FD9" w:rsidRDefault="00217405" w:rsidP="00637D6A">
            <w:pPr>
              <w:rPr>
                <w:rFonts w:ascii="Times" w:eastAsia="MS Mincho" w:hAnsi="Times" w:cs="Times New Roman"/>
              </w:rPr>
            </w:pPr>
            <m:oMathPara>
              <m:oMath>
                <m:f>
                  <m:fPr>
                    <m:ctrlPr>
                      <w:rPr>
                        <w:rFonts w:ascii="Cambria Math" w:eastAsiaTheme="minorEastAsia" w:hAnsi="Cambria Math"/>
                        <w:i/>
                      </w:rPr>
                    </m:ctrlPr>
                  </m:fPr>
                  <m:num>
                    <m:r>
                      <w:rPr>
                        <w:rFonts w:ascii="Cambria Math" w:eastAsiaTheme="minorEastAsia" w:hAnsi="Cambria Math"/>
                      </w:rPr>
                      <m:t>cateto menor</m:t>
                    </m:r>
                  </m:num>
                  <m:den>
                    <m:r>
                      <w:rPr>
                        <w:rFonts w:ascii="Cambria Math" w:eastAsiaTheme="minorEastAsia" w:hAnsi="Cambria Math"/>
                      </w:rPr>
                      <m:t>hipotenusa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AC</m:t>
                    </m:r>
                  </m:num>
                  <m:den>
                    <m:r>
                      <w:rPr>
                        <w:rFonts w:ascii="Cambria Math" w:eastAsiaTheme="minorEastAsia" w:hAnsi="Cambria Math"/>
                      </w:rPr>
                      <m:t>AB</m:t>
                    </m:r>
                  </m:den>
                </m:f>
              </m:oMath>
            </m:oMathPara>
          </w:p>
        </w:tc>
        <w:tc>
          <w:tcPr>
            <w:tcW w:w="2943" w:type="dxa"/>
            <w:vAlign w:val="center"/>
          </w:tcPr>
          <w:p w14:paraId="034A0967" w14:textId="6E90441C" w:rsidR="00EC5B37" w:rsidRPr="001B0FD9" w:rsidRDefault="00217405" w:rsidP="00D10874">
            <w:pPr>
              <w:rPr>
                <w:rFonts w:ascii="Times" w:eastAsia="MS Mincho" w:hAnsi="Times" w:cs="Times New Roman"/>
              </w:rPr>
            </w:pPr>
            <m:oMathPara>
              <m:oMath>
                <m:f>
                  <m:fPr>
                    <m:ctrlPr>
                      <w:rPr>
                        <w:rFonts w:ascii="Cambria Math" w:eastAsiaTheme="minorEastAsia" w:hAnsi="Cambria Math"/>
                        <w:i/>
                      </w:rPr>
                    </m:ctrlPr>
                  </m:fPr>
                  <m:num>
                    <m:r>
                      <w:rPr>
                        <w:rFonts w:ascii="Cambria Math" w:eastAsiaTheme="minorEastAsia" w:hAnsi="Cambria Math"/>
                      </w:rPr>
                      <m:t>cateto menor</m:t>
                    </m:r>
                  </m:num>
                  <m:den>
                    <m:r>
                      <w:rPr>
                        <w:rFonts w:ascii="Cambria Math" w:eastAsiaTheme="minorEastAsia" w:hAnsi="Cambria Math"/>
                      </w:rPr>
                      <m:t>hipotenusa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AD</m:t>
                    </m:r>
                  </m:num>
                  <m:den>
                    <m:r>
                      <w:rPr>
                        <w:rFonts w:ascii="Cambria Math" w:eastAsiaTheme="minorEastAsia" w:hAnsi="Cambria Math"/>
                      </w:rPr>
                      <m:t>AC</m:t>
                    </m:r>
                  </m:den>
                </m:f>
              </m:oMath>
            </m:oMathPara>
          </w:p>
        </w:tc>
        <w:tc>
          <w:tcPr>
            <w:tcW w:w="2943" w:type="dxa"/>
            <w:vAlign w:val="center"/>
          </w:tcPr>
          <w:p w14:paraId="4A577501" w14:textId="7A5DD455" w:rsidR="00EC5B37" w:rsidRPr="001B0FD9" w:rsidRDefault="00217405" w:rsidP="00D10874">
            <w:pPr>
              <w:rPr>
                <w:rFonts w:ascii="Times" w:eastAsia="MS Mincho" w:hAnsi="Times" w:cs="Times New Roman"/>
              </w:rPr>
            </w:pPr>
            <m:oMathPara>
              <m:oMath>
                <m:f>
                  <m:fPr>
                    <m:ctrlPr>
                      <w:rPr>
                        <w:rFonts w:ascii="Cambria Math" w:eastAsiaTheme="minorEastAsia" w:hAnsi="Cambria Math"/>
                        <w:i/>
                      </w:rPr>
                    </m:ctrlPr>
                  </m:fPr>
                  <m:num>
                    <m:r>
                      <w:rPr>
                        <w:rFonts w:ascii="Cambria Math" w:eastAsiaTheme="minorEastAsia" w:hAnsi="Cambria Math"/>
                      </w:rPr>
                      <m:t>cateto menor</m:t>
                    </m:r>
                  </m:num>
                  <m:den>
                    <m:r>
                      <w:rPr>
                        <w:rFonts w:ascii="Cambria Math" w:eastAsiaTheme="minorEastAsia" w:hAnsi="Cambria Math"/>
                      </w:rPr>
                      <m:t>hipotenusa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CD</m:t>
                    </m:r>
                  </m:num>
                  <m:den>
                    <m:r>
                      <w:rPr>
                        <w:rFonts w:ascii="Cambria Math" w:eastAsiaTheme="minorEastAsia" w:hAnsi="Cambria Math"/>
                      </w:rPr>
                      <m:t>CB</m:t>
                    </m:r>
                  </m:den>
                </m:f>
              </m:oMath>
            </m:oMathPara>
          </w:p>
        </w:tc>
      </w:tr>
    </w:tbl>
    <w:p w14:paraId="29336D6F" w14:textId="77777777" w:rsidR="00A57D32" w:rsidRDefault="00A57D32" w:rsidP="00B81BCA">
      <w:pPr>
        <w:spacing w:after="0"/>
        <w:rPr>
          <w:rFonts w:ascii="Times" w:eastAsiaTheme="minorEastAsia" w:hAnsi="Times"/>
        </w:rPr>
      </w:pPr>
    </w:p>
    <w:p w14:paraId="4675D145" w14:textId="663015FF" w:rsidR="00EC5B37" w:rsidRDefault="00DD0A7B" w:rsidP="00B81BCA">
      <w:pPr>
        <w:spacing w:after="0"/>
        <w:rPr>
          <w:rFonts w:ascii="Times" w:eastAsiaTheme="minorEastAsia" w:hAnsi="Times"/>
        </w:rPr>
      </w:pPr>
      <w:r>
        <w:rPr>
          <w:rFonts w:ascii="Times" w:eastAsiaTheme="minorEastAsia" w:hAnsi="Times"/>
        </w:rPr>
        <w:t xml:space="preserve">Por las propiedades de la semejanza </w:t>
      </w:r>
      <w:del w:id="3377" w:author="Alex" w:date="2015-07-31T11:32:00Z">
        <w:r w:rsidDel="00D330D5">
          <w:rPr>
            <w:rFonts w:ascii="Times" w:eastAsiaTheme="minorEastAsia" w:hAnsi="Times"/>
          </w:rPr>
          <w:delText>se puede concluir</w:delText>
        </w:r>
      </w:del>
      <w:ins w:id="3378" w:author="Alex" w:date="2015-07-31T11:32:00Z">
        <w:r w:rsidR="00D330D5">
          <w:rPr>
            <w:rFonts w:ascii="Times" w:eastAsiaTheme="minorEastAsia" w:hAnsi="Times"/>
          </w:rPr>
          <w:t>puedes observar que se tienen las siguientes relaciones de equivalencia</w:t>
        </w:r>
      </w:ins>
      <w:del w:id="3379" w:author="Alex" w:date="2015-07-31T11:32:00Z">
        <w:r w:rsidDel="00D330D5">
          <w:rPr>
            <w:rFonts w:ascii="Times" w:eastAsiaTheme="minorEastAsia" w:hAnsi="Times"/>
          </w:rPr>
          <w:delText xml:space="preserve"> que</w:delText>
        </w:r>
      </w:del>
      <w:r>
        <w:rPr>
          <w:rFonts w:ascii="Times" w:eastAsiaTheme="minorEastAsia" w:hAnsi="Times"/>
        </w:rPr>
        <w:t>:</w:t>
      </w:r>
    </w:p>
    <w:p w14:paraId="08E22B24" w14:textId="450035FC" w:rsidR="00DD0A7B" w:rsidRDefault="00217405" w:rsidP="00B81BCA">
      <w:pPr>
        <w:spacing w:after="0"/>
        <w:rPr>
          <w:rFonts w:ascii="Times" w:eastAsiaTheme="minorEastAsia" w:hAnsi="Times"/>
        </w:rPr>
      </w:pPr>
      <m:oMathPara>
        <m:oMath>
          <m:f>
            <m:fPr>
              <m:ctrlPr>
                <w:rPr>
                  <w:rFonts w:ascii="Cambria Math" w:eastAsiaTheme="minorEastAsia" w:hAnsi="Cambria Math"/>
                  <w:i/>
                  <w:sz w:val="22"/>
                  <w:szCs w:val="22"/>
                </w:rPr>
              </m:ctrlPr>
            </m:fPr>
            <m:num>
              <m:r>
                <w:rPr>
                  <w:rFonts w:ascii="Cambria Math" w:eastAsiaTheme="minorEastAsia" w:hAnsi="Cambria Math"/>
                </w:rPr>
                <m:t>AB</m:t>
              </m:r>
            </m:num>
            <m:den>
              <m:r>
                <w:rPr>
                  <w:rFonts w:ascii="Cambria Math" w:eastAsiaTheme="minorEastAsia" w:hAnsi="Cambria Math"/>
                </w:rPr>
                <m:t>CB</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rPr>
                <m:t>AC</m:t>
              </m:r>
            </m:num>
            <m:den>
              <m:r>
                <w:rPr>
                  <w:rFonts w:ascii="Cambria Math" w:eastAsiaTheme="minorEastAsia" w:hAnsi="Cambria Math"/>
                </w:rPr>
                <m:t>CD</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rPr>
                <m:t>CB</m:t>
              </m:r>
            </m:num>
            <m:den>
              <m:r>
                <w:rPr>
                  <w:rFonts w:ascii="Cambria Math" w:eastAsiaTheme="minorEastAsia" w:hAnsi="Cambria Math"/>
                </w:rPr>
                <m:t>BD</m:t>
              </m:r>
            </m:den>
          </m:f>
        </m:oMath>
      </m:oMathPara>
    </w:p>
    <w:p w14:paraId="69D2313B" w14:textId="77777777" w:rsidR="00D330D5" w:rsidRDefault="00D330D5" w:rsidP="00B81BCA">
      <w:pPr>
        <w:spacing w:after="0"/>
        <w:rPr>
          <w:ins w:id="3380" w:author="Alex" w:date="2015-07-31T11:33:00Z"/>
          <w:rFonts w:ascii="Times" w:eastAsiaTheme="minorEastAsia" w:hAnsi="Times"/>
        </w:rPr>
      </w:pPr>
    </w:p>
    <w:p w14:paraId="2761223A" w14:textId="5DC8C87A" w:rsidR="00DD0A7B" w:rsidDel="00D330D5" w:rsidRDefault="00DD0A7B" w:rsidP="00B81BCA">
      <w:pPr>
        <w:spacing w:after="0"/>
        <w:rPr>
          <w:del w:id="3381" w:author="Alex" w:date="2015-07-31T11:32:00Z"/>
          <w:rFonts w:ascii="Times" w:eastAsiaTheme="minorEastAsia" w:hAnsi="Times"/>
        </w:rPr>
      </w:pPr>
      <w:del w:id="3382" w:author="Alex" w:date="2015-07-31T11:32:00Z">
        <w:r w:rsidDel="00D330D5">
          <w:rPr>
            <w:rFonts w:ascii="Times" w:eastAsiaTheme="minorEastAsia" w:hAnsi="Times"/>
          </w:rPr>
          <w:delText>Y también que:</w:delText>
        </w:r>
      </w:del>
    </w:p>
    <w:p w14:paraId="233D7D6F" w14:textId="1E61554D" w:rsidR="00DD0A7B" w:rsidRPr="00D330D5" w:rsidRDefault="00217405" w:rsidP="00B81BCA">
      <w:pPr>
        <w:spacing w:after="0"/>
        <w:rPr>
          <w:ins w:id="3383" w:author="Alex" w:date="2015-07-31T11:33:00Z"/>
          <w:rFonts w:ascii="Times" w:eastAsiaTheme="minorEastAsia" w:hAnsi="Times"/>
          <w:sz w:val="22"/>
          <w:szCs w:val="22"/>
          <w:rPrChange w:id="3384" w:author="Alex" w:date="2015-07-31T11:33:00Z">
            <w:rPr>
              <w:ins w:id="3385" w:author="Alex" w:date="2015-07-31T11:33:00Z"/>
              <w:rFonts w:ascii="Times" w:eastAsiaTheme="minorEastAsia" w:hAnsi="Times"/>
              <w:sz w:val="22"/>
              <w:szCs w:val="22"/>
            </w:rPr>
          </w:rPrChange>
        </w:rPr>
      </w:pPr>
      <m:oMathPara>
        <m:oMath>
          <m:f>
            <m:fPr>
              <m:ctrlPr>
                <w:rPr>
                  <w:rFonts w:ascii="Cambria Math" w:eastAsiaTheme="minorEastAsia" w:hAnsi="Cambria Math"/>
                  <w:i/>
                  <w:sz w:val="22"/>
                  <w:szCs w:val="22"/>
                </w:rPr>
              </m:ctrlPr>
            </m:fPr>
            <m:num>
              <m:r>
                <w:rPr>
                  <w:rFonts w:ascii="Cambria Math" w:eastAsiaTheme="minorEastAsia" w:hAnsi="Cambria Math"/>
                </w:rPr>
                <m:t>CB</m:t>
              </m:r>
            </m:num>
            <m:den>
              <m:r>
                <w:rPr>
                  <w:rFonts w:ascii="Cambria Math" w:eastAsiaTheme="minorEastAsia" w:hAnsi="Cambria Math"/>
                </w:rPr>
                <m:t>AC</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rPr>
                <m:t>CD</m:t>
              </m:r>
            </m:num>
            <m:den>
              <m:r>
                <w:rPr>
                  <w:rFonts w:ascii="Cambria Math" w:eastAsiaTheme="minorEastAsia" w:hAnsi="Cambria Math"/>
                </w:rPr>
                <m:t>AD</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rPr>
                <m:t>BD</m:t>
              </m:r>
            </m:num>
            <m:den>
              <m:r>
                <w:rPr>
                  <w:rFonts w:ascii="Cambria Math" w:eastAsiaTheme="minorEastAsia" w:hAnsi="Cambria Math"/>
                </w:rPr>
                <m:t>CD</m:t>
              </m:r>
            </m:den>
          </m:f>
        </m:oMath>
      </m:oMathPara>
    </w:p>
    <w:p w14:paraId="3FB78F95" w14:textId="77777777" w:rsidR="00D330D5" w:rsidRDefault="00D330D5" w:rsidP="00B81BCA">
      <w:pPr>
        <w:spacing w:after="0"/>
        <w:rPr>
          <w:rFonts w:ascii="Times" w:eastAsiaTheme="minorEastAsia" w:hAnsi="Times"/>
        </w:rPr>
      </w:pPr>
    </w:p>
    <w:p w14:paraId="23F30548" w14:textId="2DE5F419" w:rsidR="00DD0A7B" w:rsidDel="00D330D5" w:rsidRDefault="00D10874" w:rsidP="00B81BCA">
      <w:pPr>
        <w:spacing w:after="0"/>
        <w:rPr>
          <w:del w:id="3386" w:author="Alex" w:date="2015-07-31T11:33:00Z"/>
          <w:rFonts w:ascii="Times" w:eastAsiaTheme="minorEastAsia" w:hAnsi="Times"/>
        </w:rPr>
      </w:pPr>
      <w:del w:id="3387" w:author="Alex" w:date="2015-07-31T11:33:00Z">
        <w:r w:rsidDel="00D330D5">
          <w:rPr>
            <w:rFonts w:ascii="Times" w:eastAsiaTheme="minorEastAsia" w:hAnsi="Times"/>
          </w:rPr>
          <w:delText>O qué:</w:delText>
        </w:r>
      </w:del>
    </w:p>
    <w:p w14:paraId="46F27F0E" w14:textId="75DD4D28" w:rsidR="00D10874" w:rsidRDefault="00217405" w:rsidP="00B81BCA">
      <w:pPr>
        <w:spacing w:after="0"/>
        <w:rPr>
          <w:rFonts w:ascii="Times" w:eastAsiaTheme="minorEastAsia" w:hAnsi="Times"/>
        </w:rPr>
      </w:pPr>
      <m:oMathPara>
        <m:oMath>
          <m:f>
            <m:fPr>
              <m:ctrlPr>
                <w:rPr>
                  <w:rFonts w:ascii="Cambria Math" w:eastAsiaTheme="minorEastAsia" w:hAnsi="Cambria Math"/>
                  <w:i/>
                  <w:sz w:val="22"/>
                  <w:szCs w:val="22"/>
                </w:rPr>
              </m:ctrlPr>
            </m:fPr>
            <m:num>
              <m:r>
                <w:rPr>
                  <w:rFonts w:ascii="Cambria Math" w:eastAsiaTheme="minorEastAsia" w:hAnsi="Cambria Math"/>
                </w:rPr>
                <m:t>AC</m:t>
              </m:r>
            </m:num>
            <m:den>
              <m:r>
                <w:rPr>
                  <w:rFonts w:ascii="Cambria Math" w:eastAsiaTheme="minorEastAsia" w:hAnsi="Cambria Math"/>
                </w:rPr>
                <m:t>AB</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rPr>
                <m:t>AD</m:t>
              </m:r>
            </m:num>
            <m:den>
              <m:r>
                <w:rPr>
                  <w:rFonts w:ascii="Cambria Math" w:eastAsiaTheme="minorEastAsia" w:hAnsi="Cambria Math"/>
                </w:rPr>
                <m:t>AC</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rPr>
                <m:t>AD</m:t>
              </m:r>
            </m:num>
            <m:den>
              <m:r>
                <w:rPr>
                  <w:rFonts w:ascii="Cambria Math" w:eastAsiaTheme="minorEastAsia" w:hAnsi="Cambria Math"/>
                </w:rPr>
                <m:t>AC</m:t>
              </m:r>
            </m:den>
          </m:f>
        </m:oMath>
      </m:oMathPara>
    </w:p>
    <w:p w14:paraId="22854FDC" w14:textId="77777777" w:rsidR="00D10874" w:rsidRDefault="00D10874" w:rsidP="00B81BCA">
      <w:pPr>
        <w:spacing w:after="0"/>
        <w:rPr>
          <w:ins w:id="3388" w:author="Alex" w:date="2015-07-31T11:33:00Z"/>
          <w:rFonts w:ascii="Times" w:eastAsiaTheme="minorEastAsia" w:hAnsi="Times"/>
        </w:rPr>
      </w:pPr>
    </w:p>
    <w:p w14:paraId="000C173B" w14:textId="0ADFAB89" w:rsidR="00D330D5" w:rsidRDefault="00D330D5" w:rsidP="00B81BCA">
      <w:pPr>
        <w:spacing w:after="0"/>
        <w:rPr>
          <w:ins w:id="3389" w:author="Alex" w:date="2015-07-31T11:33:00Z"/>
          <w:rFonts w:ascii="Times" w:eastAsiaTheme="minorEastAsia" w:hAnsi="Times"/>
        </w:rPr>
      </w:pPr>
      <w:ins w:id="3390" w:author="Alex" w:date="2015-07-31T11:33:00Z">
        <w:r>
          <w:rPr>
            <w:rFonts w:ascii="Times" w:eastAsiaTheme="minorEastAsia" w:hAnsi="Times"/>
          </w:rPr>
          <w:t>Estas relaciones son de mucha utilidad en un campo de la matemática llamado Trigonometría.</w:t>
        </w:r>
      </w:ins>
    </w:p>
    <w:p w14:paraId="6FD2F3CB" w14:textId="41C452C1" w:rsidR="00D330D5" w:rsidDel="00D330D5" w:rsidRDefault="00D330D5" w:rsidP="00B81BCA">
      <w:pPr>
        <w:spacing w:after="0"/>
        <w:rPr>
          <w:del w:id="3391" w:author="Alex" w:date="2015-07-31T11:33:00Z"/>
          <w:rFonts w:ascii="Times" w:eastAsiaTheme="minorEastAsia" w:hAnsi="Times"/>
        </w:rPr>
      </w:pPr>
    </w:p>
    <w:p w14:paraId="40A021FB" w14:textId="11A1E28F" w:rsidR="005D5457" w:rsidRPr="00DB3F86" w:rsidRDefault="00D10874" w:rsidP="00B81BCA">
      <w:pPr>
        <w:spacing w:after="0"/>
        <w:rPr>
          <w:rFonts w:ascii="Times" w:eastAsiaTheme="minorEastAsia" w:hAnsi="Times"/>
        </w:rPr>
      </w:pPr>
      <w:del w:id="3392" w:author="Alex" w:date="2015-07-31T11:33:00Z">
        <w:r w:rsidDel="00D330D5">
          <w:rPr>
            <w:rFonts w:ascii="Times" w:eastAsiaTheme="minorEastAsia" w:hAnsi="Times"/>
          </w:rPr>
          <w:delText xml:space="preserve">Así que, en general, se puede hacer una razón entre cualquier par de lados correspondientes </w:delText>
        </w:r>
        <w:r w:rsidR="00DB3F86" w:rsidDel="00D330D5">
          <w:rPr>
            <w:rFonts w:ascii="Times" w:eastAsiaTheme="minorEastAsia" w:hAnsi="Times"/>
          </w:rPr>
          <w:delText>en cada uno de los triángulos, y las razones resultantes serán iguales.</w:delText>
        </w:r>
      </w:del>
    </w:p>
    <w:p w14:paraId="5A4460FD" w14:textId="77777777" w:rsidR="005D5457" w:rsidRPr="00B81BCA" w:rsidRDefault="005D5457" w:rsidP="00B81BCA">
      <w:pPr>
        <w:spacing w:after="0"/>
        <w:rPr>
          <w:rFonts w:ascii="Times" w:eastAsiaTheme="minorEastAsia" w:hAnsi="Times"/>
        </w:rPr>
      </w:pPr>
    </w:p>
    <w:p w14:paraId="2EEBB367" w14:textId="3958B45E" w:rsidR="00EE2784" w:rsidRPr="00615B4D" w:rsidRDefault="008103B4" w:rsidP="00615B4D">
      <w:pPr>
        <w:pStyle w:val="Prrafodelista"/>
        <w:numPr>
          <w:ilvl w:val="0"/>
          <w:numId w:val="45"/>
        </w:numPr>
        <w:spacing w:after="0"/>
        <w:rPr>
          <w:rFonts w:ascii="Times" w:eastAsiaTheme="minorEastAsia" w:hAnsi="Times"/>
        </w:rPr>
      </w:pPr>
      <w:r w:rsidRPr="00615B4D">
        <w:rPr>
          <w:rFonts w:ascii="Times" w:eastAsiaTheme="minorEastAsia" w:hAnsi="Times"/>
        </w:rPr>
        <w:t xml:space="preserve">La bisectriz interna del ángulo </w:t>
      </w:r>
      <w:r w:rsidR="005527B4" w:rsidRPr="00615B4D">
        <w:rPr>
          <w:rFonts w:ascii="Times" w:eastAsiaTheme="minorEastAsia" w:hAnsi="Times"/>
        </w:rPr>
        <w:t xml:space="preserve">rectángulo </w:t>
      </w:r>
      <w:r w:rsidRPr="00615B4D">
        <w:rPr>
          <w:rFonts w:ascii="Times" w:eastAsiaTheme="minorEastAsia" w:hAnsi="Times"/>
        </w:rPr>
        <w:t>biseca el cuadrado formado sobre la hipotenusa</w:t>
      </w:r>
      <w:r w:rsidR="005527B4" w:rsidRPr="00615B4D">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3A9A59CE" w14:textId="77777777" w:rsidTr="00013B80">
        <w:tc>
          <w:tcPr>
            <w:tcW w:w="9033" w:type="dxa"/>
            <w:gridSpan w:val="2"/>
            <w:shd w:val="clear" w:color="auto" w:fill="0D0D0D" w:themeFill="text1" w:themeFillTint="F2"/>
          </w:tcPr>
          <w:p w14:paraId="7373C004"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B93462D" w14:textId="77777777" w:rsidTr="00013B80">
        <w:tc>
          <w:tcPr>
            <w:tcW w:w="2518" w:type="dxa"/>
          </w:tcPr>
          <w:p w14:paraId="4E741385"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1DAD6E" w14:textId="09846A0C" w:rsidR="00B81BCA" w:rsidRPr="00053744" w:rsidRDefault="002953CB" w:rsidP="00C82D30">
            <w:pPr>
              <w:pStyle w:val="ListadoImgenes"/>
              <w:numPr>
                <w:ilvl w:val="0"/>
                <w:numId w:val="0"/>
              </w:numPr>
            </w:pPr>
            <w:r>
              <w:t>MA_10_02_CO_IMG3</w:t>
            </w:r>
            <w:r w:rsidR="00C82D30">
              <w:t>2</w:t>
            </w:r>
          </w:p>
        </w:tc>
      </w:tr>
      <w:tr w:rsidR="00B81BCA" w14:paraId="00960CF2" w14:textId="77777777" w:rsidTr="00013B80">
        <w:tc>
          <w:tcPr>
            <w:tcW w:w="2518" w:type="dxa"/>
          </w:tcPr>
          <w:p w14:paraId="6BF817C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B5B2B8" w14:textId="07C26FD4"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C77360">
              <w:rPr>
                <w:rFonts w:ascii="Times" w:eastAsiaTheme="minorEastAsia" w:hAnsi="Times"/>
              </w:rPr>
              <w:t xml:space="preserve"> la </w:t>
            </w:r>
            <w:r w:rsidR="00C77360" w:rsidRPr="008103B4">
              <w:rPr>
                <w:rFonts w:ascii="Times" w:eastAsiaTheme="minorEastAsia" w:hAnsi="Times"/>
              </w:rPr>
              <w:t xml:space="preserve">bisectriz interna del ángulo </w:t>
            </w:r>
            <w:r w:rsidR="00C77360">
              <w:rPr>
                <w:rFonts w:ascii="Times" w:eastAsiaTheme="minorEastAsia" w:hAnsi="Times"/>
              </w:rPr>
              <w:t xml:space="preserve">rectángulo </w:t>
            </w:r>
            <w:r w:rsidR="00C77360" w:rsidRPr="008103B4">
              <w:rPr>
                <w:rFonts w:ascii="Times" w:eastAsiaTheme="minorEastAsia" w:hAnsi="Times"/>
              </w:rPr>
              <w:t>biseca el cuadrado formado sobre la hipotenusa</w:t>
            </w:r>
          </w:p>
        </w:tc>
      </w:tr>
      <w:tr w:rsidR="00B81BCA" w14:paraId="5450B629" w14:textId="77777777" w:rsidTr="00013B80">
        <w:tc>
          <w:tcPr>
            <w:tcW w:w="2518" w:type="dxa"/>
          </w:tcPr>
          <w:p w14:paraId="177B5A10"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3AC97D" w14:textId="7FBE08CA" w:rsidR="00B81BCA" w:rsidRDefault="00C67246" w:rsidP="00C77360">
            <w:pPr>
              <w:jc w:val="center"/>
              <w:rPr>
                <w:rFonts w:ascii="Times New Roman" w:hAnsi="Times New Roman" w:cs="Times New Roman"/>
                <w:color w:val="000000"/>
              </w:rPr>
            </w:pPr>
            <w:r>
              <w:rPr>
                <w:sz w:val="24"/>
                <w:szCs w:val="24"/>
                <w:lang w:val="es-ES_tradnl"/>
              </w:rPr>
              <w:object w:dxaOrig="6105" w:dyaOrig="7140" w14:anchorId="126540DB">
                <v:shape id="_x0000_i1065" type="#_x0000_t75" style="width:139.25pt;height:163.7pt" o:ole="">
                  <v:imagedata r:id="rId147" o:title=""/>
                </v:shape>
                <o:OLEObject Type="Embed" ProgID="PBrush" ShapeID="_x0000_i1065" DrawAspect="Content" ObjectID="_1499851271" r:id="rId148"/>
              </w:object>
            </w:r>
          </w:p>
        </w:tc>
      </w:tr>
      <w:tr w:rsidR="00B81BCA" w14:paraId="5AB02753" w14:textId="77777777" w:rsidTr="00013B80">
        <w:tc>
          <w:tcPr>
            <w:tcW w:w="2518" w:type="dxa"/>
          </w:tcPr>
          <w:p w14:paraId="37691AC9"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356D55" w14:textId="4B294110" w:rsidR="00B81BCA" w:rsidRDefault="00C77360" w:rsidP="00013B80">
            <w:pPr>
              <w:rPr>
                <w:rFonts w:ascii="Times New Roman" w:hAnsi="Times New Roman" w:cs="Times New Roman"/>
                <w:color w:val="000000"/>
              </w:rPr>
            </w:pPr>
            <w:del w:id="3393" w:author="Alex" w:date="2015-07-31T11:34:00Z">
              <w:r w:rsidDel="00D330D5">
                <w:rPr>
                  <w:rFonts w:ascii="Times" w:eastAsiaTheme="minorEastAsia" w:hAnsi="Times"/>
                </w:rPr>
                <w:delText xml:space="preserve">La </w:delText>
              </w:r>
              <w:r w:rsidRPr="008103B4" w:rsidDel="00D330D5">
                <w:rPr>
                  <w:rFonts w:ascii="Times" w:eastAsiaTheme="minorEastAsia" w:hAnsi="Times"/>
                </w:rPr>
                <w:delText xml:space="preserve">bisectriz interna del ángulo </w:delText>
              </w:r>
              <w:r w:rsidDel="00D330D5">
                <w:rPr>
                  <w:rFonts w:ascii="Times" w:eastAsiaTheme="minorEastAsia" w:hAnsi="Times"/>
                </w:rPr>
                <w:delText xml:space="preserve">rectángulo </w:delText>
              </w:r>
              <w:r w:rsidRPr="008103B4" w:rsidDel="00D330D5">
                <w:rPr>
                  <w:rFonts w:ascii="Times" w:eastAsiaTheme="minorEastAsia" w:hAnsi="Times"/>
                </w:rPr>
                <w:delText>biseca el cuadrado formado sobre la hipotenusa</w:delText>
              </w:r>
            </w:del>
            <w:ins w:id="3394" w:author="Alex" w:date="2015-07-31T11:34:00Z">
              <w:r w:rsidR="00D330D5">
                <w:rPr>
                  <w:rFonts w:ascii="Times" w:eastAsiaTheme="minorEastAsia" w:hAnsi="Times"/>
                </w:rPr>
                <w:t>El segmento de recta GF biseca el rectángulo ABDE</w:t>
              </w:r>
            </w:ins>
            <w:del w:id="3395" w:author="Alex" w:date="2015-07-31T11:34:00Z">
              <w:r w:rsidDel="00D330D5">
                <w:rPr>
                  <w:rFonts w:ascii="Times" w:eastAsiaTheme="minorEastAsia" w:hAnsi="Times"/>
                </w:rPr>
                <w:delText>.</w:delText>
              </w:r>
            </w:del>
          </w:p>
        </w:tc>
      </w:tr>
    </w:tbl>
    <w:p w14:paraId="3DEF8CB2" w14:textId="77777777" w:rsidR="00B81BCA" w:rsidRDefault="00B81BCA" w:rsidP="00B81BCA">
      <w:pPr>
        <w:spacing w:after="0"/>
        <w:rPr>
          <w:rFonts w:ascii="Times" w:eastAsiaTheme="minorEastAsia" w:hAnsi="Times"/>
        </w:rPr>
      </w:pPr>
    </w:p>
    <w:p w14:paraId="6EAD7FC9" w14:textId="05E404E1" w:rsidR="00C77360" w:rsidRDefault="00D330D5" w:rsidP="00B81BCA">
      <w:pPr>
        <w:spacing w:after="0"/>
        <w:rPr>
          <w:rFonts w:ascii="Times" w:eastAsiaTheme="minorEastAsia" w:hAnsi="Times"/>
        </w:rPr>
      </w:pPr>
      <w:r w:rsidRPr="00D330D5">
        <w:rPr>
          <w:rFonts w:ascii="Times" w:eastAsiaTheme="minorEastAsia" w:hAnsi="Times"/>
          <w:rPrChange w:id="3396" w:author="Alex" w:date="2015-07-31T11:35:00Z">
            <w:rPr>
              <w:rFonts w:ascii="Cambria Math" w:eastAsiaTheme="minorEastAsia" w:hAnsi="Cambria Math"/>
              <w:i/>
            </w:rPr>
          </w:rPrChange>
        </w:rPr>
        <w:t>La propiedad indica que dado el triángulo rectángulo ABC, en el que se ha trazado la bisectriz CG del ángulo rectángulo, los cuadriláteros AGFD y EFGB son congruentes.</w:t>
      </w:r>
    </w:p>
    <w:p w14:paraId="110C42F9" w14:textId="77777777" w:rsidR="00C77360" w:rsidRPr="00B81BCA" w:rsidRDefault="00C77360" w:rsidP="00B81BCA">
      <w:pPr>
        <w:spacing w:after="0"/>
        <w:rPr>
          <w:rFonts w:ascii="Times" w:eastAsiaTheme="minorEastAsia" w:hAnsi="Times"/>
        </w:rPr>
      </w:pPr>
    </w:p>
    <w:p w14:paraId="7B8F08FC" w14:textId="0504A715" w:rsidR="005527B4" w:rsidRPr="00D330D5" w:rsidRDefault="005527B4" w:rsidP="00D330D5">
      <w:pPr>
        <w:pStyle w:val="Prrafodelista"/>
        <w:numPr>
          <w:ilvl w:val="0"/>
          <w:numId w:val="45"/>
        </w:numPr>
        <w:spacing w:after="0"/>
        <w:rPr>
          <w:rFonts w:ascii="Times" w:eastAsiaTheme="minorEastAsia" w:hAnsi="Times"/>
          <w:rPrChange w:id="3397" w:author="Alex" w:date="2015-07-31T11:35:00Z">
            <w:rPr/>
          </w:rPrChange>
        </w:rPr>
        <w:pPrChange w:id="3398" w:author="Alex" w:date="2015-07-31T11:35:00Z">
          <w:pPr>
            <w:pStyle w:val="Prrafodelista"/>
            <w:numPr>
              <w:numId w:val="18"/>
            </w:numPr>
            <w:spacing w:after="0"/>
            <w:ind w:hanging="360"/>
          </w:pPr>
        </w:pPrChange>
      </w:pPr>
      <w:r w:rsidRPr="00D330D5">
        <w:rPr>
          <w:rFonts w:ascii="Times" w:eastAsiaTheme="minorEastAsia" w:hAnsi="Times"/>
          <w:rPrChange w:id="3399" w:author="Alex" w:date="2015-07-31T11:35:00Z">
            <w:rPr/>
          </w:rPrChange>
        </w:rPr>
        <w:t>Cualquier triángulo trazado sobre una semicircunferencia, es rectángulo.</w:t>
      </w:r>
    </w:p>
    <w:p w14:paraId="7FF21460" w14:textId="77777777" w:rsidR="005527B4" w:rsidRPr="00B003A2" w:rsidRDefault="005527B4" w:rsidP="00B003A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9"/>
        <w:gridCol w:w="6369"/>
      </w:tblGrid>
      <w:tr w:rsidR="00B81BCA" w:rsidRPr="005D1738" w14:paraId="63839115" w14:textId="77777777" w:rsidTr="00013B80">
        <w:tc>
          <w:tcPr>
            <w:tcW w:w="9033" w:type="dxa"/>
            <w:gridSpan w:val="2"/>
            <w:shd w:val="clear" w:color="auto" w:fill="0D0D0D" w:themeFill="text1" w:themeFillTint="F2"/>
          </w:tcPr>
          <w:p w14:paraId="08814D6A"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627C772" w14:textId="77777777" w:rsidTr="00013B80">
        <w:tc>
          <w:tcPr>
            <w:tcW w:w="2518" w:type="dxa"/>
          </w:tcPr>
          <w:p w14:paraId="4961BE97"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D98DF5" w14:textId="6778C0EE" w:rsidR="00B81BCA" w:rsidRPr="00053744" w:rsidRDefault="002953CB" w:rsidP="002953CB">
            <w:pPr>
              <w:pStyle w:val="ListadoImgenes"/>
              <w:numPr>
                <w:ilvl w:val="0"/>
                <w:numId w:val="0"/>
              </w:numPr>
              <w:ind w:left="720" w:hanging="360"/>
            </w:pPr>
            <w:r>
              <w:t>MA</w:t>
            </w:r>
            <w:r w:rsidR="00C82D30">
              <w:t>_10_02_CO_IMG33</w:t>
            </w:r>
          </w:p>
        </w:tc>
      </w:tr>
      <w:tr w:rsidR="00B81BCA" w14:paraId="5E22E667" w14:textId="77777777" w:rsidTr="00013B80">
        <w:tc>
          <w:tcPr>
            <w:tcW w:w="2518" w:type="dxa"/>
          </w:tcPr>
          <w:p w14:paraId="7F1B394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527142F7" w14:textId="65D03230"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013B80">
              <w:rPr>
                <w:rFonts w:ascii="Times" w:eastAsiaTheme="minorEastAsia" w:hAnsi="Times"/>
              </w:rPr>
              <w:t xml:space="preserve"> 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w:t>
            </w:r>
          </w:p>
        </w:tc>
      </w:tr>
      <w:tr w:rsidR="00B81BCA" w14:paraId="77A189AC" w14:textId="77777777" w:rsidTr="00013B80">
        <w:tc>
          <w:tcPr>
            <w:tcW w:w="2518" w:type="dxa"/>
          </w:tcPr>
          <w:p w14:paraId="7BEDF41A"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BA7EDB" w14:textId="082F213A" w:rsidR="00B81BCA" w:rsidRDefault="00293993" w:rsidP="00293993">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131A58EF" wp14:editId="37E7A8EC">
                  <wp:extent cx="1980632" cy="1173708"/>
                  <wp:effectExtent l="0" t="0" r="63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ánguloInscritoSemiCirc.jpg"/>
                          <pic:cNvPicPr/>
                        </pic:nvPicPr>
                        <pic:blipFill>
                          <a:blip r:embed="rId149">
                            <a:extLst>
                              <a:ext uri="{28A0092B-C50C-407E-A947-70E740481C1C}">
                                <a14:useLocalDpi xmlns:a14="http://schemas.microsoft.com/office/drawing/2010/main" val="0"/>
                              </a:ext>
                            </a:extLst>
                          </a:blip>
                          <a:stretch>
                            <a:fillRect/>
                          </a:stretch>
                        </pic:blipFill>
                        <pic:spPr>
                          <a:xfrm>
                            <a:off x="0" y="0"/>
                            <a:ext cx="1989123" cy="1178740"/>
                          </a:xfrm>
                          <a:prstGeom prst="rect">
                            <a:avLst/>
                          </a:prstGeom>
                        </pic:spPr>
                      </pic:pic>
                    </a:graphicData>
                  </a:graphic>
                </wp:inline>
              </w:drawing>
            </w:r>
          </w:p>
        </w:tc>
      </w:tr>
      <w:tr w:rsidR="00B81BCA" w14:paraId="26DCEE0D" w14:textId="77777777" w:rsidTr="00013B80">
        <w:tc>
          <w:tcPr>
            <w:tcW w:w="2518" w:type="dxa"/>
          </w:tcPr>
          <w:p w14:paraId="0B2B7DE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89C87C" w14:textId="0662AE3C" w:rsidR="00B81BCA" w:rsidRDefault="00013B80" w:rsidP="00D330D5">
            <w:pPr>
              <w:rPr>
                <w:rFonts w:ascii="Times New Roman" w:hAnsi="Times New Roman" w:cs="Times New Roman"/>
                <w:color w:val="000000"/>
              </w:rPr>
              <w:pPrChange w:id="3400" w:author="Alex" w:date="2015-07-31T11:36:00Z">
                <w:pPr/>
              </w:pPrChange>
            </w:pPr>
            <w:del w:id="3401" w:author="Alex" w:date="2015-07-31T11:35:00Z">
              <w:r w:rsidDel="00D330D5">
                <w:rPr>
                  <w:rFonts w:ascii="Times" w:eastAsiaTheme="minorEastAsia" w:hAnsi="Times"/>
                </w:rPr>
                <w:delText>C</w:delText>
              </w:r>
              <w:r w:rsidRPr="005527B4" w:rsidDel="00D330D5">
                <w:rPr>
                  <w:rFonts w:ascii="Times" w:eastAsiaTheme="minorEastAsia" w:hAnsi="Times"/>
                </w:rPr>
                <w:delText>ualquier triángulo trazado sobre una semicircunferencia, es rectángulo</w:delText>
              </w:r>
              <w:r w:rsidR="00293993" w:rsidDel="00D330D5">
                <w:rPr>
                  <w:rFonts w:ascii="Times" w:eastAsiaTheme="minorEastAsia" w:hAnsi="Times"/>
                </w:rPr>
                <w:delText>.</w:delText>
              </w:r>
            </w:del>
            <w:ins w:id="3402" w:author="Alex" w:date="2015-07-31T11:35:00Z">
              <w:r w:rsidR="00D330D5">
                <w:rPr>
                  <w:rFonts w:ascii="Times" w:eastAsiaTheme="minorEastAsia" w:hAnsi="Times"/>
                </w:rPr>
                <w:t>Si el lado AB es un diámetro de la circunferencia</w:t>
              </w:r>
            </w:ins>
            <w:ins w:id="3403" w:author="Alex" w:date="2015-07-31T11:36:00Z">
              <w:r w:rsidR="00D330D5">
                <w:rPr>
                  <w:rFonts w:ascii="Times" w:eastAsiaTheme="minorEastAsia" w:hAnsi="Times"/>
                </w:rPr>
                <w:t xml:space="preserve"> entonces el ángulo </w:t>
              </w:r>
              <w:r w:rsidR="00D330D5" w:rsidRPr="00D330D5">
                <w:rPr>
                  <w:rFonts w:ascii="Times" w:eastAsiaTheme="minorEastAsia" w:hAnsi="Times"/>
                  <w:rPrChange w:id="3404" w:author="Alex" w:date="2015-07-31T11:36:00Z">
                    <w:rPr>
                      <w:rFonts w:ascii="Cambria Math" w:eastAsiaTheme="minorEastAsia" w:hAnsi="Cambria Math"/>
                      <w:i/>
                    </w:rPr>
                  </w:rPrChange>
                </w:rPr>
                <w:t>γ</w:t>
              </w:r>
              <w:r w:rsidR="00D330D5">
                <w:rPr>
                  <w:rFonts w:ascii="Times" w:eastAsiaTheme="minorEastAsia" w:hAnsi="Times"/>
                </w:rPr>
                <w:t xml:space="preserve"> equivale a 90°.</w:t>
              </w:r>
            </w:ins>
          </w:p>
        </w:tc>
      </w:tr>
    </w:tbl>
    <w:p w14:paraId="04E0197B" w14:textId="77777777" w:rsidR="00FB3076" w:rsidRDefault="00FB3076" w:rsidP="003B619B">
      <w:pPr>
        <w:spacing w:after="0"/>
        <w:rPr>
          <w:rFonts w:ascii="Times" w:hAnsi="Times"/>
        </w:rPr>
      </w:pPr>
    </w:p>
    <w:p w14:paraId="4EF735BF" w14:textId="46E29CFD" w:rsidR="00AC0DA9" w:rsidRDefault="00FF3D83" w:rsidP="003B619B">
      <w:pPr>
        <w:spacing w:after="0"/>
        <w:rPr>
          <w:ins w:id="3405" w:author="Alex" w:date="2015-07-31T11:25:00Z"/>
          <w:rFonts w:ascii="Times" w:eastAsiaTheme="minorEastAsia" w:hAnsi="Times"/>
        </w:rPr>
      </w:pPr>
      <w:del w:id="3406" w:author="Alex" w:date="2015-07-31T11:37:00Z">
        <w:r w:rsidDel="008629C8">
          <w:rPr>
            <w:rFonts w:ascii="Times" w:hAnsi="Times"/>
          </w:rPr>
          <w:delText xml:space="preserve">Como un caso particular del </w:delText>
        </w:r>
        <w:r w:rsidR="00293993" w:rsidDel="008629C8">
          <w:rPr>
            <w:rFonts w:ascii="Times" w:hAnsi="Times"/>
          </w:rPr>
          <w:delText>t</w:delText>
        </w:r>
        <w:r w:rsidDel="008629C8">
          <w:rPr>
            <w:rFonts w:ascii="Times" w:hAnsi="Times"/>
          </w:rPr>
          <w:delText xml:space="preserve">eorema del ángulo central se tiene que </w:delText>
        </w:r>
        <w:r w:rsidR="00293993" w:rsidDel="008629C8">
          <w:rPr>
            <w:rFonts w:ascii="Times" w:eastAsiaTheme="minorEastAsia" w:hAnsi="Times"/>
          </w:rPr>
          <w:delText>c</w:delText>
        </w:r>
        <w:r w:rsidR="00013B80" w:rsidRPr="005527B4" w:rsidDel="008629C8">
          <w:rPr>
            <w:rFonts w:ascii="Times" w:eastAsiaTheme="minorEastAsia" w:hAnsi="Times"/>
          </w:rPr>
          <w:delText>ualquier triángulo trazado sobre una semicircunferencia, es rectángulo</w:delText>
        </w:r>
        <w:r w:rsidR="00293993" w:rsidDel="008629C8">
          <w:rPr>
            <w:rFonts w:ascii="Times" w:eastAsiaTheme="minorEastAsia" w:hAnsi="Times"/>
          </w:rPr>
          <w:delText xml:space="preserve">. En este caso, El ángulo central </w:delText>
        </w:r>
        <w:r w:rsidR="008629C8" w:rsidRPr="008629C8" w:rsidDel="008629C8">
          <w:rPr>
            <w:rFonts w:ascii="Cambria Math" w:eastAsiaTheme="minorEastAsia" w:hAnsi="Cambria Math" w:cs="Cambria Math"/>
            <w:rPrChange w:id="3407" w:author="Alex" w:date="2015-07-31T11:37:00Z">
              <w:rPr>
                <w:rFonts w:ascii="Cambria Math" w:eastAsiaTheme="minorEastAsia" w:hAnsi="Cambria Math"/>
                <w:i/>
              </w:rPr>
            </w:rPrChange>
          </w:rPr>
          <w:delText>∡</w:delText>
        </w:r>
        <w:r w:rsidR="008629C8" w:rsidRPr="008629C8" w:rsidDel="008629C8">
          <w:rPr>
            <w:rFonts w:ascii="Times" w:eastAsiaTheme="minorEastAsia" w:hAnsi="Times"/>
            <w:rPrChange w:id="3408" w:author="Alex" w:date="2015-07-31T11:37:00Z">
              <w:rPr>
                <w:rFonts w:ascii="Cambria Math" w:eastAsiaTheme="minorEastAsia" w:hAnsi="Cambria Math"/>
                <w:i/>
              </w:rPr>
            </w:rPrChange>
          </w:rPr>
          <w:delText xml:space="preserve">ADB </w:delText>
        </w:r>
        <w:r w:rsidR="00293993" w:rsidRPr="008629C8" w:rsidDel="008629C8">
          <w:rPr>
            <w:rFonts w:ascii="Times" w:eastAsiaTheme="minorEastAsia" w:hAnsi="Times"/>
            <w:rPrChange w:id="3409" w:author="Alex" w:date="2015-07-31T11:37:00Z">
              <w:rPr>
                <w:rFonts w:ascii="Times" w:eastAsiaTheme="minorEastAsia" w:hAnsi="Times"/>
              </w:rPr>
            </w:rPrChange>
          </w:rPr>
          <w:delText xml:space="preserve">es </w:delText>
        </w:r>
        <w:r w:rsidR="00CD699D" w:rsidRPr="008629C8" w:rsidDel="008629C8">
          <w:rPr>
            <w:rFonts w:ascii="Times" w:eastAsiaTheme="minorEastAsia" w:hAnsi="Times"/>
            <w:rPrChange w:id="3410" w:author="Alex" w:date="2015-07-31T11:37:00Z">
              <w:rPr>
                <w:rFonts w:ascii="Times" w:eastAsiaTheme="minorEastAsia" w:hAnsi="Times"/>
              </w:rPr>
            </w:rPrChange>
          </w:rPr>
          <w:delText xml:space="preserve">el doble que el ángulo inscrito </w:delText>
        </w:r>
        <w:r w:rsidR="008629C8" w:rsidRPr="008629C8" w:rsidDel="008629C8">
          <w:rPr>
            <w:rFonts w:ascii="Cambria Math" w:eastAsiaTheme="minorEastAsia" w:hAnsi="Cambria Math" w:cs="Cambria Math"/>
            <w:rPrChange w:id="3411" w:author="Alex" w:date="2015-07-31T11:37:00Z">
              <w:rPr>
                <w:rFonts w:ascii="Cambria Math" w:eastAsiaTheme="minorEastAsia" w:hAnsi="Cambria Math"/>
                <w:i/>
              </w:rPr>
            </w:rPrChange>
          </w:rPr>
          <w:delText>∡</w:delText>
        </w:r>
        <w:r w:rsidR="008629C8" w:rsidRPr="008629C8" w:rsidDel="008629C8">
          <w:rPr>
            <w:rFonts w:ascii="Times" w:eastAsiaTheme="minorEastAsia" w:hAnsi="Times"/>
            <w:rPrChange w:id="3412" w:author="Alex" w:date="2015-07-31T11:37:00Z">
              <w:rPr>
                <w:rFonts w:ascii="Cambria Math" w:eastAsiaTheme="minorEastAsia" w:hAnsi="Cambria Math"/>
                <w:i/>
              </w:rPr>
            </w:rPrChange>
          </w:rPr>
          <w:delText>ACB</w:delText>
        </w:r>
        <w:r w:rsidR="00CD699D" w:rsidRPr="008629C8" w:rsidDel="008629C8">
          <w:rPr>
            <w:rFonts w:ascii="Times" w:eastAsiaTheme="minorEastAsia" w:hAnsi="Times"/>
            <w:rPrChange w:id="3413" w:author="Alex" w:date="2015-07-31T11:37:00Z">
              <w:rPr>
                <w:rFonts w:ascii="Times" w:eastAsiaTheme="minorEastAsia" w:hAnsi="Times"/>
              </w:rPr>
            </w:rPrChange>
          </w:rPr>
          <w:delText>. Ya</w:delText>
        </w:r>
        <w:r w:rsidR="00CD699D" w:rsidDel="008629C8">
          <w:rPr>
            <w:rFonts w:ascii="Times" w:eastAsiaTheme="minorEastAsia" w:hAnsi="Times"/>
          </w:rPr>
          <w:delText xml:space="preserve"> que el ángulo central es llano, el ángulo inscrito debe ser recto.</w:delText>
        </w:r>
      </w:del>
    </w:p>
    <w:p w14:paraId="7CD5ACF6" w14:textId="2C594BA2" w:rsidR="00AC0DA9" w:rsidRDefault="00AC0DA9" w:rsidP="003B619B">
      <w:pPr>
        <w:spacing w:after="0"/>
        <w:rPr>
          <w:rFonts w:ascii="Times" w:eastAsiaTheme="minorEastAsia" w:hAnsi="Times"/>
        </w:rPr>
      </w:pPr>
      <w:ins w:id="3414" w:author="Alex" w:date="2015-07-31T11:25:00Z">
        <w:r>
          <w:rPr>
            <w:rFonts w:ascii="Times" w:eastAsiaTheme="minorEastAsia" w:hAnsi="Times"/>
          </w:rPr>
          <w:t>Finalmente, la principal propiedad de los triángulos rectángulos es el Teorema de Pitágoras, al que dedicaremos la siguiente sección.</w:t>
        </w:r>
      </w:ins>
    </w:p>
    <w:p w14:paraId="1791D6C2" w14:textId="77777777" w:rsidR="003C2905" w:rsidRDefault="003C290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1619B4" w:rsidRPr="005D1738" w14:paraId="61A5F72E" w14:textId="77777777" w:rsidTr="008459FD">
        <w:tc>
          <w:tcPr>
            <w:tcW w:w="8828" w:type="dxa"/>
            <w:gridSpan w:val="2"/>
            <w:shd w:val="clear" w:color="auto" w:fill="000000" w:themeFill="text1"/>
          </w:tcPr>
          <w:p w14:paraId="46B9D179"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619B4" w14:paraId="45AA4E84" w14:textId="77777777" w:rsidTr="008459FD">
        <w:tc>
          <w:tcPr>
            <w:tcW w:w="2472" w:type="dxa"/>
          </w:tcPr>
          <w:p w14:paraId="370892F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EFA5C0D" w14:textId="617ECCDA" w:rsidR="001619B4" w:rsidRPr="00053744" w:rsidRDefault="001619B4" w:rsidP="001619B4">
            <w:pPr>
              <w:pStyle w:val="Recurso"/>
            </w:pPr>
          </w:p>
        </w:tc>
      </w:tr>
      <w:tr w:rsidR="001619B4" w14:paraId="53B8A1D3" w14:textId="77777777" w:rsidTr="008459FD">
        <w:tc>
          <w:tcPr>
            <w:tcW w:w="2472" w:type="dxa"/>
          </w:tcPr>
          <w:p w14:paraId="3192F818"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E4477E6" w14:textId="74ECCFAD" w:rsidR="001619B4" w:rsidRPr="00E64FDE" w:rsidRDefault="00E92633" w:rsidP="008459FD">
            <w:pPr>
              <w:rPr>
                <w:rFonts w:ascii="Times New Roman" w:hAnsi="Times New Roman" w:cs="Times New Roman"/>
                <w:color w:val="000000"/>
              </w:rPr>
            </w:pPr>
            <w:r>
              <w:rPr>
                <w:rFonts w:ascii="Times New Roman" w:hAnsi="Times New Roman" w:cs="Times New Roman"/>
                <w:color w:val="000000"/>
              </w:rPr>
              <w:t>P</w:t>
            </w:r>
            <w:r w:rsidR="00E64FDE">
              <w:rPr>
                <w:rFonts w:ascii="Times New Roman" w:hAnsi="Times New Roman" w:cs="Times New Roman"/>
                <w:color w:val="000000"/>
              </w:rPr>
              <w:t>ropiedades de los triángulos</w:t>
            </w:r>
          </w:p>
        </w:tc>
      </w:tr>
      <w:tr w:rsidR="001619B4" w14:paraId="373DE575" w14:textId="77777777" w:rsidTr="008459FD">
        <w:tc>
          <w:tcPr>
            <w:tcW w:w="2472" w:type="dxa"/>
          </w:tcPr>
          <w:p w14:paraId="6D24EB73"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C6985C7" w14:textId="0CDCE603" w:rsidR="001619B4" w:rsidRPr="00DD2E76" w:rsidRDefault="00DD2E76" w:rsidP="008459FD">
            <w:pPr>
              <w:rPr>
                <w:rFonts w:ascii="Times New Roman" w:hAnsi="Times New Roman" w:cs="Times New Roman"/>
                <w:color w:val="000000"/>
              </w:rPr>
            </w:pPr>
            <w:r>
              <w:rPr>
                <w:rFonts w:ascii="Times New Roman" w:hAnsi="Times New Roman" w:cs="Times New Roman"/>
                <w:color w:val="000000"/>
              </w:rPr>
              <w:t>Actividad para practicar propiedades de triángulos</w:t>
            </w:r>
          </w:p>
        </w:tc>
      </w:tr>
      <w:tr w:rsidR="001619B4" w14:paraId="00F8BD32" w14:textId="77777777" w:rsidTr="008459FD">
        <w:tc>
          <w:tcPr>
            <w:tcW w:w="2472" w:type="dxa"/>
          </w:tcPr>
          <w:p w14:paraId="5C987BE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0D5B11E" w14:textId="25F8B9A2" w:rsidR="001619B4" w:rsidRPr="00DD2E76" w:rsidRDefault="00DD2E76" w:rsidP="008459FD">
            <w:pPr>
              <w:rPr>
                <w:rFonts w:ascii="Times New Roman" w:hAnsi="Times New Roman" w:cs="Times New Roman"/>
                <w:color w:val="000000"/>
              </w:rPr>
            </w:pPr>
            <w:r w:rsidRPr="00DD2E76">
              <w:rPr>
                <w:rFonts w:ascii="Times New Roman" w:hAnsi="Times New Roman" w:cs="Times New Roman"/>
                <w:lang w:val="es-ES_tradnl"/>
              </w:rPr>
              <w:t>Ejercicio Genérico M5A: Test - con imagen</w:t>
            </w:r>
          </w:p>
        </w:tc>
      </w:tr>
    </w:tbl>
    <w:p w14:paraId="69AB7ED8" w14:textId="77777777" w:rsidR="001619B4" w:rsidRDefault="001619B4" w:rsidP="001619B4">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1619B4" w:rsidRPr="005D1738" w14:paraId="487617DE" w14:textId="77777777" w:rsidTr="008459FD">
        <w:tc>
          <w:tcPr>
            <w:tcW w:w="8828" w:type="dxa"/>
            <w:gridSpan w:val="2"/>
            <w:shd w:val="clear" w:color="auto" w:fill="000000" w:themeFill="text1"/>
          </w:tcPr>
          <w:p w14:paraId="732E0B58"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619B4" w14:paraId="04E5188E" w14:textId="77777777" w:rsidTr="008459FD">
        <w:tc>
          <w:tcPr>
            <w:tcW w:w="2472" w:type="dxa"/>
          </w:tcPr>
          <w:p w14:paraId="757E84E0"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11BC6E6D" w14:textId="6DD747F6" w:rsidR="001619B4" w:rsidRPr="00053744" w:rsidRDefault="001619B4" w:rsidP="001619B4">
            <w:pPr>
              <w:pStyle w:val="Recurso"/>
            </w:pPr>
          </w:p>
        </w:tc>
      </w:tr>
      <w:tr w:rsidR="001619B4" w14:paraId="57F093E9" w14:textId="77777777" w:rsidTr="008459FD">
        <w:tc>
          <w:tcPr>
            <w:tcW w:w="2472" w:type="dxa"/>
          </w:tcPr>
          <w:p w14:paraId="63EBA19A"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1A37C9E" w14:textId="1D636A3F" w:rsidR="001619B4" w:rsidRPr="003850AE" w:rsidRDefault="003850AE" w:rsidP="008459FD">
            <w:pPr>
              <w:rPr>
                <w:rFonts w:ascii="Times New Roman" w:hAnsi="Times New Roman" w:cs="Times New Roman"/>
                <w:color w:val="000000"/>
              </w:rPr>
            </w:pPr>
            <w:r>
              <w:rPr>
                <w:rFonts w:ascii="Times New Roman" w:hAnsi="Times New Roman" w:cs="Times New Roman"/>
                <w:color w:val="000000"/>
              </w:rPr>
              <w:t>Polígonos inscritos en una circunferencia</w:t>
            </w:r>
          </w:p>
        </w:tc>
      </w:tr>
      <w:tr w:rsidR="001619B4" w14:paraId="55DD959E" w14:textId="77777777" w:rsidTr="008459FD">
        <w:tc>
          <w:tcPr>
            <w:tcW w:w="2472" w:type="dxa"/>
          </w:tcPr>
          <w:p w14:paraId="43673BAB"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473B4499" w14:textId="77777777" w:rsidR="004958CC" w:rsidRPr="00B67B61" w:rsidRDefault="004958CC" w:rsidP="004958CC">
            <w:pPr>
              <w:rPr>
                <w:rFonts w:ascii="Times New Roman" w:hAnsi="Times New Roman" w:cs="Times New Roman"/>
              </w:rPr>
            </w:pPr>
            <w:r>
              <w:rPr>
                <w:rFonts w:ascii="Times New Roman" w:hAnsi="Times New Roman" w:cs="Times New Roman"/>
              </w:rPr>
              <w:t>Interactivo en el que se observa la posición canónica de polígonos inscritos en una circunferencia</w:t>
            </w:r>
          </w:p>
          <w:p w14:paraId="6A68E9C8" w14:textId="465BB4FE" w:rsidR="001619B4" w:rsidRPr="00C15AAD" w:rsidRDefault="001619B4" w:rsidP="008459FD">
            <w:pPr>
              <w:rPr>
                <w:rFonts w:ascii="Times New Roman" w:hAnsi="Times New Roman" w:cs="Times New Roman"/>
                <w:color w:val="000000"/>
              </w:rPr>
            </w:pPr>
          </w:p>
        </w:tc>
      </w:tr>
      <w:tr w:rsidR="001619B4" w14:paraId="285EBA98" w14:textId="77777777" w:rsidTr="008459FD">
        <w:tc>
          <w:tcPr>
            <w:tcW w:w="2472" w:type="dxa"/>
          </w:tcPr>
          <w:p w14:paraId="30C1A0D2"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F436AA3" w14:textId="6D1EB3CC" w:rsidR="001619B4" w:rsidRPr="00C15AAD" w:rsidRDefault="00C15AAD" w:rsidP="00C15AAD">
            <w:pPr>
              <w:rPr>
                <w:rFonts w:ascii="Times New Roman" w:hAnsi="Times New Roman" w:cs="Times New Roman"/>
                <w:color w:val="000000"/>
              </w:rPr>
            </w:pPr>
            <w:r>
              <w:rPr>
                <w:rFonts w:ascii="Times New Roman" w:hAnsi="Times New Roman" w:cs="Times New Roman"/>
                <w:color w:val="000000"/>
              </w:rPr>
              <w:t>F13</w:t>
            </w:r>
            <w:r w:rsidR="008E4208">
              <w:rPr>
                <w:rFonts w:ascii="Times New Roman" w:hAnsi="Times New Roman" w:cs="Times New Roman"/>
                <w:color w:val="000000"/>
              </w:rPr>
              <w:t>:</w:t>
            </w:r>
            <w:r>
              <w:rPr>
                <w:rFonts w:ascii="Times New Roman" w:hAnsi="Times New Roman" w:cs="Times New Roman"/>
                <w:color w:val="000000"/>
              </w:rPr>
              <w:t xml:space="preserve"> WebQuest </w:t>
            </w:r>
          </w:p>
        </w:tc>
      </w:tr>
    </w:tbl>
    <w:p w14:paraId="4B758869" w14:textId="77777777" w:rsidR="00C5691A" w:rsidRDefault="00C5691A" w:rsidP="003B619B">
      <w:pPr>
        <w:spacing w:after="0"/>
        <w:rPr>
          <w:rFonts w:ascii="Times" w:eastAsiaTheme="minorEastAsia" w:hAnsi="Times"/>
        </w:rPr>
      </w:pPr>
    </w:p>
    <w:p w14:paraId="4AA3CB25" w14:textId="0907055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 xml:space="preserve">3 </w:t>
      </w:r>
      <w:ins w:id="3415" w:author="Alex" w:date="2015-07-31T11:50:00Z">
        <w:r w:rsidR="00F11C4B">
          <w:rPr>
            <w:rFonts w:ascii="Times" w:hAnsi="Times"/>
            <w:b/>
          </w:rPr>
          <w:t xml:space="preserve">El </w:t>
        </w:r>
      </w:ins>
      <w:del w:id="3416" w:author="Alex" w:date="2015-07-31T11:50:00Z">
        <w:r w:rsidDel="00F11C4B">
          <w:rPr>
            <w:rFonts w:ascii="Times" w:hAnsi="Times"/>
            <w:b/>
          </w:rPr>
          <w:delText>T</w:delText>
        </w:r>
      </w:del>
      <w:ins w:id="3417" w:author="Alex" w:date="2015-07-31T11:50:00Z">
        <w:r w:rsidR="00F11C4B">
          <w:rPr>
            <w:rFonts w:ascii="Times" w:hAnsi="Times"/>
            <w:b/>
          </w:rPr>
          <w:t>t</w:t>
        </w:r>
      </w:ins>
      <w:r>
        <w:rPr>
          <w:rFonts w:ascii="Times" w:hAnsi="Times"/>
          <w:b/>
        </w:rPr>
        <w:t>eorema de Pitágoras</w:t>
      </w:r>
    </w:p>
    <w:p w14:paraId="0819CF6C" w14:textId="77777777" w:rsidR="003B619B" w:rsidRPr="00D373B0" w:rsidRDefault="003B619B" w:rsidP="003B619B">
      <w:pPr>
        <w:spacing w:after="0"/>
        <w:rPr>
          <w:rFonts w:ascii="Times" w:hAnsi="Times"/>
        </w:rPr>
      </w:pPr>
    </w:p>
    <w:p w14:paraId="0532DE86" w14:textId="68F81318" w:rsidR="00D373B0" w:rsidRDefault="00F11C4B" w:rsidP="003B619B">
      <w:pPr>
        <w:spacing w:after="0"/>
        <w:rPr>
          <w:rFonts w:ascii="Times" w:hAnsi="Times"/>
        </w:rPr>
      </w:pPr>
      <w:ins w:id="3418" w:author="Alex" w:date="2015-07-31T11:48:00Z">
        <w:r>
          <w:rPr>
            <w:rFonts w:ascii="Times" w:hAnsi="Times"/>
          </w:rPr>
          <w:t>Uno de los teoremas más importantes en matemáticas es el</w:t>
        </w:r>
      </w:ins>
      <w:del w:id="3419" w:author="Alex" w:date="2015-07-31T11:48:00Z">
        <w:r w:rsidR="00D373B0" w:rsidDel="00F11C4B">
          <w:rPr>
            <w:rFonts w:ascii="Times" w:hAnsi="Times"/>
          </w:rPr>
          <w:delText>Aparte de las propiedades para los triángulos rectángulos descritas, el</w:delText>
        </w:r>
      </w:del>
      <w:r w:rsidR="00D373B0">
        <w:rPr>
          <w:rFonts w:ascii="Times" w:hAnsi="Times"/>
        </w:rPr>
        <w:t xml:space="preserve"> </w:t>
      </w:r>
      <w:del w:id="3420" w:author="Alex" w:date="2015-07-31T11:49:00Z">
        <w:r w:rsidR="00D373B0" w:rsidDel="00F11C4B">
          <w:rPr>
            <w:rFonts w:ascii="Times" w:hAnsi="Times"/>
          </w:rPr>
          <w:delText>T</w:delText>
        </w:r>
      </w:del>
      <w:ins w:id="3421" w:author="Alex" w:date="2015-07-31T11:49:00Z">
        <w:r>
          <w:rPr>
            <w:rFonts w:ascii="Times" w:hAnsi="Times"/>
          </w:rPr>
          <w:t>t</w:t>
        </w:r>
      </w:ins>
      <w:r w:rsidR="00D373B0" w:rsidRPr="00D373B0">
        <w:rPr>
          <w:rFonts w:ascii="Times" w:hAnsi="Times"/>
        </w:rPr>
        <w:t>eorema de Pitágoras</w:t>
      </w:r>
      <w:ins w:id="3422" w:author="Alex" w:date="2015-07-31T11:50:00Z">
        <w:r>
          <w:rPr>
            <w:rFonts w:ascii="Times" w:hAnsi="Times"/>
          </w:rPr>
          <w:t>,</w:t>
        </w:r>
      </w:ins>
      <w:r w:rsidR="00EE00F3">
        <w:rPr>
          <w:rFonts w:ascii="Times" w:hAnsi="Times"/>
        </w:rPr>
        <w:t xml:space="preserve"> es un teorema emblemático</w:t>
      </w:r>
      <w:ins w:id="3423" w:author="Alex" w:date="2015-07-31T11:50:00Z">
        <w:r>
          <w:rPr>
            <w:rFonts w:ascii="Times" w:hAnsi="Times"/>
          </w:rPr>
          <w:t xml:space="preserve">, en virtud de su gran variedad de aplicaciones y lo sencillo de su planteamiento. </w:t>
        </w:r>
      </w:ins>
      <w:del w:id="3424" w:author="Alex" w:date="2015-07-31T11:50:00Z">
        <w:r w:rsidR="00EE00F3" w:rsidDel="00F11C4B">
          <w:rPr>
            <w:rFonts w:ascii="Times" w:hAnsi="Times"/>
          </w:rPr>
          <w:delText xml:space="preserve"> de las matemáticas. </w:delText>
        </w:r>
      </w:del>
    </w:p>
    <w:p w14:paraId="44472954" w14:textId="77777777" w:rsidR="00EE00F3" w:rsidRDefault="00EE00F3"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093913" w:rsidRPr="005D1738" w14:paraId="067675CC" w14:textId="77777777" w:rsidTr="009049CD">
        <w:tc>
          <w:tcPr>
            <w:tcW w:w="8978" w:type="dxa"/>
            <w:gridSpan w:val="2"/>
            <w:shd w:val="clear" w:color="auto" w:fill="000000" w:themeFill="text1"/>
          </w:tcPr>
          <w:p w14:paraId="0A4EA757" w14:textId="77777777" w:rsidR="00093913" w:rsidRPr="005D1738" w:rsidRDefault="00093913"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B84421" w:rsidRPr="00726376" w14:paraId="18AA011F" w14:textId="77777777" w:rsidTr="009049CD">
        <w:tc>
          <w:tcPr>
            <w:tcW w:w="2518" w:type="dxa"/>
          </w:tcPr>
          <w:p w14:paraId="0991C7A3" w14:textId="77777777" w:rsidR="00093913" w:rsidRPr="00726376" w:rsidRDefault="00093913" w:rsidP="009049CD">
            <w:pPr>
              <w:rPr>
                <w:rFonts w:ascii="Times" w:hAnsi="Times"/>
                <w:b/>
                <w:sz w:val="18"/>
                <w:szCs w:val="18"/>
              </w:rPr>
            </w:pPr>
            <w:r w:rsidRPr="00726376">
              <w:rPr>
                <w:rFonts w:ascii="Times" w:hAnsi="Times"/>
                <w:b/>
                <w:sz w:val="18"/>
                <w:szCs w:val="18"/>
              </w:rPr>
              <w:t>Contenido</w:t>
            </w:r>
          </w:p>
        </w:tc>
        <w:tc>
          <w:tcPr>
            <w:tcW w:w="6460" w:type="dxa"/>
          </w:tcPr>
          <w:p w14:paraId="38A4785B" w14:textId="19B675AC" w:rsidR="00093913" w:rsidRPr="00726376" w:rsidRDefault="00AD642A" w:rsidP="008629C8">
            <w:pPr>
              <w:jc w:val="center"/>
              <w:rPr>
                <w:rFonts w:ascii="Times" w:hAnsi="Times"/>
                <w:b/>
                <w:sz w:val="18"/>
                <w:szCs w:val="18"/>
              </w:rPr>
              <w:pPrChange w:id="3425" w:author="Alex" w:date="2015-07-31T11:38:00Z">
                <w:pPr>
                  <w:jc w:val="center"/>
                </w:pPr>
              </w:pPrChange>
            </w:pPr>
            <w:r>
              <w:rPr>
                <w:rFonts w:ascii="Times" w:hAnsi="Times"/>
              </w:rPr>
              <w:t xml:space="preserve">Las palabras “cateto” e “hipotenusa” surgieron en el contexto de la construcción de relojes solares de la antigüedad. </w:t>
            </w:r>
            <w:r w:rsidR="00B84421">
              <w:rPr>
                <w:rFonts w:ascii="Times" w:hAnsi="Times"/>
              </w:rPr>
              <w:t>En ese sentido, los lados de un triángulo</w:t>
            </w:r>
            <w:r w:rsidRPr="00093913">
              <w:rPr>
                <w:rFonts w:ascii="Times" w:hAnsi="Times"/>
              </w:rPr>
              <w:t xml:space="preserve"> </w:t>
            </w:r>
            <w:r w:rsidR="00B84421">
              <w:rPr>
                <w:rFonts w:ascii="Times" w:hAnsi="Times"/>
              </w:rPr>
              <w:t xml:space="preserve">se llaman “catetos” e “hipotenusa”, solamente si el triángulo es rectángulo. </w:t>
            </w:r>
            <w:del w:id="3426" w:author="Alex" w:date="2015-07-31T11:38:00Z">
              <w:r w:rsidRPr="00093913" w:rsidDel="008629C8">
                <w:rPr>
                  <w:rFonts w:ascii="Times" w:hAnsi="Times"/>
                </w:rPr>
                <w:delText>La hipotenusa es el lado opuesto al ángulo recto</w:delText>
              </w:r>
              <w:r w:rsidR="00692AF8" w:rsidDel="008629C8">
                <w:rPr>
                  <w:rFonts w:ascii="Times" w:hAnsi="Times"/>
                </w:rPr>
                <w:delText xml:space="preserve">, mientras los catetos son los lados que </w:delText>
              </w:r>
              <w:r w:rsidR="00441453" w:rsidDel="008629C8">
                <w:rPr>
                  <w:rFonts w:ascii="Times" w:hAnsi="Times"/>
                </w:rPr>
                <w:delText>comprenden</w:delText>
              </w:r>
              <w:r w:rsidR="00692AF8" w:rsidDel="008629C8">
                <w:rPr>
                  <w:rFonts w:ascii="Times" w:hAnsi="Times"/>
                </w:rPr>
                <w:delText xml:space="preserve"> ese ángulo recto.</w:delText>
              </w:r>
            </w:del>
          </w:p>
        </w:tc>
      </w:tr>
    </w:tbl>
    <w:p w14:paraId="2DD61E21" w14:textId="77777777" w:rsidR="00093913" w:rsidRDefault="00093913" w:rsidP="003B619B">
      <w:pPr>
        <w:spacing w:after="0"/>
        <w:rPr>
          <w:rFonts w:ascii="Times" w:hAnsi="Times"/>
        </w:rPr>
      </w:pPr>
    </w:p>
    <w:p w14:paraId="73873379" w14:textId="71FFB559" w:rsidR="00EE00F3" w:rsidRDefault="00692AF8" w:rsidP="003B619B">
      <w:pPr>
        <w:spacing w:after="0"/>
        <w:rPr>
          <w:rFonts w:ascii="Times" w:hAnsi="Times"/>
        </w:rPr>
      </w:pPr>
      <w:r>
        <w:rPr>
          <w:rFonts w:ascii="Times" w:hAnsi="Times"/>
        </w:rPr>
        <w:t>El Teorema de Pitágoras</w:t>
      </w:r>
      <w:r w:rsidR="00236AAD">
        <w:rPr>
          <w:rFonts w:ascii="Times" w:hAnsi="Times"/>
        </w:rPr>
        <w:t xml:space="preserve"> </w:t>
      </w:r>
      <w:del w:id="3427" w:author="Alex" w:date="2015-07-31T11:47:00Z">
        <w:r w:rsidR="00236AAD" w:rsidDel="00F11C4B">
          <w:rPr>
            <w:rFonts w:ascii="Times" w:hAnsi="Times"/>
          </w:rPr>
          <w:delText>pone en relación</w:delText>
        </w:r>
      </w:del>
      <w:ins w:id="3428" w:author="Alex" w:date="2015-07-31T11:47:00Z">
        <w:r w:rsidR="00F11C4B">
          <w:rPr>
            <w:rFonts w:ascii="Times" w:hAnsi="Times"/>
          </w:rPr>
          <w:t>relaciona las longitudes de los lados de un triángulo rectángulo, de hecho relaciona los cuadrados de estas longitudes.</w:t>
        </w:r>
      </w:ins>
      <w:del w:id="3429" w:author="Alex" w:date="2015-07-31T11:47:00Z">
        <w:r w:rsidR="00236AAD" w:rsidDel="00F11C4B">
          <w:rPr>
            <w:rFonts w:ascii="Times" w:hAnsi="Times"/>
          </w:rPr>
          <w:delText xml:space="preserve"> la suma de las áreas de los cuadrados construidos sobre los catetos, respecto del área del cuadrado construido sobre la hipotenusa.</w:delText>
        </w:r>
      </w:del>
      <w:r w:rsidR="00236AAD">
        <w:rPr>
          <w:rFonts w:ascii="Times" w:hAnsi="Times"/>
        </w:rPr>
        <w:t xml:space="preserve"> </w:t>
      </w:r>
    </w:p>
    <w:p w14:paraId="2DC194D7" w14:textId="77777777" w:rsidR="00A519F6" w:rsidRDefault="00A519F6" w:rsidP="003B619B">
      <w:pPr>
        <w:spacing w:after="0"/>
        <w:rPr>
          <w:ins w:id="3430" w:author="Alex" w:date="2015-07-31T11:51:00Z"/>
          <w:rFonts w:ascii="Times" w:hAnsi="Times"/>
        </w:rPr>
      </w:pPr>
    </w:p>
    <w:p w14:paraId="10016CBE" w14:textId="77777777" w:rsidR="00F11C4B" w:rsidRDefault="00F11C4B" w:rsidP="003B619B">
      <w:pPr>
        <w:spacing w:after="0"/>
        <w:rPr>
          <w:ins w:id="3431" w:author="Alex" w:date="2015-07-31T11:51:00Z"/>
          <w:rFonts w:ascii="Times" w:hAnsi="Times"/>
        </w:rPr>
      </w:pPr>
    </w:p>
    <w:tbl>
      <w:tblPr>
        <w:tblStyle w:val="Tablaconcuadrcula"/>
        <w:tblW w:w="0" w:type="auto"/>
        <w:tblLook w:val="04A0" w:firstRow="1" w:lastRow="0" w:firstColumn="1" w:lastColumn="0" w:noHBand="0" w:noVBand="1"/>
      </w:tblPr>
      <w:tblGrid>
        <w:gridCol w:w="1209"/>
        <w:gridCol w:w="7619"/>
      </w:tblGrid>
      <w:tr w:rsidR="00F11C4B" w:rsidRPr="005D1738" w14:paraId="0D6C25CD" w14:textId="77777777" w:rsidTr="00F11C4B">
        <w:trPr>
          <w:ins w:id="3432" w:author="Alex" w:date="2015-07-31T11:55:00Z"/>
        </w:trPr>
        <w:tc>
          <w:tcPr>
            <w:tcW w:w="9033" w:type="dxa"/>
            <w:gridSpan w:val="2"/>
            <w:shd w:val="clear" w:color="auto" w:fill="0D0D0D" w:themeFill="text1" w:themeFillTint="F2"/>
          </w:tcPr>
          <w:p w14:paraId="69A8D7D0" w14:textId="77777777" w:rsidR="00F11C4B" w:rsidRPr="005D1738" w:rsidRDefault="00F11C4B" w:rsidP="00F11C4B">
            <w:pPr>
              <w:jc w:val="center"/>
              <w:rPr>
                <w:ins w:id="3433" w:author="Alex" w:date="2015-07-31T11:55:00Z"/>
                <w:rFonts w:ascii="Times New Roman" w:hAnsi="Times New Roman" w:cs="Times New Roman"/>
                <w:b/>
                <w:color w:val="FFFFFF" w:themeColor="background1"/>
              </w:rPr>
            </w:pPr>
            <w:ins w:id="3434" w:author="Alex" w:date="2015-07-31T11:55:00Z">
              <w:r w:rsidRPr="005D1738">
                <w:rPr>
                  <w:rFonts w:ascii="Times New Roman" w:hAnsi="Times New Roman" w:cs="Times New Roman"/>
                  <w:b/>
                  <w:color w:val="FFFFFF" w:themeColor="background1"/>
                </w:rPr>
                <w:t>Imagen (fotografía, gráfica o ilustración)</w:t>
              </w:r>
            </w:ins>
          </w:p>
        </w:tc>
      </w:tr>
      <w:tr w:rsidR="00F11C4B" w14:paraId="08F5E437" w14:textId="77777777" w:rsidTr="00F11C4B">
        <w:trPr>
          <w:ins w:id="3435" w:author="Alex" w:date="2015-07-31T11:55:00Z"/>
        </w:trPr>
        <w:tc>
          <w:tcPr>
            <w:tcW w:w="2518" w:type="dxa"/>
          </w:tcPr>
          <w:p w14:paraId="08F2D7C8" w14:textId="77777777" w:rsidR="00F11C4B" w:rsidRPr="00053744" w:rsidRDefault="00F11C4B" w:rsidP="00F11C4B">
            <w:pPr>
              <w:rPr>
                <w:ins w:id="3436" w:author="Alex" w:date="2015-07-31T11:55:00Z"/>
                <w:rFonts w:ascii="Times New Roman" w:hAnsi="Times New Roman" w:cs="Times New Roman"/>
                <w:b/>
                <w:color w:val="000000"/>
                <w:sz w:val="18"/>
                <w:szCs w:val="18"/>
              </w:rPr>
            </w:pPr>
            <w:ins w:id="3437" w:author="Alex" w:date="2015-07-31T11:55:00Z">
              <w:r>
                <w:rPr>
                  <w:rFonts w:ascii="Times New Roman" w:hAnsi="Times New Roman" w:cs="Times New Roman"/>
                  <w:b/>
                  <w:color w:val="000000"/>
                  <w:sz w:val="18"/>
                  <w:szCs w:val="18"/>
                </w:rPr>
                <w:lastRenderedPageBreak/>
                <w:t>Código</w:t>
              </w:r>
            </w:ins>
          </w:p>
        </w:tc>
        <w:tc>
          <w:tcPr>
            <w:tcW w:w="6515" w:type="dxa"/>
          </w:tcPr>
          <w:p w14:paraId="674CD0DF" w14:textId="77777777" w:rsidR="00F11C4B" w:rsidRPr="00053744" w:rsidRDefault="00F11C4B" w:rsidP="00F11C4B">
            <w:pPr>
              <w:rPr>
                <w:ins w:id="3438" w:author="Alex" w:date="2015-07-31T11:55:00Z"/>
                <w:rFonts w:ascii="Times New Roman" w:hAnsi="Times New Roman" w:cs="Times New Roman"/>
                <w:b/>
                <w:color w:val="000000"/>
                <w:sz w:val="18"/>
                <w:szCs w:val="18"/>
              </w:rPr>
            </w:pPr>
            <w:ins w:id="3439" w:author="Alex" w:date="2015-07-31T11:55:00Z">
              <w:r>
                <w:rPr>
                  <w:rFonts w:ascii="Times New Roman" w:hAnsi="Times New Roman" w:cs="Times New Roman"/>
                  <w:color w:val="000000"/>
                </w:rPr>
                <w:t>XX_00_00_IMG00</w:t>
              </w:r>
            </w:ins>
          </w:p>
        </w:tc>
      </w:tr>
      <w:tr w:rsidR="00F11C4B" w14:paraId="5D0EED6C" w14:textId="77777777" w:rsidTr="00F11C4B">
        <w:trPr>
          <w:ins w:id="3440" w:author="Alex" w:date="2015-07-31T11:55:00Z"/>
        </w:trPr>
        <w:tc>
          <w:tcPr>
            <w:tcW w:w="2518" w:type="dxa"/>
          </w:tcPr>
          <w:p w14:paraId="5C40C65B" w14:textId="77777777" w:rsidR="00F11C4B" w:rsidRDefault="00F11C4B" w:rsidP="00F11C4B">
            <w:pPr>
              <w:rPr>
                <w:ins w:id="3441" w:author="Alex" w:date="2015-07-31T11:55:00Z"/>
                <w:rFonts w:ascii="Times New Roman" w:hAnsi="Times New Roman" w:cs="Times New Roman"/>
                <w:color w:val="000000"/>
              </w:rPr>
            </w:pPr>
            <w:ins w:id="3442" w:author="Alex" w:date="2015-07-31T11:55:00Z">
              <w:r w:rsidRPr="00053744">
                <w:rPr>
                  <w:rFonts w:ascii="Times New Roman" w:hAnsi="Times New Roman" w:cs="Times New Roman"/>
                  <w:b/>
                  <w:color w:val="000000"/>
                  <w:sz w:val="18"/>
                  <w:szCs w:val="18"/>
                </w:rPr>
                <w:t>Descripción</w:t>
              </w:r>
            </w:ins>
          </w:p>
        </w:tc>
        <w:tc>
          <w:tcPr>
            <w:tcW w:w="6515" w:type="dxa"/>
          </w:tcPr>
          <w:p w14:paraId="3C0669A0" w14:textId="226828D9" w:rsidR="00F11C4B" w:rsidRDefault="00F11C4B" w:rsidP="00F11C4B">
            <w:pPr>
              <w:rPr>
                <w:ins w:id="3443" w:author="Alex" w:date="2015-07-31T11:55:00Z"/>
                <w:rFonts w:ascii="Times New Roman" w:hAnsi="Times New Roman" w:cs="Times New Roman"/>
                <w:color w:val="000000"/>
              </w:rPr>
            </w:pPr>
            <w:ins w:id="3444" w:author="Alex" w:date="2015-07-31T11:55:00Z">
              <w:r>
                <w:rPr>
                  <w:rFonts w:ascii="Times New Roman" w:hAnsi="Times New Roman" w:cs="Times New Roman"/>
                  <w:color w:val="000000"/>
                </w:rPr>
                <w:t xml:space="preserve">Triángulo rectángulo de hipotenusa c y </w:t>
              </w:r>
            </w:ins>
            <w:ins w:id="3445" w:author="Alex" w:date="2015-07-31T11:56:00Z">
              <w:r>
                <w:rPr>
                  <w:rFonts w:ascii="Times New Roman" w:hAnsi="Times New Roman" w:cs="Times New Roman"/>
                  <w:color w:val="000000"/>
                </w:rPr>
                <w:t xml:space="preserve">de </w:t>
              </w:r>
            </w:ins>
            <w:ins w:id="3446" w:author="Alex" w:date="2015-07-31T11:55:00Z">
              <w:r>
                <w:rPr>
                  <w:rFonts w:ascii="Times New Roman" w:hAnsi="Times New Roman" w:cs="Times New Roman"/>
                  <w:color w:val="000000"/>
                </w:rPr>
                <w:t>catetos a y b</w:t>
              </w:r>
            </w:ins>
          </w:p>
        </w:tc>
      </w:tr>
      <w:tr w:rsidR="00F11C4B" w14:paraId="25A5D133" w14:textId="77777777" w:rsidTr="00F11C4B">
        <w:trPr>
          <w:ins w:id="3447" w:author="Alex" w:date="2015-07-31T11:55:00Z"/>
        </w:trPr>
        <w:tc>
          <w:tcPr>
            <w:tcW w:w="2518" w:type="dxa"/>
          </w:tcPr>
          <w:p w14:paraId="20B74152" w14:textId="77777777" w:rsidR="00F11C4B" w:rsidRDefault="00F11C4B" w:rsidP="00F11C4B">
            <w:pPr>
              <w:rPr>
                <w:ins w:id="3448" w:author="Alex" w:date="2015-07-31T11:55:00Z"/>
                <w:rFonts w:ascii="Times New Roman" w:hAnsi="Times New Roman" w:cs="Times New Roman"/>
                <w:color w:val="000000"/>
              </w:rPr>
            </w:pPr>
            <w:ins w:id="3449" w:author="Alex" w:date="2015-07-31T11:55:00Z">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ins>
          </w:p>
        </w:tc>
        <w:tc>
          <w:tcPr>
            <w:tcW w:w="6515" w:type="dxa"/>
          </w:tcPr>
          <w:p w14:paraId="3151AEA6" w14:textId="41DB63A5" w:rsidR="00F11C4B" w:rsidRDefault="00F11C4B" w:rsidP="00F11C4B">
            <w:pPr>
              <w:rPr>
                <w:ins w:id="3450" w:author="Alex" w:date="2015-07-31T11:55:00Z"/>
                <w:rFonts w:ascii="Times New Roman" w:hAnsi="Times New Roman" w:cs="Times New Roman"/>
                <w:color w:val="000000"/>
              </w:rPr>
            </w:pPr>
            <w:ins w:id="3451" w:author="Alex" w:date="2015-07-31T11:57:00Z">
              <w:r>
                <w:object w:dxaOrig="7530" w:dyaOrig="4590" w14:anchorId="1967E57B">
                  <v:shape id="_x0000_i1068" type="#_x0000_t75" style="width:376.3pt;height:229.6pt" o:ole="">
                    <v:imagedata r:id="rId150" o:title=""/>
                  </v:shape>
                  <o:OLEObject Type="Embed" ProgID="PBrush" ShapeID="_x0000_i1068" DrawAspect="Content" ObjectID="_1499851272" r:id="rId151"/>
                </w:object>
              </w:r>
            </w:ins>
          </w:p>
        </w:tc>
      </w:tr>
      <w:tr w:rsidR="00F11C4B" w14:paraId="0E697095" w14:textId="77777777" w:rsidTr="00F11C4B">
        <w:trPr>
          <w:ins w:id="3452" w:author="Alex" w:date="2015-07-31T11:55:00Z"/>
        </w:trPr>
        <w:tc>
          <w:tcPr>
            <w:tcW w:w="2518" w:type="dxa"/>
          </w:tcPr>
          <w:p w14:paraId="65576286" w14:textId="77777777" w:rsidR="00F11C4B" w:rsidRDefault="00F11C4B" w:rsidP="00F11C4B">
            <w:pPr>
              <w:rPr>
                <w:ins w:id="3453" w:author="Alex" w:date="2015-07-31T11:55:00Z"/>
                <w:rFonts w:ascii="Times New Roman" w:hAnsi="Times New Roman" w:cs="Times New Roman"/>
                <w:color w:val="000000"/>
              </w:rPr>
            </w:pPr>
            <w:ins w:id="3454" w:author="Alex" w:date="2015-07-31T11:55:00Z">
              <w:r w:rsidRPr="00053744">
                <w:rPr>
                  <w:rFonts w:ascii="Times New Roman" w:hAnsi="Times New Roman" w:cs="Times New Roman"/>
                  <w:b/>
                  <w:color w:val="000000"/>
                  <w:sz w:val="18"/>
                  <w:szCs w:val="18"/>
                </w:rPr>
                <w:t>Pie de imagen</w:t>
              </w:r>
            </w:ins>
          </w:p>
        </w:tc>
        <w:tc>
          <w:tcPr>
            <w:tcW w:w="6515" w:type="dxa"/>
          </w:tcPr>
          <w:p w14:paraId="646B9614" w14:textId="373B24BC" w:rsidR="00F11C4B" w:rsidRDefault="00F11C4B" w:rsidP="00F11C4B">
            <w:pPr>
              <w:rPr>
                <w:ins w:id="3455" w:author="Alex" w:date="2015-07-31T11:55:00Z"/>
                <w:rFonts w:ascii="Times New Roman" w:hAnsi="Times New Roman" w:cs="Times New Roman"/>
                <w:color w:val="000000"/>
              </w:rPr>
            </w:pPr>
            <w:ins w:id="3456" w:author="Alex" w:date="2015-07-31T11:57:00Z">
              <w:r>
                <w:rPr>
                  <w:rFonts w:ascii="Times New Roman" w:hAnsi="Times New Roman" w:cs="Times New Roman"/>
                  <w:color w:val="000000"/>
                </w:rPr>
                <w:t>Triángulo rectángulo de hipotenusa c</w:t>
              </w:r>
              <w:r w:rsidR="00F01690">
                <w:rPr>
                  <w:rFonts w:ascii="Times New Roman" w:hAnsi="Times New Roman" w:cs="Times New Roman"/>
                  <w:color w:val="000000"/>
                </w:rPr>
                <w:t>.</w:t>
              </w:r>
            </w:ins>
          </w:p>
        </w:tc>
      </w:tr>
    </w:tbl>
    <w:p w14:paraId="21B57384" w14:textId="77777777" w:rsidR="00F11C4B" w:rsidRDefault="00F11C4B" w:rsidP="003B619B">
      <w:pPr>
        <w:spacing w:after="0"/>
        <w:rPr>
          <w:ins w:id="3457" w:author="Alex" w:date="2015-07-31T11:52:00Z"/>
          <w:rFonts w:ascii="Times" w:hAnsi="Times"/>
        </w:rPr>
      </w:pPr>
    </w:p>
    <w:p w14:paraId="44E0E182" w14:textId="77777777" w:rsidR="00F11C4B" w:rsidRDefault="00F11C4B" w:rsidP="003B619B">
      <w:pPr>
        <w:spacing w:after="0"/>
        <w:rPr>
          <w:ins w:id="3458" w:author="Alex" w:date="2015-07-31T11:52:00Z"/>
          <w:rFonts w:ascii="Times" w:hAnsi="Times"/>
        </w:rPr>
      </w:pPr>
    </w:p>
    <w:p w14:paraId="02380389" w14:textId="77777777" w:rsidR="00F11C4B" w:rsidRDefault="00F11C4B"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7F2BA2" w:rsidRPr="005D1738" w14:paraId="340B42E5" w14:textId="77777777" w:rsidTr="009049CD">
        <w:tc>
          <w:tcPr>
            <w:tcW w:w="8978" w:type="dxa"/>
            <w:gridSpan w:val="2"/>
            <w:shd w:val="clear" w:color="auto" w:fill="000000" w:themeFill="text1"/>
          </w:tcPr>
          <w:p w14:paraId="4CBE1A7E" w14:textId="77777777" w:rsidR="007F2BA2" w:rsidRPr="005D1738" w:rsidRDefault="007F2BA2"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F2BA2" w:rsidRPr="00726376" w14:paraId="3317C141" w14:textId="77777777" w:rsidTr="009049CD">
        <w:tc>
          <w:tcPr>
            <w:tcW w:w="2518" w:type="dxa"/>
          </w:tcPr>
          <w:p w14:paraId="2F120CFB" w14:textId="77777777" w:rsidR="007F2BA2" w:rsidRPr="00726376" w:rsidRDefault="007F2BA2" w:rsidP="009049CD">
            <w:pPr>
              <w:rPr>
                <w:rFonts w:ascii="Times" w:hAnsi="Times"/>
                <w:b/>
                <w:sz w:val="18"/>
                <w:szCs w:val="18"/>
              </w:rPr>
            </w:pPr>
            <w:r w:rsidRPr="00726376">
              <w:rPr>
                <w:rFonts w:ascii="Times" w:hAnsi="Times"/>
                <w:b/>
                <w:sz w:val="18"/>
                <w:szCs w:val="18"/>
              </w:rPr>
              <w:t>Título</w:t>
            </w:r>
          </w:p>
        </w:tc>
        <w:tc>
          <w:tcPr>
            <w:tcW w:w="6460" w:type="dxa"/>
          </w:tcPr>
          <w:p w14:paraId="6288BF17" w14:textId="7D35BA9D" w:rsidR="007F2BA2" w:rsidRPr="00726376" w:rsidRDefault="007F2BA2" w:rsidP="009049CD">
            <w:pPr>
              <w:jc w:val="center"/>
              <w:rPr>
                <w:rFonts w:ascii="Times" w:hAnsi="Times"/>
                <w:b/>
                <w:sz w:val="18"/>
                <w:szCs w:val="18"/>
              </w:rPr>
            </w:pPr>
            <w:r>
              <w:rPr>
                <w:rFonts w:ascii="Times" w:hAnsi="Times"/>
                <w:b/>
                <w:sz w:val="18"/>
                <w:szCs w:val="18"/>
              </w:rPr>
              <w:t>Teorema de Pitágoras</w:t>
            </w:r>
          </w:p>
        </w:tc>
      </w:tr>
      <w:tr w:rsidR="007F2BA2" w14:paraId="2F903872" w14:textId="77777777" w:rsidTr="009049CD">
        <w:tc>
          <w:tcPr>
            <w:tcW w:w="2518" w:type="dxa"/>
          </w:tcPr>
          <w:p w14:paraId="315DA3AB" w14:textId="77777777" w:rsidR="007F2BA2" w:rsidRDefault="007F2BA2" w:rsidP="009049CD">
            <w:pPr>
              <w:rPr>
                <w:rFonts w:ascii="Times" w:hAnsi="Times"/>
              </w:rPr>
            </w:pPr>
            <w:r w:rsidRPr="00726376">
              <w:rPr>
                <w:rFonts w:ascii="Times" w:hAnsi="Times"/>
                <w:b/>
                <w:sz w:val="18"/>
                <w:szCs w:val="18"/>
              </w:rPr>
              <w:t>Contenido</w:t>
            </w:r>
          </w:p>
        </w:tc>
        <w:tc>
          <w:tcPr>
            <w:tcW w:w="6460" w:type="dxa"/>
          </w:tcPr>
          <w:p w14:paraId="289E2300" w14:textId="77777777" w:rsidR="007F2BA2" w:rsidRDefault="007F2BA2" w:rsidP="00F11C4B">
            <w:pPr>
              <w:rPr>
                <w:ins w:id="3459" w:author="Alex" w:date="2015-07-31T11:52:00Z"/>
                <w:rFonts w:ascii="Times" w:hAnsi="Times"/>
              </w:rPr>
              <w:pPrChange w:id="3460" w:author="Alex" w:date="2015-07-31T11:52:00Z">
                <w:pPr/>
              </w:pPrChange>
            </w:pPr>
            <w:r>
              <w:rPr>
                <w:rFonts w:ascii="Times" w:hAnsi="Times"/>
              </w:rPr>
              <w:t xml:space="preserve">En los triángulos rectángulos, el cuadrado </w:t>
            </w:r>
            <w:del w:id="3461" w:author="Alex" w:date="2015-07-31T11:52:00Z">
              <w:r w:rsidDel="00F11C4B">
                <w:rPr>
                  <w:rFonts w:ascii="Times" w:hAnsi="Times"/>
                </w:rPr>
                <w:delText>del lado que subtiende el ángulo recto es igual a los cuadrados de los lados que comprenden el ángulo recto.</w:delText>
              </w:r>
            </w:del>
            <w:ins w:id="3462" w:author="Alex" w:date="2015-07-31T11:52:00Z">
              <w:r w:rsidR="00F11C4B">
                <w:rPr>
                  <w:rFonts w:ascii="Times" w:hAnsi="Times"/>
                </w:rPr>
                <w:t>de la hipotenusa es igual a la suma de los cuadrados de los catetos.</w:t>
              </w:r>
            </w:ins>
          </w:p>
          <w:p w14:paraId="2EC3C303" w14:textId="77777777" w:rsidR="00F11C4B" w:rsidRDefault="00F11C4B" w:rsidP="00F11C4B">
            <w:pPr>
              <w:rPr>
                <w:ins w:id="3463" w:author="Alex" w:date="2015-07-31T11:53:00Z"/>
                <w:rFonts w:ascii="Times" w:hAnsi="Times"/>
              </w:rPr>
              <w:pPrChange w:id="3464" w:author="Alex" w:date="2015-07-31T11:52:00Z">
                <w:pPr/>
              </w:pPrChange>
            </w:pPr>
            <w:ins w:id="3465" w:author="Alex" w:date="2015-07-31T11:52:00Z">
              <w:r>
                <w:rPr>
                  <w:rFonts w:ascii="Times" w:hAnsi="Times"/>
                </w:rPr>
                <w:t>Con base en la figura anterior, el teorema de Pit</w:t>
              </w:r>
            </w:ins>
            <w:ins w:id="3466" w:author="Alex" w:date="2015-07-31T11:53:00Z">
              <w:r>
                <w:rPr>
                  <w:rFonts w:ascii="Times" w:hAnsi="Times"/>
                </w:rPr>
                <w:t>ágoras se representa por la siguiente igualdad.</w:t>
              </w:r>
            </w:ins>
          </w:p>
          <w:p w14:paraId="220F891F" w14:textId="19D6112B" w:rsidR="00F11C4B" w:rsidRDefault="00F11C4B" w:rsidP="00F11C4B">
            <w:pPr>
              <w:jc w:val="center"/>
              <w:rPr>
                <w:ins w:id="3467" w:author="Alex" w:date="2015-07-31T11:53:00Z"/>
                <w:rFonts w:ascii="Times" w:hAnsi="Times"/>
              </w:rPr>
              <w:pPrChange w:id="3468" w:author="Alex" w:date="2015-07-31T11:55:00Z">
                <w:pPr/>
              </w:pPrChange>
            </w:pPr>
            <w:ins w:id="3469" w:author="Alex" w:date="2015-07-31T11:53:00Z">
              <w:r>
                <w:rPr>
                  <w:rFonts w:ascii="Times" w:hAnsi="Times"/>
                </w:rPr>
                <w:t>c</w:t>
              </w:r>
              <w:r w:rsidRPr="00F11C4B">
                <w:rPr>
                  <w:rFonts w:ascii="Times" w:hAnsi="Times"/>
                  <w:vertAlign w:val="superscript"/>
                  <w:rPrChange w:id="3470" w:author="Alex" w:date="2015-07-31T11:55:00Z">
                    <w:rPr>
                      <w:rFonts w:ascii="Times" w:hAnsi="Times"/>
                    </w:rPr>
                  </w:rPrChange>
                </w:rPr>
                <w:t>2</w:t>
              </w:r>
              <w:r>
                <w:rPr>
                  <w:rFonts w:ascii="Times" w:hAnsi="Times"/>
                </w:rPr>
                <w:t>=a</w:t>
              </w:r>
              <w:r w:rsidRPr="00F11C4B">
                <w:rPr>
                  <w:rFonts w:ascii="Times" w:hAnsi="Times"/>
                  <w:vertAlign w:val="superscript"/>
                  <w:rPrChange w:id="3471" w:author="Alex" w:date="2015-07-31T11:55:00Z">
                    <w:rPr>
                      <w:rFonts w:ascii="Times" w:hAnsi="Times"/>
                    </w:rPr>
                  </w:rPrChange>
                </w:rPr>
                <w:t>2</w:t>
              </w:r>
              <w:r>
                <w:rPr>
                  <w:rFonts w:ascii="Times" w:hAnsi="Times"/>
                </w:rPr>
                <w:t>+b</w:t>
              </w:r>
              <w:r w:rsidRPr="00F11C4B">
                <w:rPr>
                  <w:rFonts w:ascii="Times" w:hAnsi="Times"/>
                  <w:vertAlign w:val="superscript"/>
                  <w:rPrChange w:id="3472" w:author="Alex" w:date="2015-07-31T11:55:00Z">
                    <w:rPr>
                      <w:rFonts w:ascii="Times" w:hAnsi="Times"/>
                    </w:rPr>
                  </w:rPrChange>
                </w:rPr>
                <w:t>2</w:t>
              </w:r>
            </w:ins>
          </w:p>
          <w:p w14:paraId="705CB4C7" w14:textId="1805BA2B" w:rsidR="00F11C4B" w:rsidRDefault="00F11C4B" w:rsidP="00F11C4B">
            <w:pPr>
              <w:rPr>
                <w:rFonts w:ascii="Times" w:hAnsi="Times"/>
              </w:rPr>
              <w:pPrChange w:id="3473" w:author="Alex" w:date="2015-07-31T11:52:00Z">
                <w:pPr/>
              </w:pPrChange>
            </w:pPr>
          </w:p>
        </w:tc>
      </w:tr>
    </w:tbl>
    <w:p w14:paraId="24CE9D79" w14:textId="490C2754" w:rsidR="00EE00F3" w:rsidRDefault="00EE00F3" w:rsidP="003B619B">
      <w:pPr>
        <w:spacing w:after="0"/>
        <w:rPr>
          <w:rFonts w:ascii="Times" w:hAnsi="Times"/>
        </w:rPr>
      </w:pPr>
    </w:p>
    <w:p w14:paraId="0B8F5D13" w14:textId="72FD0048" w:rsidR="00D373B0" w:rsidRDefault="007F2BA2" w:rsidP="003B619B">
      <w:pPr>
        <w:spacing w:after="0"/>
        <w:rPr>
          <w:rFonts w:ascii="Times" w:hAnsi="Times"/>
        </w:rPr>
      </w:pPr>
      <w:r>
        <w:rPr>
          <w:rFonts w:ascii="Times" w:hAnsi="Times"/>
        </w:rPr>
        <w:t xml:space="preserve">Hay muchas </w:t>
      </w:r>
      <w:del w:id="3474" w:author="Alex" w:date="2015-07-31T11:57:00Z">
        <w:r w:rsidDel="00F01690">
          <w:rPr>
            <w:rFonts w:ascii="Times" w:hAnsi="Times"/>
          </w:rPr>
          <w:delText xml:space="preserve">y variadas </w:delText>
        </w:r>
      </w:del>
      <w:r>
        <w:rPr>
          <w:rFonts w:ascii="Times" w:hAnsi="Times"/>
        </w:rPr>
        <w:t xml:space="preserve">formas de demostrar el famoso teorema. </w:t>
      </w:r>
      <w:r w:rsidR="008A7BF7">
        <w:rPr>
          <w:rFonts w:ascii="Times" w:hAnsi="Times"/>
        </w:rPr>
        <w:t>La demostraci</w:t>
      </w:r>
      <w:r w:rsidR="005C6C7B">
        <w:rPr>
          <w:rFonts w:ascii="Times" w:hAnsi="Times"/>
        </w:rPr>
        <w:t>ón debida a Euclides</w:t>
      </w:r>
      <w:r w:rsidR="00984DDA">
        <w:rPr>
          <w:rFonts w:ascii="Times" w:hAnsi="Times"/>
        </w:rPr>
        <w:t xml:space="preserve"> hace uso de algunas de las propiedades que se han me</w:t>
      </w:r>
      <w:r w:rsidR="00510ED9">
        <w:rPr>
          <w:rFonts w:ascii="Times" w:hAnsi="Times"/>
        </w:rPr>
        <w:t>ncionado previamente.</w:t>
      </w:r>
    </w:p>
    <w:p w14:paraId="7BDB6A73" w14:textId="77777777" w:rsidR="00984DDA" w:rsidRDefault="00984DDA" w:rsidP="003B619B">
      <w:pPr>
        <w:spacing w:after="0"/>
        <w:rPr>
          <w:rFonts w:ascii="Times" w:hAnsi="Times"/>
        </w:rPr>
      </w:pPr>
    </w:p>
    <w:tbl>
      <w:tblPr>
        <w:tblStyle w:val="Tablaconcuadrcula"/>
        <w:tblW w:w="0" w:type="auto"/>
        <w:tblLook w:val="04A0" w:firstRow="1" w:lastRow="0" w:firstColumn="1" w:lastColumn="0" w:noHBand="0" w:noVBand="1"/>
      </w:tblPr>
      <w:tblGrid>
        <w:gridCol w:w="2459"/>
        <w:gridCol w:w="6369"/>
      </w:tblGrid>
      <w:tr w:rsidR="00524551" w:rsidRPr="005D1738" w14:paraId="71D85BD0" w14:textId="77777777" w:rsidTr="009049CD">
        <w:tc>
          <w:tcPr>
            <w:tcW w:w="9033" w:type="dxa"/>
            <w:gridSpan w:val="2"/>
            <w:shd w:val="clear" w:color="auto" w:fill="0D0D0D" w:themeFill="text1" w:themeFillTint="F2"/>
          </w:tcPr>
          <w:p w14:paraId="4FC27391" w14:textId="77777777" w:rsidR="00524551" w:rsidRPr="005D1738" w:rsidRDefault="00524551"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5F5A" w14:paraId="41E925BB" w14:textId="77777777" w:rsidTr="009049CD">
        <w:tc>
          <w:tcPr>
            <w:tcW w:w="2518" w:type="dxa"/>
          </w:tcPr>
          <w:p w14:paraId="1447281C" w14:textId="77777777" w:rsidR="00524551" w:rsidRPr="00053744" w:rsidRDefault="00524551" w:rsidP="009049C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DA833B" w14:textId="554633F8" w:rsidR="00524551" w:rsidRPr="00053744" w:rsidRDefault="00C82D30" w:rsidP="002953CB">
            <w:pPr>
              <w:pStyle w:val="ListadoImgenes"/>
              <w:numPr>
                <w:ilvl w:val="0"/>
                <w:numId w:val="0"/>
              </w:numPr>
              <w:ind w:left="720"/>
            </w:pPr>
            <w:r>
              <w:t>MA_10_02_CO_IMG34</w:t>
            </w:r>
          </w:p>
        </w:tc>
      </w:tr>
      <w:tr w:rsidR="00FE5F5A" w14:paraId="4977E77E" w14:textId="77777777" w:rsidTr="009049CD">
        <w:tc>
          <w:tcPr>
            <w:tcW w:w="2518" w:type="dxa"/>
          </w:tcPr>
          <w:p w14:paraId="285952B9"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79B74AE" w14:textId="77777777" w:rsidR="00524551" w:rsidRDefault="003146D2" w:rsidP="009049CD">
            <w:pPr>
              <w:rPr>
                <w:ins w:id="3475" w:author="Alex" w:date="2015-07-31T12:21:00Z"/>
                <w:rFonts w:ascii="Times New Roman" w:hAnsi="Times New Roman" w:cs="Times New Roman"/>
                <w:color w:val="000000"/>
              </w:rPr>
            </w:pPr>
            <w:r>
              <w:rPr>
                <w:rFonts w:ascii="Times New Roman" w:hAnsi="Times New Roman" w:cs="Times New Roman"/>
                <w:color w:val="000000"/>
              </w:rPr>
              <w:t>Demostración euclídea del Teorema de Pitágoras.</w:t>
            </w:r>
          </w:p>
          <w:p w14:paraId="41D7FF38" w14:textId="77777777" w:rsidR="00345F30" w:rsidRDefault="00345F30" w:rsidP="009049CD">
            <w:pPr>
              <w:rPr>
                <w:ins w:id="3476" w:author="Alex" w:date="2015-07-31T12:21:00Z"/>
                <w:rFonts w:ascii="Times New Roman" w:hAnsi="Times New Roman" w:cs="Times New Roman"/>
                <w:color w:val="000000"/>
              </w:rPr>
            </w:pPr>
          </w:p>
          <w:p w14:paraId="1666D02D" w14:textId="77777777" w:rsidR="00345F30" w:rsidRDefault="00345F30" w:rsidP="009049CD">
            <w:pPr>
              <w:rPr>
                <w:ins w:id="3477" w:author="Alex" w:date="2015-07-31T12:21:00Z"/>
                <w:rFonts w:ascii="Times New Roman" w:hAnsi="Times New Roman" w:cs="Times New Roman"/>
                <w:color w:val="000000"/>
              </w:rPr>
            </w:pPr>
          </w:p>
          <w:p w14:paraId="05C74A3E" w14:textId="715A5C10" w:rsidR="00345F30" w:rsidRDefault="00345F30" w:rsidP="00345F30">
            <w:pPr>
              <w:rPr>
                <w:rFonts w:ascii="Times New Roman" w:hAnsi="Times New Roman" w:cs="Times New Roman"/>
                <w:color w:val="000000"/>
              </w:rPr>
              <w:pPrChange w:id="3478" w:author="Alex" w:date="2015-07-31T12:24:00Z">
                <w:pPr/>
              </w:pPrChange>
            </w:pPr>
            <w:ins w:id="3479" w:author="Alex" w:date="2015-07-31T12:24:00Z">
              <w:r>
                <w:rPr>
                  <w:rFonts w:ascii="Times New Roman" w:hAnsi="Times New Roman" w:cs="Times New Roman"/>
                  <w:color w:val="000000"/>
                </w:rPr>
                <w:t xml:space="preserve">Nota: </w:t>
              </w:r>
            </w:ins>
            <w:ins w:id="3480" w:author="Alex" w:date="2015-07-31T12:21:00Z">
              <w:r>
                <w:rPr>
                  <w:rFonts w:ascii="Times New Roman" w:hAnsi="Times New Roman" w:cs="Times New Roman"/>
                  <w:color w:val="000000"/>
                </w:rPr>
                <w:t xml:space="preserve">Trazar en el </w:t>
              </w:r>
            </w:ins>
            <w:ins w:id="3481" w:author="Alex" w:date="2015-07-31T12:24:00Z">
              <w:r>
                <w:rPr>
                  <w:rFonts w:ascii="Times New Roman" w:hAnsi="Times New Roman" w:cs="Times New Roman"/>
                  <w:color w:val="000000"/>
                </w:rPr>
                <w:t>g</w:t>
              </w:r>
            </w:ins>
            <w:ins w:id="3482" w:author="Alex" w:date="2015-07-31T12:21:00Z">
              <w:r>
                <w:rPr>
                  <w:rFonts w:ascii="Times New Roman" w:hAnsi="Times New Roman" w:cs="Times New Roman"/>
                  <w:color w:val="000000"/>
                </w:rPr>
                <w:t>ráfico</w:t>
              </w:r>
            </w:ins>
            <w:ins w:id="3483" w:author="Alex" w:date="2015-07-31T12:24:00Z">
              <w:r>
                <w:rPr>
                  <w:rFonts w:ascii="Times New Roman" w:hAnsi="Times New Roman" w:cs="Times New Roman"/>
                  <w:color w:val="000000"/>
                </w:rPr>
                <w:t xml:space="preserve"> de la dercha</w:t>
              </w:r>
            </w:ins>
            <w:ins w:id="3484" w:author="Alex" w:date="2015-07-31T12:21:00Z">
              <w:r>
                <w:rPr>
                  <w:rFonts w:ascii="Times New Roman" w:hAnsi="Times New Roman" w:cs="Times New Roman"/>
                  <w:color w:val="000000"/>
                </w:rPr>
                <w:t xml:space="preserve"> la recta LD</w:t>
              </w:r>
            </w:ins>
          </w:p>
        </w:tc>
      </w:tr>
      <w:tr w:rsidR="00FE5F5A" w14:paraId="5653EFE0" w14:textId="77777777" w:rsidTr="009049CD">
        <w:tc>
          <w:tcPr>
            <w:tcW w:w="2518" w:type="dxa"/>
          </w:tcPr>
          <w:p w14:paraId="17F8A4BE"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D4C9F1" w14:textId="268A7526" w:rsidR="00524551" w:rsidRDefault="00FE5F5A" w:rsidP="00FE5F5A">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8BCFAF6" wp14:editId="74F48622">
                  <wp:extent cx="1784065" cy="2026124"/>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oremaPitágoras2.jpg"/>
                          <pic:cNvPicPr/>
                        </pic:nvPicPr>
                        <pic:blipFill>
                          <a:blip r:embed="rId152">
                            <a:extLst>
                              <a:ext uri="{28A0092B-C50C-407E-A947-70E740481C1C}">
                                <a14:useLocalDpi xmlns:a14="http://schemas.microsoft.com/office/drawing/2010/main" val="0"/>
                              </a:ext>
                            </a:extLst>
                          </a:blip>
                          <a:stretch>
                            <a:fillRect/>
                          </a:stretch>
                        </pic:blipFill>
                        <pic:spPr>
                          <a:xfrm>
                            <a:off x="0" y="0"/>
                            <a:ext cx="1795831" cy="2039486"/>
                          </a:xfrm>
                          <a:prstGeom prst="rect">
                            <a:avLst/>
                          </a:prstGeom>
                        </pic:spPr>
                      </pic:pic>
                    </a:graphicData>
                  </a:graphic>
                </wp:inline>
              </w:drawing>
            </w:r>
            <w:r w:rsidR="003146D2">
              <w:rPr>
                <w:rFonts w:ascii="Times New Roman" w:hAnsi="Times New Roman" w:cs="Times New Roman"/>
                <w:noProof/>
                <w:color w:val="000000"/>
                <w:lang w:val="es-CO" w:eastAsia="es-CO"/>
              </w:rPr>
              <w:drawing>
                <wp:inline distT="0" distB="0" distL="0" distR="0" wp14:anchorId="534CEEF7" wp14:editId="2EC3FED3">
                  <wp:extent cx="1986376" cy="21739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oremaPitágoras.jpg"/>
                          <pic:cNvPicPr/>
                        </pic:nvPicPr>
                        <pic:blipFill>
                          <a:blip r:embed="rId153">
                            <a:extLst>
                              <a:ext uri="{28A0092B-C50C-407E-A947-70E740481C1C}">
                                <a14:useLocalDpi xmlns:a14="http://schemas.microsoft.com/office/drawing/2010/main" val="0"/>
                              </a:ext>
                            </a:extLst>
                          </a:blip>
                          <a:stretch>
                            <a:fillRect/>
                          </a:stretch>
                        </pic:blipFill>
                        <pic:spPr>
                          <a:xfrm>
                            <a:off x="0" y="0"/>
                            <a:ext cx="1986376" cy="2173952"/>
                          </a:xfrm>
                          <a:prstGeom prst="rect">
                            <a:avLst/>
                          </a:prstGeom>
                        </pic:spPr>
                      </pic:pic>
                    </a:graphicData>
                  </a:graphic>
                </wp:inline>
              </w:drawing>
            </w:r>
          </w:p>
        </w:tc>
      </w:tr>
      <w:tr w:rsidR="00FE5F5A" w14:paraId="32A2F7D8" w14:textId="77777777" w:rsidTr="009049CD">
        <w:tc>
          <w:tcPr>
            <w:tcW w:w="2518" w:type="dxa"/>
          </w:tcPr>
          <w:p w14:paraId="6D264F98"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1C877A5" w14:textId="20C0A712" w:rsidR="00524551" w:rsidRDefault="003146D2" w:rsidP="00F11C4B">
            <w:pPr>
              <w:rPr>
                <w:rFonts w:ascii="Times New Roman" w:hAnsi="Times New Roman" w:cs="Times New Roman"/>
                <w:color w:val="000000"/>
              </w:rPr>
              <w:pPrChange w:id="3485" w:author="Alex" w:date="2015-07-31T11:55:00Z">
                <w:pPr/>
              </w:pPrChange>
            </w:pPr>
            <w:r>
              <w:rPr>
                <w:rFonts w:ascii="Times New Roman" w:hAnsi="Times New Roman" w:cs="Times New Roman"/>
                <w:color w:val="000000"/>
              </w:rPr>
              <w:t xml:space="preserve">Demostración </w:t>
            </w:r>
            <w:del w:id="3486" w:author="Alex" w:date="2015-07-31T11:55:00Z">
              <w:r w:rsidDel="00F11C4B">
                <w:rPr>
                  <w:rFonts w:ascii="Times New Roman" w:hAnsi="Times New Roman" w:cs="Times New Roman"/>
                  <w:color w:val="000000"/>
                </w:rPr>
                <w:delText xml:space="preserve">euclídea </w:delText>
              </w:r>
            </w:del>
            <w:ins w:id="3487" w:author="Alex" w:date="2015-07-31T11:55:00Z">
              <w:r w:rsidR="00F11C4B">
                <w:rPr>
                  <w:rFonts w:ascii="Times New Roman" w:hAnsi="Times New Roman" w:cs="Times New Roman"/>
                  <w:color w:val="000000"/>
                </w:rPr>
                <w:t xml:space="preserve">geométrica </w:t>
              </w:r>
            </w:ins>
            <w:r>
              <w:rPr>
                <w:rFonts w:ascii="Times New Roman" w:hAnsi="Times New Roman" w:cs="Times New Roman"/>
                <w:color w:val="000000"/>
              </w:rPr>
              <w:t xml:space="preserve">del </w:t>
            </w:r>
            <w:del w:id="3488" w:author="Alex" w:date="2015-07-31T11:55:00Z">
              <w:r w:rsidDel="00F11C4B">
                <w:rPr>
                  <w:rFonts w:ascii="Times New Roman" w:hAnsi="Times New Roman" w:cs="Times New Roman"/>
                  <w:color w:val="000000"/>
                </w:rPr>
                <w:delText>T</w:delText>
              </w:r>
            </w:del>
            <w:ins w:id="3489" w:author="Alex" w:date="2015-07-31T11:55:00Z">
              <w:r w:rsidR="00F11C4B">
                <w:rPr>
                  <w:rFonts w:ascii="Times New Roman" w:hAnsi="Times New Roman" w:cs="Times New Roman"/>
                  <w:color w:val="000000"/>
                </w:rPr>
                <w:t>t</w:t>
              </w:r>
            </w:ins>
            <w:r>
              <w:rPr>
                <w:rFonts w:ascii="Times New Roman" w:hAnsi="Times New Roman" w:cs="Times New Roman"/>
                <w:color w:val="000000"/>
              </w:rPr>
              <w:t>eorema de Pitágoras.</w:t>
            </w:r>
          </w:p>
        </w:tc>
      </w:tr>
    </w:tbl>
    <w:p w14:paraId="43E29EA8" w14:textId="77777777" w:rsidR="00984DDA" w:rsidRDefault="00984DDA" w:rsidP="003B619B">
      <w:pPr>
        <w:spacing w:after="0"/>
        <w:rPr>
          <w:rFonts w:ascii="Times" w:hAnsi="Times"/>
        </w:rPr>
      </w:pPr>
    </w:p>
    <w:p w14:paraId="77751A2C" w14:textId="153A7E34" w:rsidR="00D516E8" w:rsidRPr="00D516E8" w:rsidRDefault="00D516E8" w:rsidP="00D516E8">
      <w:pPr>
        <w:spacing w:after="0"/>
        <w:rPr>
          <w:ins w:id="3490" w:author="Alex" w:date="2015-07-31T12:00:00Z"/>
          <w:rFonts w:ascii="Times" w:hAnsi="Times"/>
          <w:rPrChange w:id="3491" w:author="Alex" w:date="2015-07-31T12:00:00Z">
            <w:rPr>
              <w:ins w:id="3492" w:author="Alex" w:date="2015-07-31T12:00:00Z"/>
            </w:rPr>
          </w:rPrChange>
        </w:rPr>
        <w:pPrChange w:id="3493" w:author="Alex" w:date="2015-07-31T12:00:00Z">
          <w:pPr>
            <w:pStyle w:val="Prrafodelista"/>
            <w:numPr>
              <w:numId w:val="34"/>
            </w:numPr>
            <w:spacing w:after="0"/>
            <w:ind w:hanging="360"/>
          </w:pPr>
        </w:pPrChange>
      </w:pPr>
      <w:ins w:id="3494" w:author="Alex" w:date="2015-07-31T12:00:00Z">
        <w:r>
          <w:rPr>
            <w:rFonts w:ascii="Times" w:hAnsi="Times"/>
          </w:rPr>
          <w:t>Veamos brevemente cómo se demuestra este importante teorema:</w:t>
        </w:r>
      </w:ins>
    </w:p>
    <w:p w14:paraId="627A0863" w14:textId="77777777" w:rsidR="00D516E8" w:rsidRPr="00D516E8" w:rsidRDefault="00D516E8" w:rsidP="00D516E8">
      <w:pPr>
        <w:spacing w:after="0"/>
        <w:rPr>
          <w:ins w:id="3495" w:author="Alex" w:date="2015-07-31T12:00:00Z"/>
          <w:rFonts w:ascii="Times" w:hAnsi="Times"/>
          <w:rPrChange w:id="3496" w:author="Alex" w:date="2015-07-31T12:00:00Z">
            <w:rPr>
              <w:ins w:id="3497" w:author="Alex" w:date="2015-07-31T12:00:00Z"/>
            </w:rPr>
          </w:rPrChange>
        </w:rPr>
        <w:pPrChange w:id="3498" w:author="Alex" w:date="2015-07-31T12:00:00Z">
          <w:pPr>
            <w:pStyle w:val="Prrafodelista"/>
            <w:numPr>
              <w:numId w:val="34"/>
            </w:numPr>
            <w:spacing w:after="0"/>
            <w:ind w:hanging="360"/>
          </w:pPr>
        </w:pPrChange>
      </w:pPr>
    </w:p>
    <w:p w14:paraId="000846C5" w14:textId="7AA94825" w:rsidR="00D516E8" w:rsidRDefault="00D516E8" w:rsidP="00F11C4B">
      <w:pPr>
        <w:pStyle w:val="Prrafodelista"/>
        <w:numPr>
          <w:ilvl w:val="0"/>
          <w:numId w:val="45"/>
        </w:numPr>
        <w:spacing w:after="0"/>
        <w:rPr>
          <w:ins w:id="3499" w:author="Alex" w:date="2015-07-31T12:01:00Z"/>
          <w:rFonts w:ascii="Times" w:hAnsi="Times"/>
        </w:rPr>
        <w:pPrChange w:id="3500" w:author="Alex" w:date="2015-07-31T11:54:00Z">
          <w:pPr>
            <w:pStyle w:val="Prrafodelista"/>
            <w:numPr>
              <w:numId w:val="34"/>
            </w:numPr>
            <w:spacing w:after="0"/>
            <w:ind w:hanging="360"/>
          </w:pPr>
        </w:pPrChange>
      </w:pPr>
      <w:ins w:id="3501" w:author="Alex" w:date="2015-07-31T12:00:00Z">
        <w:r>
          <w:rPr>
            <w:rFonts w:ascii="Times" w:hAnsi="Times"/>
          </w:rPr>
          <w:t>Construye sobre cada uno de los lados del triángulo rectángulo un cuadrad</w:t>
        </w:r>
        <w:r w:rsidR="00345F30">
          <w:rPr>
            <w:rFonts w:ascii="Times" w:hAnsi="Times"/>
          </w:rPr>
          <w:t xml:space="preserve">o, como se muestra en la figura, donde sus </w:t>
        </w:r>
      </w:ins>
      <w:ins w:id="3502" w:author="Alex" w:date="2015-07-31T12:23:00Z">
        <w:r w:rsidR="00345F30">
          <w:rPr>
            <w:rFonts w:ascii="Times" w:hAnsi="Times"/>
          </w:rPr>
          <w:t>áreas serán a</w:t>
        </w:r>
        <w:r w:rsidR="00345F30" w:rsidRPr="00345F30">
          <w:rPr>
            <w:rFonts w:ascii="Times" w:hAnsi="Times"/>
            <w:vertAlign w:val="superscript"/>
            <w:rPrChange w:id="3503" w:author="Alex" w:date="2015-07-31T12:23:00Z">
              <w:rPr>
                <w:rFonts w:ascii="Times" w:hAnsi="Times"/>
              </w:rPr>
            </w:rPrChange>
          </w:rPr>
          <w:t>2</w:t>
        </w:r>
        <w:r w:rsidR="00345F30">
          <w:rPr>
            <w:rFonts w:ascii="Times" w:hAnsi="Times"/>
          </w:rPr>
          <w:t>, b</w:t>
        </w:r>
        <w:r w:rsidR="00345F30" w:rsidRPr="00345F30">
          <w:rPr>
            <w:rFonts w:ascii="Times" w:hAnsi="Times"/>
            <w:vertAlign w:val="superscript"/>
            <w:rPrChange w:id="3504" w:author="Alex" w:date="2015-07-31T12:23:00Z">
              <w:rPr>
                <w:rFonts w:ascii="Times" w:hAnsi="Times"/>
              </w:rPr>
            </w:rPrChange>
          </w:rPr>
          <w:t>2</w:t>
        </w:r>
        <w:r w:rsidR="00345F30">
          <w:rPr>
            <w:rFonts w:ascii="Times" w:hAnsi="Times"/>
          </w:rPr>
          <w:t xml:space="preserve"> y c</w:t>
        </w:r>
        <w:r w:rsidR="00345F30" w:rsidRPr="00345F30">
          <w:rPr>
            <w:rFonts w:ascii="Times" w:hAnsi="Times"/>
            <w:vertAlign w:val="superscript"/>
            <w:rPrChange w:id="3505" w:author="Alex" w:date="2015-07-31T12:23:00Z">
              <w:rPr>
                <w:rFonts w:ascii="Times" w:hAnsi="Times"/>
              </w:rPr>
            </w:rPrChange>
          </w:rPr>
          <w:t>2</w:t>
        </w:r>
      </w:ins>
    </w:p>
    <w:p w14:paraId="3FF3ED36" w14:textId="0BDFFF25" w:rsidR="00D516E8" w:rsidRDefault="00D516E8" w:rsidP="00F11C4B">
      <w:pPr>
        <w:pStyle w:val="Prrafodelista"/>
        <w:numPr>
          <w:ilvl w:val="0"/>
          <w:numId w:val="45"/>
        </w:numPr>
        <w:spacing w:after="0"/>
        <w:rPr>
          <w:ins w:id="3506" w:author="Alex" w:date="2015-07-31T12:00:00Z"/>
          <w:rFonts w:ascii="Times" w:hAnsi="Times"/>
        </w:rPr>
        <w:pPrChange w:id="3507" w:author="Alex" w:date="2015-07-31T11:54:00Z">
          <w:pPr>
            <w:pStyle w:val="Prrafodelista"/>
            <w:numPr>
              <w:numId w:val="34"/>
            </w:numPr>
            <w:spacing w:after="0"/>
            <w:ind w:hanging="360"/>
          </w:pPr>
        </w:pPrChange>
      </w:pPr>
      <w:ins w:id="3508" w:author="Alex" w:date="2015-07-31T12:01:00Z">
        <w:r>
          <w:rPr>
            <w:rFonts w:ascii="Times" w:hAnsi="Times"/>
          </w:rPr>
          <w:t>Traza las rectas FB, CE, AJ</w:t>
        </w:r>
      </w:ins>
    </w:p>
    <w:p w14:paraId="2CC9F873" w14:textId="580EB6E7" w:rsidR="005551C7" w:rsidRPr="00F11C4B" w:rsidDel="00345F30" w:rsidRDefault="003146D2" w:rsidP="00F11C4B">
      <w:pPr>
        <w:pStyle w:val="Prrafodelista"/>
        <w:numPr>
          <w:ilvl w:val="0"/>
          <w:numId w:val="45"/>
        </w:numPr>
        <w:spacing w:after="0"/>
        <w:rPr>
          <w:del w:id="3509" w:author="Alex" w:date="2015-07-31T12:18:00Z"/>
          <w:rFonts w:ascii="Times" w:hAnsi="Times"/>
          <w:rPrChange w:id="3510" w:author="Alex" w:date="2015-07-31T11:54:00Z">
            <w:rPr>
              <w:del w:id="3511" w:author="Alex" w:date="2015-07-31T12:18:00Z"/>
            </w:rPr>
          </w:rPrChange>
        </w:rPr>
        <w:pPrChange w:id="3512" w:author="Alex" w:date="2015-07-31T11:54:00Z">
          <w:pPr>
            <w:pStyle w:val="Prrafodelista"/>
            <w:numPr>
              <w:numId w:val="34"/>
            </w:numPr>
            <w:spacing w:after="0"/>
            <w:ind w:hanging="360"/>
          </w:pPr>
        </w:pPrChange>
      </w:pPr>
      <w:r w:rsidRPr="00F11C4B">
        <w:rPr>
          <w:rFonts w:ascii="Times" w:hAnsi="Times"/>
          <w:rPrChange w:id="3513" w:author="Alex" w:date="2015-07-31T11:54:00Z">
            <w:rPr/>
          </w:rPrChange>
        </w:rPr>
        <w:t>Inicialmente,</w:t>
      </w:r>
      <w:r w:rsidR="0026124B" w:rsidRPr="00F11C4B">
        <w:rPr>
          <w:rFonts w:ascii="Times" w:hAnsi="Times"/>
          <w:rPrChange w:id="3514" w:author="Alex" w:date="2015-07-31T11:54:00Z">
            <w:rPr/>
          </w:rPrChange>
        </w:rPr>
        <w:t xml:space="preserve"> luego de la construcción,</w:t>
      </w:r>
      <w:r w:rsidRPr="00F11C4B">
        <w:rPr>
          <w:rFonts w:ascii="Times" w:hAnsi="Times"/>
          <w:rPrChange w:id="3515" w:author="Alex" w:date="2015-07-31T11:54:00Z">
            <w:rPr/>
          </w:rPrChange>
        </w:rPr>
        <w:t xml:space="preserve"> </w:t>
      </w:r>
      <w:r w:rsidR="009B7809" w:rsidRPr="00F11C4B">
        <w:rPr>
          <w:rFonts w:ascii="Times" w:hAnsi="Times"/>
          <w:rPrChange w:id="3516" w:author="Alex" w:date="2015-07-31T11:54:00Z">
            <w:rPr/>
          </w:rPrChange>
        </w:rPr>
        <w:t xml:space="preserve">se observa que el área del triángulo </w:t>
      </w:r>
      <w:r w:rsidR="00345F30" w:rsidRPr="00345F30">
        <w:rPr>
          <w:rFonts w:ascii="Times" w:eastAsiaTheme="minorEastAsia" w:hAnsi="Times"/>
          <w:rPrChange w:id="3517" w:author="Alex" w:date="2015-07-31T12:17:00Z">
            <w:rPr>
              <w:rFonts w:ascii="Cambria Math" w:hAnsi="Cambria Math"/>
              <w:i/>
            </w:rPr>
          </w:rPrChange>
        </w:rPr>
        <w:t>FAC</w:t>
      </w:r>
      <w:r w:rsidR="009B7809" w:rsidRPr="00F11C4B">
        <w:rPr>
          <w:rFonts w:ascii="Times" w:hAnsi="Times"/>
          <w:rPrChange w:id="3518" w:author="Alex" w:date="2015-07-31T11:54:00Z">
            <w:rPr/>
          </w:rPrChange>
        </w:rPr>
        <w:t xml:space="preserve"> es la mitad del área del cuadrado </w:t>
      </w:r>
      <w:r w:rsidR="004F2623" w:rsidRPr="00F11C4B">
        <w:rPr>
          <w:rFonts w:ascii="Times" w:hAnsi="Times"/>
          <w:rPrChange w:id="3519" w:author="Alex" w:date="2015-07-31T11:54:00Z">
            <w:rPr/>
          </w:rPrChange>
        </w:rPr>
        <w:t>verde</w:t>
      </w:r>
      <w:del w:id="3520" w:author="Alex" w:date="2015-07-31T12:18:00Z">
        <w:r w:rsidR="0026124B" w:rsidRPr="00F11C4B" w:rsidDel="00345F30">
          <w:rPr>
            <w:rFonts w:ascii="Times" w:hAnsi="Times"/>
            <w:rPrChange w:id="3521" w:author="Alex" w:date="2015-07-31T11:54:00Z">
              <w:rPr/>
            </w:rPrChange>
          </w:rPr>
          <w:delText>.</w:delText>
        </w:r>
      </w:del>
    </w:p>
    <w:p w14:paraId="2D01F2C4" w14:textId="2208A3F2" w:rsidR="004517EF" w:rsidRPr="00F11C4B" w:rsidRDefault="004517EF" w:rsidP="00345F30">
      <w:pPr>
        <w:pStyle w:val="Prrafodelista"/>
        <w:numPr>
          <w:ilvl w:val="0"/>
          <w:numId w:val="45"/>
        </w:numPr>
        <w:spacing w:after="0"/>
        <w:rPr>
          <w:rFonts w:ascii="Times" w:hAnsi="Times"/>
          <w:rPrChange w:id="3522" w:author="Alex" w:date="2015-07-31T11:54:00Z">
            <w:rPr/>
          </w:rPrChange>
        </w:rPr>
        <w:pPrChange w:id="3523" w:author="Alex" w:date="2015-07-31T12:18:00Z">
          <w:pPr>
            <w:pStyle w:val="Prrafodelista"/>
            <w:numPr>
              <w:numId w:val="34"/>
            </w:numPr>
            <w:spacing w:after="0"/>
            <w:ind w:hanging="360"/>
          </w:pPr>
        </w:pPrChange>
      </w:pPr>
      <w:del w:id="3524" w:author="Alex" w:date="2015-07-31T12:18:00Z">
        <w:r w:rsidRPr="00F11C4B" w:rsidDel="00345F30">
          <w:rPr>
            <w:rFonts w:ascii="Times" w:hAnsi="Times"/>
            <w:rPrChange w:id="3525" w:author="Alex" w:date="2015-07-31T11:54:00Z">
              <w:rPr/>
            </w:rPrChange>
          </w:rPr>
          <w:delText xml:space="preserve">A </w:delText>
        </w:r>
        <w:r w:rsidR="00F11C4B" w:rsidRPr="00F11C4B" w:rsidDel="00345F30">
          <w:rPr>
            <w:rFonts w:ascii="Times" w:eastAsiaTheme="minorEastAsia" w:hAnsi="Times"/>
            <w:rPrChange w:id="3526" w:author="Alex" w:date="2015-07-31T11:54:00Z">
              <w:rPr>
                <w:rFonts w:ascii="Cambria Math" w:hAnsi="Cambria Math"/>
                <w:i/>
              </w:rPr>
            </w:rPrChange>
          </w:rPr>
          <w:delText>continuación se nota que, e</w:delText>
        </w:r>
      </w:del>
      <w:ins w:id="3527" w:author="Alex" w:date="2015-07-31T12:18:00Z">
        <w:r w:rsidR="00345F30">
          <w:rPr>
            <w:rFonts w:ascii="Times" w:hAnsi="Times"/>
          </w:rPr>
          <w:t xml:space="preserve">, que a su vez </w:t>
        </w:r>
      </w:ins>
      <w:del w:id="3528" w:author="Alex" w:date="2015-07-31T12:18:00Z">
        <w:r w:rsidR="00F11C4B" w:rsidRPr="00F11C4B" w:rsidDel="00345F30">
          <w:rPr>
            <w:rFonts w:ascii="Times" w:eastAsiaTheme="minorEastAsia" w:hAnsi="Times"/>
            <w:rPrChange w:id="3529" w:author="Alex" w:date="2015-07-31T11:54:00Z">
              <w:rPr>
                <w:rFonts w:ascii="Cambria Math" w:hAnsi="Cambria Math"/>
                <w:i/>
              </w:rPr>
            </w:rPrChange>
          </w:rPr>
          <w:delText xml:space="preserve">sa mitad del cuadrado verde es </w:delText>
        </w:r>
      </w:del>
      <w:ins w:id="3530" w:author="Alex" w:date="2015-07-31T12:18:00Z">
        <w:r w:rsidR="00345F30">
          <w:rPr>
            <w:rFonts w:ascii="Times" w:eastAsiaTheme="minorEastAsia" w:hAnsi="Times"/>
          </w:rPr>
          <w:t xml:space="preserve">es </w:t>
        </w:r>
      </w:ins>
      <w:r w:rsidR="00F11C4B" w:rsidRPr="00F11C4B">
        <w:rPr>
          <w:rFonts w:ascii="Times" w:eastAsiaTheme="minorEastAsia" w:hAnsi="Times"/>
          <w:rPrChange w:id="3531" w:author="Alex" w:date="2015-07-31T11:54:00Z">
            <w:rPr>
              <w:rFonts w:ascii="Cambria Math" w:hAnsi="Cambria Math"/>
              <w:i/>
            </w:rPr>
          </w:rPrChange>
        </w:rPr>
        <w:t>igual</w:t>
      </w:r>
      <w:ins w:id="3532" w:author="Alex" w:date="2015-07-31T12:18:00Z">
        <w:r w:rsidR="00345F30">
          <w:rPr>
            <w:rFonts w:ascii="Times" w:eastAsiaTheme="minorEastAsia" w:hAnsi="Times"/>
          </w:rPr>
          <w:t>,</w:t>
        </w:r>
      </w:ins>
      <w:r w:rsidR="00F11C4B" w:rsidRPr="00F11C4B">
        <w:rPr>
          <w:rFonts w:ascii="Times" w:eastAsiaTheme="minorEastAsia" w:hAnsi="Times"/>
          <w:rPrChange w:id="3533" w:author="Alex" w:date="2015-07-31T11:54:00Z">
            <w:rPr>
              <w:rFonts w:ascii="Cambria Math" w:hAnsi="Cambria Math"/>
              <w:i/>
            </w:rPr>
          </w:rPrChange>
        </w:rPr>
        <w:t xml:space="preserve"> en área</w:t>
      </w:r>
      <w:ins w:id="3534" w:author="Alex" w:date="2015-07-31T12:18:00Z">
        <w:r w:rsidR="00345F30">
          <w:rPr>
            <w:rFonts w:ascii="Times" w:eastAsiaTheme="minorEastAsia" w:hAnsi="Times"/>
          </w:rPr>
          <w:t>,</w:t>
        </w:r>
      </w:ins>
      <w:r w:rsidR="00F11C4B" w:rsidRPr="00F11C4B">
        <w:rPr>
          <w:rFonts w:ascii="Times" w:eastAsiaTheme="minorEastAsia" w:hAnsi="Times"/>
          <w:rPrChange w:id="3535" w:author="Alex" w:date="2015-07-31T11:54:00Z">
            <w:rPr>
              <w:rFonts w:ascii="Cambria Math" w:hAnsi="Cambria Math"/>
              <w:i/>
            </w:rPr>
          </w:rPrChange>
        </w:rPr>
        <w:t xml:space="preserve"> al triángulo morado FAB, pues tienen la misma base FA y están entre las paralelas FA y GB.</w:t>
      </w:r>
    </w:p>
    <w:p w14:paraId="0FC788CC" w14:textId="3764C610" w:rsidR="004517EF" w:rsidRPr="00F11C4B" w:rsidRDefault="005551C7" w:rsidP="00F11C4B">
      <w:pPr>
        <w:pStyle w:val="Prrafodelista"/>
        <w:numPr>
          <w:ilvl w:val="0"/>
          <w:numId w:val="45"/>
        </w:numPr>
        <w:spacing w:after="0"/>
        <w:rPr>
          <w:rFonts w:ascii="Times" w:hAnsi="Times"/>
          <w:rPrChange w:id="3536" w:author="Alex" w:date="2015-07-31T11:54:00Z">
            <w:rPr/>
          </w:rPrChange>
        </w:rPr>
        <w:pPrChange w:id="3537" w:author="Alex" w:date="2015-07-31T11:54:00Z">
          <w:pPr>
            <w:pStyle w:val="Prrafodelista"/>
            <w:numPr>
              <w:numId w:val="34"/>
            </w:numPr>
            <w:spacing w:after="0"/>
            <w:ind w:hanging="360"/>
          </w:pPr>
        </w:pPrChange>
      </w:pPr>
      <w:del w:id="3538" w:author="Alex" w:date="2015-07-31T12:18:00Z">
        <w:r w:rsidRPr="00F11C4B" w:rsidDel="00345F30">
          <w:rPr>
            <w:rFonts w:ascii="Times" w:hAnsi="Times"/>
            <w:rPrChange w:id="3539" w:author="Alex" w:date="2015-07-31T11:54:00Z">
              <w:rPr/>
            </w:rPrChange>
          </w:rPr>
          <w:delText xml:space="preserve">Luego, </w:delText>
        </w:r>
        <w:r w:rsidR="00F11C4B" w:rsidRPr="00F11C4B" w:rsidDel="00345F30">
          <w:rPr>
            <w:rFonts w:ascii="Times" w:eastAsiaTheme="minorEastAsia" w:hAnsi="Times"/>
            <w:rPrChange w:id="3540" w:author="Alex" w:date="2015-07-31T11:54:00Z">
              <w:rPr>
                <w:rFonts w:ascii="Cambria Math" w:hAnsi="Cambria Math"/>
                <w:i/>
              </w:rPr>
            </w:rPrChange>
          </w:rPr>
          <w:delText>se muestra</w:delText>
        </w:r>
      </w:del>
      <w:ins w:id="3541" w:author="Alex" w:date="2015-07-31T12:18:00Z">
        <w:r w:rsidR="00345F30">
          <w:rPr>
            <w:rFonts w:ascii="Times" w:eastAsiaTheme="minorEastAsia" w:hAnsi="Times"/>
          </w:rPr>
          <w:t>Observa que</w:t>
        </w:r>
      </w:ins>
      <w:del w:id="3542" w:author="Alex" w:date="2015-07-31T12:18:00Z">
        <w:r w:rsidR="00F11C4B" w:rsidRPr="00F11C4B" w:rsidDel="00345F30">
          <w:rPr>
            <w:rFonts w:ascii="Times" w:eastAsiaTheme="minorEastAsia" w:hAnsi="Times"/>
            <w:rPrChange w:id="3543" w:author="Alex" w:date="2015-07-31T11:54:00Z">
              <w:rPr>
                <w:rFonts w:ascii="Cambria Math" w:hAnsi="Cambria Math"/>
                <w:i/>
              </w:rPr>
            </w:rPrChange>
          </w:rPr>
          <w:delText xml:space="preserve"> que</w:delText>
        </w:r>
      </w:del>
      <w:r w:rsidR="00F11C4B" w:rsidRPr="00F11C4B">
        <w:rPr>
          <w:rFonts w:ascii="Times" w:eastAsiaTheme="minorEastAsia" w:hAnsi="Times"/>
          <w:rPrChange w:id="3544" w:author="Alex" w:date="2015-07-31T11:54:00Z">
            <w:rPr>
              <w:rFonts w:ascii="Cambria Math" w:hAnsi="Cambria Math"/>
              <w:i/>
            </w:rPr>
          </w:rPrChange>
        </w:rPr>
        <w:t xml:space="preserve"> los triángulos morados </w:t>
      </w:r>
      <w:r w:rsidR="00345F30" w:rsidRPr="00345F30">
        <w:rPr>
          <w:rFonts w:ascii="Times" w:eastAsiaTheme="minorEastAsia" w:hAnsi="Times"/>
          <w:rPrChange w:id="3545" w:author="Alex" w:date="2015-07-31T12:18:00Z">
            <w:rPr>
              <w:rFonts w:ascii="Cambria Math" w:eastAsiaTheme="minorEastAsia" w:hAnsi="Cambria Math"/>
              <w:i/>
            </w:rPr>
          </w:rPrChange>
        </w:rPr>
        <w:t xml:space="preserve">FAB y CAD </w:t>
      </w:r>
      <w:r w:rsidR="00F11C4B" w:rsidRPr="00F11C4B">
        <w:rPr>
          <w:rFonts w:ascii="Times" w:eastAsiaTheme="minorEastAsia" w:hAnsi="Times"/>
          <w:rPrChange w:id="3546" w:author="Alex" w:date="2015-07-31T11:54:00Z">
            <w:rPr>
              <w:rFonts w:ascii="Cambria Math" w:hAnsi="Cambria Math"/>
              <w:i/>
            </w:rPr>
          </w:rPrChange>
        </w:rPr>
        <w:t xml:space="preserve">son iguales </w:t>
      </w:r>
      <w:ins w:id="3547" w:author="Alex" w:date="2015-07-31T12:19:00Z">
        <w:r w:rsidR="00345F30">
          <w:rPr>
            <w:rFonts w:ascii="Times" w:eastAsiaTheme="minorEastAsia" w:hAnsi="Times"/>
          </w:rPr>
          <w:t>dado que tienen el ángulo obtusángulo de la misma medida y los lados que lo forman son iguales</w:t>
        </w:r>
      </w:ins>
      <w:del w:id="3548" w:author="Alex" w:date="2015-07-31T12:19:00Z">
        <w:r w:rsidR="00F11C4B" w:rsidRPr="00F11C4B" w:rsidDel="00345F30">
          <w:rPr>
            <w:rFonts w:ascii="Times" w:eastAsiaTheme="minorEastAsia" w:hAnsi="Times"/>
            <w:rPrChange w:id="3549" w:author="Alex" w:date="2015-07-31T11:54:00Z">
              <w:rPr>
                <w:rFonts w:ascii="Cambria Math" w:hAnsi="Cambria Math"/>
                <w:i/>
              </w:rPr>
            </w:rPrChange>
          </w:rPr>
          <w:delText>por el criterio</w:delText>
        </w:r>
      </w:del>
      <w:r w:rsidR="00F11C4B" w:rsidRPr="00F11C4B">
        <w:rPr>
          <w:rFonts w:ascii="Times" w:eastAsiaTheme="minorEastAsia" w:hAnsi="Times"/>
          <w:rPrChange w:id="3550" w:author="Alex" w:date="2015-07-31T11:54:00Z">
            <w:rPr>
              <w:rFonts w:ascii="Cambria Math" w:hAnsi="Cambria Math"/>
              <w:i/>
            </w:rPr>
          </w:rPrChange>
        </w:rPr>
        <w:t xml:space="preserve"> </w:t>
      </w:r>
      <w:del w:id="3551" w:author="Alex" w:date="2015-07-31T12:19:00Z">
        <w:r w:rsidR="00F11C4B" w:rsidRPr="00F11C4B" w:rsidDel="00345F30">
          <w:rPr>
            <w:rFonts w:ascii="Times" w:eastAsiaTheme="minorEastAsia" w:hAnsi="Times"/>
            <w:rPrChange w:id="3552" w:author="Alex" w:date="2015-07-31T11:54:00Z">
              <w:rPr>
                <w:rFonts w:ascii="Cambria Math" w:hAnsi="Cambria Math"/>
                <w:i/>
              </w:rPr>
            </w:rPrChange>
          </w:rPr>
          <w:delText>LAL</w:delText>
        </w:r>
      </w:del>
      <w:r w:rsidR="00F11C4B" w:rsidRPr="00F11C4B">
        <w:rPr>
          <w:rFonts w:ascii="Times" w:eastAsiaTheme="minorEastAsia" w:hAnsi="Times"/>
          <w:rPrChange w:id="3553" w:author="Alex" w:date="2015-07-31T11:54:00Z">
            <w:rPr>
              <w:rFonts w:ascii="Cambria Math" w:hAnsi="Cambria Math"/>
              <w:i/>
            </w:rPr>
          </w:rPrChange>
        </w:rPr>
        <w:t>.</w:t>
      </w:r>
    </w:p>
    <w:p w14:paraId="3633E7D6" w14:textId="592E185D" w:rsidR="008E592E" w:rsidRPr="00F11C4B" w:rsidRDefault="005551C7" w:rsidP="00F11C4B">
      <w:pPr>
        <w:pStyle w:val="Prrafodelista"/>
        <w:numPr>
          <w:ilvl w:val="0"/>
          <w:numId w:val="45"/>
        </w:numPr>
        <w:spacing w:after="0"/>
        <w:rPr>
          <w:rFonts w:ascii="Times" w:eastAsiaTheme="minorEastAsia" w:hAnsi="Times"/>
          <w:rPrChange w:id="3554" w:author="Alex" w:date="2015-07-31T11:54:00Z">
            <w:rPr/>
          </w:rPrChange>
        </w:rPr>
        <w:pPrChange w:id="3555" w:author="Alex" w:date="2015-07-31T11:54:00Z">
          <w:pPr>
            <w:pStyle w:val="Prrafodelista"/>
            <w:numPr>
              <w:numId w:val="34"/>
            </w:numPr>
            <w:spacing w:after="0"/>
            <w:ind w:hanging="360"/>
          </w:pPr>
        </w:pPrChange>
      </w:pPr>
      <w:del w:id="3556" w:author="Alex" w:date="2015-07-31T12:19:00Z">
        <w:r w:rsidRPr="00F11C4B" w:rsidDel="00345F30">
          <w:rPr>
            <w:rFonts w:ascii="Times" w:hAnsi="Times"/>
            <w:rPrChange w:id="3557" w:author="Alex" w:date="2015-07-31T11:54:00Z">
              <w:rPr/>
            </w:rPrChange>
          </w:rPr>
          <w:delText xml:space="preserve">Finalmente se muestra </w:delText>
        </w:r>
        <w:r w:rsidR="00843D37" w:rsidRPr="00F11C4B" w:rsidDel="00345F30">
          <w:rPr>
            <w:rFonts w:ascii="Times" w:hAnsi="Times"/>
            <w:rPrChange w:id="3558" w:author="Alex" w:date="2015-07-31T11:54:00Z">
              <w:rPr/>
            </w:rPrChange>
          </w:rPr>
          <w:delText>que el</w:delText>
        </w:r>
      </w:del>
      <w:ins w:id="3559" w:author="Alex" w:date="2015-07-31T12:19:00Z">
        <w:r w:rsidR="00345F30">
          <w:rPr>
            <w:rFonts w:ascii="Times" w:hAnsi="Times"/>
          </w:rPr>
          <w:t>E</w:t>
        </w:r>
      </w:ins>
      <w:ins w:id="3560" w:author="Alex" w:date="2015-07-31T12:21:00Z">
        <w:r w:rsidR="00345F30">
          <w:rPr>
            <w:rFonts w:ascii="Times" w:hAnsi="Times"/>
          </w:rPr>
          <w:t>l</w:t>
        </w:r>
      </w:ins>
      <w:r w:rsidR="00843D37" w:rsidRPr="00F11C4B">
        <w:rPr>
          <w:rFonts w:ascii="Times" w:hAnsi="Times"/>
          <w:rPrChange w:id="3561" w:author="Alex" w:date="2015-07-31T11:54:00Z">
            <w:rPr/>
          </w:rPrChange>
        </w:rPr>
        <w:t xml:space="preserve"> </w:t>
      </w:r>
      <w:r w:rsidR="00F11C4B" w:rsidRPr="00F11C4B">
        <w:rPr>
          <w:rFonts w:ascii="Times" w:eastAsiaTheme="minorEastAsia" w:hAnsi="Times"/>
          <w:rPrChange w:id="3562" w:author="Alex" w:date="2015-07-31T11:54:00Z">
            <w:rPr>
              <w:rFonts w:ascii="Cambria Math" w:hAnsi="Cambria Math"/>
              <w:i/>
            </w:rPr>
          </w:rPrChange>
        </w:rPr>
        <w:t xml:space="preserve">triángulo morado CAD tiene la misma área que el triángulo ALD, </w:t>
      </w:r>
      <w:ins w:id="3563" w:author="Alex" w:date="2015-07-31T12:20:00Z">
        <w:r w:rsidR="00345F30">
          <w:rPr>
            <w:rFonts w:ascii="Times" w:eastAsiaTheme="minorEastAsia" w:hAnsi="Times"/>
          </w:rPr>
          <w:t xml:space="preserve">que se observa en el gráfico, </w:t>
        </w:r>
      </w:ins>
      <w:r w:rsidR="00F11C4B" w:rsidRPr="00F11C4B">
        <w:rPr>
          <w:rFonts w:ascii="Times" w:eastAsiaTheme="minorEastAsia" w:hAnsi="Times"/>
          <w:rPrChange w:id="3564" w:author="Alex" w:date="2015-07-31T11:54:00Z">
            <w:rPr>
              <w:rFonts w:ascii="Cambria Math" w:hAnsi="Cambria Math"/>
              <w:i/>
            </w:rPr>
          </w:rPrChange>
        </w:rPr>
        <w:t>pues tienen la misma base AD y están entre las paralelas AD y KC.</w:t>
      </w:r>
    </w:p>
    <w:p w14:paraId="6B0C278B" w14:textId="348EE8C0" w:rsidR="005551C7" w:rsidRPr="00F11C4B" w:rsidRDefault="00F11C4B" w:rsidP="00F11C4B">
      <w:pPr>
        <w:pStyle w:val="Prrafodelista"/>
        <w:numPr>
          <w:ilvl w:val="0"/>
          <w:numId w:val="45"/>
        </w:numPr>
        <w:spacing w:after="0"/>
        <w:rPr>
          <w:rFonts w:ascii="Times" w:eastAsiaTheme="minorEastAsia" w:hAnsi="Times"/>
          <w:rPrChange w:id="3565" w:author="Alex" w:date="2015-07-31T11:54:00Z">
            <w:rPr/>
          </w:rPrChange>
        </w:rPr>
        <w:pPrChange w:id="3566" w:author="Alex" w:date="2015-07-31T11:54:00Z">
          <w:pPr>
            <w:pStyle w:val="Prrafodelista"/>
            <w:numPr>
              <w:numId w:val="34"/>
            </w:numPr>
            <w:spacing w:after="0"/>
            <w:ind w:hanging="360"/>
          </w:pPr>
        </w:pPrChange>
      </w:pPr>
      <w:r w:rsidRPr="00F11C4B">
        <w:rPr>
          <w:rFonts w:ascii="Times" w:eastAsiaTheme="minorEastAsia" w:hAnsi="Times"/>
          <w:rPrChange w:id="3567" w:author="Alex" w:date="2015-07-31T11:54:00Z">
            <w:rPr>
              <w:rFonts w:ascii="Cambria Math" w:hAnsi="Cambria Math"/>
              <w:i/>
            </w:rPr>
          </w:rPrChange>
        </w:rPr>
        <w:t xml:space="preserve">Como el área del triángulo ALD es la mitad del área del cuadrilátero ADKL, entonces las áreas verdes son iguales. </w:t>
      </w:r>
    </w:p>
    <w:p w14:paraId="7263D794" w14:textId="77777777" w:rsidR="00345F30" w:rsidRDefault="00A371E0" w:rsidP="00F11C4B">
      <w:pPr>
        <w:pStyle w:val="Prrafodelista"/>
        <w:numPr>
          <w:ilvl w:val="0"/>
          <w:numId w:val="45"/>
        </w:numPr>
        <w:spacing w:after="0"/>
        <w:rPr>
          <w:ins w:id="3568" w:author="Alex" w:date="2015-07-31T12:23:00Z"/>
          <w:rFonts w:ascii="Times" w:hAnsi="Times"/>
        </w:rPr>
        <w:pPrChange w:id="3569" w:author="Alex" w:date="2015-07-31T11:54:00Z">
          <w:pPr>
            <w:pStyle w:val="Prrafodelista"/>
            <w:numPr>
              <w:numId w:val="34"/>
            </w:numPr>
            <w:spacing w:after="0"/>
            <w:ind w:hanging="360"/>
          </w:pPr>
        </w:pPrChange>
      </w:pPr>
      <w:r w:rsidRPr="00F11C4B">
        <w:rPr>
          <w:rFonts w:ascii="Times" w:hAnsi="Times"/>
          <w:rPrChange w:id="3570" w:author="Alex" w:date="2015-07-31T11:54:00Z">
            <w:rPr/>
          </w:rPrChange>
        </w:rPr>
        <w:t>Por un razonamiento análogo, las áreas rosadas son iguales y con ello el cu</w:t>
      </w:r>
      <w:r w:rsidR="00FA18E0" w:rsidRPr="00F11C4B">
        <w:rPr>
          <w:rFonts w:ascii="Times" w:hAnsi="Times"/>
          <w:rPrChange w:id="3571" w:author="Alex" w:date="2015-07-31T11:54:00Z">
            <w:rPr/>
          </w:rPrChange>
        </w:rPr>
        <w:t xml:space="preserve">adrado de la hipotenusa queda </w:t>
      </w:r>
      <w:del w:id="3572" w:author="Alex" w:date="2015-07-31T12:23:00Z">
        <w:r w:rsidR="00FA18E0" w:rsidRPr="00F11C4B" w:rsidDel="00345F30">
          <w:rPr>
            <w:rFonts w:ascii="Times" w:hAnsi="Times"/>
            <w:rPrChange w:id="3573" w:author="Alex" w:date="2015-07-31T11:54:00Z">
              <w:rPr/>
            </w:rPrChange>
          </w:rPr>
          <w:delText>c</w:delText>
        </w:r>
        <w:r w:rsidRPr="00F11C4B" w:rsidDel="00345F30">
          <w:rPr>
            <w:rFonts w:ascii="Times" w:hAnsi="Times"/>
            <w:rPrChange w:id="3574" w:author="Alex" w:date="2015-07-31T11:54:00Z">
              <w:rPr/>
            </w:rPrChange>
          </w:rPr>
          <w:delText xml:space="preserve">ompleto </w:delText>
        </w:r>
      </w:del>
      <w:ins w:id="3575" w:author="Alex" w:date="2015-07-31T12:23:00Z">
        <w:r w:rsidR="00345F30">
          <w:rPr>
            <w:rFonts w:ascii="Times" w:hAnsi="Times"/>
          </w:rPr>
          <w:t>cubierto</w:t>
        </w:r>
        <w:r w:rsidR="00345F30" w:rsidRPr="00F11C4B">
          <w:rPr>
            <w:rFonts w:ascii="Times" w:hAnsi="Times"/>
            <w:rPrChange w:id="3576" w:author="Alex" w:date="2015-07-31T11:54:00Z">
              <w:rPr/>
            </w:rPrChange>
          </w:rPr>
          <w:t xml:space="preserve"> </w:t>
        </w:r>
      </w:ins>
      <w:r w:rsidRPr="00F11C4B">
        <w:rPr>
          <w:rFonts w:ascii="Times" w:hAnsi="Times"/>
          <w:rPrChange w:id="3577" w:author="Alex" w:date="2015-07-31T11:54:00Z">
            <w:rPr/>
          </w:rPrChange>
        </w:rPr>
        <w:t>por las áreas de los cuadrados de los catetos</w:t>
      </w:r>
      <w:ins w:id="3578" w:author="Alex" w:date="2015-07-31T12:23:00Z">
        <w:r w:rsidR="00345F30">
          <w:rPr>
            <w:rFonts w:ascii="Times" w:hAnsi="Times"/>
          </w:rPr>
          <w:t>, es decir que las áreas de los cuadrados se relacionan por la igualdad</w:t>
        </w:r>
      </w:ins>
    </w:p>
    <w:p w14:paraId="12F271D7" w14:textId="77777777" w:rsidR="00345F30" w:rsidRPr="00345F30" w:rsidRDefault="00345F30" w:rsidP="00345F30">
      <w:pPr>
        <w:ind w:left="360"/>
        <w:jc w:val="center"/>
        <w:rPr>
          <w:ins w:id="3579" w:author="Alex" w:date="2015-07-31T12:24:00Z"/>
          <w:rFonts w:ascii="Times" w:hAnsi="Times"/>
          <w:rPrChange w:id="3580" w:author="Alex" w:date="2015-07-31T12:24:00Z">
            <w:rPr>
              <w:ins w:id="3581" w:author="Alex" w:date="2015-07-31T12:24:00Z"/>
            </w:rPr>
          </w:rPrChange>
        </w:rPr>
        <w:pPrChange w:id="3582" w:author="Alex" w:date="2015-07-31T12:24:00Z">
          <w:pPr>
            <w:pStyle w:val="Prrafodelista"/>
            <w:numPr>
              <w:numId w:val="45"/>
            </w:numPr>
            <w:ind w:hanging="360"/>
            <w:jc w:val="center"/>
          </w:pPr>
        </w:pPrChange>
      </w:pPr>
      <w:ins w:id="3583" w:author="Alex" w:date="2015-07-31T12:24:00Z">
        <w:r w:rsidRPr="00345F30">
          <w:rPr>
            <w:rFonts w:ascii="Times" w:hAnsi="Times"/>
            <w:rPrChange w:id="3584" w:author="Alex" w:date="2015-07-31T12:24:00Z">
              <w:rPr/>
            </w:rPrChange>
          </w:rPr>
          <w:t>c</w:t>
        </w:r>
        <w:r w:rsidRPr="00345F30">
          <w:rPr>
            <w:rFonts w:ascii="Times" w:hAnsi="Times"/>
            <w:vertAlign w:val="superscript"/>
            <w:rPrChange w:id="3585" w:author="Alex" w:date="2015-07-31T12:24:00Z">
              <w:rPr>
                <w:vertAlign w:val="superscript"/>
              </w:rPr>
            </w:rPrChange>
          </w:rPr>
          <w:t>2</w:t>
        </w:r>
        <w:r w:rsidRPr="00345F30">
          <w:rPr>
            <w:rFonts w:ascii="Times" w:hAnsi="Times"/>
            <w:rPrChange w:id="3586" w:author="Alex" w:date="2015-07-31T12:24:00Z">
              <w:rPr/>
            </w:rPrChange>
          </w:rPr>
          <w:t>=a</w:t>
        </w:r>
        <w:r w:rsidRPr="00345F30">
          <w:rPr>
            <w:rFonts w:ascii="Times" w:hAnsi="Times"/>
            <w:vertAlign w:val="superscript"/>
            <w:rPrChange w:id="3587" w:author="Alex" w:date="2015-07-31T12:24:00Z">
              <w:rPr>
                <w:vertAlign w:val="superscript"/>
              </w:rPr>
            </w:rPrChange>
          </w:rPr>
          <w:t>2</w:t>
        </w:r>
        <w:r w:rsidRPr="00345F30">
          <w:rPr>
            <w:rFonts w:ascii="Times" w:hAnsi="Times"/>
            <w:rPrChange w:id="3588" w:author="Alex" w:date="2015-07-31T12:24:00Z">
              <w:rPr/>
            </w:rPrChange>
          </w:rPr>
          <w:t>+b</w:t>
        </w:r>
        <w:r w:rsidRPr="00345F30">
          <w:rPr>
            <w:rFonts w:ascii="Times" w:hAnsi="Times"/>
            <w:vertAlign w:val="superscript"/>
            <w:rPrChange w:id="3589" w:author="Alex" w:date="2015-07-31T12:24:00Z">
              <w:rPr>
                <w:vertAlign w:val="superscript"/>
              </w:rPr>
            </w:rPrChange>
          </w:rPr>
          <w:t>2</w:t>
        </w:r>
      </w:ins>
    </w:p>
    <w:p w14:paraId="27825BF6" w14:textId="7B524D03" w:rsidR="00A371E0" w:rsidRPr="00345F30" w:rsidRDefault="00A371E0" w:rsidP="00345F30">
      <w:pPr>
        <w:spacing w:after="0"/>
        <w:jc w:val="center"/>
        <w:rPr>
          <w:rFonts w:ascii="Times" w:hAnsi="Times"/>
          <w:rPrChange w:id="3590" w:author="Alex" w:date="2015-07-31T12:23:00Z">
            <w:rPr/>
          </w:rPrChange>
        </w:rPr>
        <w:pPrChange w:id="3591" w:author="Alex" w:date="2015-07-31T12:23:00Z">
          <w:pPr>
            <w:pStyle w:val="Prrafodelista"/>
            <w:numPr>
              <w:numId w:val="34"/>
            </w:numPr>
            <w:spacing w:after="0"/>
            <w:ind w:hanging="360"/>
          </w:pPr>
        </w:pPrChange>
      </w:pPr>
      <w:del w:id="3592" w:author="Alex" w:date="2015-07-31T12:23:00Z">
        <w:r w:rsidRPr="00345F30" w:rsidDel="00345F30">
          <w:rPr>
            <w:rFonts w:ascii="Times" w:hAnsi="Times"/>
            <w:rPrChange w:id="3593" w:author="Alex" w:date="2015-07-31T12:23:00Z">
              <w:rPr/>
            </w:rPrChange>
          </w:rPr>
          <w:delText>.</w:delText>
        </w:r>
      </w:del>
    </w:p>
    <w:p w14:paraId="56F8AE73" w14:textId="77777777" w:rsidR="00BE6931" w:rsidRPr="005551C7" w:rsidRDefault="00BE6931" w:rsidP="00F11C4B">
      <w:pPr>
        <w:pStyle w:val="Prrafodelista"/>
        <w:spacing w:after="0"/>
        <w:rPr>
          <w:rFonts w:ascii="Times" w:hAnsi="Times"/>
        </w:rPr>
        <w:pPrChange w:id="3594" w:author="Alex" w:date="2015-07-31T11:54:00Z">
          <w:pPr>
            <w:pStyle w:val="Prrafodelista"/>
            <w:spacing w:after="0"/>
          </w:pPr>
        </w:pPrChange>
      </w:pPr>
    </w:p>
    <w:p w14:paraId="08B58977" w14:textId="77777777" w:rsidR="00050C4E" w:rsidRDefault="00050C4E" w:rsidP="003B619B">
      <w:pPr>
        <w:spacing w:after="0"/>
        <w:rPr>
          <w:rFonts w:ascii="Times" w:hAnsi="Times"/>
        </w:rPr>
      </w:pPr>
    </w:p>
    <w:tbl>
      <w:tblPr>
        <w:tblStyle w:val="Tablaconcuadrcula"/>
        <w:tblW w:w="0" w:type="auto"/>
        <w:tblLook w:val="04A0" w:firstRow="1" w:lastRow="0" w:firstColumn="1" w:lastColumn="0" w:noHBand="0" w:noVBand="1"/>
      </w:tblPr>
      <w:tblGrid>
        <w:gridCol w:w="1707"/>
        <w:gridCol w:w="7121"/>
      </w:tblGrid>
      <w:tr w:rsidR="00950683" w:rsidRPr="005D1738" w14:paraId="17AE2127" w14:textId="77777777" w:rsidTr="002953CB">
        <w:tc>
          <w:tcPr>
            <w:tcW w:w="9054" w:type="dxa"/>
            <w:gridSpan w:val="2"/>
            <w:shd w:val="clear" w:color="auto" w:fill="000000" w:themeFill="text1"/>
          </w:tcPr>
          <w:p w14:paraId="107C9D60" w14:textId="77777777" w:rsidR="00950683" w:rsidRPr="005D1738" w:rsidRDefault="00950683" w:rsidP="002953C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50683" w:rsidRPr="00053744" w14:paraId="3367AD3A" w14:textId="77777777" w:rsidTr="002953CB">
        <w:tc>
          <w:tcPr>
            <w:tcW w:w="2518" w:type="dxa"/>
          </w:tcPr>
          <w:p w14:paraId="0E3A8E44" w14:textId="77777777" w:rsidR="00950683" w:rsidRPr="00053744" w:rsidRDefault="00950683" w:rsidP="002953C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77089E9" w14:textId="7EB51338" w:rsidR="00950683" w:rsidRPr="00053744" w:rsidRDefault="00950683" w:rsidP="00950683">
            <w:pPr>
              <w:pStyle w:val="Recurso"/>
            </w:pPr>
          </w:p>
        </w:tc>
      </w:tr>
      <w:tr w:rsidR="00950683" w:rsidRPr="00053744" w14:paraId="01013BBF" w14:textId="77777777" w:rsidTr="002953CB">
        <w:tc>
          <w:tcPr>
            <w:tcW w:w="2518" w:type="dxa"/>
          </w:tcPr>
          <w:p w14:paraId="2B6D4E08" w14:textId="77777777" w:rsidR="00950683" w:rsidRPr="00053744" w:rsidRDefault="00950683" w:rsidP="002953C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9A34DE" w14:textId="77777777" w:rsidR="00950683" w:rsidRDefault="005B626F" w:rsidP="002953CB">
            <w:pPr>
              <w:rPr>
                <w:rFonts w:ascii="Times New Roman" w:hAnsi="Times New Roman" w:cs="Times New Roman"/>
                <w:color w:val="000000"/>
              </w:rPr>
            </w:pPr>
            <w:r>
              <w:rPr>
                <w:rFonts w:ascii="Times New Roman" w:hAnsi="Times New Roman" w:cs="Times New Roman"/>
                <w:color w:val="000000"/>
              </w:rPr>
              <w:t>NO ESTÁ ASOCIADO A ALGÚN GRADO</w:t>
            </w:r>
          </w:p>
          <w:p w14:paraId="38EB1C1D" w14:textId="12ACDEF2" w:rsidR="009304BE" w:rsidRDefault="00673939" w:rsidP="002953CB">
            <w:pPr>
              <w:rPr>
                <w:rFonts w:ascii="Times New Roman" w:hAnsi="Times New Roman" w:cs="Times New Roman"/>
                <w:color w:val="000000"/>
              </w:rPr>
            </w:pPr>
            <w:r>
              <w:rPr>
                <w:sz w:val="24"/>
                <w:szCs w:val="24"/>
                <w:lang w:val="es-ES_tradnl"/>
              </w:rPr>
              <w:object w:dxaOrig="17175" w:dyaOrig="9675" w14:anchorId="1080CBE6">
                <v:shape id="_x0000_i1066" type="#_x0000_t75" style="width:345.05pt;height:194.25pt" o:ole="">
                  <v:imagedata r:id="rId154" o:title=""/>
                </v:shape>
                <o:OLEObject Type="Embed" ProgID="PBrush" ShapeID="_x0000_i1066" DrawAspect="Content" ObjectID="_1499851273" r:id="rId155"/>
              </w:object>
            </w:r>
          </w:p>
          <w:p w14:paraId="1B575915" w14:textId="3A953499" w:rsidR="009304BE" w:rsidRPr="005B626F" w:rsidRDefault="009304BE" w:rsidP="002953CB">
            <w:pPr>
              <w:rPr>
                <w:rFonts w:ascii="Times New Roman" w:hAnsi="Times New Roman" w:cs="Times New Roman"/>
                <w:color w:val="000000"/>
              </w:rPr>
            </w:pPr>
          </w:p>
        </w:tc>
      </w:tr>
      <w:tr w:rsidR="00950683" w:rsidRPr="00053744" w14:paraId="63BA4A88" w14:textId="77777777" w:rsidTr="002953CB">
        <w:tc>
          <w:tcPr>
            <w:tcW w:w="2518" w:type="dxa"/>
          </w:tcPr>
          <w:p w14:paraId="275DBBF2" w14:textId="77777777" w:rsidR="00950683" w:rsidRDefault="00950683" w:rsidP="002953CB">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51FFF72D" w14:textId="0D272FD5" w:rsidR="00950683" w:rsidRPr="005B626F" w:rsidRDefault="005B626F" w:rsidP="002953CB">
            <w:pPr>
              <w:rPr>
                <w:rFonts w:ascii="Times New Roman" w:hAnsi="Times New Roman" w:cs="Times New Roman"/>
                <w:color w:val="000000"/>
              </w:rPr>
            </w:pPr>
            <w:r>
              <w:rPr>
                <w:rFonts w:ascii="Times New Roman" w:hAnsi="Times New Roman" w:cs="Times New Roman"/>
                <w:color w:val="000000"/>
              </w:rPr>
              <w:t>Dejar igual</w:t>
            </w:r>
            <w:r w:rsidR="00841667">
              <w:rPr>
                <w:rFonts w:ascii="Times New Roman" w:hAnsi="Times New Roman" w:cs="Times New Roman"/>
                <w:color w:val="000000"/>
              </w:rPr>
              <w:t xml:space="preserve"> (</w:t>
            </w:r>
            <w:r w:rsidR="00841667">
              <w:rPr>
                <w:rFonts w:ascii="Times New Roman" w:hAnsi="Times New Roman" w:cs="Times New Roman"/>
              </w:rPr>
              <w:t>(Si no se puede usar este recurso en este grado, simplemente quitarlo)</w:t>
            </w:r>
          </w:p>
        </w:tc>
      </w:tr>
      <w:tr w:rsidR="00950683" w:rsidRPr="00053744" w14:paraId="364CF740" w14:textId="77777777" w:rsidTr="002953CB">
        <w:tc>
          <w:tcPr>
            <w:tcW w:w="2518" w:type="dxa"/>
          </w:tcPr>
          <w:p w14:paraId="7CCA2901"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2941740" w14:textId="02C7CA18" w:rsidR="00950683" w:rsidRPr="005B626F" w:rsidRDefault="005B626F" w:rsidP="002953CB">
            <w:pPr>
              <w:rPr>
                <w:rFonts w:ascii="Times New Roman" w:hAnsi="Times New Roman" w:cs="Times New Roman"/>
                <w:color w:val="000000"/>
              </w:rPr>
            </w:pPr>
            <w:r>
              <w:rPr>
                <w:rFonts w:ascii="Times New Roman" w:hAnsi="Times New Roman" w:cs="Times New Roman"/>
                <w:color w:val="000000"/>
              </w:rPr>
              <w:t>El T</w:t>
            </w:r>
            <w:r w:rsidRPr="005B626F">
              <w:rPr>
                <w:rFonts w:ascii="Times New Roman" w:hAnsi="Times New Roman" w:cs="Times New Roman"/>
                <w:color w:val="000000"/>
              </w:rPr>
              <w:t>eorema de Pitágoras</w:t>
            </w:r>
          </w:p>
        </w:tc>
      </w:tr>
      <w:tr w:rsidR="00950683" w:rsidRPr="00053744" w14:paraId="0A0F0EBD" w14:textId="77777777" w:rsidTr="002953CB">
        <w:tc>
          <w:tcPr>
            <w:tcW w:w="2518" w:type="dxa"/>
          </w:tcPr>
          <w:p w14:paraId="41B6159C"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67E6D4" w14:textId="6054D9F5" w:rsidR="00950683" w:rsidRPr="00841667" w:rsidRDefault="00841667" w:rsidP="00841667">
            <w:pPr>
              <w:rPr>
                <w:rFonts w:ascii="Times New Roman" w:hAnsi="Times New Roman" w:cs="Times New Roman"/>
                <w:color w:val="000000"/>
              </w:rPr>
            </w:pPr>
            <w:r w:rsidRPr="00841667">
              <w:rPr>
                <w:rFonts w:ascii="Times New Roman" w:hAnsi="Times New Roman" w:cs="Times New Roman"/>
                <w:color w:val="000000"/>
              </w:rPr>
              <w:t xml:space="preserve">Interactivo que explica en qué consiste el teorema de Pitágoras y ofrece un ejemplo de su aplicación en </w:t>
            </w:r>
            <w:r>
              <w:rPr>
                <w:rFonts w:ascii="Times New Roman" w:hAnsi="Times New Roman" w:cs="Times New Roman"/>
                <w:color w:val="000000"/>
              </w:rPr>
              <w:t>ejercicios de cálculo</w:t>
            </w:r>
          </w:p>
        </w:tc>
      </w:tr>
    </w:tbl>
    <w:p w14:paraId="54A03663" w14:textId="77777777" w:rsidR="00950683" w:rsidRDefault="00950683" w:rsidP="003B619B">
      <w:pPr>
        <w:spacing w:after="0"/>
        <w:rPr>
          <w:rFonts w:ascii="Times" w:hAnsi="Times"/>
        </w:rPr>
      </w:pPr>
    </w:p>
    <w:p w14:paraId="4BBA1B7F" w14:textId="2D5B5EB0" w:rsidR="00036354" w:rsidRDefault="00036354" w:rsidP="003B619B">
      <w:pPr>
        <w:spacing w:after="0"/>
        <w:rPr>
          <w:rFonts w:ascii="Times" w:hAnsi="Times"/>
        </w:rPr>
      </w:pPr>
      <w:r>
        <w:rPr>
          <w:rFonts w:ascii="Times" w:hAnsi="Times"/>
        </w:rPr>
        <w:t xml:space="preserve">Para ver otras demostraciones geométricas del </w:t>
      </w:r>
      <w:del w:id="3595" w:author="Alex" w:date="2015-07-31T12:24:00Z">
        <w:r w:rsidDel="00345F30">
          <w:rPr>
            <w:rFonts w:ascii="Times" w:hAnsi="Times"/>
          </w:rPr>
          <w:delText>T</w:delText>
        </w:r>
      </w:del>
      <w:ins w:id="3596" w:author="Alex" w:date="2015-07-31T12:24:00Z">
        <w:r w:rsidR="00345F30">
          <w:rPr>
            <w:rFonts w:ascii="Times" w:hAnsi="Times"/>
          </w:rPr>
          <w:t>t</w:t>
        </w:r>
      </w:ins>
      <w:r>
        <w:rPr>
          <w:rFonts w:ascii="Times" w:hAnsi="Times"/>
        </w:rPr>
        <w:t>eorema de Pitágoras</w:t>
      </w:r>
      <w:del w:id="3597" w:author="Alex" w:date="2015-07-31T12:24:00Z">
        <w:r w:rsidDel="00345F30">
          <w:rPr>
            <w:rFonts w:ascii="Times" w:hAnsi="Times"/>
          </w:rPr>
          <w:delText>,</w:delText>
        </w:r>
      </w:del>
      <w:r>
        <w:rPr>
          <w:rFonts w:ascii="Times" w:hAnsi="Times"/>
        </w:rPr>
        <w:t xml:space="preserve"> puedes visitar </w:t>
      </w:r>
      <w:hyperlink r:id="rId156" w:history="1">
        <w:r w:rsidRPr="00036354">
          <w:rPr>
            <w:rStyle w:val="Hipervnculo"/>
            <w:rFonts w:ascii="Times" w:hAnsi="Times"/>
          </w:rPr>
          <w:t>V</w:t>
        </w:r>
        <w:r w:rsidRPr="00036354">
          <w:rPr>
            <w:rStyle w:val="Hipervnculo"/>
            <w:rFonts w:ascii="Times" w:hAnsi="Times"/>
          </w:rPr>
          <w:t>E</w:t>
        </w:r>
        <w:r w:rsidRPr="00036354">
          <w:rPr>
            <w:rStyle w:val="Hipervnculo"/>
            <w:rFonts w:ascii="Times" w:hAnsi="Times"/>
          </w:rPr>
          <w:t>R</w:t>
        </w:r>
      </w:hyperlink>
      <w:r w:rsidR="00A8153F">
        <w:rPr>
          <w:rFonts w:ascii="Times" w:hAnsi="Times"/>
        </w:rPr>
        <w:t xml:space="preserve"> o </w:t>
      </w:r>
      <w:hyperlink r:id="rId157" w:history="1">
        <w:r w:rsidR="00A8153F" w:rsidRPr="00A8153F">
          <w:rPr>
            <w:rStyle w:val="Hipervnculo"/>
            <w:rFonts w:ascii="Times" w:hAnsi="Times"/>
          </w:rPr>
          <w:t>V</w:t>
        </w:r>
        <w:r w:rsidR="00A8153F" w:rsidRPr="00A8153F">
          <w:rPr>
            <w:rStyle w:val="Hipervnculo"/>
            <w:rFonts w:ascii="Times" w:hAnsi="Times"/>
          </w:rPr>
          <w:t>E</w:t>
        </w:r>
        <w:r w:rsidR="00A8153F" w:rsidRPr="00A8153F">
          <w:rPr>
            <w:rStyle w:val="Hipervnculo"/>
            <w:rFonts w:ascii="Times" w:hAnsi="Times"/>
          </w:rPr>
          <w:t>R</w:t>
        </w:r>
      </w:hyperlink>
      <w:r w:rsidR="00A8153F">
        <w:rPr>
          <w:rFonts w:ascii="Times" w:hAnsi="Times"/>
        </w:rPr>
        <w:t>, en donde</w:t>
      </w:r>
      <w:r w:rsidR="002E1E1E">
        <w:rPr>
          <w:rFonts w:ascii="Times" w:hAnsi="Times"/>
        </w:rPr>
        <w:t xml:space="preserve"> aparece</w:t>
      </w:r>
      <w:r w:rsidR="00A8153F">
        <w:rPr>
          <w:rFonts w:ascii="Times" w:hAnsi="Times"/>
        </w:rPr>
        <w:t>n</w:t>
      </w:r>
      <w:r w:rsidR="002E1E1E">
        <w:rPr>
          <w:rFonts w:ascii="Times" w:hAnsi="Times"/>
        </w:rPr>
        <w:t xml:space="preserve"> </w:t>
      </w:r>
      <w:r w:rsidR="00A8153F">
        <w:rPr>
          <w:rFonts w:ascii="Times" w:hAnsi="Times"/>
        </w:rPr>
        <w:t xml:space="preserve">algunos de los llamados </w:t>
      </w:r>
      <w:r w:rsidR="002E1E1E">
        <w:rPr>
          <w:rFonts w:ascii="Times" w:hAnsi="Times"/>
        </w:rPr>
        <w:t>Puzzle</w:t>
      </w:r>
      <w:r w:rsidR="00A8153F">
        <w:rPr>
          <w:rFonts w:ascii="Times" w:hAnsi="Times"/>
        </w:rPr>
        <w:t>s Pitagóricos</w:t>
      </w:r>
      <w:ins w:id="3598" w:author="Alex" w:date="2015-07-31T12:25:00Z">
        <w:r w:rsidR="00345F30">
          <w:rPr>
            <w:rFonts w:ascii="Times" w:hAnsi="Times"/>
          </w:rPr>
          <w:t>; también puedes</w:t>
        </w:r>
      </w:ins>
      <w:del w:id="3599" w:author="Alex" w:date="2015-07-31T12:25:00Z">
        <w:r w:rsidDel="00345F30">
          <w:rPr>
            <w:rFonts w:ascii="Times" w:hAnsi="Times"/>
          </w:rPr>
          <w:delText>, o</w:delText>
        </w:r>
      </w:del>
      <w:r>
        <w:rPr>
          <w:rFonts w:ascii="Times" w:hAnsi="Times"/>
        </w:rPr>
        <w:t xml:space="preserve"> visitar </w:t>
      </w:r>
      <w:hyperlink r:id="rId158" w:history="1">
        <w:r w:rsidR="002E1E1E" w:rsidRPr="002E1E1E">
          <w:rPr>
            <w:rStyle w:val="Hipervnculo"/>
            <w:rFonts w:ascii="Times" w:hAnsi="Times"/>
          </w:rPr>
          <w:t>V</w:t>
        </w:r>
        <w:r w:rsidR="002E1E1E" w:rsidRPr="002E1E1E">
          <w:rPr>
            <w:rStyle w:val="Hipervnculo"/>
            <w:rFonts w:ascii="Times" w:hAnsi="Times"/>
          </w:rPr>
          <w:t>E</w:t>
        </w:r>
        <w:r w:rsidR="002E1E1E" w:rsidRPr="002E1E1E">
          <w:rPr>
            <w:rStyle w:val="Hipervnculo"/>
            <w:rFonts w:ascii="Times" w:hAnsi="Times"/>
          </w:rPr>
          <w:t>R</w:t>
        </w:r>
      </w:hyperlink>
      <w:r w:rsidR="002E1E1E">
        <w:rPr>
          <w:rFonts w:ascii="Times" w:hAnsi="Times"/>
        </w:rPr>
        <w:t xml:space="preserve"> en la que se encuentra una versión de la demostración del Teorema</w:t>
      </w:r>
      <w:del w:id="3600" w:author="Alex" w:date="2015-07-31T12:27:00Z">
        <w:r w:rsidR="002E1E1E" w:rsidDel="00345F30">
          <w:rPr>
            <w:rFonts w:ascii="Times" w:hAnsi="Times"/>
          </w:rPr>
          <w:delText>,</w:delText>
        </w:r>
      </w:del>
      <w:bookmarkStart w:id="3601" w:name="_GoBack"/>
      <w:bookmarkEnd w:id="3601"/>
      <w:r w:rsidR="002E1E1E">
        <w:rPr>
          <w:rFonts w:ascii="Times" w:hAnsi="Times"/>
        </w:rPr>
        <w:t xml:space="preserve"> debida a </w:t>
      </w:r>
      <w:ins w:id="3602" w:author="Alex" w:date="2015-07-31T12:26:00Z">
        <w:r w:rsidR="00345F30">
          <w:rPr>
            <w:rFonts w:ascii="Times" w:hAnsi="Times"/>
          </w:rPr>
          <w:t>un importante matemático indio</w:t>
        </w:r>
      </w:ins>
      <w:ins w:id="3603" w:author="Alex" w:date="2015-07-31T12:27:00Z">
        <w:r w:rsidR="00345F30">
          <w:rPr>
            <w:rFonts w:ascii="Times" w:hAnsi="Times"/>
          </w:rPr>
          <w:t>,</w:t>
        </w:r>
      </w:ins>
      <w:ins w:id="3604" w:author="Alex" w:date="2015-07-31T12:26:00Z">
        <w:r w:rsidR="00345F30">
          <w:rPr>
            <w:rFonts w:ascii="Times" w:hAnsi="Times"/>
          </w:rPr>
          <w:t xml:space="preserve"> </w:t>
        </w:r>
      </w:ins>
      <w:r w:rsidR="002E1E1E" w:rsidRPr="002E1E1E">
        <w:rPr>
          <w:rFonts w:ascii="Times" w:hAnsi="Times"/>
        </w:rPr>
        <w:t>Bhaskara</w:t>
      </w:r>
      <w:r w:rsidR="002E1E1E">
        <w:rPr>
          <w:rFonts w:ascii="Times" w:hAnsi="Times"/>
        </w:rPr>
        <w:t xml:space="preserve">. </w:t>
      </w:r>
    </w:p>
    <w:p w14:paraId="3DBDBE63" w14:textId="77777777" w:rsidR="00036354" w:rsidRPr="00C8146F" w:rsidRDefault="00036354" w:rsidP="003B619B">
      <w:pPr>
        <w:spacing w:after="0"/>
        <w:rPr>
          <w:rFonts w:ascii="Times" w:hAnsi="Times"/>
        </w:rPr>
      </w:pPr>
    </w:p>
    <w:p w14:paraId="1976B6B9" w14:textId="66FDDB6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4</w:t>
      </w:r>
      <w:r w:rsidRPr="004E5E51">
        <w:rPr>
          <w:rFonts w:ascii="Times" w:hAnsi="Times"/>
          <w:b/>
        </w:rPr>
        <w:t xml:space="preserve"> </w:t>
      </w:r>
      <w:r>
        <w:rPr>
          <w:rFonts w:ascii="Times" w:hAnsi="Times"/>
          <w:b/>
        </w:rPr>
        <w:t>Consolidación</w:t>
      </w:r>
    </w:p>
    <w:p w14:paraId="4A414DA6" w14:textId="77777777" w:rsidR="00AB2522" w:rsidRPr="00392DE4" w:rsidRDefault="00AB2522" w:rsidP="00AB2522">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1A625AC7" w14:textId="77777777" w:rsidR="00AB2522" w:rsidRDefault="00AB2522"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3F7D10" w:rsidRPr="005D1738" w14:paraId="1B8B66E6" w14:textId="77777777" w:rsidTr="00BE6931">
        <w:tc>
          <w:tcPr>
            <w:tcW w:w="8828" w:type="dxa"/>
            <w:gridSpan w:val="2"/>
            <w:shd w:val="clear" w:color="auto" w:fill="000000" w:themeFill="text1"/>
          </w:tcPr>
          <w:p w14:paraId="2F70F59D" w14:textId="2CCF2F85" w:rsidR="003F7D10" w:rsidRPr="005D1738" w:rsidRDefault="00D70162" w:rsidP="00BE693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w:t>
            </w:r>
            <w:r w:rsidR="003F7D10" w:rsidRPr="005D1738">
              <w:rPr>
                <w:rFonts w:ascii="Times New Roman" w:hAnsi="Times New Roman" w:cs="Times New Roman"/>
                <w:b/>
                <w:color w:val="FFFFFF" w:themeColor="background1"/>
              </w:rPr>
              <w:t>a</w:t>
            </w:r>
            <w:r>
              <w:rPr>
                <w:rFonts w:ascii="Times New Roman" w:hAnsi="Times New Roman" w:cs="Times New Roman"/>
                <w:b/>
                <w:color w:val="FFFFFF" w:themeColor="background1"/>
              </w:rPr>
              <w:t>ctica</w:t>
            </w:r>
            <w:r w:rsidR="003F7D10" w:rsidRPr="005D1738">
              <w:rPr>
                <w:rFonts w:ascii="Times New Roman" w:hAnsi="Times New Roman" w:cs="Times New Roman"/>
                <w:b/>
                <w:color w:val="FFFFFF" w:themeColor="background1"/>
              </w:rPr>
              <w:t>: recurso nuevo</w:t>
            </w:r>
          </w:p>
        </w:tc>
      </w:tr>
      <w:tr w:rsidR="003F7D10" w14:paraId="4CF6228F" w14:textId="77777777" w:rsidTr="00BE6931">
        <w:tc>
          <w:tcPr>
            <w:tcW w:w="2472" w:type="dxa"/>
          </w:tcPr>
          <w:p w14:paraId="4DF73762"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0147C6D" w14:textId="21B8691F" w:rsidR="003F7D10" w:rsidRPr="00053744" w:rsidRDefault="003F7D10" w:rsidP="00BE6931">
            <w:pPr>
              <w:pStyle w:val="Recurso"/>
            </w:pPr>
          </w:p>
        </w:tc>
      </w:tr>
      <w:tr w:rsidR="003F7D10" w14:paraId="2BC3E179" w14:textId="77777777" w:rsidTr="00BE6931">
        <w:tc>
          <w:tcPr>
            <w:tcW w:w="2472" w:type="dxa"/>
          </w:tcPr>
          <w:p w14:paraId="1998B44C" w14:textId="77777777" w:rsidR="003F7D10" w:rsidRDefault="003F7D10" w:rsidP="00BE693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249941D" w14:textId="4330913F" w:rsidR="003F7D10" w:rsidRPr="00C636E2" w:rsidRDefault="00674863" w:rsidP="00674863">
            <w:pPr>
              <w:rPr>
                <w:rFonts w:ascii="Times New Roman" w:hAnsi="Times New Roman" w:cs="Times New Roman"/>
                <w:color w:val="000000"/>
              </w:rPr>
            </w:pPr>
            <w:r w:rsidRPr="00441BF2">
              <w:rPr>
                <w:rFonts w:ascii="Times New Roman" w:hAnsi="Times New Roman" w:cs="Times New Roman"/>
                <w:color w:val="000000"/>
                <w:lang w:val="es-ES_tradnl"/>
              </w:rPr>
              <w:t xml:space="preserve">Refuerza tu aprendizaje: </w:t>
            </w:r>
            <w:r>
              <w:rPr>
                <w:rFonts w:ascii="Times New Roman" w:hAnsi="Times New Roman" w:cs="Times New Roman"/>
                <w:color w:val="000000"/>
                <w:lang w:val="es-ES_tradnl"/>
              </w:rPr>
              <w:t>d</w:t>
            </w:r>
            <w:r w:rsidR="00111352">
              <w:rPr>
                <w:rFonts w:ascii="Times New Roman" w:hAnsi="Times New Roman" w:cs="Times New Roman"/>
                <w:color w:val="000000"/>
              </w:rPr>
              <w:t>emostración geométrica del Teorema de Pitágoras</w:t>
            </w:r>
          </w:p>
        </w:tc>
      </w:tr>
      <w:tr w:rsidR="003F7D10" w14:paraId="4270A2E7" w14:textId="77777777" w:rsidTr="00BE6931">
        <w:tc>
          <w:tcPr>
            <w:tcW w:w="2472" w:type="dxa"/>
          </w:tcPr>
          <w:p w14:paraId="14AD96A2" w14:textId="77777777" w:rsidR="003F7D10" w:rsidRDefault="003F7D10" w:rsidP="00BE69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7876C1" w14:textId="6D3C2286" w:rsidR="003F7D10" w:rsidRPr="00111352" w:rsidRDefault="00111352" w:rsidP="00BE6931">
            <w:pPr>
              <w:rPr>
                <w:rFonts w:ascii="Times New Roman" w:hAnsi="Times New Roman" w:cs="Times New Roman"/>
                <w:color w:val="000000"/>
              </w:rPr>
            </w:pPr>
            <w:r>
              <w:rPr>
                <w:rFonts w:ascii="Times New Roman" w:hAnsi="Times New Roman" w:cs="Times New Roman"/>
                <w:color w:val="000000"/>
              </w:rPr>
              <w:t>Test para identificar propiedades de los triángulos aplicadas en una demostración geométrica del Teorema de Pitágoras</w:t>
            </w:r>
          </w:p>
        </w:tc>
      </w:tr>
      <w:tr w:rsidR="003F7D10" w14:paraId="0666AC9B" w14:textId="77777777" w:rsidTr="00BE6931">
        <w:tc>
          <w:tcPr>
            <w:tcW w:w="2472" w:type="dxa"/>
          </w:tcPr>
          <w:p w14:paraId="76265B1F"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882A0FC" w14:textId="128C6369" w:rsidR="003F7D10" w:rsidRPr="00AD795C" w:rsidRDefault="00A61410" w:rsidP="00BE6931">
            <w:pPr>
              <w:rPr>
                <w:rFonts w:ascii="Times New Roman" w:hAnsi="Times New Roman" w:cs="Times New Roman"/>
                <w:color w:val="000000"/>
              </w:rPr>
            </w:pPr>
            <w:r w:rsidRPr="00A61410">
              <w:rPr>
                <w:rFonts w:ascii="Times New Roman" w:hAnsi="Times New Roman" w:cs="Times New Roman"/>
                <w:color w:val="000000"/>
              </w:rPr>
              <w:t>Ejercicio Genérico M5B: Test - con video</w:t>
            </w:r>
          </w:p>
        </w:tc>
      </w:tr>
    </w:tbl>
    <w:p w14:paraId="1BBA4C51" w14:textId="77777777" w:rsidR="001E2CF1" w:rsidRDefault="001E2CF1" w:rsidP="003B619B">
      <w:pPr>
        <w:rPr>
          <w:rFonts w:ascii="Times" w:hAnsi="Times"/>
        </w:rPr>
      </w:pPr>
    </w:p>
    <w:p w14:paraId="7985E843" w14:textId="293D1AFF" w:rsidR="00BF5821" w:rsidRDefault="00BF5821">
      <w:pPr>
        <w:rPr>
          <w:rFonts w:ascii="Times" w:hAnsi="Times"/>
        </w:rPr>
      </w:pPr>
      <w:r>
        <w:rPr>
          <w:rFonts w:ascii="Times" w:hAnsi="Times"/>
        </w:rPr>
        <w:br w:type="page"/>
      </w:r>
    </w:p>
    <w:p w14:paraId="579645F1" w14:textId="77777777" w:rsidR="00674863" w:rsidRPr="00441BF2" w:rsidRDefault="00674863" w:rsidP="00674863">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74"/>
        <w:gridCol w:w="6354"/>
      </w:tblGrid>
      <w:tr w:rsidR="00674863" w:rsidRPr="00441BF2" w14:paraId="734E610C" w14:textId="77777777" w:rsidTr="00673939">
        <w:tc>
          <w:tcPr>
            <w:tcW w:w="8828" w:type="dxa"/>
            <w:gridSpan w:val="2"/>
            <w:shd w:val="clear" w:color="auto" w:fill="000000" w:themeFill="text1"/>
          </w:tcPr>
          <w:p w14:paraId="3B061487" w14:textId="77777777" w:rsidR="00674863" w:rsidRPr="00441BF2" w:rsidRDefault="00674863" w:rsidP="006748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73939" w:rsidRPr="00441BF2" w14:paraId="0DEC8DFD" w14:textId="77777777" w:rsidTr="00673939">
        <w:tc>
          <w:tcPr>
            <w:tcW w:w="2474" w:type="dxa"/>
          </w:tcPr>
          <w:p w14:paraId="20EDF9AE" w14:textId="23A1BE3E" w:rsidR="00673939" w:rsidRPr="00441BF2" w:rsidRDefault="00673939" w:rsidP="00673939">
            <w:pPr>
              <w:rPr>
                <w:rFonts w:ascii="Times New Roman" w:hAnsi="Times New Roman" w:cs="Times New Roman"/>
                <w:b/>
                <w:color w:val="000000"/>
                <w:sz w:val="18"/>
                <w:szCs w:val="18"/>
                <w:lang w:val="es-ES_tradnl"/>
              </w:rPr>
            </w:pPr>
            <w:r>
              <w:rPr>
                <w:rFonts w:ascii="Times New Roman" w:hAnsi="Times New Roman" w:cs="Times New Roman"/>
                <w:b/>
                <w:color w:val="000000"/>
                <w:sz w:val="18"/>
                <w:szCs w:val="18"/>
              </w:rPr>
              <w:t>Código</w:t>
            </w:r>
          </w:p>
        </w:tc>
        <w:tc>
          <w:tcPr>
            <w:tcW w:w="6354" w:type="dxa"/>
          </w:tcPr>
          <w:p w14:paraId="64904679" w14:textId="0F0C104A" w:rsidR="00673939" w:rsidRPr="00441BF2" w:rsidRDefault="00673939" w:rsidP="00673939">
            <w:pPr>
              <w:rPr>
                <w:rFonts w:ascii="Times New Roman" w:hAnsi="Times New Roman" w:cs="Times New Roman"/>
                <w:b/>
                <w:color w:val="000000"/>
                <w:sz w:val="18"/>
                <w:szCs w:val="18"/>
                <w:lang w:val="es-ES_tradnl"/>
              </w:rPr>
            </w:pPr>
            <w:r>
              <w:rPr>
                <w:rFonts w:ascii="Times New Roman" w:hAnsi="Times New Roman" w:cs="Times New Roman"/>
                <w:b/>
                <w:color w:val="000000"/>
                <w:sz w:val="18"/>
                <w:szCs w:val="18"/>
                <w:lang w:val="es-ES_tradnl"/>
              </w:rPr>
              <w:t>MA_10_02_CO_REC240</w:t>
            </w:r>
          </w:p>
        </w:tc>
      </w:tr>
      <w:tr w:rsidR="00674863" w:rsidRPr="00441BF2" w14:paraId="5DDE1978" w14:textId="77777777" w:rsidTr="00673939">
        <w:tc>
          <w:tcPr>
            <w:tcW w:w="2474" w:type="dxa"/>
          </w:tcPr>
          <w:p w14:paraId="470FEA51"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354" w:type="dxa"/>
          </w:tcPr>
          <w:p w14:paraId="489D033C" w14:textId="19723DFA" w:rsidR="00674863" w:rsidRDefault="00674863" w:rsidP="00674863">
            <w:pPr>
              <w:rPr>
                <w:rFonts w:ascii="Arial" w:hAnsi="Arial" w:cs="Arial"/>
                <w:sz w:val="18"/>
                <w:szCs w:val="18"/>
                <w:lang w:val="es-CO"/>
              </w:rPr>
            </w:pPr>
            <w:r w:rsidRPr="000D2DFE">
              <w:rPr>
                <w:rFonts w:ascii="Arial" w:hAnsi="Arial" w:cs="Arial"/>
                <w:sz w:val="18"/>
                <w:szCs w:val="18"/>
                <w:lang w:val="es-CO"/>
              </w:rPr>
              <w:t xml:space="preserve">Competencias: </w:t>
            </w:r>
            <w:r w:rsidR="00673939">
              <w:rPr>
                <w:rFonts w:ascii="Arial" w:hAnsi="Arial" w:cs="Arial"/>
                <w:sz w:val="18"/>
                <w:szCs w:val="18"/>
                <w:lang w:val="es-CO"/>
              </w:rPr>
              <w:t>Ángulos y triángulos</w:t>
            </w:r>
          </w:p>
          <w:p w14:paraId="4A91FE85" w14:textId="77777777" w:rsidR="00674863" w:rsidRPr="00FC0832" w:rsidRDefault="00674863" w:rsidP="00674863">
            <w:pPr>
              <w:rPr>
                <w:rFonts w:ascii="Arial" w:hAnsi="Arial" w:cs="Arial"/>
                <w:sz w:val="18"/>
                <w:szCs w:val="18"/>
                <w:lang w:val="es-CO"/>
              </w:rPr>
            </w:pPr>
          </w:p>
        </w:tc>
      </w:tr>
      <w:tr w:rsidR="00674863" w:rsidRPr="00441BF2" w14:paraId="1C2EFE13" w14:textId="77777777" w:rsidTr="00673939">
        <w:tc>
          <w:tcPr>
            <w:tcW w:w="2474" w:type="dxa"/>
          </w:tcPr>
          <w:p w14:paraId="2C83F2AD"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354" w:type="dxa"/>
          </w:tcPr>
          <w:p w14:paraId="2FD6942B" w14:textId="68F6D6DB" w:rsidR="00673939" w:rsidRPr="000719EE" w:rsidRDefault="00673939" w:rsidP="00673939">
            <w:pPr>
              <w:rPr>
                <w:rFonts w:ascii="Arial" w:hAnsi="Arial" w:cs="Arial"/>
                <w:sz w:val="18"/>
                <w:szCs w:val="18"/>
              </w:rPr>
            </w:pPr>
            <w:r>
              <w:rPr>
                <w:rFonts w:ascii="Arial" w:hAnsi="Arial" w:cs="Arial"/>
                <w:sz w:val="18"/>
                <w:szCs w:val="18"/>
              </w:rPr>
              <w:t>Actividad que permite evaluar lo aprendido sobre ángulos y triángulos</w:t>
            </w:r>
          </w:p>
          <w:p w14:paraId="238E1100" w14:textId="77777777" w:rsidR="00674863" w:rsidRPr="00673939" w:rsidRDefault="00674863" w:rsidP="00674863">
            <w:pPr>
              <w:rPr>
                <w:rFonts w:ascii="Times New Roman" w:hAnsi="Times New Roman" w:cs="Times New Roman"/>
                <w:color w:val="000000"/>
              </w:rPr>
            </w:pPr>
          </w:p>
        </w:tc>
      </w:tr>
    </w:tbl>
    <w:p w14:paraId="212C5072" w14:textId="77777777" w:rsidR="00674863" w:rsidRDefault="00674863" w:rsidP="003B619B">
      <w:pPr>
        <w:rPr>
          <w:rFonts w:ascii="Times" w:hAnsi="Times"/>
        </w:rPr>
      </w:pPr>
    </w:p>
    <w:p w14:paraId="3C16F3DD" w14:textId="77777777" w:rsidR="00674863" w:rsidRPr="00783C10" w:rsidRDefault="00674863" w:rsidP="003B619B">
      <w:pPr>
        <w:rPr>
          <w:rFonts w:ascii="Times" w:hAnsi="Times"/>
        </w:rPr>
      </w:pPr>
    </w:p>
    <w:p w14:paraId="2ED3CE66" w14:textId="6868DEE1" w:rsidR="003B619B" w:rsidRPr="004E5E51" w:rsidRDefault="003B619B" w:rsidP="003B619B">
      <w:pPr>
        <w:rPr>
          <w:rFonts w:ascii="Times" w:hAnsi="Times"/>
          <w:highlight w:val="yellow"/>
        </w:rPr>
      </w:pPr>
      <w:r w:rsidRPr="004E5E51">
        <w:rPr>
          <w:rFonts w:ascii="Times" w:hAnsi="Times"/>
          <w:highlight w:val="yellow"/>
        </w:rPr>
        <w:t>[SECCIÓN 1]</w:t>
      </w:r>
      <w:r w:rsidRPr="00134A9E">
        <w:rPr>
          <w:rFonts w:ascii="Times" w:hAnsi="Times"/>
          <w:b/>
        </w:rPr>
        <w:t>Fin de</w:t>
      </w:r>
      <w:r w:rsidR="002953CB">
        <w:rPr>
          <w:rFonts w:ascii="Times" w:hAnsi="Times"/>
          <w:b/>
        </w:rPr>
        <w:t xml:space="preserve"> tema</w:t>
      </w:r>
    </w:p>
    <w:tbl>
      <w:tblPr>
        <w:tblStyle w:val="Tablaconcuadrcula"/>
        <w:tblW w:w="0" w:type="auto"/>
        <w:tblLook w:val="04A0" w:firstRow="1" w:lastRow="0" w:firstColumn="1" w:lastColumn="0" w:noHBand="0" w:noVBand="1"/>
      </w:tblPr>
      <w:tblGrid>
        <w:gridCol w:w="2456"/>
        <w:gridCol w:w="6372"/>
      </w:tblGrid>
      <w:tr w:rsidR="003B619B" w:rsidRPr="005D1738" w14:paraId="770CD867" w14:textId="77777777" w:rsidTr="007235ED">
        <w:tc>
          <w:tcPr>
            <w:tcW w:w="9033" w:type="dxa"/>
            <w:gridSpan w:val="2"/>
            <w:shd w:val="clear" w:color="auto" w:fill="000000" w:themeFill="text1"/>
          </w:tcPr>
          <w:p w14:paraId="0EA1FA5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B619B" w14:paraId="42C4A0AA" w14:textId="77777777" w:rsidTr="007235ED">
        <w:tc>
          <w:tcPr>
            <w:tcW w:w="2518" w:type="dxa"/>
          </w:tcPr>
          <w:p w14:paraId="42D6E599"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32F3ED" w14:textId="265386F2" w:rsidR="003B619B" w:rsidRPr="00053744" w:rsidRDefault="00673939" w:rsidP="00673939">
            <w:pPr>
              <w:pStyle w:val="Recurso"/>
              <w:numPr>
                <w:ilvl w:val="0"/>
                <w:numId w:val="0"/>
              </w:numPr>
              <w:ind w:left="720"/>
            </w:pPr>
            <w:r>
              <w:t>MA_10_02_CO_REC250</w:t>
            </w:r>
          </w:p>
        </w:tc>
      </w:tr>
      <w:tr w:rsidR="003B619B" w14:paraId="3AB218BB" w14:textId="77777777" w:rsidTr="007235ED">
        <w:tc>
          <w:tcPr>
            <w:tcW w:w="2518" w:type="dxa"/>
          </w:tcPr>
          <w:p w14:paraId="0C54843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61A98C" w14:textId="77777777" w:rsidR="003B619B" w:rsidRDefault="003B619B" w:rsidP="007235ED">
            <w:pPr>
              <w:rPr>
                <w:rFonts w:ascii="Times New Roman" w:hAnsi="Times New Roman" w:cs="Times New Roman"/>
                <w:color w:val="000000"/>
              </w:rPr>
            </w:pPr>
            <w:r>
              <w:rPr>
                <w:rFonts w:ascii="Times New Roman" w:hAnsi="Times New Roman" w:cs="Times New Roman"/>
                <w:color w:val="000000"/>
              </w:rPr>
              <w:t>Mapa conceptual</w:t>
            </w:r>
          </w:p>
        </w:tc>
      </w:tr>
      <w:tr w:rsidR="003B619B" w14:paraId="001B5AE2" w14:textId="77777777" w:rsidTr="007235ED">
        <w:tc>
          <w:tcPr>
            <w:tcW w:w="2518" w:type="dxa"/>
          </w:tcPr>
          <w:p w14:paraId="5D6B929A"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E40187" w14:textId="77A32D10" w:rsidR="003B619B" w:rsidRPr="006A7C81" w:rsidRDefault="003B619B" w:rsidP="007235ED">
            <w:pPr>
              <w:rPr>
                <w:rFonts w:ascii="Times New Roman" w:hAnsi="Times New Roman" w:cs="Times New Roman"/>
                <w:color w:val="000000"/>
              </w:rPr>
            </w:pPr>
          </w:p>
        </w:tc>
      </w:tr>
    </w:tbl>
    <w:p w14:paraId="347A447B"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6"/>
        <w:gridCol w:w="6372"/>
      </w:tblGrid>
      <w:tr w:rsidR="003B619B" w:rsidRPr="005D1738" w14:paraId="4BE31870" w14:textId="77777777" w:rsidTr="007235ED">
        <w:tc>
          <w:tcPr>
            <w:tcW w:w="9033" w:type="dxa"/>
            <w:gridSpan w:val="2"/>
            <w:shd w:val="clear" w:color="auto" w:fill="000000" w:themeFill="text1"/>
          </w:tcPr>
          <w:p w14:paraId="51A1EBE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B619B" w14:paraId="32223A5D" w14:textId="77777777" w:rsidTr="007235ED">
        <w:tc>
          <w:tcPr>
            <w:tcW w:w="2518" w:type="dxa"/>
          </w:tcPr>
          <w:p w14:paraId="622D6AA2"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0C2EA" w14:textId="37EE85BD" w:rsidR="003B619B" w:rsidRPr="00053744" w:rsidRDefault="00673939" w:rsidP="00673939">
            <w:pPr>
              <w:pStyle w:val="Recurso"/>
              <w:numPr>
                <w:ilvl w:val="0"/>
                <w:numId w:val="0"/>
              </w:numPr>
              <w:ind w:left="720"/>
            </w:pPr>
            <w:r>
              <w:t>MA_10_02_CO_REC260</w:t>
            </w:r>
          </w:p>
        </w:tc>
      </w:tr>
      <w:tr w:rsidR="003B619B" w14:paraId="2C7818DF" w14:textId="77777777" w:rsidTr="007235ED">
        <w:tc>
          <w:tcPr>
            <w:tcW w:w="2518" w:type="dxa"/>
          </w:tcPr>
          <w:p w14:paraId="6625D3D4"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43C683F" w14:textId="4DCBD41D" w:rsidR="003B619B" w:rsidRPr="006E7F5D" w:rsidRDefault="006E7F5D" w:rsidP="007235ED">
            <w:pPr>
              <w:rPr>
                <w:rFonts w:ascii="Times New Roman" w:hAnsi="Times New Roman" w:cs="Times New Roman"/>
                <w:color w:val="000000"/>
                <w:lang w:val="es-CO"/>
              </w:rPr>
            </w:pPr>
            <w:r>
              <w:rPr>
                <w:rFonts w:ascii="Times New Roman" w:hAnsi="Times New Roman" w:cs="Times New Roman"/>
                <w:color w:val="000000"/>
                <w:lang w:val="es-CO"/>
              </w:rPr>
              <w:t>Autoevaluación</w:t>
            </w:r>
          </w:p>
        </w:tc>
      </w:tr>
      <w:tr w:rsidR="003B619B" w14:paraId="38E699DC" w14:textId="77777777" w:rsidTr="007235ED">
        <w:tc>
          <w:tcPr>
            <w:tcW w:w="2518" w:type="dxa"/>
          </w:tcPr>
          <w:p w14:paraId="165EF0A4"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427DF2" w14:textId="2097D084" w:rsidR="003B619B" w:rsidRPr="006A7C81" w:rsidRDefault="006537B2" w:rsidP="006E7F5D">
            <w:pPr>
              <w:rPr>
                <w:rFonts w:ascii="Times New Roman" w:hAnsi="Times New Roman" w:cs="Times New Roman"/>
                <w:color w:val="000000"/>
              </w:rPr>
            </w:pPr>
            <w:r w:rsidRPr="006537B2">
              <w:rPr>
                <w:rFonts w:ascii="Times New Roman" w:hAnsi="Times New Roman" w:cs="Times New Roman"/>
                <w:color w:val="000000"/>
              </w:rPr>
              <w:t xml:space="preserve">Actividad que permite evaluar los conocimientos sobre el tema </w:t>
            </w:r>
            <w:r>
              <w:rPr>
                <w:rFonts w:ascii="Times New Roman" w:hAnsi="Times New Roman" w:cs="Times New Roman"/>
                <w:color w:val="000000"/>
              </w:rPr>
              <w:t>Ángulos y triángulos</w:t>
            </w:r>
          </w:p>
        </w:tc>
      </w:tr>
    </w:tbl>
    <w:p w14:paraId="01A96AD0"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8"/>
        <w:gridCol w:w="5050"/>
        <w:gridCol w:w="1320"/>
      </w:tblGrid>
      <w:tr w:rsidR="003B619B" w:rsidRPr="005D1738" w14:paraId="720B8913" w14:textId="77777777" w:rsidTr="009E2C8A">
        <w:tc>
          <w:tcPr>
            <w:tcW w:w="8828" w:type="dxa"/>
            <w:gridSpan w:val="3"/>
            <w:shd w:val="clear" w:color="auto" w:fill="000000" w:themeFill="text1"/>
          </w:tcPr>
          <w:p w14:paraId="5B735187"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3B619B" w14:paraId="57DB919F" w14:textId="77777777" w:rsidTr="009E2C8A">
        <w:tc>
          <w:tcPr>
            <w:tcW w:w="2458" w:type="dxa"/>
          </w:tcPr>
          <w:p w14:paraId="3F968BD3"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0" w:type="dxa"/>
            <w:gridSpan w:val="2"/>
          </w:tcPr>
          <w:p w14:paraId="0D7EE31D" w14:textId="548D6585" w:rsidR="003B619B" w:rsidRPr="00053744" w:rsidRDefault="00673939" w:rsidP="00673939">
            <w:pPr>
              <w:pStyle w:val="Recurso"/>
              <w:numPr>
                <w:ilvl w:val="0"/>
                <w:numId w:val="0"/>
              </w:numPr>
              <w:ind w:left="720"/>
            </w:pPr>
            <w:r>
              <w:t>MA_10_02_Co_REC270</w:t>
            </w:r>
          </w:p>
        </w:tc>
      </w:tr>
      <w:tr w:rsidR="003B619B" w14:paraId="62A48619" w14:textId="77777777" w:rsidTr="009E2C8A">
        <w:tc>
          <w:tcPr>
            <w:tcW w:w="2458" w:type="dxa"/>
          </w:tcPr>
          <w:p w14:paraId="1D6E628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01</w:t>
            </w:r>
          </w:p>
        </w:tc>
        <w:tc>
          <w:tcPr>
            <w:tcW w:w="5050" w:type="dxa"/>
          </w:tcPr>
          <w:p w14:paraId="2EC749E9" w14:textId="19752CC1" w:rsidR="003B619B" w:rsidRPr="00DA0975" w:rsidRDefault="00DA0975" w:rsidP="00DA0975">
            <w:pPr>
              <w:rPr>
                <w:rFonts w:ascii="Times New Roman" w:hAnsi="Times New Roman" w:cs="Times New Roman"/>
                <w:b/>
                <w:color w:val="BFBFBF" w:themeColor="background1" w:themeShade="BF"/>
              </w:rPr>
            </w:pPr>
            <w:r w:rsidRPr="00DA0975">
              <w:rPr>
                <w:rFonts w:ascii="Times New Roman" w:hAnsi="Times New Roman" w:cs="Times New Roman"/>
                <w:b/>
              </w:rPr>
              <w:t>Aplicaciones del Teorema de Pitágoras</w:t>
            </w:r>
          </w:p>
        </w:tc>
        <w:tc>
          <w:tcPr>
            <w:tcW w:w="1320" w:type="dxa"/>
          </w:tcPr>
          <w:p w14:paraId="2E6B3A33" w14:textId="3A0C6FAD" w:rsidR="003B619B" w:rsidRPr="00134A9E" w:rsidRDefault="00217405" w:rsidP="007235ED">
            <w:pPr>
              <w:jc w:val="center"/>
              <w:rPr>
                <w:rFonts w:ascii="Times New Roman" w:hAnsi="Times New Roman" w:cs="Times New Roman"/>
                <w:i/>
                <w:color w:val="BFBFBF" w:themeColor="background1" w:themeShade="BF"/>
              </w:rPr>
            </w:pPr>
            <w:hyperlink r:id="rId159" w:history="1">
              <w:r w:rsidR="003B619B" w:rsidRPr="00DA0975">
                <w:rPr>
                  <w:rStyle w:val="Hipervnculo"/>
                  <w:rFonts w:ascii="Times New Roman" w:hAnsi="Times New Roman" w:cs="Times New Roman"/>
                  <w:i/>
                </w:rPr>
                <w:t>U</w:t>
              </w:r>
              <w:r w:rsidR="003B619B" w:rsidRPr="00DA0975">
                <w:rPr>
                  <w:rStyle w:val="Hipervnculo"/>
                  <w:rFonts w:ascii="Times New Roman" w:hAnsi="Times New Roman" w:cs="Times New Roman"/>
                  <w:i/>
                </w:rPr>
                <w:t>R</w:t>
              </w:r>
              <w:r w:rsidR="003B619B" w:rsidRPr="00DA0975">
                <w:rPr>
                  <w:rStyle w:val="Hipervnculo"/>
                  <w:rFonts w:ascii="Times New Roman" w:hAnsi="Times New Roman" w:cs="Times New Roman"/>
                  <w:i/>
                </w:rPr>
                <w:t>L</w:t>
              </w:r>
            </w:hyperlink>
          </w:p>
        </w:tc>
      </w:tr>
      <w:tr w:rsidR="003B619B" w14:paraId="5D70BBE3" w14:textId="77777777" w:rsidTr="009E2C8A">
        <w:tc>
          <w:tcPr>
            <w:tcW w:w="2458" w:type="dxa"/>
          </w:tcPr>
          <w:p w14:paraId="5CB96989"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02</w:t>
            </w:r>
          </w:p>
        </w:tc>
        <w:tc>
          <w:tcPr>
            <w:tcW w:w="5050" w:type="dxa"/>
          </w:tcPr>
          <w:p w14:paraId="5012A1A8" w14:textId="2B49BC94" w:rsidR="003B619B" w:rsidRPr="000D3ADA" w:rsidRDefault="000D3ADA" w:rsidP="000D3ADA">
            <w:pPr>
              <w:rPr>
                <w:rFonts w:ascii="Times New Roman" w:hAnsi="Times New Roman" w:cs="Times New Roman"/>
                <w:i/>
                <w:color w:val="BFBFBF" w:themeColor="background1" w:themeShade="BF"/>
              </w:rPr>
            </w:pPr>
            <w:r w:rsidRPr="000D3ADA">
              <w:rPr>
                <w:rFonts w:ascii="Times New Roman" w:hAnsi="Times New Roman" w:cs="Times New Roman"/>
                <w:b/>
              </w:rPr>
              <w:t>Demostraciones del Teorema de Pitágoras</w:t>
            </w:r>
          </w:p>
        </w:tc>
        <w:tc>
          <w:tcPr>
            <w:tcW w:w="1320" w:type="dxa"/>
          </w:tcPr>
          <w:p w14:paraId="75D091A7" w14:textId="1C41A5B6" w:rsidR="003B619B" w:rsidRPr="00134A9E" w:rsidRDefault="00217405" w:rsidP="007235ED">
            <w:pPr>
              <w:jc w:val="center"/>
              <w:rPr>
                <w:rFonts w:ascii="Times New Roman" w:hAnsi="Times New Roman" w:cs="Times New Roman"/>
                <w:i/>
                <w:color w:val="BFBFBF" w:themeColor="background1" w:themeShade="BF"/>
              </w:rPr>
            </w:pPr>
            <w:hyperlink r:id="rId160" w:history="1">
              <w:r w:rsidR="003B619B" w:rsidRPr="000D3ADA">
                <w:rPr>
                  <w:rStyle w:val="Hipervnculo"/>
                  <w:rFonts w:ascii="Times New Roman" w:hAnsi="Times New Roman" w:cs="Times New Roman"/>
                  <w:i/>
                </w:rPr>
                <w:t>UR</w:t>
              </w:r>
              <w:r w:rsidR="003B619B" w:rsidRPr="000D3ADA">
                <w:rPr>
                  <w:rStyle w:val="Hipervnculo"/>
                  <w:rFonts w:ascii="Times New Roman" w:hAnsi="Times New Roman" w:cs="Times New Roman"/>
                  <w:i/>
                </w:rPr>
                <w:t>L</w:t>
              </w:r>
            </w:hyperlink>
          </w:p>
        </w:tc>
      </w:tr>
      <w:tr w:rsidR="003B619B" w14:paraId="60E885A5" w14:textId="77777777" w:rsidTr="009E2C8A">
        <w:tc>
          <w:tcPr>
            <w:tcW w:w="2458" w:type="dxa"/>
          </w:tcPr>
          <w:p w14:paraId="48E4D5FF"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5050" w:type="dxa"/>
          </w:tcPr>
          <w:p w14:paraId="0DF26C02" w14:textId="3CD580AE" w:rsidR="003B619B" w:rsidRPr="00134A9E" w:rsidRDefault="005156A8" w:rsidP="005156A8">
            <w:pPr>
              <w:rPr>
                <w:rFonts w:ascii="Times New Roman" w:hAnsi="Times New Roman" w:cs="Times New Roman"/>
                <w:i/>
                <w:color w:val="BFBFBF" w:themeColor="background1" w:themeShade="BF"/>
              </w:rPr>
            </w:pPr>
            <w:r w:rsidRPr="005156A8">
              <w:rPr>
                <w:rFonts w:ascii="Times New Roman" w:hAnsi="Times New Roman" w:cs="Times New Roman"/>
                <w:b/>
              </w:rPr>
              <w:t>La Matemática y la Arquitectura: Trigonometría</w:t>
            </w:r>
            <w:r w:rsidRPr="005156A8">
              <w:rPr>
                <w:rFonts w:ascii="Times New Roman" w:hAnsi="Times New Roman" w:cs="Times New Roman"/>
                <w:i/>
                <w:color w:val="BFBFBF" w:themeColor="background1" w:themeShade="BF"/>
              </w:rPr>
              <w:t xml:space="preserve"> </w:t>
            </w:r>
          </w:p>
        </w:tc>
        <w:tc>
          <w:tcPr>
            <w:tcW w:w="1320" w:type="dxa"/>
          </w:tcPr>
          <w:p w14:paraId="2826506F" w14:textId="3F33DC40" w:rsidR="003B619B" w:rsidRPr="00134A9E" w:rsidRDefault="00217405" w:rsidP="007235ED">
            <w:pPr>
              <w:jc w:val="center"/>
              <w:rPr>
                <w:rFonts w:ascii="Times New Roman" w:hAnsi="Times New Roman" w:cs="Times New Roman"/>
                <w:i/>
                <w:color w:val="BFBFBF" w:themeColor="background1" w:themeShade="BF"/>
              </w:rPr>
            </w:pPr>
            <w:hyperlink r:id="rId161" w:history="1">
              <w:r w:rsidR="003B619B" w:rsidRPr="005156A8">
                <w:rPr>
                  <w:rStyle w:val="Hipervnculo"/>
                  <w:rFonts w:ascii="Times New Roman" w:hAnsi="Times New Roman" w:cs="Times New Roman"/>
                  <w:i/>
                </w:rPr>
                <w:t>U</w:t>
              </w:r>
              <w:r w:rsidR="003B619B" w:rsidRPr="005156A8">
                <w:rPr>
                  <w:rStyle w:val="Hipervnculo"/>
                  <w:rFonts w:ascii="Times New Roman" w:hAnsi="Times New Roman" w:cs="Times New Roman"/>
                  <w:i/>
                </w:rPr>
                <w:t>R</w:t>
              </w:r>
              <w:r w:rsidR="003B619B" w:rsidRPr="005156A8">
                <w:rPr>
                  <w:rStyle w:val="Hipervnculo"/>
                  <w:rFonts w:ascii="Times New Roman" w:hAnsi="Times New Roman" w:cs="Times New Roman"/>
                  <w:i/>
                </w:rPr>
                <w:t>L</w:t>
              </w:r>
            </w:hyperlink>
          </w:p>
        </w:tc>
      </w:tr>
    </w:tbl>
    <w:p w14:paraId="5FCD9E46" w14:textId="77777777" w:rsidR="003B619B" w:rsidRPr="00D16783" w:rsidRDefault="003B619B" w:rsidP="00081745">
      <w:pPr>
        <w:spacing w:after="0"/>
        <w:rPr>
          <w:rFonts w:ascii="Times New Roman" w:hAnsi="Times New Roman" w:cs="Times New Roman"/>
        </w:rPr>
      </w:pPr>
    </w:p>
    <w:sectPr w:rsidR="003B619B" w:rsidRPr="00D16783" w:rsidSect="00FC30C2">
      <w:headerReference w:type="even" r:id="rId162"/>
      <w:headerReference w:type="default" r:id="rId163"/>
      <w:pgSz w:w="12240" w:h="15840"/>
      <w:pgMar w:top="1417" w:right="1701" w:bottom="1417" w:left="1701"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24" w:author="Alex" w:date="2015-07-31T10:24:00Z" w:initials="A_R">
    <w:p w14:paraId="70DF4E5E" w14:textId="39E8F636" w:rsidR="00F11C4B" w:rsidRDefault="00F11C4B">
      <w:pPr>
        <w:pStyle w:val="Textocomentario"/>
      </w:pPr>
      <w:r>
        <w:t>¿</w:t>
      </w:r>
      <w:r>
        <w:rPr>
          <w:rStyle w:val="Refdecomentario"/>
        </w:rPr>
        <w:annotationRef/>
      </w:r>
      <w:r>
        <w:t>Qué tanto puede usarse esta imagen? ¿puede resultar plagio con solo unas pocas modificaciones?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DF4E5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DB98F0" w14:textId="77777777" w:rsidR="00011627" w:rsidRDefault="00011627">
      <w:pPr>
        <w:spacing w:after="0"/>
      </w:pPr>
      <w:r>
        <w:separator/>
      </w:r>
    </w:p>
  </w:endnote>
  <w:endnote w:type="continuationSeparator" w:id="0">
    <w:p w14:paraId="3F8C020D" w14:textId="77777777" w:rsidR="00011627" w:rsidRDefault="0001162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8DA38F" w14:textId="77777777" w:rsidR="00011627" w:rsidRDefault="00011627">
      <w:pPr>
        <w:spacing w:after="0"/>
      </w:pPr>
      <w:r>
        <w:separator/>
      </w:r>
    </w:p>
  </w:footnote>
  <w:footnote w:type="continuationSeparator" w:id="0">
    <w:p w14:paraId="7CB0225F" w14:textId="77777777" w:rsidR="00011627" w:rsidRDefault="0001162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F11C4B" w:rsidRDefault="00F11C4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F11C4B" w:rsidRDefault="00F11C4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F11C4B" w:rsidRDefault="00F11C4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45F30">
      <w:rPr>
        <w:rStyle w:val="Nmerodepgina"/>
        <w:noProof/>
      </w:rPr>
      <w:t>56</w:t>
    </w:r>
    <w:r>
      <w:rPr>
        <w:rStyle w:val="Nmerodepgina"/>
      </w:rPr>
      <w:fldChar w:fldCharType="end"/>
    </w:r>
  </w:p>
  <w:p w14:paraId="5F223E2B" w14:textId="2BCEA753" w:rsidR="00F11C4B" w:rsidRPr="00F16D37" w:rsidRDefault="00F11C4B"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Guion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522E2F"/>
    <w:multiLevelType w:val="hybridMultilevel"/>
    <w:tmpl w:val="0BB8F9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5CD11DD"/>
    <w:multiLevelType w:val="hybridMultilevel"/>
    <w:tmpl w:val="F5BE35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DE3569E"/>
    <w:multiLevelType w:val="hybridMultilevel"/>
    <w:tmpl w:val="A3D0D5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3A84364"/>
    <w:multiLevelType w:val="hybridMultilevel"/>
    <w:tmpl w:val="08AADA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4720A99"/>
    <w:multiLevelType w:val="hybridMultilevel"/>
    <w:tmpl w:val="89BEB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511697B"/>
    <w:multiLevelType w:val="hybridMultilevel"/>
    <w:tmpl w:val="D84C90E0"/>
    <w:lvl w:ilvl="0" w:tplc="8012AA98">
      <w:start w:val="1"/>
      <w:numFmt w:val="decimal"/>
      <w:pStyle w:val="ListadoImgenes"/>
      <w:lvlText w:val="MA_G10_02_CO_IMG%1"/>
      <w:lvlJc w:val="left"/>
      <w:pPr>
        <w:ind w:left="149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47DC7F3C"/>
    <w:multiLevelType w:val="hybridMultilevel"/>
    <w:tmpl w:val="CBC843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4CE94AA2"/>
    <w:multiLevelType w:val="hybridMultilevel"/>
    <w:tmpl w:val="D1BEFA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ECF1A4B"/>
    <w:multiLevelType w:val="hybridMultilevel"/>
    <w:tmpl w:val="D0086D6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nsid w:val="4F773E53"/>
    <w:multiLevelType w:val="hybridMultilevel"/>
    <w:tmpl w:val="7BD61F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9B83722"/>
    <w:multiLevelType w:val="hybridMultilevel"/>
    <w:tmpl w:val="91DE78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60AA1F51"/>
    <w:multiLevelType w:val="hybridMultilevel"/>
    <w:tmpl w:val="2F0666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2">
    <w:nsid w:val="70D9151C"/>
    <w:multiLevelType w:val="hybridMultilevel"/>
    <w:tmpl w:val="0B46C3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1"/>
  </w:num>
  <w:num w:numId="4">
    <w:abstractNumId w:val="17"/>
  </w:num>
  <w:num w:numId="5">
    <w:abstractNumId w:val="17"/>
    <w:lvlOverride w:ilvl="0">
      <w:startOverride w:val="1"/>
    </w:lvlOverride>
  </w:num>
  <w:num w:numId="6">
    <w:abstractNumId w:val="17"/>
    <w:lvlOverride w:ilvl="0">
      <w:startOverride w:val="1"/>
    </w:lvlOverride>
  </w:num>
  <w:num w:numId="7">
    <w:abstractNumId w:val="8"/>
  </w:num>
  <w:num w:numId="8">
    <w:abstractNumId w:val="8"/>
    <w:lvlOverride w:ilvl="0">
      <w:startOverride w:val="1"/>
    </w:lvlOverride>
  </w:num>
  <w:num w:numId="9">
    <w:abstractNumId w:val="8"/>
    <w:lvlOverride w:ilvl="0">
      <w:startOverride w:val="1"/>
    </w:lvlOverride>
  </w:num>
  <w:num w:numId="10">
    <w:abstractNumId w:val="8"/>
    <w:lvlOverride w:ilvl="0">
      <w:startOverride w:val="1"/>
    </w:lvlOverride>
  </w:num>
  <w:num w:numId="11">
    <w:abstractNumId w:val="8"/>
    <w:lvlOverride w:ilvl="0">
      <w:startOverride w:val="1"/>
    </w:lvlOverride>
  </w:num>
  <w:num w:numId="12">
    <w:abstractNumId w:val="19"/>
  </w:num>
  <w:num w:numId="13">
    <w:abstractNumId w:val="8"/>
    <w:lvlOverride w:ilvl="0">
      <w:startOverride w:val="1"/>
    </w:lvlOverride>
  </w:num>
  <w:num w:numId="14">
    <w:abstractNumId w:val="8"/>
    <w:lvlOverride w:ilvl="0">
      <w:startOverride w:val="1"/>
    </w:lvlOverride>
  </w:num>
  <w:num w:numId="15">
    <w:abstractNumId w:val="18"/>
  </w:num>
  <w:num w:numId="16">
    <w:abstractNumId w:val="13"/>
  </w:num>
  <w:num w:numId="17">
    <w:abstractNumId w:val="15"/>
  </w:num>
  <w:num w:numId="18">
    <w:abstractNumId w:val="14"/>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num>
  <w:num w:numId="33">
    <w:abstractNumId w:val="8"/>
    <w:lvlOverride w:ilvl="0">
      <w:startOverride w:val="1"/>
    </w:lvlOverride>
  </w:num>
  <w:num w:numId="34">
    <w:abstractNumId w:val="23"/>
  </w:num>
  <w:num w:numId="35">
    <w:abstractNumId w:val="4"/>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4"/>
    <w:lvlOverride w:ilvl="0">
      <w:startOverride w:val="1"/>
    </w:lvlOverride>
  </w:num>
  <w:num w:numId="40">
    <w:abstractNumId w:val="4"/>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0"/>
  </w:num>
  <w:num w:numId="44">
    <w:abstractNumId w:val="2"/>
  </w:num>
  <w:num w:numId="45">
    <w:abstractNumId w:val="10"/>
  </w:num>
  <w:num w:numId="46">
    <w:abstractNumId w:val="9"/>
  </w:num>
  <w:num w:numId="47">
    <w:abstractNumId w:val="20"/>
  </w:num>
  <w:num w:numId="48">
    <w:abstractNumId w:val="6"/>
  </w:num>
  <w:num w:numId="49">
    <w:abstractNumId w:val="12"/>
  </w:num>
  <w:num w:numId="50">
    <w:abstractNumId w:val="11"/>
  </w:num>
  <w:num w:numId="51">
    <w:abstractNumId w:val="22"/>
  </w:num>
  <w:num w:numId="52">
    <w:abstractNumId w:val="7"/>
  </w:num>
  <w:num w:numId="53">
    <w:abstractNumId w:val="1"/>
  </w:num>
  <w:num w:numId="54">
    <w:abstractNumId w:val="16"/>
  </w:num>
  <w:numIdMacAtCleanup w:val="5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w15:presenceInfo w15:providerId="None"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1627"/>
    <w:rsid w:val="00012056"/>
    <w:rsid w:val="0001208A"/>
    <w:rsid w:val="00013078"/>
    <w:rsid w:val="00013B80"/>
    <w:rsid w:val="00013E7C"/>
    <w:rsid w:val="000144A8"/>
    <w:rsid w:val="00014C20"/>
    <w:rsid w:val="00016723"/>
    <w:rsid w:val="00016A65"/>
    <w:rsid w:val="000170D6"/>
    <w:rsid w:val="000175D5"/>
    <w:rsid w:val="000177F1"/>
    <w:rsid w:val="000237AD"/>
    <w:rsid w:val="00023966"/>
    <w:rsid w:val="000271B4"/>
    <w:rsid w:val="000277F7"/>
    <w:rsid w:val="000278CC"/>
    <w:rsid w:val="00027F1A"/>
    <w:rsid w:val="00030E2D"/>
    <w:rsid w:val="00033394"/>
    <w:rsid w:val="00033A3A"/>
    <w:rsid w:val="0003581C"/>
    <w:rsid w:val="00035DDC"/>
    <w:rsid w:val="00036354"/>
    <w:rsid w:val="00036F85"/>
    <w:rsid w:val="000370BD"/>
    <w:rsid w:val="00037FDF"/>
    <w:rsid w:val="00040B45"/>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3EFD"/>
    <w:rsid w:val="00054A93"/>
    <w:rsid w:val="00054CB4"/>
    <w:rsid w:val="000551F3"/>
    <w:rsid w:val="00055244"/>
    <w:rsid w:val="000552C3"/>
    <w:rsid w:val="00056042"/>
    <w:rsid w:val="0005679F"/>
    <w:rsid w:val="00056BFD"/>
    <w:rsid w:val="00056FA1"/>
    <w:rsid w:val="00056FCF"/>
    <w:rsid w:val="00057021"/>
    <w:rsid w:val="000573A2"/>
    <w:rsid w:val="00057679"/>
    <w:rsid w:val="00060DCC"/>
    <w:rsid w:val="000624A6"/>
    <w:rsid w:val="00062955"/>
    <w:rsid w:val="000629EA"/>
    <w:rsid w:val="00064F7F"/>
    <w:rsid w:val="00067E28"/>
    <w:rsid w:val="000716B5"/>
    <w:rsid w:val="00071F57"/>
    <w:rsid w:val="0007415B"/>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87B76"/>
    <w:rsid w:val="0009195E"/>
    <w:rsid w:val="00092349"/>
    <w:rsid w:val="000924E5"/>
    <w:rsid w:val="00092B6E"/>
    <w:rsid w:val="0009314C"/>
    <w:rsid w:val="0009379A"/>
    <w:rsid w:val="00093913"/>
    <w:rsid w:val="0009536A"/>
    <w:rsid w:val="00095A96"/>
    <w:rsid w:val="00095E97"/>
    <w:rsid w:val="00096510"/>
    <w:rsid w:val="0009776D"/>
    <w:rsid w:val="00097ACE"/>
    <w:rsid w:val="00097BF6"/>
    <w:rsid w:val="00097F50"/>
    <w:rsid w:val="000A070F"/>
    <w:rsid w:val="000A089B"/>
    <w:rsid w:val="000A0DAD"/>
    <w:rsid w:val="000A134A"/>
    <w:rsid w:val="000A1EFF"/>
    <w:rsid w:val="000A2A6B"/>
    <w:rsid w:val="000A3959"/>
    <w:rsid w:val="000A3DA9"/>
    <w:rsid w:val="000A3DE8"/>
    <w:rsid w:val="000A4D90"/>
    <w:rsid w:val="000A5E77"/>
    <w:rsid w:val="000A7E1A"/>
    <w:rsid w:val="000B0C80"/>
    <w:rsid w:val="000B2DD2"/>
    <w:rsid w:val="000B39E7"/>
    <w:rsid w:val="000B39F7"/>
    <w:rsid w:val="000B4F80"/>
    <w:rsid w:val="000B539E"/>
    <w:rsid w:val="000B5A8D"/>
    <w:rsid w:val="000B605E"/>
    <w:rsid w:val="000B6669"/>
    <w:rsid w:val="000B77D3"/>
    <w:rsid w:val="000C05B1"/>
    <w:rsid w:val="000C0B3F"/>
    <w:rsid w:val="000C270B"/>
    <w:rsid w:val="000C2EDE"/>
    <w:rsid w:val="000C4BAB"/>
    <w:rsid w:val="000C602F"/>
    <w:rsid w:val="000C729E"/>
    <w:rsid w:val="000D0E70"/>
    <w:rsid w:val="000D16A4"/>
    <w:rsid w:val="000D22B7"/>
    <w:rsid w:val="000D275B"/>
    <w:rsid w:val="000D3304"/>
    <w:rsid w:val="000D3410"/>
    <w:rsid w:val="000D3AAA"/>
    <w:rsid w:val="000D3ADA"/>
    <w:rsid w:val="000D52A7"/>
    <w:rsid w:val="000D65E8"/>
    <w:rsid w:val="000D6E4C"/>
    <w:rsid w:val="000D76CE"/>
    <w:rsid w:val="000E1629"/>
    <w:rsid w:val="000E1E66"/>
    <w:rsid w:val="000E3B58"/>
    <w:rsid w:val="000E4F72"/>
    <w:rsid w:val="000E50F5"/>
    <w:rsid w:val="000E56BF"/>
    <w:rsid w:val="000E7362"/>
    <w:rsid w:val="000E75A5"/>
    <w:rsid w:val="000E79D1"/>
    <w:rsid w:val="000F090B"/>
    <w:rsid w:val="000F0C7A"/>
    <w:rsid w:val="000F16CD"/>
    <w:rsid w:val="000F2B36"/>
    <w:rsid w:val="000F3118"/>
    <w:rsid w:val="000F38E8"/>
    <w:rsid w:val="000F3D7C"/>
    <w:rsid w:val="000F61BF"/>
    <w:rsid w:val="000F7046"/>
    <w:rsid w:val="000F7B46"/>
    <w:rsid w:val="00100653"/>
    <w:rsid w:val="001018BE"/>
    <w:rsid w:val="00101D89"/>
    <w:rsid w:val="001054E4"/>
    <w:rsid w:val="00111352"/>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2673"/>
    <w:rsid w:val="001435BE"/>
    <w:rsid w:val="00145CC3"/>
    <w:rsid w:val="00145FA6"/>
    <w:rsid w:val="0014696A"/>
    <w:rsid w:val="00147210"/>
    <w:rsid w:val="00147D40"/>
    <w:rsid w:val="00147DBB"/>
    <w:rsid w:val="00147EC4"/>
    <w:rsid w:val="00150453"/>
    <w:rsid w:val="0015089B"/>
    <w:rsid w:val="00150A19"/>
    <w:rsid w:val="00151545"/>
    <w:rsid w:val="001520D7"/>
    <w:rsid w:val="00152DB8"/>
    <w:rsid w:val="00153166"/>
    <w:rsid w:val="0015389B"/>
    <w:rsid w:val="001558AF"/>
    <w:rsid w:val="00155DDA"/>
    <w:rsid w:val="001561C2"/>
    <w:rsid w:val="00156355"/>
    <w:rsid w:val="00156F8F"/>
    <w:rsid w:val="0015774B"/>
    <w:rsid w:val="00160F78"/>
    <w:rsid w:val="001619B4"/>
    <w:rsid w:val="00161D0A"/>
    <w:rsid w:val="001630B8"/>
    <w:rsid w:val="00163E0E"/>
    <w:rsid w:val="00164C58"/>
    <w:rsid w:val="001654BD"/>
    <w:rsid w:val="0016663D"/>
    <w:rsid w:val="00166D53"/>
    <w:rsid w:val="00167890"/>
    <w:rsid w:val="00170E4D"/>
    <w:rsid w:val="00171C67"/>
    <w:rsid w:val="00171DC1"/>
    <w:rsid w:val="0017220E"/>
    <w:rsid w:val="001727AC"/>
    <w:rsid w:val="00172B45"/>
    <w:rsid w:val="00173384"/>
    <w:rsid w:val="001738BE"/>
    <w:rsid w:val="00174F16"/>
    <w:rsid w:val="00175AA8"/>
    <w:rsid w:val="00176CA2"/>
    <w:rsid w:val="00177263"/>
    <w:rsid w:val="001772DA"/>
    <w:rsid w:val="00177A1F"/>
    <w:rsid w:val="001825BC"/>
    <w:rsid w:val="00183EBC"/>
    <w:rsid w:val="0018426E"/>
    <w:rsid w:val="0018587B"/>
    <w:rsid w:val="00185DC1"/>
    <w:rsid w:val="0018784F"/>
    <w:rsid w:val="00191642"/>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26C5"/>
    <w:rsid w:val="001B37F8"/>
    <w:rsid w:val="001B3D2F"/>
    <w:rsid w:val="001B3DAF"/>
    <w:rsid w:val="001B42A7"/>
    <w:rsid w:val="001B435C"/>
    <w:rsid w:val="001B4371"/>
    <w:rsid w:val="001B47E1"/>
    <w:rsid w:val="001B4DC2"/>
    <w:rsid w:val="001B7290"/>
    <w:rsid w:val="001C161B"/>
    <w:rsid w:val="001C21E6"/>
    <w:rsid w:val="001C23F4"/>
    <w:rsid w:val="001C4184"/>
    <w:rsid w:val="001C5865"/>
    <w:rsid w:val="001C61FF"/>
    <w:rsid w:val="001C6229"/>
    <w:rsid w:val="001C75E5"/>
    <w:rsid w:val="001D0D36"/>
    <w:rsid w:val="001D0EFC"/>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375"/>
    <w:rsid w:val="001F16AE"/>
    <w:rsid w:val="001F1A19"/>
    <w:rsid w:val="001F1D8F"/>
    <w:rsid w:val="001F26C5"/>
    <w:rsid w:val="001F2873"/>
    <w:rsid w:val="001F391D"/>
    <w:rsid w:val="001F78B0"/>
    <w:rsid w:val="00200621"/>
    <w:rsid w:val="00201763"/>
    <w:rsid w:val="002022A7"/>
    <w:rsid w:val="00202379"/>
    <w:rsid w:val="00202CF6"/>
    <w:rsid w:val="0020303A"/>
    <w:rsid w:val="0020599A"/>
    <w:rsid w:val="002068F3"/>
    <w:rsid w:val="0021072A"/>
    <w:rsid w:val="00212435"/>
    <w:rsid w:val="00212459"/>
    <w:rsid w:val="00214515"/>
    <w:rsid w:val="00215D1D"/>
    <w:rsid w:val="00217405"/>
    <w:rsid w:val="00217E78"/>
    <w:rsid w:val="0022071D"/>
    <w:rsid w:val="002209FB"/>
    <w:rsid w:val="00221EC9"/>
    <w:rsid w:val="00222BE8"/>
    <w:rsid w:val="00223929"/>
    <w:rsid w:val="00223AF4"/>
    <w:rsid w:val="00225B4F"/>
    <w:rsid w:val="0022675C"/>
    <w:rsid w:val="0022676C"/>
    <w:rsid w:val="0022691F"/>
    <w:rsid w:val="00227789"/>
    <w:rsid w:val="002277BD"/>
    <w:rsid w:val="0023016E"/>
    <w:rsid w:val="00230B4F"/>
    <w:rsid w:val="00232291"/>
    <w:rsid w:val="0023239E"/>
    <w:rsid w:val="00232644"/>
    <w:rsid w:val="00232FE4"/>
    <w:rsid w:val="00234075"/>
    <w:rsid w:val="002345E1"/>
    <w:rsid w:val="00236582"/>
    <w:rsid w:val="00236AAD"/>
    <w:rsid w:val="0023765B"/>
    <w:rsid w:val="002406F9"/>
    <w:rsid w:val="0024099A"/>
    <w:rsid w:val="00240F32"/>
    <w:rsid w:val="00242DE3"/>
    <w:rsid w:val="00243875"/>
    <w:rsid w:val="002441BA"/>
    <w:rsid w:val="00244336"/>
    <w:rsid w:val="00246D97"/>
    <w:rsid w:val="002514C9"/>
    <w:rsid w:val="00252A72"/>
    <w:rsid w:val="00253BAE"/>
    <w:rsid w:val="0025413F"/>
    <w:rsid w:val="0025579B"/>
    <w:rsid w:val="00257DDB"/>
    <w:rsid w:val="00260824"/>
    <w:rsid w:val="0026124B"/>
    <w:rsid w:val="0026209F"/>
    <w:rsid w:val="002632B2"/>
    <w:rsid w:val="00264352"/>
    <w:rsid w:val="00264B58"/>
    <w:rsid w:val="00267AB4"/>
    <w:rsid w:val="00267DAB"/>
    <w:rsid w:val="00267F40"/>
    <w:rsid w:val="00272066"/>
    <w:rsid w:val="00272A09"/>
    <w:rsid w:val="00273007"/>
    <w:rsid w:val="00276C9D"/>
    <w:rsid w:val="00280B7D"/>
    <w:rsid w:val="00281CF6"/>
    <w:rsid w:val="00281E5A"/>
    <w:rsid w:val="00282D6A"/>
    <w:rsid w:val="00282D8A"/>
    <w:rsid w:val="00285778"/>
    <w:rsid w:val="00285811"/>
    <w:rsid w:val="00285921"/>
    <w:rsid w:val="00287E93"/>
    <w:rsid w:val="00290299"/>
    <w:rsid w:val="002909AE"/>
    <w:rsid w:val="0029378A"/>
    <w:rsid w:val="00293993"/>
    <w:rsid w:val="00294F1F"/>
    <w:rsid w:val="002953CB"/>
    <w:rsid w:val="0029544E"/>
    <w:rsid w:val="0029583F"/>
    <w:rsid w:val="00295B07"/>
    <w:rsid w:val="0029601D"/>
    <w:rsid w:val="002973CB"/>
    <w:rsid w:val="002A07B3"/>
    <w:rsid w:val="002A0DA8"/>
    <w:rsid w:val="002A1E54"/>
    <w:rsid w:val="002A239D"/>
    <w:rsid w:val="002A239E"/>
    <w:rsid w:val="002A3F5B"/>
    <w:rsid w:val="002A460F"/>
    <w:rsid w:val="002A4716"/>
    <w:rsid w:val="002A4AC7"/>
    <w:rsid w:val="002A5F84"/>
    <w:rsid w:val="002A6B17"/>
    <w:rsid w:val="002A768B"/>
    <w:rsid w:val="002A7C11"/>
    <w:rsid w:val="002B0F59"/>
    <w:rsid w:val="002B1C43"/>
    <w:rsid w:val="002B22E1"/>
    <w:rsid w:val="002B253B"/>
    <w:rsid w:val="002B4EE9"/>
    <w:rsid w:val="002B660D"/>
    <w:rsid w:val="002C194D"/>
    <w:rsid w:val="002C2770"/>
    <w:rsid w:val="002C2ACA"/>
    <w:rsid w:val="002C3975"/>
    <w:rsid w:val="002C40AD"/>
    <w:rsid w:val="002C4391"/>
    <w:rsid w:val="002C4664"/>
    <w:rsid w:val="002C4976"/>
    <w:rsid w:val="002C5102"/>
    <w:rsid w:val="002C5ADE"/>
    <w:rsid w:val="002C5D2F"/>
    <w:rsid w:val="002C604D"/>
    <w:rsid w:val="002C60ED"/>
    <w:rsid w:val="002C6EA8"/>
    <w:rsid w:val="002C78A9"/>
    <w:rsid w:val="002C7CE5"/>
    <w:rsid w:val="002C7D17"/>
    <w:rsid w:val="002D01B1"/>
    <w:rsid w:val="002D1656"/>
    <w:rsid w:val="002D2B46"/>
    <w:rsid w:val="002D2FE7"/>
    <w:rsid w:val="002E0A3A"/>
    <w:rsid w:val="002E0CC3"/>
    <w:rsid w:val="002E1377"/>
    <w:rsid w:val="002E1E1E"/>
    <w:rsid w:val="002E3406"/>
    <w:rsid w:val="002E34D4"/>
    <w:rsid w:val="002E660F"/>
    <w:rsid w:val="002E7393"/>
    <w:rsid w:val="002F0982"/>
    <w:rsid w:val="002F0EBD"/>
    <w:rsid w:val="002F0F98"/>
    <w:rsid w:val="002F2E33"/>
    <w:rsid w:val="002F37FC"/>
    <w:rsid w:val="002F3FB5"/>
    <w:rsid w:val="002F5901"/>
    <w:rsid w:val="0030011C"/>
    <w:rsid w:val="003008C1"/>
    <w:rsid w:val="0030190A"/>
    <w:rsid w:val="003022ED"/>
    <w:rsid w:val="00302727"/>
    <w:rsid w:val="00302D49"/>
    <w:rsid w:val="003030CE"/>
    <w:rsid w:val="003043B3"/>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6B3B"/>
    <w:rsid w:val="003172D4"/>
    <w:rsid w:val="00317F68"/>
    <w:rsid w:val="0032206E"/>
    <w:rsid w:val="0032234E"/>
    <w:rsid w:val="00322D61"/>
    <w:rsid w:val="00323669"/>
    <w:rsid w:val="00323B2C"/>
    <w:rsid w:val="00323C6C"/>
    <w:rsid w:val="00324CA6"/>
    <w:rsid w:val="00324E6A"/>
    <w:rsid w:val="0032526F"/>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1F41"/>
    <w:rsid w:val="0034469B"/>
    <w:rsid w:val="00345F30"/>
    <w:rsid w:val="00346730"/>
    <w:rsid w:val="00346963"/>
    <w:rsid w:val="00347250"/>
    <w:rsid w:val="00347BA5"/>
    <w:rsid w:val="003506BA"/>
    <w:rsid w:val="003508A1"/>
    <w:rsid w:val="00350AB9"/>
    <w:rsid w:val="003511E0"/>
    <w:rsid w:val="003521B0"/>
    <w:rsid w:val="003524CB"/>
    <w:rsid w:val="0035256B"/>
    <w:rsid w:val="003534B8"/>
    <w:rsid w:val="003556F1"/>
    <w:rsid w:val="00355D5E"/>
    <w:rsid w:val="00355EC0"/>
    <w:rsid w:val="003560E9"/>
    <w:rsid w:val="00356434"/>
    <w:rsid w:val="0035646F"/>
    <w:rsid w:val="003578AB"/>
    <w:rsid w:val="003600ED"/>
    <w:rsid w:val="00361D32"/>
    <w:rsid w:val="00362523"/>
    <w:rsid w:val="00362BCE"/>
    <w:rsid w:val="0036393A"/>
    <w:rsid w:val="0036572E"/>
    <w:rsid w:val="00365A47"/>
    <w:rsid w:val="003660E1"/>
    <w:rsid w:val="0036644C"/>
    <w:rsid w:val="003713D1"/>
    <w:rsid w:val="00371412"/>
    <w:rsid w:val="00375E34"/>
    <w:rsid w:val="00375F44"/>
    <w:rsid w:val="00376179"/>
    <w:rsid w:val="00376B66"/>
    <w:rsid w:val="003801E1"/>
    <w:rsid w:val="003810A6"/>
    <w:rsid w:val="003812EB"/>
    <w:rsid w:val="0038315B"/>
    <w:rsid w:val="0038377B"/>
    <w:rsid w:val="003840A6"/>
    <w:rsid w:val="0038456F"/>
    <w:rsid w:val="003850AE"/>
    <w:rsid w:val="003851C0"/>
    <w:rsid w:val="00385C30"/>
    <w:rsid w:val="00385E3E"/>
    <w:rsid w:val="003873BC"/>
    <w:rsid w:val="00391B74"/>
    <w:rsid w:val="003926E6"/>
    <w:rsid w:val="003930AC"/>
    <w:rsid w:val="003943CF"/>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1E78"/>
    <w:rsid w:val="003C20B8"/>
    <w:rsid w:val="003C25CB"/>
    <w:rsid w:val="003C2905"/>
    <w:rsid w:val="003C2B9F"/>
    <w:rsid w:val="003C2D6D"/>
    <w:rsid w:val="003C306F"/>
    <w:rsid w:val="003C3982"/>
    <w:rsid w:val="003C50CE"/>
    <w:rsid w:val="003C6ADD"/>
    <w:rsid w:val="003C6C1F"/>
    <w:rsid w:val="003D099A"/>
    <w:rsid w:val="003D0B91"/>
    <w:rsid w:val="003D362C"/>
    <w:rsid w:val="003D44B6"/>
    <w:rsid w:val="003D468B"/>
    <w:rsid w:val="003D46A6"/>
    <w:rsid w:val="003D4C29"/>
    <w:rsid w:val="003D60FB"/>
    <w:rsid w:val="003E024E"/>
    <w:rsid w:val="003E036B"/>
    <w:rsid w:val="003E1651"/>
    <w:rsid w:val="003E1BE1"/>
    <w:rsid w:val="003E2355"/>
    <w:rsid w:val="003E2DCF"/>
    <w:rsid w:val="003E39CA"/>
    <w:rsid w:val="003E4425"/>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3F7D10"/>
    <w:rsid w:val="00400AF3"/>
    <w:rsid w:val="00403ADC"/>
    <w:rsid w:val="00403BA3"/>
    <w:rsid w:val="00404CF7"/>
    <w:rsid w:val="00405722"/>
    <w:rsid w:val="00405D2E"/>
    <w:rsid w:val="00405D97"/>
    <w:rsid w:val="004078DE"/>
    <w:rsid w:val="00407C56"/>
    <w:rsid w:val="00413618"/>
    <w:rsid w:val="00414837"/>
    <w:rsid w:val="00414D73"/>
    <w:rsid w:val="00414E1A"/>
    <w:rsid w:val="00416B09"/>
    <w:rsid w:val="0042512A"/>
    <w:rsid w:val="00425943"/>
    <w:rsid w:val="00427072"/>
    <w:rsid w:val="004274ED"/>
    <w:rsid w:val="004274FA"/>
    <w:rsid w:val="00427819"/>
    <w:rsid w:val="00431ACE"/>
    <w:rsid w:val="004326A6"/>
    <w:rsid w:val="00432F24"/>
    <w:rsid w:val="00433A94"/>
    <w:rsid w:val="004355B9"/>
    <w:rsid w:val="004361AC"/>
    <w:rsid w:val="00436E0A"/>
    <w:rsid w:val="00440395"/>
    <w:rsid w:val="00440AF7"/>
    <w:rsid w:val="00440C25"/>
    <w:rsid w:val="00441453"/>
    <w:rsid w:val="0044314A"/>
    <w:rsid w:val="004434F2"/>
    <w:rsid w:val="00446FBC"/>
    <w:rsid w:val="004506D7"/>
    <w:rsid w:val="004517EF"/>
    <w:rsid w:val="00452D94"/>
    <w:rsid w:val="00453D0F"/>
    <w:rsid w:val="00453DA5"/>
    <w:rsid w:val="00453DF8"/>
    <w:rsid w:val="00454FEF"/>
    <w:rsid w:val="00455E58"/>
    <w:rsid w:val="00461407"/>
    <w:rsid w:val="0046182F"/>
    <w:rsid w:val="00461BC5"/>
    <w:rsid w:val="004636D4"/>
    <w:rsid w:val="00463C42"/>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119B"/>
    <w:rsid w:val="0048215D"/>
    <w:rsid w:val="00482535"/>
    <w:rsid w:val="00483D00"/>
    <w:rsid w:val="00484A58"/>
    <w:rsid w:val="00484CF0"/>
    <w:rsid w:val="00486D73"/>
    <w:rsid w:val="0048783D"/>
    <w:rsid w:val="004905C0"/>
    <w:rsid w:val="004905D5"/>
    <w:rsid w:val="00491BA7"/>
    <w:rsid w:val="00491E50"/>
    <w:rsid w:val="004933AD"/>
    <w:rsid w:val="00493A29"/>
    <w:rsid w:val="00493EBC"/>
    <w:rsid w:val="00494824"/>
    <w:rsid w:val="004958CC"/>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3F95"/>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B01"/>
    <w:rsid w:val="00512FAD"/>
    <w:rsid w:val="005132E7"/>
    <w:rsid w:val="00513357"/>
    <w:rsid w:val="00513D1A"/>
    <w:rsid w:val="00513D6E"/>
    <w:rsid w:val="005141D9"/>
    <w:rsid w:val="00515332"/>
    <w:rsid w:val="005156A8"/>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24B6"/>
    <w:rsid w:val="0053396A"/>
    <w:rsid w:val="005407D1"/>
    <w:rsid w:val="00541888"/>
    <w:rsid w:val="00541AAD"/>
    <w:rsid w:val="00541D80"/>
    <w:rsid w:val="005429DC"/>
    <w:rsid w:val="00542BF6"/>
    <w:rsid w:val="00542BF8"/>
    <w:rsid w:val="00545BE9"/>
    <w:rsid w:val="00547083"/>
    <w:rsid w:val="00550059"/>
    <w:rsid w:val="00550CBB"/>
    <w:rsid w:val="005527B4"/>
    <w:rsid w:val="00555037"/>
    <w:rsid w:val="005551C7"/>
    <w:rsid w:val="005556BA"/>
    <w:rsid w:val="0055598D"/>
    <w:rsid w:val="00556554"/>
    <w:rsid w:val="005567BD"/>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783"/>
    <w:rsid w:val="00583819"/>
    <w:rsid w:val="00584973"/>
    <w:rsid w:val="005852AD"/>
    <w:rsid w:val="0058598F"/>
    <w:rsid w:val="00586B8A"/>
    <w:rsid w:val="00587381"/>
    <w:rsid w:val="005908DD"/>
    <w:rsid w:val="005919AA"/>
    <w:rsid w:val="005939BA"/>
    <w:rsid w:val="00593DFD"/>
    <w:rsid w:val="00595C58"/>
    <w:rsid w:val="005A0C6D"/>
    <w:rsid w:val="005A3B16"/>
    <w:rsid w:val="005A40CA"/>
    <w:rsid w:val="005A417E"/>
    <w:rsid w:val="005A4C1A"/>
    <w:rsid w:val="005A500E"/>
    <w:rsid w:val="005A5206"/>
    <w:rsid w:val="005B1136"/>
    <w:rsid w:val="005B167A"/>
    <w:rsid w:val="005B2A19"/>
    <w:rsid w:val="005B35C1"/>
    <w:rsid w:val="005B5B05"/>
    <w:rsid w:val="005B61F4"/>
    <w:rsid w:val="005B626F"/>
    <w:rsid w:val="005B648B"/>
    <w:rsid w:val="005B6E01"/>
    <w:rsid w:val="005C0797"/>
    <w:rsid w:val="005C09DE"/>
    <w:rsid w:val="005C186A"/>
    <w:rsid w:val="005C2112"/>
    <w:rsid w:val="005C2681"/>
    <w:rsid w:val="005C40A1"/>
    <w:rsid w:val="005C5E40"/>
    <w:rsid w:val="005C604C"/>
    <w:rsid w:val="005C6C7B"/>
    <w:rsid w:val="005D1738"/>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69AD"/>
    <w:rsid w:val="00601256"/>
    <w:rsid w:val="00601C87"/>
    <w:rsid w:val="006027C8"/>
    <w:rsid w:val="00604376"/>
    <w:rsid w:val="00605A4C"/>
    <w:rsid w:val="00605F13"/>
    <w:rsid w:val="00606CBD"/>
    <w:rsid w:val="006070CE"/>
    <w:rsid w:val="0060718F"/>
    <w:rsid w:val="00607428"/>
    <w:rsid w:val="00610EBA"/>
    <w:rsid w:val="0061185D"/>
    <w:rsid w:val="00612D36"/>
    <w:rsid w:val="006131FF"/>
    <w:rsid w:val="006141AB"/>
    <w:rsid w:val="00614D0E"/>
    <w:rsid w:val="00615B4D"/>
    <w:rsid w:val="00616DBC"/>
    <w:rsid w:val="0061799C"/>
    <w:rsid w:val="00620174"/>
    <w:rsid w:val="00621386"/>
    <w:rsid w:val="00621979"/>
    <w:rsid w:val="00622141"/>
    <w:rsid w:val="0062290B"/>
    <w:rsid w:val="00622ADD"/>
    <w:rsid w:val="006242A7"/>
    <w:rsid w:val="0062484A"/>
    <w:rsid w:val="00626C9A"/>
    <w:rsid w:val="00627C00"/>
    <w:rsid w:val="006308AA"/>
    <w:rsid w:val="006338DC"/>
    <w:rsid w:val="0063393D"/>
    <w:rsid w:val="006346A2"/>
    <w:rsid w:val="00634F31"/>
    <w:rsid w:val="006364A0"/>
    <w:rsid w:val="006368B7"/>
    <w:rsid w:val="00637159"/>
    <w:rsid w:val="00637D6A"/>
    <w:rsid w:val="00640D90"/>
    <w:rsid w:val="00642768"/>
    <w:rsid w:val="00643D23"/>
    <w:rsid w:val="00644361"/>
    <w:rsid w:val="00645669"/>
    <w:rsid w:val="00645B9F"/>
    <w:rsid w:val="006465BA"/>
    <w:rsid w:val="0065038E"/>
    <w:rsid w:val="0065239F"/>
    <w:rsid w:val="006537B2"/>
    <w:rsid w:val="006554A4"/>
    <w:rsid w:val="006603DE"/>
    <w:rsid w:val="00660E2C"/>
    <w:rsid w:val="00662824"/>
    <w:rsid w:val="00664C8E"/>
    <w:rsid w:val="00664FD2"/>
    <w:rsid w:val="006670DD"/>
    <w:rsid w:val="00670091"/>
    <w:rsid w:val="006708A7"/>
    <w:rsid w:val="006709D9"/>
    <w:rsid w:val="00670B3C"/>
    <w:rsid w:val="00670D6A"/>
    <w:rsid w:val="00671604"/>
    <w:rsid w:val="006730FC"/>
    <w:rsid w:val="00673939"/>
    <w:rsid w:val="00674211"/>
    <w:rsid w:val="0067432C"/>
    <w:rsid w:val="00674863"/>
    <w:rsid w:val="006769B2"/>
    <w:rsid w:val="006770FD"/>
    <w:rsid w:val="00677BD2"/>
    <w:rsid w:val="00680E94"/>
    <w:rsid w:val="00683609"/>
    <w:rsid w:val="0068378A"/>
    <w:rsid w:val="00684672"/>
    <w:rsid w:val="00685D60"/>
    <w:rsid w:val="0068736B"/>
    <w:rsid w:val="00690A23"/>
    <w:rsid w:val="0069130B"/>
    <w:rsid w:val="006924A0"/>
    <w:rsid w:val="00692844"/>
    <w:rsid w:val="00692AF8"/>
    <w:rsid w:val="0069430D"/>
    <w:rsid w:val="00694FC4"/>
    <w:rsid w:val="006959E5"/>
    <w:rsid w:val="00695B29"/>
    <w:rsid w:val="00695C22"/>
    <w:rsid w:val="006963E3"/>
    <w:rsid w:val="00696EA2"/>
    <w:rsid w:val="006A0494"/>
    <w:rsid w:val="006A0953"/>
    <w:rsid w:val="006A1381"/>
    <w:rsid w:val="006A2D60"/>
    <w:rsid w:val="006A449D"/>
    <w:rsid w:val="006A493A"/>
    <w:rsid w:val="006A5363"/>
    <w:rsid w:val="006A5810"/>
    <w:rsid w:val="006A5C57"/>
    <w:rsid w:val="006A659F"/>
    <w:rsid w:val="006A7265"/>
    <w:rsid w:val="006A7C81"/>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E7F5D"/>
    <w:rsid w:val="006F2F47"/>
    <w:rsid w:val="006F3276"/>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14A4D"/>
    <w:rsid w:val="00716AA8"/>
    <w:rsid w:val="00717C43"/>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A10"/>
    <w:rsid w:val="00742DFC"/>
    <w:rsid w:val="007430CB"/>
    <w:rsid w:val="00744484"/>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4D83"/>
    <w:rsid w:val="007574BF"/>
    <w:rsid w:val="00761919"/>
    <w:rsid w:val="00762765"/>
    <w:rsid w:val="00762790"/>
    <w:rsid w:val="0076399C"/>
    <w:rsid w:val="007639CB"/>
    <w:rsid w:val="007670C5"/>
    <w:rsid w:val="0077068A"/>
    <w:rsid w:val="0077084B"/>
    <w:rsid w:val="00771548"/>
    <w:rsid w:val="00771E1F"/>
    <w:rsid w:val="00772B97"/>
    <w:rsid w:val="00773D4B"/>
    <w:rsid w:val="00773DE0"/>
    <w:rsid w:val="00775BF7"/>
    <w:rsid w:val="007801F1"/>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0D4"/>
    <w:rsid w:val="00793A35"/>
    <w:rsid w:val="00793B45"/>
    <w:rsid w:val="00794716"/>
    <w:rsid w:val="00794815"/>
    <w:rsid w:val="007949CF"/>
    <w:rsid w:val="00797AF2"/>
    <w:rsid w:val="007A02E3"/>
    <w:rsid w:val="007A0EDA"/>
    <w:rsid w:val="007A1691"/>
    <w:rsid w:val="007A18E2"/>
    <w:rsid w:val="007A36AB"/>
    <w:rsid w:val="007A3C01"/>
    <w:rsid w:val="007A45A9"/>
    <w:rsid w:val="007A6FCA"/>
    <w:rsid w:val="007A7625"/>
    <w:rsid w:val="007B08A6"/>
    <w:rsid w:val="007B0BEE"/>
    <w:rsid w:val="007B1339"/>
    <w:rsid w:val="007B1621"/>
    <w:rsid w:val="007B2236"/>
    <w:rsid w:val="007B341F"/>
    <w:rsid w:val="007B4364"/>
    <w:rsid w:val="007B616C"/>
    <w:rsid w:val="007B6844"/>
    <w:rsid w:val="007C192C"/>
    <w:rsid w:val="007C2587"/>
    <w:rsid w:val="007C3635"/>
    <w:rsid w:val="007C4ABD"/>
    <w:rsid w:val="007C5226"/>
    <w:rsid w:val="007C703A"/>
    <w:rsid w:val="007D1177"/>
    <w:rsid w:val="007D437E"/>
    <w:rsid w:val="007D61E9"/>
    <w:rsid w:val="007D68EA"/>
    <w:rsid w:val="007E0E14"/>
    <w:rsid w:val="007E1ED4"/>
    <w:rsid w:val="007E24B0"/>
    <w:rsid w:val="007E268C"/>
    <w:rsid w:val="007E2789"/>
    <w:rsid w:val="007E61B2"/>
    <w:rsid w:val="007E62D4"/>
    <w:rsid w:val="007E6B4B"/>
    <w:rsid w:val="007F0702"/>
    <w:rsid w:val="007F0867"/>
    <w:rsid w:val="007F24B6"/>
    <w:rsid w:val="007F27B1"/>
    <w:rsid w:val="007F2B3E"/>
    <w:rsid w:val="007F2BA2"/>
    <w:rsid w:val="007F3E23"/>
    <w:rsid w:val="007F400F"/>
    <w:rsid w:val="007F4768"/>
    <w:rsid w:val="007F4CA9"/>
    <w:rsid w:val="007F51B3"/>
    <w:rsid w:val="007F6A35"/>
    <w:rsid w:val="007F70C4"/>
    <w:rsid w:val="007F76A1"/>
    <w:rsid w:val="007F7841"/>
    <w:rsid w:val="007F7D21"/>
    <w:rsid w:val="008001BB"/>
    <w:rsid w:val="00800ED8"/>
    <w:rsid w:val="008024C0"/>
    <w:rsid w:val="00804B8D"/>
    <w:rsid w:val="00806DFA"/>
    <w:rsid w:val="00807739"/>
    <w:rsid w:val="00807993"/>
    <w:rsid w:val="008103B4"/>
    <w:rsid w:val="00810A81"/>
    <w:rsid w:val="00811343"/>
    <w:rsid w:val="008119A3"/>
    <w:rsid w:val="00812894"/>
    <w:rsid w:val="008134F8"/>
    <w:rsid w:val="00813BB0"/>
    <w:rsid w:val="0081489F"/>
    <w:rsid w:val="0081661C"/>
    <w:rsid w:val="0081772D"/>
    <w:rsid w:val="00820E89"/>
    <w:rsid w:val="00821856"/>
    <w:rsid w:val="00821CEC"/>
    <w:rsid w:val="0082288E"/>
    <w:rsid w:val="00824CCC"/>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818"/>
    <w:rsid w:val="00840AB3"/>
    <w:rsid w:val="00841171"/>
    <w:rsid w:val="00841667"/>
    <w:rsid w:val="008420C8"/>
    <w:rsid w:val="008421CC"/>
    <w:rsid w:val="00842252"/>
    <w:rsid w:val="0084298F"/>
    <w:rsid w:val="00843D37"/>
    <w:rsid w:val="00844489"/>
    <w:rsid w:val="0084479D"/>
    <w:rsid w:val="008459F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29C8"/>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2E9F"/>
    <w:rsid w:val="00883A76"/>
    <w:rsid w:val="0088581A"/>
    <w:rsid w:val="008868AB"/>
    <w:rsid w:val="008904CE"/>
    <w:rsid w:val="0089249E"/>
    <w:rsid w:val="0089265D"/>
    <w:rsid w:val="00892B52"/>
    <w:rsid w:val="00893017"/>
    <w:rsid w:val="00893607"/>
    <w:rsid w:val="00893F3D"/>
    <w:rsid w:val="008969D0"/>
    <w:rsid w:val="00896B57"/>
    <w:rsid w:val="00896CE5"/>
    <w:rsid w:val="00896F14"/>
    <w:rsid w:val="00897BED"/>
    <w:rsid w:val="008A00D9"/>
    <w:rsid w:val="008A065B"/>
    <w:rsid w:val="008A0D4A"/>
    <w:rsid w:val="008A1770"/>
    <w:rsid w:val="008A1BD7"/>
    <w:rsid w:val="008A27B0"/>
    <w:rsid w:val="008A4D14"/>
    <w:rsid w:val="008A51E7"/>
    <w:rsid w:val="008A7BF7"/>
    <w:rsid w:val="008B03F7"/>
    <w:rsid w:val="008B04B2"/>
    <w:rsid w:val="008B330D"/>
    <w:rsid w:val="008B4C96"/>
    <w:rsid w:val="008B4E31"/>
    <w:rsid w:val="008B68CD"/>
    <w:rsid w:val="008B6F21"/>
    <w:rsid w:val="008B78B3"/>
    <w:rsid w:val="008C184A"/>
    <w:rsid w:val="008C1B5B"/>
    <w:rsid w:val="008C2165"/>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208"/>
    <w:rsid w:val="008E43FD"/>
    <w:rsid w:val="008E592E"/>
    <w:rsid w:val="008E5A55"/>
    <w:rsid w:val="008E6646"/>
    <w:rsid w:val="008E69CC"/>
    <w:rsid w:val="008F02E0"/>
    <w:rsid w:val="008F04B5"/>
    <w:rsid w:val="008F1182"/>
    <w:rsid w:val="008F3316"/>
    <w:rsid w:val="008F3629"/>
    <w:rsid w:val="008F4B10"/>
    <w:rsid w:val="00900724"/>
    <w:rsid w:val="00902547"/>
    <w:rsid w:val="009031AA"/>
    <w:rsid w:val="009037BD"/>
    <w:rsid w:val="009049CD"/>
    <w:rsid w:val="00904A13"/>
    <w:rsid w:val="00905F4B"/>
    <w:rsid w:val="00906CE6"/>
    <w:rsid w:val="00906E81"/>
    <w:rsid w:val="009074D5"/>
    <w:rsid w:val="00907D5A"/>
    <w:rsid w:val="00907EC6"/>
    <w:rsid w:val="00910BA4"/>
    <w:rsid w:val="0091134F"/>
    <w:rsid w:val="00912EB2"/>
    <w:rsid w:val="00913100"/>
    <w:rsid w:val="00915228"/>
    <w:rsid w:val="009153F5"/>
    <w:rsid w:val="0091627E"/>
    <w:rsid w:val="009214CF"/>
    <w:rsid w:val="0092277B"/>
    <w:rsid w:val="00923DE9"/>
    <w:rsid w:val="009257DE"/>
    <w:rsid w:val="009268E2"/>
    <w:rsid w:val="00927CC1"/>
    <w:rsid w:val="009304BE"/>
    <w:rsid w:val="009309A7"/>
    <w:rsid w:val="009312D0"/>
    <w:rsid w:val="00931629"/>
    <w:rsid w:val="00932347"/>
    <w:rsid w:val="009335E4"/>
    <w:rsid w:val="00933631"/>
    <w:rsid w:val="00936918"/>
    <w:rsid w:val="0093732D"/>
    <w:rsid w:val="00937DA9"/>
    <w:rsid w:val="00941331"/>
    <w:rsid w:val="00941ADC"/>
    <w:rsid w:val="0094283B"/>
    <w:rsid w:val="00942AF2"/>
    <w:rsid w:val="00944217"/>
    <w:rsid w:val="00945569"/>
    <w:rsid w:val="00945604"/>
    <w:rsid w:val="00946590"/>
    <w:rsid w:val="00946D9F"/>
    <w:rsid w:val="009505F4"/>
    <w:rsid w:val="00950683"/>
    <w:rsid w:val="00951D82"/>
    <w:rsid w:val="00952050"/>
    <w:rsid w:val="00952817"/>
    <w:rsid w:val="00952A91"/>
    <w:rsid w:val="0095345F"/>
    <w:rsid w:val="0095355B"/>
    <w:rsid w:val="00954796"/>
    <w:rsid w:val="0095491C"/>
    <w:rsid w:val="00954AB8"/>
    <w:rsid w:val="00955009"/>
    <w:rsid w:val="009604C5"/>
    <w:rsid w:val="0096184F"/>
    <w:rsid w:val="00961CAC"/>
    <w:rsid w:val="00963065"/>
    <w:rsid w:val="00963855"/>
    <w:rsid w:val="00963B92"/>
    <w:rsid w:val="00963CC3"/>
    <w:rsid w:val="00964669"/>
    <w:rsid w:val="009655BE"/>
    <w:rsid w:val="009661D3"/>
    <w:rsid w:val="00970002"/>
    <w:rsid w:val="00971E52"/>
    <w:rsid w:val="00972D93"/>
    <w:rsid w:val="00973CBF"/>
    <w:rsid w:val="009755E7"/>
    <w:rsid w:val="00976A1A"/>
    <w:rsid w:val="00980177"/>
    <w:rsid w:val="0098031F"/>
    <w:rsid w:val="00980507"/>
    <w:rsid w:val="00984C03"/>
    <w:rsid w:val="00984DDA"/>
    <w:rsid w:val="00984E3F"/>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97B"/>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C7A90"/>
    <w:rsid w:val="009D1C5D"/>
    <w:rsid w:val="009D31DB"/>
    <w:rsid w:val="009D32E5"/>
    <w:rsid w:val="009D38FE"/>
    <w:rsid w:val="009D3B9A"/>
    <w:rsid w:val="009D3CA7"/>
    <w:rsid w:val="009D5A2C"/>
    <w:rsid w:val="009D5E68"/>
    <w:rsid w:val="009D61BE"/>
    <w:rsid w:val="009D6A23"/>
    <w:rsid w:val="009D6FA9"/>
    <w:rsid w:val="009D7E43"/>
    <w:rsid w:val="009E02BD"/>
    <w:rsid w:val="009E0FEB"/>
    <w:rsid w:val="009E25A9"/>
    <w:rsid w:val="009E2A07"/>
    <w:rsid w:val="009E2C8A"/>
    <w:rsid w:val="009E341F"/>
    <w:rsid w:val="009E3B06"/>
    <w:rsid w:val="009E58FB"/>
    <w:rsid w:val="009E601B"/>
    <w:rsid w:val="009E6E06"/>
    <w:rsid w:val="009F02B2"/>
    <w:rsid w:val="009F02B6"/>
    <w:rsid w:val="009F03B0"/>
    <w:rsid w:val="009F0FAC"/>
    <w:rsid w:val="009F182E"/>
    <w:rsid w:val="009F205C"/>
    <w:rsid w:val="009F25C1"/>
    <w:rsid w:val="009F269D"/>
    <w:rsid w:val="009F3E7C"/>
    <w:rsid w:val="009F57F1"/>
    <w:rsid w:val="009F5AB8"/>
    <w:rsid w:val="009F7492"/>
    <w:rsid w:val="00A000FC"/>
    <w:rsid w:val="00A0060A"/>
    <w:rsid w:val="00A00B50"/>
    <w:rsid w:val="00A019B0"/>
    <w:rsid w:val="00A02B75"/>
    <w:rsid w:val="00A03F95"/>
    <w:rsid w:val="00A05049"/>
    <w:rsid w:val="00A055BC"/>
    <w:rsid w:val="00A05739"/>
    <w:rsid w:val="00A05FF2"/>
    <w:rsid w:val="00A06A56"/>
    <w:rsid w:val="00A10124"/>
    <w:rsid w:val="00A1083C"/>
    <w:rsid w:val="00A11AED"/>
    <w:rsid w:val="00A12324"/>
    <w:rsid w:val="00A12C36"/>
    <w:rsid w:val="00A1377B"/>
    <w:rsid w:val="00A13C3B"/>
    <w:rsid w:val="00A15628"/>
    <w:rsid w:val="00A15926"/>
    <w:rsid w:val="00A15964"/>
    <w:rsid w:val="00A15D9D"/>
    <w:rsid w:val="00A16E62"/>
    <w:rsid w:val="00A173CC"/>
    <w:rsid w:val="00A20689"/>
    <w:rsid w:val="00A21C89"/>
    <w:rsid w:val="00A22020"/>
    <w:rsid w:val="00A228F2"/>
    <w:rsid w:val="00A25ED0"/>
    <w:rsid w:val="00A265D5"/>
    <w:rsid w:val="00A266E6"/>
    <w:rsid w:val="00A27094"/>
    <w:rsid w:val="00A31F94"/>
    <w:rsid w:val="00A32851"/>
    <w:rsid w:val="00A34F0F"/>
    <w:rsid w:val="00A351EE"/>
    <w:rsid w:val="00A3663B"/>
    <w:rsid w:val="00A369A0"/>
    <w:rsid w:val="00A371E0"/>
    <w:rsid w:val="00A406F5"/>
    <w:rsid w:val="00A43806"/>
    <w:rsid w:val="00A45D50"/>
    <w:rsid w:val="00A46B4A"/>
    <w:rsid w:val="00A47C12"/>
    <w:rsid w:val="00A509B4"/>
    <w:rsid w:val="00A519F6"/>
    <w:rsid w:val="00A51BE5"/>
    <w:rsid w:val="00A52066"/>
    <w:rsid w:val="00A538C1"/>
    <w:rsid w:val="00A55959"/>
    <w:rsid w:val="00A55EE7"/>
    <w:rsid w:val="00A55F33"/>
    <w:rsid w:val="00A56587"/>
    <w:rsid w:val="00A56F58"/>
    <w:rsid w:val="00A57023"/>
    <w:rsid w:val="00A57D32"/>
    <w:rsid w:val="00A60571"/>
    <w:rsid w:val="00A60992"/>
    <w:rsid w:val="00A61410"/>
    <w:rsid w:val="00A6198D"/>
    <w:rsid w:val="00A63C60"/>
    <w:rsid w:val="00A63D3D"/>
    <w:rsid w:val="00A644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3E9"/>
    <w:rsid w:val="00A76494"/>
    <w:rsid w:val="00A764C8"/>
    <w:rsid w:val="00A76EAC"/>
    <w:rsid w:val="00A77A48"/>
    <w:rsid w:val="00A81304"/>
    <w:rsid w:val="00A8153F"/>
    <w:rsid w:val="00A83867"/>
    <w:rsid w:val="00A84B7E"/>
    <w:rsid w:val="00A85F2A"/>
    <w:rsid w:val="00A8620D"/>
    <w:rsid w:val="00A87CEE"/>
    <w:rsid w:val="00A903BC"/>
    <w:rsid w:val="00A91D8E"/>
    <w:rsid w:val="00A9249E"/>
    <w:rsid w:val="00A94FAA"/>
    <w:rsid w:val="00A95123"/>
    <w:rsid w:val="00A97238"/>
    <w:rsid w:val="00AA072A"/>
    <w:rsid w:val="00AA17F0"/>
    <w:rsid w:val="00AA2556"/>
    <w:rsid w:val="00AA4B1B"/>
    <w:rsid w:val="00AA4D27"/>
    <w:rsid w:val="00AA58F3"/>
    <w:rsid w:val="00AA5CE7"/>
    <w:rsid w:val="00AA6F28"/>
    <w:rsid w:val="00AA7EA9"/>
    <w:rsid w:val="00AB01C0"/>
    <w:rsid w:val="00AB0E91"/>
    <w:rsid w:val="00AB0EB9"/>
    <w:rsid w:val="00AB1343"/>
    <w:rsid w:val="00AB1EE6"/>
    <w:rsid w:val="00AB1FE5"/>
    <w:rsid w:val="00AB2522"/>
    <w:rsid w:val="00AB264F"/>
    <w:rsid w:val="00AB2DAA"/>
    <w:rsid w:val="00AB511A"/>
    <w:rsid w:val="00AB5C6C"/>
    <w:rsid w:val="00AB605B"/>
    <w:rsid w:val="00AC0DA9"/>
    <w:rsid w:val="00AC1D2D"/>
    <w:rsid w:val="00AC1DB8"/>
    <w:rsid w:val="00AC3685"/>
    <w:rsid w:val="00AC3DE2"/>
    <w:rsid w:val="00AC3EA0"/>
    <w:rsid w:val="00AC43BB"/>
    <w:rsid w:val="00AC43E6"/>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09B"/>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0776F"/>
    <w:rsid w:val="00B10D84"/>
    <w:rsid w:val="00B11370"/>
    <w:rsid w:val="00B11A7A"/>
    <w:rsid w:val="00B11BA9"/>
    <w:rsid w:val="00B139A1"/>
    <w:rsid w:val="00B14BB1"/>
    <w:rsid w:val="00B2013E"/>
    <w:rsid w:val="00B209BA"/>
    <w:rsid w:val="00B21304"/>
    <w:rsid w:val="00B2147E"/>
    <w:rsid w:val="00B21C9A"/>
    <w:rsid w:val="00B22015"/>
    <w:rsid w:val="00B2218B"/>
    <w:rsid w:val="00B22A2C"/>
    <w:rsid w:val="00B22B6E"/>
    <w:rsid w:val="00B2419E"/>
    <w:rsid w:val="00B25962"/>
    <w:rsid w:val="00B25B9A"/>
    <w:rsid w:val="00B26A6D"/>
    <w:rsid w:val="00B3006B"/>
    <w:rsid w:val="00B300F7"/>
    <w:rsid w:val="00B30D4A"/>
    <w:rsid w:val="00B32575"/>
    <w:rsid w:val="00B32A55"/>
    <w:rsid w:val="00B33A2D"/>
    <w:rsid w:val="00B33A9C"/>
    <w:rsid w:val="00B3643D"/>
    <w:rsid w:val="00B36897"/>
    <w:rsid w:val="00B40FB2"/>
    <w:rsid w:val="00B4120B"/>
    <w:rsid w:val="00B42B92"/>
    <w:rsid w:val="00B42BD1"/>
    <w:rsid w:val="00B42C5C"/>
    <w:rsid w:val="00B437C8"/>
    <w:rsid w:val="00B45148"/>
    <w:rsid w:val="00B46204"/>
    <w:rsid w:val="00B46B0B"/>
    <w:rsid w:val="00B46EF2"/>
    <w:rsid w:val="00B47171"/>
    <w:rsid w:val="00B4766E"/>
    <w:rsid w:val="00B50833"/>
    <w:rsid w:val="00B525D2"/>
    <w:rsid w:val="00B52959"/>
    <w:rsid w:val="00B52AD6"/>
    <w:rsid w:val="00B52B58"/>
    <w:rsid w:val="00B533AA"/>
    <w:rsid w:val="00B540D4"/>
    <w:rsid w:val="00B54113"/>
    <w:rsid w:val="00B559C2"/>
    <w:rsid w:val="00B55DDA"/>
    <w:rsid w:val="00B56564"/>
    <w:rsid w:val="00B56B10"/>
    <w:rsid w:val="00B574F9"/>
    <w:rsid w:val="00B60128"/>
    <w:rsid w:val="00B611B7"/>
    <w:rsid w:val="00B628BD"/>
    <w:rsid w:val="00B62FB0"/>
    <w:rsid w:val="00B6365A"/>
    <w:rsid w:val="00B63D79"/>
    <w:rsid w:val="00B6416D"/>
    <w:rsid w:val="00B6454F"/>
    <w:rsid w:val="00B65452"/>
    <w:rsid w:val="00B6738F"/>
    <w:rsid w:val="00B70F20"/>
    <w:rsid w:val="00B73EE1"/>
    <w:rsid w:val="00B7445D"/>
    <w:rsid w:val="00B74513"/>
    <w:rsid w:val="00B760BD"/>
    <w:rsid w:val="00B76717"/>
    <w:rsid w:val="00B77301"/>
    <w:rsid w:val="00B77F43"/>
    <w:rsid w:val="00B80CF0"/>
    <w:rsid w:val="00B81238"/>
    <w:rsid w:val="00B81BCA"/>
    <w:rsid w:val="00B82B1E"/>
    <w:rsid w:val="00B84421"/>
    <w:rsid w:val="00B86549"/>
    <w:rsid w:val="00B86AB6"/>
    <w:rsid w:val="00B879A3"/>
    <w:rsid w:val="00B9006A"/>
    <w:rsid w:val="00B9016F"/>
    <w:rsid w:val="00B916A5"/>
    <w:rsid w:val="00B9292E"/>
    <w:rsid w:val="00B932A2"/>
    <w:rsid w:val="00B94D91"/>
    <w:rsid w:val="00B95566"/>
    <w:rsid w:val="00B95747"/>
    <w:rsid w:val="00B95FDC"/>
    <w:rsid w:val="00BA05B7"/>
    <w:rsid w:val="00BA1128"/>
    <w:rsid w:val="00BA245F"/>
    <w:rsid w:val="00BA32C4"/>
    <w:rsid w:val="00BA4332"/>
    <w:rsid w:val="00BA6763"/>
    <w:rsid w:val="00BA6CBE"/>
    <w:rsid w:val="00BB065C"/>
    <w:rsid w:val="00BB0A39"/>
    <w:rsid w:val="00BB0E5A"/>
    <w:rsid w:val="00BB2126"/>
    <w:rsid w:val="00BB2360"/>
    <w:rsid w:val="00BB2CCB"/>
    <w:rsid w:val="00BB48F9"/>
    <w:rsid w:val="00BB4A4B"/>
    <w:rsid w:val="00BB4C00"/>
    <w:rsid w:val="00BB5AF3"/>
    <w:rsid w:val="00BB69FB"/>
    <w:rsid w:val="00BB70A9"/>
    <w:rsid w:val="00BC0948"/>
    <w:rsid w:val="00BC1FD5"/>
    <w:rsid w:val="00BC2B5B"/>
    <w:rsid w:val="00BC3023"/>
    <w:rsid w:val="00BC3BA1"/>
    <w:rsid w:val="00BC4BF0"/>
    <w:rsid w:val="00BC4D24"/>
    <w:rsid w:val="00BC57E3"/>
    <w:rsid w:val="00BC6508"/>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AD4"/>
    <w:rsid w:val="00BE5EA1"/>
    <w:rsid w:val="00BE5F09"/>
    <w:rsid w:val="00BE606E"/>
    <w:rsid w:val="00BE6931"/>
    <w:rsid w:val="00BE7433"/>
    <w:rsid w:val="00BE7621"/>
    <w:rsid w:val="00BE7827"/>
    <w:rsid w:val="00BF12B2"/>
    <w:rsid w:val="00BF18D7"/>
    <w:rsid w:val="00BF45A2"/>
    <w:rsid w:val="00BF5821"/>
    <w:rsid w:val="00BF7C30"/>
    <w:rsid w:val="00C0121C"/>
    <w:rsid w:val="00C01A1B"/>
    <w:rsid w:val="00C01DF0"/>
    <w:rsid w:val="00C01ED9"/>
    <w:rsid w:val="00C0232F"/>
    <w:rsid w:val="00C025D6"/>
    <w:rsid w:val="00C02AD7"/>
    <w:rsid w:val="00C03117"/>
    <w:rsid w:val="00C035AE"/>
    <w:rsid w:val="00C0613E"/>
    <w:rsid w:val="00C0636B"/>
    <w:rsid w:val="00C07095"/>
    <w:rsid w:val="00C073CF"/>
    <w:rsid w:val="00C10100"/>
    <w:rsid w:val="00C1017B"/>
    <w:rsid w:val="00C10363"/>
    <w:rsid w:val="00C10C3B"/>
    <w:rsid w:val="00C12607"/>
    <w:rsid w:val="00C126F9"/>
    <w:rsid w:val="00C15AAD"/>
    <w:rsid w:val="00C164CC"/>
    <w:rsid w:val="00C16CA6"/>
    <w:rsid w:val="00C20403"/>
    <w:rsid w:val="00C2080A"/>
    <w:rsid w:val="00C208F0"/>
    <w:rsid w:val="00C21459"/>
    <w:rsid w:val="00C21467"/>
    <w:rsid w:val="00C229C9"/>
    <w:rsid w:val="00C25727"/>
    <w:rsid w:val="00C273A7"/>
    <w:rsid w:val="00C273F4"/>
    <w:rsid w:val="00C2760D"/>
    <w:rsid w:val="00C314C2"/>
    <w:rsid w:val="00C31976"/>
    <w:rsid w:val="00C321AA"/>
    <w:rsid w:val="00C321B7"/>
    <w:rsid w:val="00C32FF0"/>
    <w:rsid w:val="00C33136"/>
    <w:rsid w:val="00C333D2"/>
    <w:rsid w:val="00C36B3D"/>
    <w:rsid w:val="00C36EC0"/>
    <w:rsid w:val="00C41840"/>
    <w:rsid w:val="00C42CCB"/>
    <w:rsid w:val="00C42F71"/>
    <w:rsid w:val="00C44104"/>
    <w:rsid w:val="00C44170"/>
    <w:rsid w:val="00C44F3B"/>
    <w:rsid w:val="00C453B1"/>
    <w:rsid w:val="00C459BD"/>
    <w:rsid w:val="00C45A48"/>
    <w:rsid w:val="00C45A9B"/>
    <w:rsid w:val="00C4704D"/>
    <w:rsid w:val="00C47772"/>
    <w:rsid w:val="00C505D4"/>
    <w:rsid w:val="00C51292"/>
    <w:rsid w:val="00C53551"/>
    <w:rsid w:val="00C535B9"/>
    <w:rsid w:val="00C5389D"/>
    <w:rsid w:val="00C53A5B"/>
    <w:rsid w:val="00C53DBD"/>
    <w:rsid w:val="00C55466"/>
    <w:rsid w:val="00C55BAE"/>
    <w:rsid w:val="00C5691A"/>
    <w:rsid w:val="00C5698A"/>
    <w:rsid w:val="00C60AF4"/>
    <w:rsid w:val="00C6329B"/>
    <w:rsid w:val="00C636E2"/>
    <w:rsid w:val="00C63BC4"/>
    <w:rsid w:val="00C641E8"/>
    <w:rsid w:val="00C649D5"/>
    <w:rsid w:val="00C66B92"/>
    <w:rsid w:val="00C67246"/>
    <w:rsid w:val="00C676D0"/>
    <w:rsid w:val="00C70112"/>
    <w:rsid w:val="00C7074A"/>
    <w:rsid w:val="00C70BB7"/>
    <w:rsid w:val="00C70EA7"/>
    <w:rsid w:val="00C710F9"/>
    <w:rsid w:val="00C726C2"/>
    <w:rsid w:val="00C72DF0"/>
    <w:rsid w:val="00C73DCA"/>
    <w:rsid w:val="00C74E6C"/>
    <w:rsid w:val="00C74F54"/>
    <w:rsid w:val="00C7646B"/>
    <w:rsid w:val="00C76EE8"/>
    <w:rsid w:val="00C770BA"/>
    <w:rsid w:val="00C77360"/>
    <w:rsid w:val="00C773F7"/>
    <w:rsid w:val="00C77554"/>
    <w:rsid w:val="00C8146F"/>
    <w:rsid w:val="00C814D5"/>
    <w:rsid w:val="00C82D30"/>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0977"/>
    <w:rsid w:val="00CB1917"/>
    <w:rsid w:val="00CB4949"/>
    <w:rsid w:val="00CB59F9"/>
    <w:rsid w:val="00CB729D"/>
    <w:rsid w:val="00CB744B"/>
    <w:rsid w:val="00CC246A"/>
    <w:rsid w:val="00CC2802"/>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3A78"/>
    <w:rsid w:val="00CF5086"/>
    <w:rsid w:val="00CF649F"/>
    <w:rsid w:val="00CF6C7D"/>
    <w:rsid w:val="00CF7E77"/>
    <w:rsid w:val="00D00C13"/>
    <w:rsid w:val="00D0155D"/>
    <w:rsid w:val="00D018E9"/>
    <w:rsid w:val="00D01B35"/>
    <w:rsid w:val="00D01FD9"/>
    <w:rsid w:val="00D024E4"/>
    <w:rsid w:val="00D03FA5"/>
    <w:rsid w:val="00D03FDB"/>
    <w:rsid w:val="00D042EF"/>
    <w:rsid w:val="00D07E86"/>
    <w:rsid w:val="00D102E2"/>
    <w:rsid w:val="00D1057A"/>
    <w:rsid w:val="00D10874"/>
    <w:rsid w:val="00D118F6"/>
    <w:rsid w:val="00D12435"/>
    <w:rsid w:val="00D13463"/>
    <w:rsid w:val="00D137BF"/>
    <w:rsid w:val="00D14824"/>
    <w:rsid w:val="00D1522A"/>
    <w:rsid w:val="00D15622"/>
    <w:rsid w:val="00D1587E"/>
    <w:rsid w:val="00D16157"/>
    <w:rsid w:val="00D162A1"/>
    <w:rsid w:val="00D16664"/>
    <w:rsid w:val="00D16783"/>
    <w:rsid w:val="00D17A68"/>
    <w:rsid w:val="00D21B72"/>
    <w:rsid w:val="00D21FB9"/>
    <w:rsid w:val="00D24719"/>
    <w:rsid w:val="00D24A37"/>
    <w:rsid w:val="00D251AF"/>
    <w:rsid w:val="00D260BC"/>
    <w:rsid w:val="00D26BAD"/>
    <w:rsid w:val="00D26D09"/>
    <w:rsid w:val="00D27EDC"/>
    <w:rsid w:val="00D311A0"/>
    <w:rsid w:val="00D32640"/>
    <w:rsid w:val="00D33007"/>
    <w:rsid w:val="00D330D5"/>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6E8"/>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62"/>
    <w:rsid w:val="00D701DB"/>
    <w:rsid w:val="00D707C1"/>
    <w:rsid w:val="00D72969"/>
    <w:rsid w:val="00D733B6"/>
    <w:rsid w:val="00D73498"/>
    <w:rsid w:val="00D73B7B"/>
    <w:rsid w:val="00D74922"/>
    <w:rsid w:val="00D75525"/>
    <w:rsid w:val="00D75F74"/>
    <w:rsid w:val="00D76150"/>
    <w:rsid w:val="00D761F7"/>
    <w:rsid w:val="00D7627A"/>
    <w:rsid w:val="00D77136"/>
    <w:rsid w:val="00D80500"/>
    <w:rsid w:val="00D80AC4"/>
    <w:rsid w:val="00D819AB"/>
    <w:rsid w:val="00D821FA"/>
    <w:rsid w:val="00D82DF5"/>
    <w:rsid w:val="00D82E40"/>
    <w:rsid w:val="00D8413A"/>
    <w:rsid w:val="00D844E0"/>
    <w:rsid w:val="00D86B6A"/>
    <w:rsid w:val="00D879CA"/>
    <w:rsid w:val="00D918DB"/>
    <w:rsid w:val="00D9414E"/>
    <w:rsid w:val="00D94336"/>
    <w:rsid w:val="00DA0975"/>
    <w:rsid w:val="00DA0AF9"/>
    <w:rsid w:val="00DA11AB"/>
    <w:rsid w:val="00DA1EE3"/>
    <w:rsid w:val="00DA3A02"/>
    <w:rsid w:val="00DA57A8"/>
    <w:rsid w:val="00DA5AF4"/>
    <w:rsid w:val="00DA5BD8"/>
    <w:rsid w:val="00DA79A8"/>
    <w:rsid w:val="00DA7CC1"/>
    <w:rsid w:val="00DB0113"/>
    <w:rsid w:val="00DB3F86"/>
    <w:rsid w:val="00DB4387"/>
    <w:rsid w:val="00DB65A3"/>
    <w:rsid w:val="00DB6D6B"/>
    <w:rsid w:val="00DC02D1"/>
    <w:rsid w:val="00DC1E86"/>
    <w:rsid w:val="00DC3DD2"/>
    <w:rsid w:val="00DC3F3C"/>
    <w:rsid w:val="00DC45FA"/>
    <w:rsid w:val="00DC487B"/>
    <w:rsid w:val="00DC5426"/>
    <w:rsid w:val="00DC638C"/>
    <w:rsid w:val="00DD09E0"/>
    <w:rsid w:val="00DD0A7B"/>
    <w:rsid w:val="00DD1B22"/>
    <w:rsid w:val="00DD2007"/>
    <w:rsid w:val="00DD2490"/>
    <w:rsid w:val="00DD2604"/>
    <w:rsid w:val="00DD2E76"/>
    <w:rsid w:val="00DD45E2"/>
    <w:rsid w:val="00DD4B41"/>
    <w:rsid w:val="00DD4C5C"/>
    <w:rsid w:val="00DD534A"/>
    <w:rsid w:val="00DD740E"/>
    <w:rsid w:val="00DE0B33"/>
    <w:rsid w:val="00DE1C0C"/>
    <w:rsid w:val="00DE1CEE"/>
    <w:rsid w:val="00DE217C"/>
    <w:rsid w:val="00DE3AAE"/>
    <w:rsid w:val="00DE4755"/>
    <w:rsid w:val="00DE69EE"/>
    <w:rsid w:val="00DE6F1E"/>
    <w:rsid w:val="00DE710E"/>
    <w:rsid w:val="00DE7B13"/>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47AE5"/>
    <w:rsid w:val="00E50F28"/>
    <w:rsid w:val="00E5114D"/>
    <w:rsid w:val="00E51314"/>
    <w:rsid w:val="00E51625"/>
    <w:rsid w:val="00E538CC"/>
    <w:rsid w:val="00E57FCB"/>
    <w:rsid w:val="00E60650"/>
    <w:rsid w:val="00E607B7"/>
    <w:rsid w:val="00E61535"/>
    <w:rsid w:val="00E623D5"/>
    <w:rsid w:val="00E623F0"/>
    <w:rsid w:val="00E63AE3"/>
    <w:rsid w:val="00E63BFF"/>
    <w:rsid w:val="00E640D9"/>
    <w:rsid w:val="00E64FDE"/>
    <w:rsid w:val="00E67395"/>
    <w:rsid w:val="00E67616"/>
    <w:rsid w:val="00E679E2"/>
    <w:rsid w:val="00E7057C"/>
    <w:rsid w:val="00E713A5"/>
    <w:rsid w:val="00E72A89"/>
    <w:rsid w:val="00E72CB9"/>
    <w:rsid w:val="00E7313F"/>
    <w:rsid w:val="00E73BCB"/>
    <w:rsid w:val="00E73D7C"/>
    <w:rsid w:val="00E74924"/>
    <w:rsid w:val="00E753A7"/>
    <w:rsid w:val="00E75ACB"/>
    <w:rsid w:val="00E7726D"/>
    <w:rsid w:val="00E80876"/>
    <w:rsid w:val="00E8320A"/>
    <w:rsid w:val="00E833AF"/>
    <w:rsid w:val="00E854BB"/>
    <w:rsid w:val="00E8587C"/>
    <w:rsid w:val="00E85966"/>
    <w:rsid w:val="00E85C68"/>
    <w:rsid w:val="00E85D73"/>
    <w:rsid w:val="00E872D2"/>
    <w:rsid w:val="00E90F5C"/>
    <w:rsid w:val="00E9108F"/>
    <w:rsid w:val="00E914B7"/>
    <w:rsid w:val="00E91B52"/>
    <w:rsid w:val="00E91EEC"/>
    <w:rsid w:val="00E92633"/>
    <w:rsid w:val="00E96D22"/>
    <w:rsid w:val="00E96E14"/>
    <w:rsid w:val="00E976B0"/>
    <w:rsid w:val="00E97899"/>
    <w:rsid w:val="00E97E68"/>
    <w:rsid w:val="00EA1517"/>
    <w:rsid w:val="00EA2FEF"/>
    <w:rsid w:val="00EA4DAD"/>
    <w:rsid w:val="00EA56FC"/>
    <w:rsid w:val="00EA617C"/>
    <w:rsid w:val="00EA6A53"/>
    <w:rsid w:val="00EA7650"/>
    <w:rsid w:val="00EB012C"/>
    <w:rsid w:val="00EB0133"/>
    <w:rsid w:val="00EB052C"/>
    <w:rsid w:val="00EB074D"/>
    <w:rsid w:val="00EB2465"/>
    <w:rsid w:val="00EB2472"/>
    <w:rsid w:val="00EB3348"/>
    <w:rsid w:val="00EB3C91"/>
    <w:rsid w:val="00EB444D"/>
    <w:rsid w:val="00EB66D6"/>
    <w:rsid w:val="00EB68B5"/>
    <w:rsid w:val="00EB6C2C"/>
    <w:rsid w:val="00EC11AD"/>
    <w:rsid w:val="00EC1411"/>
    <w:rsid w:val="00EC17C3"/>
    <w:rsid w:val="00EC26C1"/>
    <w:rsid w:val="00EC2846"/>
    <w:rsid w:val="00EC302E"/>
    <w:rsid w:val="00EC308C"/>
    <w:rsid w:val="00EC4040"/>
    <w:rsid w:val="00EC4690"/>
    <w:rsid w:val="00EC4D29"/>
    <w:rsid w:val="00EC5847"/>
    <w:rsid w:val="00EC5B37"/>
    <w:rsid w:val="00EC6479"/>
    <w:rsid w:val="00ED0B81"/>
    <w:rsid w:val="00ED0FC0"/>
    <w:rsid w:val="00ED14ED"/>
    <w:rsid w:val="00ED22D9"/>
    <w:rsid w:val="00ED267A"/>
    <w:rsid w:val="00ED3937"/>
    <w:rsid w:val="00ED3C09"/>
    <w:rsid w:val="00ED4035"/>
    <w:rsid w:val="00ED44FF"/>
    <w:rsid w:val="00ED4543"/>
    <w:rsid w:val="00ED49D1"/>
    <w:rsid w:val="00ED5A19"/>
    <w:rsid w:val="00ED6B53"/>
    <w:rsid w:val="00EE00F3"/>
    <w:rsid w:val="00EE1547"/>
    <w:rsid w:val="00EE22F7"/>
    <w:rsid w:val="00EE2784"/>
    <w:rsid w:val="00EE3B24"/>
    <w:rsid w:val="00EE503C"/>
    <w:rsid w:val="00EE5B48"/>
    <w:rsid w:val="00EE6699"/>
    <w:rsid w:val="00EE799A"/>
    <w:rsid w:val="00EF15BF"/>
    <w:rsid w:val="00EF30EE"/>
    <w:rsid w:val="00EF3FAA"/>
    <w:rsid w:val="00EF43EB"/>
    <w:rsid w:val="00EF5161"/>
    <w:rsid w:val="00EF704D"/>
    <w:rsid w:val="00F01690"/>
    <w:rsid w:val="00F01EFC"/>
    <w:rsid w:val="00F03F69"/>
    <w:rsid w:val="00F03F90"/>
    <w:rsid w:val="00F04148"/>
    <w:rsid w:val="00F0694F"/>
    <w:rsid w:val="00F07E7C"/>
    <w:rsid w:val="00F11351"/>
    <w:rsid w:val="00F11C4B"/>
    <w:rsid w:val="00F1336F"/>
    <w:rsid w:val="00F14431"/>
    <w:rsid w:val="00F1586C"/>
    <w:rsid w:val="00F16D37"/>
    <w:rsid w:val="00F17BD9"/>
    <w:rsid w:val="00F20045"/>
    <w:rsid w:val="00F20E22"/>
    <w:rsid w:val="00F21DA8"/>
    <w:rsid w:val="00F23646"/>
    <w:rsid w:val="00F23DBC"/>
    <w:rsid w:val="00F268BD"/>
    <w:rsid w:val="00F27970"/>
    <w:rsid w:val="00F303A3"/>
    <w:rsid w:val="00F30E80"/>
    <w:rsid w:val="00F31002"/>
    <w:rsid w:val="00F317B2"/>
    <w:rsid w:val="00F335B5"/>
    <w:rsid w:val="00F33C48"/>
    <w:rsid w:val="00F36937"/>
    <w:rsid w:val="00F36FF2"/>
    <w:rsid w:val="00F40100"/>
    <w:rsid w:val="00F40F36"/>
    <w:rsid w:val="00F40FB0"/>
    <w:rsid w:val="00F44B56"/>
    <w:rsid w:val="00F45118"/>
    <w:rsid w:val="00F45523"/>
    <w:rsid w:val="00F45554"/>
    <w:rsid w:val="00F47BDD"/>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4B8"/>
    <w:rsid w:val="00F6653D"/>
    <w:rsid w:val="00F66A8B"/>
    <w:rsid w:val="00F674E2"/>
    <w:rsid w:val="00F70C32"/>
    <w:rsid w:val="00F7245B"/>
    <w:rsid w:val="00F75F5E"/>
    <w:rsid w:val="00F775C0"/>
    <w:rsid w:val="00F77D60"/>
    <w:rsid w:val="00F800D3"/>
    <w:rsid w:val="00F814E6"/>
    <w:rsid w:val="00F81BC4"/>
    <w:rsid w:val="00F830A0"/>
    <w:rsid w:val="00F835EB"/>
    <w:rsid w:val="00F85CA2"/>
    <w:rsid w:val="00F90A9B"/>
    <w:rsid w:val="00F90BED"/>
    <w:rsid w:val="00F9102B"/>
    <w:rsid w:val="00F913FE"/>
    <w:rsid w:val="00F929FA"/>
    <w:rsid w:val="00F93567"/>
    <w:rsid w:val="00F946D6"/>
    <w:rsid w:val="00F9517A"/>
    <w:rsid w:val="00F956CE"/>
    <w:rsid w:val="00F96269"/>
    <w:rsid w:val="00F96D02"/>
    <w:rsid w:val="00F97348"/>
    <w:rsid w:val="00F974C1"/>
    <w:rsid w:val="00F97BA5"/>
    <w:rsid w:val="00FA0BDD"/>
    <w:rsid w:val="00FA150C"/>
    <w:rsid w:val="00FA18E0"/>
    <w:rsid w:val="00FA2121"/>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2523"/>
    <w:rsid w:val="00FE4300"/>
    <w:rsid w:val="00FE4400"/>
    <w:rsid w:val="00FE4B4E"/>
    <w:rsid w:val="00FE5D52"/>
    <w:rsid w:val="00FE5F5A"/>
    <w:rsid w:val="00FE7191"/>
    <w:rsid w:val="00FF1B08"/>
    <w:rsid w:val="00FF2A4B"/>
    <w:rsid w:val="00FF2D3C"/>
    <w:rsid w:val="00FF3433"/>
    <w:rsid w:val="00FF3531"/>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ind w:left="720"/>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 w:type="table" w:customStyle="1" w:styleId="Tablaconcuadrcula1">
    <w:name w:val="Tabla con cuadrícula1"/>
    <w:basedOn w:val="Tablanormal"/>
    <w:next w:val="Tablaconcuadrcula"/>
    <w:rsid w:val="00BC6508"/>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6589792">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387565">
      <w:bodyDiv w:val="1"/>
      <w:marLeft w:val="0"/>
      <w:marRight w:val="0"/>
      <w:marTop w:val="0"/>
      <w:marBottom w:val="0"/>
      <w:divBdr>
        <w:top w:val="none" w:sz="0" w:space="0" w:color="auto"/>
        <w:left w:val="none" w:sz="0" w:space="0" w:color="auto"/>
        <w:bottom w:val="none" w:sz="0" w:space="0" w:color="auto"/>
        <w:right w:val="none" w:sz="0" w:space="0" w:color="auto"/>
      </w:divBdr>
      <w:divsChild>
        <w:div w:id="1903053005">
          <w:marLeft w:val="0"/>
          <w:marRight w:val="0"/>
          <w:marTop w:val="0"/>
          <w:marBottom w:val="0"/>
          <w:divBdr>
            <w:top w:val="none" w:sz="0" w:space="0" w:color="auto"/>
            <w:left w:val="none" w:sz="0" w:space="0" w:color="auto"/>
            <w:bottom w:val="none" w:sz="0" w:space="0" w:color="auto"/>
            <w:right w:val="none" w:sz="0" w:space="0" w:color="auto"/>
          </w:divBdr>
        </w:div>
        <w:div w:id="1867862225">
          <w:marLeft w:val="0"/>
          <w:marRight w:val="0"/>
          <w:marTop w:val="0"/>
          <w:marBottom w:val="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0076">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7352102">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comments" Target="comments.xml"/><Relationship Id="rId21" Type="http://schemas.openxmlformats.org/officeDocument/2006/relationships/image" Target="media/image10.jpg"/><Relationship Id="rId42" Type="http://schemas.openxmlformats.org/officeDocument/2006/relationships/oleObject" Target="embeddings/oleObject7.bin"/><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5.jpeg"/><Relationship Id="rId84" Type="http://schemas.openxmlformats.org/officeDocument/2006/relationships/image" Target="media/image48.png"/><Relationship Id="rId89" Type="http://schemas.openxmlformats.org/officeDocument/2006/relationships/oleObject" Target="embeddings/oleObject23.bin"/><Relationship Id="rId112" Type="http://schemas.openxmlformats.org/officeDocument/2006/relationships/oleObject" Target="embeddings/oleObject33.bin"/><Relationship Id="rId133" Type="http://schemas.openxmlformats.org/officeDocument/2006/relationships/image" Target="media/image74.png"/><Relationship Id="rId138" Type="http://schemas.openxmlformats.org/officeDocument/2006/relationships/image" Target="media/image78.jpg"/><Relationship Id="rId154" Type="http://schemas.openxmlformats.org/officeDocument/2006/relationships/image" Target="media/image92.png"/><Relationship Id="rId159" Type="http://schemas.openxmlformats.org/officeDocument/2006/relationships/hyperlink" Target="http://nea.educastur.princast.es/repositorio/RECURSO_ZIP/1_jantoniozu_Fig_plan_espac/Fig_plan_espac/DOCS/problem%201.swf" TargetMode="External"/><Relationship Id="rId16" Type="http://schemas.openxmlformats.org/officeDocument/2006/relationships/image" Target="media/image6.png"/><Relationship Id="rId107" Type="http://schemas.openxmlformats.org/officeDocument/2006/relationships/image" Target="media/image60.jp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www.chiledepot.com/pic/productos/1461_CL.jpg" TargetMode="External"/><Relationship Id="rId53" Type="http://schemas.openxmlformats.org/officeDocument/2006/relationships/image" Target="media/image27.png"/><Relationship Id="rId58" Type="http://schemas.openxmlformats.org/officeDocument/2006/relationships/oleObject" Target="embeddings/oleObject15.bin"/><Relationship Id="rId74" Type="http://schemas.openxmlformats.org/officeDocument/2006/relationships/hyperlink" Target="http://upload.wikimedia.org/wikipedia/commons/9/9a/Degree-Radian_Conversion.svg" TargetMode="External"/><Relationship Id="rId79" Type="http://schemas.openxmlformats.org/officeDocument/2006/relationships/image" Target="media/image44.jpg"/><Relationship Id="rId102" Type="http://schemas.openxmlformats.org/officeDocument/2006/relationships/image" Target="media/image57.png"/><Relationship Id="rId123" Type="http://schemas.openxmlformats.org/officeDocument/2006/relationships/image" Target="media/image69.png"/><Relationship Id="rId128" Type="http://schemas.openxmlformats.org/officeDocument/2006/relationships/oleObject" Target="embeddings/oleObject38.bin"/><Relationship Id="rId144" Type="http://schemas.openxmlformats.org/officeDocument/2006/relationships/image" Target="media/image84.jpg"/><Relationship Id="rId149" Type="http://schemas.openxmlformats.org/officeDocument/2006/relationships/image" Target="media/image88.jp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oleObject" Target="embeddings/oleObject26.bin"/><Relationship Id="rId160" Type="http://schemas.openxmlformats.org/officeDocument/2006/relationships/hyperlink" Target="http://roble.pntic.mec.es/~jarran2/cabriweb/1triangulos/teoremapitagoras.htm" TargetMode="External"/><Relationship Id="rId165" Type="http://schemas.microsoft.com/office/2011/relationships/people" Target="people.xml"/><Relationship Id="rId22" Type="http://schemas.openxmlformats.org/officeDocument/2006/relationships/image" Target="media/image11.jpeg"/><Relationship Id="rId27" Type="http://schemas.openxmlformats.org/officeDocument/2006/relationships/hyperlink" Target="http://4.bp.blogspot.com/-DS_Ea1MdD1o/UDqHb8G44yI/AAAAAAAAACw/nssflFvyebs/s1600/%C3%81ngulos+de+elevaci%C3%B3n+y+%C3%A1ngulos+de+depresi%C3%B3n.jpg" TargetMode="External"/><Relationship Id="rId43" Type="http://schemas.openxmlformats.org/officeDocument/2006/relationships/image" Target="media/image22.png"/><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36.jpeg"/><Relationship Id="rId113" Type="http://schemas.openxmlformats.org/officeDocument/2006/relationships/image" Target="media/image64.jpg"/><Relationship Id="rId118" Type="http://schemas.microsoft.com/office/2011/relationships/commentsExtended" Target="commentsExtended.xml"/><Relationship Id="rId134" Type="http://schemas.openxmlformats.org/officeDocument/2006/relationships/oleObject" Target="embeddings/oleObject41.bin"/><Relationship Id="rId139" Type="http://schemas.openxmlformats.org/officeDocument/2006/relationships/image" Target="media/image79.jpeg"/><Relationship Id="rId80" Type="http://schemas.openxmlformats.org/officeDocument/2006/relationships/image" Target="media/image45.jpg"/><Relationship Id="rId85" Type="http://schemas.openxmlformats.org/officeDocument/2006/relationships/oleObject" Target="embeddings/oleObject21.bin"/><Relationship Id="rId150" Type="http://schemas.openxmlformats.org/officeDocument/2006/relationships/image" Target="media/image89.png"/><Relationship Id="rId155" Type="http://schemas.openxmlformats.org/officeDocument/2006/relationships/oleObject" Target="embeddings/oleObject44.bin"/><Relationship Id="rId12" Type="http://schemas.openxmlformats.org/officeDocument/2006/relationships/oleObject" Target="embeddings/oleObject2.bin"/><Relationship Id="rId17" Type="http://schemas.openxmlformats.org/officeDocument/2006/relationships/oleObject" Target="embeddings/oleObject4.bin"/><Relationship Id="rId33" Type="http://schemas.openxmlformats.org/officeDocument/2006/relationships/oleObject" Target="embeddings/oleObject6.bin"/><Relationship Id="rId38" Type="http://schemas.openxmlformats.org/officeDocument/2006/relationships/hyperlink" Target="http://4.bp.blogspot.com/-DS_Ea1MdD1o/UDqHb8G44yI/AAAAAAAAACw/nssflFvyebs/s1600/%C3%81ngulos+de+elevaci%C3%B3n+y+%C3%A1ngulos+de+depresi%C3%B3n.jpg" TargetMode="External"/><Relationship Id="rId59" Type="http://schemas.openxmlformats.org/officeDocument/2006/relationships/image" Target="media/image30.png"/><Relationship Id="rId103" Type="http://schemas.openxmlformats.org/officeDocument/2006/relationships/oleObject" Target="embeddings/oleObject30.bin"/><Relationship Id="rId108" Type="http://schemas.openxmlformats.org/officeDocument/2006/relationships/image" Target="media/image61.jpeg"/><Relationship Id="rId124" Type="http://schemas.openxmlformats.org/officeDocument/2006/relationships/oleObject" Target="embeddings/oleObject36.bin"/><Relationship Id="rId129" Type="http://schemas.openxmlformats.org/officeDocument/2006/relationships/image" Target="media/image72.png"/><Relationship Id="rId54" Type="http://schemas.openxmlformats.org/officeDocument/2006/relationships/oleObject" Target="embeddings/oleObject13.bin"/><Relationship Id="rId70" Type="http://schemas.openxmlformats.org/officeDocument/2006/relationships/hyperlink" Target="http://es.wikipedia.org/wiki/Radi%C3%A1n" TargetMode="External"/><Relationship Id="rId75" Type="http://schemas.openxmlformats.org/officeDocument/2006/relationships/image" Target="media/image40.jpg"/><Relationship Id="rId91" Type="http://schemas.openxmlformats.org/officeDocument/2006/relationships/oleObject" Target="embeddings/oleObject24.bin"/><Relationship Id="rId96" Type="http://schemas.openxmlformats.org/officeDocument/2006/relationships/image" Target="media/image54.png"/><Relationship Id="rId140" Type="http://schemas.openxmlformats.org/officeDocument/2006/relationships/image" Target="media/image80.jpeg"/><Relationship Id="rId145" Type="http://schemas.openxmlformats.org/officeDocument/2006/relationships/image" Target="media/image85.jpg"/><Relationship Id="rId161" Type="http://schemas.openxmlformats.org/officeDocument/2006/relationships/hyperlink" Target="http://uncavim10.unc.edu.ar/file.php/220/2013-AUTOEVALUACIONES_ENTES_GEOMETRICOS_Y_TRIGONOMETRIA-_PRACTICA_PARA_EL_PARCIAL/Trigonometr%C3%ADa%20y%20ejercicios.pdf"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2.png"/><Relationship Id="rId28" Type="http://schemas.openxmlformats.org/officeDocument/2006/relationships/hyperlink" Target="http://4.bp.blogspot.com/-DS_Ea1MdD1o/UDqHb8G44yI/AAAAAAAAACw/nssflFvyebs/s1600/%C3%81ngulos+de+elevaci%C3%B3n+y+%C3%A1ngulos+de+depresi%C3%B3n.jpg" TargetMode="External"/><Relationship Id="rId36" Type="http://schemas.openxmlformats.org/officeDocument/2006/relationships/hyperlink" Target="http://enforma.hola.com/imagenes/en-forma/20140716376/yoga-estiramientos-running/0-0-830/postura2--z.jpg" TargetMode="External"/><Relationship Id="rId49" Type="http://schemas.openxmlformats.org/officeDocument/2006/relationships/image" Target="media/image25.png"/><Relationship Id="rId57" Type="http://schemas.openxmlformats.org/officeDocument/2006/relationships/image" Target="media/image29.png"/><Relationship Id="rId106" Type="http://schemas.openxmlformats.org/officeDocument/2006/relationships/image" Target="media/image59.jpeg"/><Relationship Id="rId114" Type="http://schemas.openxmlformats.org/officeDocument/2006/relationships/image" Target="media/image65.jpg"/><Relationship Id="rId119" Type="http://schemas.openxmlformats.org/officeDocument/2006/relationships/image" Target="media/image67.png"/><Relationship Id="rId127" Type="http://schemas.openxmlformats.org/officeDocument/2006/relationships/image" Target="media/image71.png"/><Relationship Id="rId10" Type="http://schemas.openxmlformats.org/officeDocument/2006/relationships/oleObject" Target="embeddings/oleObject1.bin"/><Relationship Id="rId31" Type="http://schemas.openxmlformats.org/officeDocument/2006/relationships/hyperlink" Target="http://4.bp.blogspot.com/-DS_Ea1MdD1o/UDqHb8G44yI/AAAAAAAAACw/nssflFvyebs/s1600/%C3%81ngulos+de+elevaci%C3%B3n+y+%C3%A1ngulos+de+depresi%C3%B3n.jpg" TargetMode="External"/><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3.png"/><Relationship Id="rId73" Type="http://schemas.openxmlformats.org/officeDocument/2006/relationships/image" Target="media/image39.gif"/><Relationship Id="rId78" Type="http://schemas.openxmlformats.org/officeDocument/2006/relationships/image" Target="media/image43.jpg"/><Relationship Id="rId81" Type="http://schemas.openxmlformats.org/officeDocument/2006/relationships/image" Target="media/image46.jpg"/><Relationship Id="rId86" Type="http://schemas.openxmlformats.org/officeDocument/2006/relationships/image" Target="media/image49.png"/><Relationship Id="rId94" Type="http://schemas.openxmlformats.org/officeDocument/2006/relationships/image" Target="media/image53.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oleObject" Target="embeddings/oleObject35.bin"/><Relationship Id="rId130" Type="http://schemas.openxmlformats.org/officeDocument/2006/relationships/oleObject" Target="embeddings/oleObject39.bin"/><Relationship Id="rId135" Type="http://schemas.openxmlformats.org/officeDocument/2006/relationships/image" Target="media/image75.jpg"/><Relationship Id="rId143" Type="http://schemas.openxmlformats.org/officeDocument/2006/relationships/image" Target="media/image83.jpg"/><Relationship Id="rId148" Type="http://schemas.openxmlformats.org/officeDocument/2006/relationships/oleObject" Target="embeddings/oleObject42.bin"/><Relationship Id="rId151" Type="http://schemas.openxmlformats.org/officeDocument/2006/relationships/oleObject" Target="embeddings/oleObject43.bin"/><Relationship Id="rId156" Type="http://schemas.openxmlformats.org/officeDocument/2006/relationships/hyperlink" Target="http://tube.geogebra.org/student/m658387"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7.jpg"/><Relationship Id="rId39" Type="http://schemas.openxmlformats.org/officeDocument/2006/relationships/image" Target="media/image19.gif"/><Relationship Id="rId109" Type="http://schemas.openxmlformats.org/officeDocument/2006/relationships/image" Target="media/image62.png"/><Relationship Id="rId34" Type="http://schemas.openxmlformats.org/officeDocument/2006/relationships/image" Target="media/image18.jpg"/><Relationship Id="rId50" Type="http://schemas.openxmlformats.org/officeDocument/2006/relationships/oleObject" Target="embeddings/oleObject11.bin"/><Relationship Id="rId55" Type="http://schemas.openxmlformats.org/officeDocument/2006/relationships/image" Target="media/image28.png"/><Relationship Id="rId76" Type="http://schemas.openxmlformats.org/officeDocument/2006/relationships/image" Target="media/image41.jpg"/><Relationship Id="rId97" Type="http://schemas.openxmlformats.org/officeDocument/2006/relationships/oleObject" Target="embeddings/oleObject27.bin"/><Relationship Id="rId104" Type="http://schemas.openxmlformats.org/officeDocument/2006/relationships/image" Target="media/image58.png"/><Relationship Id="rId120" Type="http://schemas.openxmlformats.org/officeDocument/2006/relationships/oleObject" Target="embeddings/oleObject34.bin"/><Relationship Id="rId125" Type="http://schemas.openxmlformats.org/officeDocument/2006/relationships/image" Target="media/image70.png"/><Relationship Id="rId141" Type="http://schemas.openxmlformats.org/officeDocument/2006/relationships/image" Target="media/image81.jpeg"/><Relationship Id="rId146" Type="http://schemas.openxmlformats.org/officeDocument/2006/relationships/image" Target="media/image86.jpg"/><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image" Target="media/image52.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oleObject" Target="embeddings/oleObject5.bin"/><Relationship Id="rId40" Type="http://schemas.openxmlformats.org/officeDocument/2006/relationships/image" Target="media/image20.jpg"/><Relationship Id="rId45" Type="http://schemas.openxmlformats.org/officeDocument/2006/relationships/image" Target="media/image23.png"/><Relationship Id="rId66" Type="http://schemas.openxmlformats.org/officeDocument/2006/relationships/oleObject" Target="embeddings/oleObject19.bin"/><Relationship Id="rId87" Type="http://schemas.openxmlformats.org/officeDocument/2006/relationships/oleObject" Target="embeddings/oleObject22.bin"/><Relationship Id="rId110" Type="http://schemas.openxmlformats.org/officeDocument/2006/relationships/oleObject" Target="embeddings/oleObject32.bin"/><Relationship Id="rId115" Type="http://schemas.openxmlformats.org/officeDocument/2006/relationships/hyperlink" Target="http://1.bp.blogspot.com/-qari6pjGILc/ThUkrKLycZI/AAAAAAAAABE/_jCmpY9nL4w/s1600/Tri%252525C3%252525A1ngulos%252B-%252BClasificaci%252525C3%252525B3n%252B2.jpg" TargetMode="External"/><Relationship Id="rId131" Type="http://schemas.openxmlformats.org/officeDocument/2006/relationships/image" Target="media/image73.png"/><Relationship Id="rId136" Type="http://schemas.openxmlformats.org/officeDocument/2006/relationships/image" Target="media/image76.jpg"/><Relationship Id="rId157" Type="http://schemas.openxmlformats.org/officeDocument/2006/relationships/hyperlink" Target="http://tube.geogebra.org/student/m123521" TargetMode="External"/><Relationship Id="rId61" Type="http://schemas.openxmlformats.org/officeDocument/2006/relationships/image" Target="media/image31.png"/><Relationship Id="rId82" Type="http://schemas.openxmlformats.org/officeDocument/2006/relationships/image" Target="media/image47.png"/><Relationship Id="rId152" Type="http://schemas.openxmlformats.org/officeDocument/2006/relationships/image" Target="media/image90.jpg"/><Relationship Id="rId19" Type="http://schemas.openxmlformats.org/officeDocument/2006/relationships/image" Target="media/image8.jpg"/><Relationship Id="rId14" Type="http://schemas.openxmlformats.org/officeDocument/2006/relationships/image" Target="media/image5.png"/><Relationship Id="rId30" Type="http://schemas.openxmlformats.org/officeDocument/2006/relationships/image" Target="media/image16.jpg"/><Relationship Id="rId35" Type="http://schemas.openxmlformats.org/officeDocument/2006/relationships/hyperlink" Target="http://www.fotomat.es/fotos/fotomat/medida-de-angulos-fotomat-2012-03-03.jpg" TargetMode="External"/><Relationship Id="rId56" Type="http://schemas.openxmlformats.org/officeDocument/2006/relationships/oleObject" Target="embeddings/oleObject14.bin"/><Relationship Id="rId77" Type="http://schemas.openxmlformats.org/officeDocument/2006/relationships/image" Target="media/image42.jpg"/><Relationship Id="rId100" Type="http://schemas.openxmlformats.org/officeDocument/2006/relationships/image" Target="media/image56.png"/><Relationship Id="rId105" Type="http://schemas.openxmlformats.org/officeDocument/2006/relationships/oleObject" Target="embeddings/oleObject31.bin"/><Relationship Id="rId126" Type="http://schemas.openxmlformats.org/officeDocument/2006/relationships/oleObject" Target="embeddings/oleObject37.bin"/><Relationship Id="rId147" Type="http://schemas.openxmlformats.org/officeDocument/2006/relationships/image" Target="media/image87.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38.gif"/><Relationship Id="rId93" Type="http://schemas.openxmlformats.org/officeDocument/2006/relationships/oleObject" Target="embeddings/oleObject25.bin"/><Relationship Id="rId98" Type="http://schemas.openxmlformats.org/officeDocument/2006/relationships/image" Target="media/image55.png"/><Relationship Id="rId121" Type="http://schemas.openxmlformats.org/officeDocument/2006/relationships/image" Target="media/image68.png"/><Relationship Id="rId142" Type="http://schemas.openxmlformats.org/officeDocument/2006/relationships/image" Target="media/image82.jpg"/><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oleObject" Target="embeddings/oleObject9.bin"/><Relationship Id="rId67" Type="http://schemas.openxmlformats.org/officeDocument/2006/relationships/image" Target="media/image34.jpeg"/><Relationship Id="rId116" Type="http://schemas.openxmlformats.org/officeDocument/2006/relationships/image" Target="media/image66.jpg"/><Relationship Id="rId137" Type="http://schemas.openxmlformats.org/officeDocument/2006/relationships/image" Target="media/image77.jpg"/><Relationship Id="rId158" Type="http://schemas.openxmlformats.org/officeDocument/2006/relationships/hyperlink" Target="http://tube.geogebra.org/student/m123963" TargetMode="External"/><Relationship Id="rId20" Type="http://schemas.openxmlformats.org/officeDocument/2006/relationships/image" Target="media/image9.jpg"/><Relationship Id="rId41" Type="http://schemas.openxmlformats.org/officeDocument/2006/relationships/image" Target="media/image21.png"/><Relationship Id="rId62" Type="http://schemas.openxmlformats.org/officeDocument/2006/relationships/oleObject" Target="embeddings/oleObject17.bin"/><Relationship Id="rId83" Type="http://schemas.openxmlformats.org/officeDocument/2006/relationships/oleObject" Target="embeddings/oleObject20.bin"/><Relationship Id="rId88" Type="http://schemas.openxmlformats.org/officeDocument/2006/relationships/image" Target="media/image50.png"/><Relationship Id="rId111" Type="http://schemas.openxmlformats.org/officeDocument/2006/relationships/image" Target="media/image63.png"/><Relationship Id="rId132" Type="http://schemas.openxmlformats.org/officeDocument/2006/relationships/oleObject" Target="embeddings/oleObject40.bin"/><Relationship Id="rId153" Type="http://schemas.openxmlformats.org/officeDocument/2006/relationships/image" Target="media/image9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08734A-CCD7-4C66-AB76-6BC0252D7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1923</TotalTime>
  <Pages>56</Pages>
  <Words>13744</Words>
  <Characters>75598</Characters>
  <Application>Microsoft Office Word</Application>
  <DocSecurity>0</DocSecurity>
  <Lines>629</Lines>
  <Paragraphs>178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89164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Alex</cp:lastModifiedBy>
  <cp:revision>126</cp:revision>
  <dcterms:created xsi:type="dcterms:W3CDTF">2015-04-02T08:20:00Z</dcterms:created>
  <dcterms:modified xsi:type="dcterms:W3CDTF">2015-07-31T17:27:00Z</dcterms:modified>
  <cp:category/>
</cp:coreProperties>
</file>