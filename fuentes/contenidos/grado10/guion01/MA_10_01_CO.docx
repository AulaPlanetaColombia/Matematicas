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34"/>
        <w:gridCol w:w="6894"/>
      </w:tblGrid>
      <w:tr w:rsidR="00C20C8D" w:rsidRPr="00441BF2" w14:paraId="4ADFEC2B" w14:textId="77777777" w:rsidTr="00C20C8D">
        <w:tc>
          <w:tcPr>
            <w:tcW w:w="1951" w:type="dxa"/>
            <w:shd w:val="clear" w:color="auto" w:fill="000000" w:themeFill="text1"/>
          </w:tcPr>
          <w:p w14:paraId="45F26D0A" w14:textId="77777777" w:rsidR="00C20C8D" w:rsidRPr="00441BF2" w:rsidRDefault="00C20C8D" w:rsidP="00C20C8D">
            <w:pPr>
              <w:tabs>
                <w:tab w:val="right" w:pos="8498"/>
              </w:tabs>
              <w:rPr>
                <w:rFonts w:ascii="Times" w:hAnsi="Times"/>
                <w:lang w:val="es-ES_tradnl"/>
              </w:rPr>
            </w:pPr>
            <w:r w:rsidRPr="00441BF2">
              <w:rPr>
                <w:rFonts w:ascii="Times" w:hAnsi="Times"/>
                <w:lang w:val="es-ES_tradnl"/>
              </w:rPr>
              <w:t>Título del guion</w:t>
            </w:r>
          </w:p>
        </w:tc>
        <w:tc>
          <w:tcPr>
            <w:tcW w:w="7027" w:type="dxa"/>
          </w:tcPr>
          <w:p w14:paraId="004DFC97" w14:textId="585FD8BB" w:rsidR="00C20C8D" w:rsidRPr="00441BF2" w:rsidRDefault="00441BF2" w:rsidP="00441BF2">
            <w:pPr>
              <w:tabs>
                <w:tab w:val="right" w:pos="8498"/>
              </w:tabs>
              <w:rPr>
                <w:rFonts w:ascii="Times" w:hAnsi="Times"/>
                <w:lang w:val="es-ES_tradnl"/>
              </w:rPr>
            </w:pPr>
            <w:r>
              <w:rPr>
                <w:rFonts w:ascii="Times" w:hAnsi="Times"/>
                <w:lang w:val="es-ES_tradnl"/>
              </w:rPr>
              <w:t>Las f</w:t>
            </w:r>
            <w:r w:rsidR="00055C53" w:rsidRPr="00441BF2">
              <w:rPr>
                <w:rFonts w:ascii="Times" w:hAnsi="Times"/>
                <w:lang w:val="es-ES_tradnl"/>
              </w:rPr>
              <w:t>unciones</w:t>
            </w:r>
          </w:p>
        </w:tc>
      </w:tr>
      <w:tr w:rsidR="00C20C8D" w:rsidRPr="00441BF2" w14:paraId="211F6C78" w14:textId="77777777" w:rsidTr="00C20C8D">
        <w:tc>
          <w:tcPr>
            <w:tcW w:w="1951" w:type="dxa"/>
            <w:shd w:val="clear" w:color="auto" w:fill="000000" w:themeFill="text1"/>
          </w:tcPr>
          <w:p w14:paraId="0B741A1F" w14:textId="77777777" w:rsidR="00C20C8D" w:rsidRPr="00441BF2" w:rsidRDefault="00C20C8D" w:rsidP="00C20C8D">
            <w:pPr>
              <w:tabs>
                <w:tab w:val="right" w:pos="8498"/>
              </w:tabs>
              <w:rPr>
                <w:rFonts w:ascii="Times" w:hAnsi="Times"/>
                <w:lang w:val="es-ES_tradnl"/>
              </w:rPr>
            </w:pPr>
            <w:r w:rsidRPr="00441BF2">
              <w:rPr>
                <w:rFonts w:ascii="Times" w:hAnsi="Times"/>
                <w:lang w:val="es-ES_tradnl"/>
              </w:rPr>
              <w:t>Código del guion</w:t>
            </w:r>
          </w:p>
        </w:tc>
        <w:tc>
          <w:tcPr>
            <w:tcW w:w="7027" w:type="dxa"/>
          </w:tcPr>
          <w:p w14:paraId="001AD9BA" w14:textId="23E65748" w:rsidR="00C20C8D" w:rsidRPr="00441BF2" w:rsidRDefault="00055C53" w:rsidP="00C20C8D">
            <w:pPr>
              <w:tabs>
                <w:tab w:val="right" w:pos="8498"/>
              </w:tabs>
              <w:rPr>
                <w:rFonts w:ascii="Times" w:hAnsi="Times"/>
                <w:lang w:val="es-ES_tradnl"/>
              </w:rPr>
            </w:pPr>
            <w:r w:rsidRPr="00441BF2">
              <w:rPr>
                <w:rFonts w:ascii="Times" w:hAnsi="Times"/>
                <w:lang w:val="es-ES_tradnl"/>
              </w:rPr>
              <w:t>MA_10_01_CO</w:t>
            </w:r>
          </w:p>
        </w:tc>
      </w:tr>
      <w:tr w:rsidR="00C20C8D" w:rsidRPr="00441BF2" w14:paraId="1BB606F8" w14:textId="77777777" w:rsidTr="00C20C8D">
        <w:tc>
          <w:tcPr>
            <w:tcW w:w="1951" w:type="dxa"/>
            <w:shd w:val="clear" w:color="auto" w:fill="000000" w:themeFill="text1"/>
          </w:tcPr>
          <w:p w14:paraId="4D90FE67" w14:textId="77777777" w:rsidR="00C20C8D" w:rsidRPr="00441BF2" w:rsidRDefault="00C20C8D" w:rsidP="00C20C8D">
            <w:pPr>
              <w:tabs>
                <w:tab w:val="right" w:pos="8498"/>
              </w:tabs>
              <w:rPr>
                <w:rFonts w:ascii="Times" w:hAnsi="Times"/>
                <w:lang w:val="es-ES_tradnl"/>
              </w:rPr>
            </w:pPr>
            <w:r w:rsidRPr="00441BF2">
              <w:rPr>
                <w:rFonts w:ascii="Times" w:hAnsi="Times"/>
                <w:lang w:val="es-ES_tradnl"/>
              </w:rPr>
              <w:t>Descripción</w:t>
            </w:r>
          </w:p>
        </w:tc>
        <w:tc>
          <w:tcPr>
            <w:tcW w:w="7027" w:type="dxa"/>
          </w:tcPr>
          <w:p w14:paraId="4E7C903B" w14:textId="700A7571" w:rsidR="00C20C8D" w:rsidRPr="00441BF2" w:rsidRDefault="00441BF2" w:rsidP="00C20C8D">
            <w:pPr>
              <w:tabs>
                <w:tab w:val="right" w:pos="8498"/>
              </w:tabs>
              <w:rPr>
                <w:rFonts w:ascii="Times" w:hAnsi="Times"/>
                <w:highlight w:val="yellow"/>
                <w:lang w:val="es-ES_tradnl"/>
              </w:rPr>
            </w:pPr>
            <w:r>
              <w:rPr>
                <w:rFonts w:ascii="Times" w:hAnsi="Times"/>
                <w:lang w:val="es-ES_tradnl"/>
              </w:rPr>
              <w:t>La c</w:t>
            </w:r>
            <w:r w:rsidR="00481044" w:rsidRPr="00441BF2">
              <w:rPr>
                <w:rFonts w:ascii="Times" w:hAnsi="Times"/>
                <w:lang w:val="es-ES_tradnl"/>
              </w:rPr>
              <w:t>onceptualización, clasificación y propiedades de las funciones.</w:t>
            </w:r>
          </w:p>
        </w:tc>
      </w:tr>
    </w:tbl>
    <w:p w14:paraId="70A5FADB" w14:textId="77777777" w:rsidR="00C20C8D" w:rsidRPr="00441BF2" w:rsidRDefault="00C20C8D" w:rsidP="00081745">
      <w:pPr>
        <w:tabs>
          <w:tab w:val="right" w:pos="8498"/>
        </w:tabs>
        <w:spacing w:after="0"/>
        <w:rPr>
          <w:rFonts w:ascii="Times New Roman" w:hAnsi="Times New Roman" w:cs="Times New Roman"/>
          <w:highlight w:val="yellow"/>
        </w:rPr>
      </w:pPr>
    </w:p>
    <w:p w14:paraId="2A958A96" w14:textId="77777777" w:rsidR="00C20C8D" w:rsidRPr="00441BF2" w:rsidRDefault="00C20C8D" w:rsidP="00081745">
      <w:pPr>
        <w:tabs>
          <w:tab w:val="right" w:pos="8498"/>
        </w:tabs>
        <w:spacing w:after="0"/>
        <w:rPr>
          <w:rFonts w:ascii="Times New Roman" w:hAnsi="Times New Roman" w:cs="Times New Roman"/>
          <w:highlight w:val="yellow"/>
        </w:rPr>
      </w:pPr>
    </w:p>
    <w:p w14:paraId="16B58F33" w14:textId="4B309B40" w:rsidR="002973CB" w:rsidRPr="00441BF2" w:rsidRDefault="00081745" w:rsidP="00081745">
      <w:pPr>
        <w:tabs>
          <w:tab w:val="right" w:pos="8498"/>
        </w:tabs>
        <w:spacing w:after="0"/>
        <w:rPr>
          <w:rFonts w:ascii="Times New Roman" w:hAnsi="Times New Roman" w:cs="Times New Roman"/>
          <w:b/>
        </w:rPr>
      </w:pPr>
      <w:r w:rsidRPr="00441BF2">
        <w:rPr>
          <w:rFonts w:ascii="Times New Roman" w:hAnsi="Times New Roman" w:cs="Times New Roman"/>
          <w:highlight w:val="yellow"/>
        </w:rPr>
        <w:t>[SECCIÓN 1]</w:t>
      </w:r>
      <w:r w:rsidR="00616DBC" w:rsidRPr="00441BF2">
        <w:rPr>
          <w:rFonts w:ascii="Times New Roman" w:hAnsi="Times New Roman" w:cs="Times New Roman"/>
        </w:rPr>
        <w:t xml:space="preserve"> </w:t>
      </w:r>
      <w:r w:rsidRPr="00441BF2">
        <w:rPr>
          <w:rFonts w:ascii="Times New Roman" w:hAnsi="Times New Roman" w:cs="Times New Roman"/>
          <w:b/>
        </w:rPr>
        <w:t>1</w:t>
      </w:r>
      <w:r w:rsidR="002973CB" w:rsidRPr="00441BF2">
        <w:rPr>
          <w:rFonts w:ascii="Times New Roman" w:hAnsi="Times New Roman" w:cs="Times New Roman"/>
          <w:b/>
        </w:rPr>
        <w:t xml:space="preserve"> </w:t>
      </w:r>
      <w:r w:rsidR="00441BF2">
        <w:rPr>
          <w:rFonts w:ascii="Times New Roman" w:hAnsi="Times New Roman" w:cs="Times New Roman"/>
          <w:b/>
        </w:rPr>
        <w:t>Las f</w:t>
      </w:r>
      <w:r w:rsidR="00441BF2" w:rsidRPr="00441BF2">
        <w:rPr>
          <w:rFonts w:ascii="Times New Roman" w:hAnsi="Times New Roman" w:cs="Times New Roman"/>
          <w:b/>
        </w:rPr>
        <w:t xml:space="preserve">unciones </w:t>
      </w:r>
      <w:r w:rsidR="004636D4" w:rsidRPr="00441BF2">
        <w:rPr>
          <w:rFonts w:ascii="Times New Roman" w:hAnsi="Times New Roman" w:cs="Times New Roman"/>
          <w:b/>
        </w:rPr>
        <w:t>reales</w:t>
      </w:r>
    </w:p>
    <w:p w14:paraId="17DA7638" w14:textId="77777777" w:rsidR="00D408F4" w:rsidRPr="00441BF2" w:rsidRDefault="00D408F4" w:rsidP="00081745">
      <w:pPr>
        <w:spacing w:after="0"/>
        <w:rPr>
          <w:rFonts w:ascii="Times New Roman" w:hAnsi="Times New Roman" w:cs="Times New Roman"/>
        </w:rPr>
      </w:pPr>
    </w:p>
    <w:p w14:paraId="4BA13639" w14:textId="7C828A6D" w:rsidR="00622141" w:rsidRPr="00441BF2" w:rsidRDefault="00622141" w:rsidP="00307628">
      <w:pPr>
        <w:spacing w:after="0"/>
        <w:jc w:val="both"/>
        <w:rPr>
          <w:rFonts w:ascii="Times New Roman" w:hAnsi="Times New Roman" w:cs="Times New Roman"/>
          <w:color w:val="000000"/>
        </w:rPr>
      </w:pPr>
      <w:r w:rsidRPr="00441BF2">
        <w:rPr>
          <w:rFonts w:ascii="Times New Roman" w:hAnsi="Times New Roman" w:cs="Times New Roman"/>
          <w:color w:val="000000"/>
        </w:rPr>
        <w:t xml:space="preserve">Entre diversos conjuntos de personas, instituciones y objetos se pueden </w:t>
      </w:r>
      <w:r w:rsidR="00575DD2">
        <w:rPr>
          <w:rFonts w:ascii="Times New Roman" w:hAnsi="Times New Roman" w:cs="Times New Roman"/>
          <w:color w:val="000000"/>
        </w:rPr>
        <w:t>encontrar</w:t>
      </w:r>
      <w:r w:rsidR="00575DD2" w:rsidRPr="00441BF2">
        <w:rPr>
          <w:rFonts w:ascii="Times New Roman" w:hAnsi="Times New Roman" w:cs="Times New Roman"/>
          <w:color w:val="000000"/>
        </w:rPr>
        <w:t xml:space="preserve"> </w:t>
      </w:r>
      <w:r w:rsidRPr="00441BF2">
        <w:rPr>
          <w:rFonts w:ascii="Times New Roman" w:hAnsi="Times New Roman" w:cs="Times New Roman"/>
          <w:color w:val="000000"/>
        </w:rPr>
        <w:t>múltiples formas de relación. Por ejemplo, la relación “</w:t>
      </w:r>
      <w:r w:rsidR="00575DD2">
        <w:rPr>
          <w:rFonts w:ascii="Times New Roman" w:hAnsi="Times New Roman" w:cs="Times New Roman"/>
          <w:color w:val="000000"/>
        </w:rPr>
        <w:t>s</w:t>
      </w:r>
      <w:r w:rsidRPr="00441BF2">
        <w:rPr>
          <w:rFonts w:ascii="Times New Roman" w:hAnsi="Times New Roman" w:cs="Times New Roman"/>
          <w:color w:val="000000"/>
        </w:rPr>
        <w:t>er madre de” vincula a un conjunto de personas con otro conjunto de personas, mientras que la relación “</w:t>
      </w:r>
      <w:r w:rsidR="00575DD2">
        <w:rPr>
          <w:rFonts w:ascii="Times New Roman" w:hAnsi="Times New Roman" w:cs="Times New Roman"/>
          <w:color w:val="000000"/>
        </w:rPr>
        <w:t>s</w:t>
      </w:r>
      <w:r w:rsidRPr="00441BF2">
        <w:rPr>
          <w:rFonts w:ascii="Times New Roman" w:hAnsi="Times New Roman" w:cs="Times New Roman"/>
          <w:color w:val="000000"/>
        </w:rPr>
        <w:t>er proveedor de” podría vincular conjuntos mixtos de empresas</w:t>
      </w:r>
      <w:r w:rsidR="00C035AE" w:rsidRPr="00441BF2">
        <w:rPr>
          <w:rFonts w:ascii="Times New Roman" w:hAnsi="Times New Roman" w:cs="Times New Roman"/>
          <w:color w:val="000000"/>
        </w:rPr>
        <w:t>, instituciones</w:t>
      </w:r>
      <w:r w:rsidRPr="00441BF2">
        <w:rPr>
          <w:rFonts w:ascii="Times New Roman" w:hAnsi="Times New Roman" w:cs="Times New Roman"/>
          <w:color w:val="000000"/>
        </w:rPr>
        <w:t xml:space="preserve"> y personas</w:t>
      </w:r>
      <w:r w:rsidR="00C035AE" w:rsidRPr="00441BF2">
        <w:rPr>
          <w:rFonts w:ascii="Times New Roman" w:hAnsi="Times New Roman" w:cs="Times New Roman"/>
          <w:color w:val="000000"/>
        </w:rPr>
        <w:t>. Por su parte</w:t>
      </w:r>
      <w:r w:rsidR="00BC57E3" w:rsidRPr="00441BF2">
        <w:rPr>
          <w:rFonts w:ascii="Times New Roman" w:hAnsi="Times New Roman" w:cs="Times New Roman"/>
          <w:color w:val="000000"/>
        </w:rPr>
        <w:t xml:space="preserve"> la relación “</w:t>
      </w:r>
      <w:r w:rsidR="00575DD2">
        <w:rPr>
          <w:rFonts w:ascii="Times New Roman" w:hAnsi="Times New Roman" w:cs="Times New Roman"/>
          <w:color w:val="000000"/>
        </w:rPr>
        <w:t>s</w:t>
      </w:r>
      <w:r w:rsidR="00BC57E3" w:rsidRPr="00441BF2">
        <w:rPr>
          <w:rFonts w:ascii="Times New Roman" w:hAnsi="Times New Roman" w:cs="Times New Roman"/>
          <w:color w:val="000000"/>
        </w:rPr>
        <w:t>er sinónimo de”</w:t>
      </w:r>
      <w:r w:rsidR="00C035AE" w:rsidRPr="00441BF2">
        <w:rPr>
          <w:rFonts w:ascii="Times New Roman" w:hAnsi="Times New Roman" w:cs="Times New Roman"/>
          <w:color w:val="000000"/>
        </w:rPr>
        <w:t xml:space="preserve"> vincula</w:t>
      </w:r>
      <w:r w:rsidR="00BC57E3" w:rsidRPr="00441BF2">
        <w:rPr>
          <w:rFonts w:ascii="Times New Roman" w:hAnsi="Times New Roman" w:cs="Times New Roman"/>
          <w:color w:val="000000"/>
        </w:rPr>
        <w:t xml:space="preserve"> conjuntos de palabras</w:t>
      </w:r>
      <w:r w:rsidR="002B1B0E" w:rsidRPr="00441BF2">
        <w:rPr>
          <w:rFonts w:ascii="Times New Roman" w:hAnsi="Times New Roman" w:cs="Times New Roman"/>
          <w:color w:val="000000"/>
        </w:rPr>
        <w:t>,</w:t>
      </w:r>
      <w:r w:rsidR="00C035AE" w:rsidRPr="00441BF2">
        <w:rPr>
          <w:rFonts w:ascii="Times New Roman" w:hAnsi="Times New Roman" w:cs="Times New Roman"/>
          <w:color w:val="000000"/>
        </w:rPr>
        <w:t xml:space="preserve"> </w:t>
      </w:r>
      <w:r w:rsidR="00575DD2">
        <w:rPr>
          <w:rFonts w:ascii="Times New Roman" w:hAnsi="Times New Roman" w:cs="Times New Roman"/>
          <w:color w:val="000000"/>
        </w:rPr>
        <w:t>mientras</w:t>
      </w:r>
      <w:r w:rsidR="00C035AE" w:rsidRPr="00441BF2">
        <w:rPr>
          <w:rFonts w:ascii="Times New Roman" w:hAnsi="Times New Roman" w:cs="Times New Roman"/>
          <w:color w:val="000000"/>
        </w:rPr>
        <w:t xml:space="preserve"> la relación “</w:t>
      </w:r>
      <w:r w:rsidR="00575DD2">
        <w:rPr>
          <w:rFonts w:ascii="Times New Roman" w:hAnsi="Times New Roman" w:cs="Times New Roman"/>
          <w:color w:val="000000"/>
        </w:rPr>
        <w:t>s</w:t>
      </w:r>
      <w:r w:rsidR="00C035AE" w:rsidRPr="00441BF2">
        <w:rPr>
          <w:rFonts w:ascii="Times New Roman" w:hAnsi="Times New Roman" w:cs="Times New Roman"/>
          <w:color w:val="000000"/>
        </w:rPr>
        <w:t>er componente del ecosistema marino” vincula conjuntos mixtos de sistemas, procesos y microorganismos</w:t>
      </w:r>
      <w:r w:rsidRPr="00441BF2">
        <w:rPr>
          <w:rFonts w:ascii="Times New Roman" w:hAnsi="Times New Roman" w:cs="Times New Roman"/>
          <w:color w:val="000000"/>
        </w:rPr>
        <w:t>.</w:t>
      </w:r>
      <w:r w:rsidR="0016663D" w:rsidRPr="00441BF2">
        <w:rPr>
          <w:rFonts w:ascii="Times New Roman" w:hAnsi="Times New Roman" w:cs="Times New Roman"/>
          <w:color w:val="000000"/>
        </w:rPr>
        <w:t xml:space="preserve"> Finalmente</w:t>
      </w:r>
      <w:r w:rsidR="00575DD2">
        <w:rPr>
          <w:rFonts w:ascii="Times New Roman" w:hAnsi="Times New Roman" w:cs="Times New Roman"/>
          <w:color w:val="000000"/>
        </w:rPr>
        <w:t>,</w:t>
      </w:r>
      <w:r w:rsidR="0016663D" w:rsidRPr="00441BF2">
        <w:rPr>
          <w:rFonts w:ascii="Times New Roman" w:hAnsi="Times New Roman" w:cs="Times New Roman"/>
          <w:color w:val="000000"/>
        </w:rPr>
        <w:t xml:space="preserve"> la relación “</w:t>
      </w:r>
      <w:r w:rsidR="00575DD2">
        <w:rPr>
          <w:rFonts w:ascii="Times New Roman" w:hAnsi="Times New Roman" w:cs="Times New Roman"/>
          <w:color w:val="000000"/>
        </w:rPr>
        <w:t>c</w:t>
      </w:r>
      <w:r w:rsidR="0016663D" w:rsidRPr="00441BF2">
        <w:rPr>
          <w:rFonts w:ascii="Times New Roman" w:hAnsi="Times New Roman" w:cs="Times New Roman"/>
          <w:color w:val="000000"/>
        </w:rPr>
        <w:t xml:space="preserve">antidad de </w:t>
      </w:r>
      <w:r w:rsidR="00375F44" w:rsidRPr="00441BF2">
        <w:rPr>
          <w:rFonts w:ascii="Times New Roman" w:hAnsi="Times New Roman" w:cs="Times New Roman"/>
          <w:color w:val="000000"/>
        </w:rPr>
        <w:t>diagonales</w:t>
      </w:r>
      <w:r w:rsidR="0016663D" w:rsidRPr="00441BF2">
        <w:rPr>
          <w:rFonts w:ascii="Times New Roman" w:hAnsi="Times New Roman" w:cs="Times New Roman"/>
          <w:color w:val="000000"/>
        </w:rPr>
        <w:t xml:space="preserve"> de” vincula un conjunto de números con un</w:t>
      </w:r>
      <w:r w:rsidR="007B20A6">
        <w:rPr>
          <w:rFonts w:ascii="Times New Roman" w:hAnsi="Times New Roman" w:cs="Times New Roman"/>
          <w:color w:val="000000"/>
        </w:rPr>
        <w:t>o</w:t>
      </w:r>
      <w:r w:rsidR="0016663D" w:rsidRPr="00441BF2">
        <w:rPr>
          <w:rFonts w:ascii="Times New Roman" w:hAnsi="Times New Roman" w:cs="Times New Roman"/>
          <w:color w:val="000000"/>
        </w:rPr>
        <w:t xml:space="preserve"> de polígonos.</w:t>
      </w:r>
    </w:p>
    <w:p w14:paraId="50A635B8" w14:textId="77777777" w:rsidR="00622141" w:rsidRPr="00441BF2" w:rsidRDefault="00622141" w:rsidP="00307628">
      <w:pPr>
        <w:spacing w:after="0"/>
        <w:jc w:val="both"/>
        <w:rPr>
          <w:rFonts w:ascii="Times New Roman" w:hAnsi="Times New Roman" w:cs="Times New Roman"/>
          <w:color w:val="000000"/>
        </w:rPr>
      </w:pPr>
    </w:p>
    <w:p w14:paraId="070F5B9B" w14:textId="09A4B6F3" w:rsidR="0016663D" w:rsidRPr="00441BF2" w:rsidRDefault="00622141" w:rsidP="00307628">
      <w:pPr>
        <w:spacing w:after="0"/>
        <w:jc w:val="both"/>
        <w:rPr>
          <w:rFonts w:ascii="Times New Roman" w:hAnsi="Times New Roman" w:cs="Times New Roman"/>
          <w:color w:val="000000"/>
        </w:rPr>
      </w:pPr>
      <w:r w:rsidRPr="00441BF2">
        <w:rPr>
          <w:rFonts w:ascii="Times New Roman" w:hAnsi="Times New Roman" w:cs="Times New Roman"/>
          <w:color w:val="000000"/>
        </w:rPr>
        <w:t>Para la relación “</w:t>
      </w:r>
      <w:r w:rsidR="00575DD2">
        <w:rPr>
          <w:rFonts w:ascii="Times New Roman" w:hAnsi="Times New Roman" w:cs="Times New Roman"/>
          <w:color w:val="000000"/>
        </w:rPr>
        <w:t>s</w:t>
      </w:r>
      <w:r w:rsidRPr="00441BF2">
        <w:rPr>
          <w:rFonts w:ascii="Times New Roman" w:hAnsi="Times New Roman" w:cs="Times New Roman"/>
          <w:color w:val="000000"/>
        </w:rPr>
        <w:t>er mad</w:t>
      </w:r>
      <w:r w:rsidR="002B1B0E" w:rsidRPr="00441BF2">
        <w:rPr>
          <w:rFonts w:ascii="Times New Roman" w:hAnsi="Times New Roman" w:cs="Times New Roman"/>
          <w:color w:val="000000"/>
        </w:rPr>
        <w:t>re de”, en el primer conjunto</w:t>
      </w:r>
      <w:r w:rsidR="00AC6BEF">
        <w:rPr>
          <w:rFonts w:ascii="Times New Roman" w:hAnsi="Times New Roman" w:cs="Times New Roman"/>
          <w:color w:val="000000"/>
        </w:rPr>
        <w:t>,</w:t>
      </w:r>
      <w:r w:rsidRPr="00441BF2">
        <w:rPr>
          <w:rFonts w:ascii="Times New Roman" w:hAnsi="Times New Roman" w:cs="Times New Roman"/>
          <w:color w:val="000000"/>
        </w:rPr>
        <w:t xml:space="preserve"> necesariamente debe</w:t>
      </w:r>
      <w:r w:rsidR="00AC6BEF">
        <w:rPr>
          <w:rFonts w:ascii="Times New Roman" w:hAnsi="Times New Roman" w:cs="Times New Roman"/>
          <w:color w:val="000000"/>
        </w:rPr>
        <w:t>n</w:t>
      </w:r>
      <w:r w:rsidRPr="00441BF2">
        <w:rPr>
          <w:rFonts w:ascii="Times New Roman" w:hAnsi="Times New Roman" w:cs="Times New Roman"/>
          <w:color w:val="000000"/>
        </w:rPr>
        <w:t xml:space="preserve"> haber mujeres que han tenido hijos, y en el segundo conjunto podrían </w:t>
      </w:r>
      <w:r w:rsidR="00AC6BEF">
        <w:rPr>
          <w:rFonts w:ascii="Times New Roman" w:hAnsi="Times New Roman" w:cs="Times New Roman"/>
          <w:color w:val="000000"/>
        </w:rPr>
        <w:t>existir</w:t>
      </w:r>
      <w:r w:rsidR="00AC6BEF" w:rsidRPr="00441BF2">
        <w:rPr>
          <w:rFonts w:ascii="Times New Roman" w:hAnsi="Times New Roman" w:cs="Times New Roman"/>
          <w:color w:val="000000"/>
        </w:rPr>
        <w:t xml:space="preserve"> </w:t>
      </w:r>
      <w:r w:rsidR="002B1B0E" w:rsidRPr="00441BF2">
        <w:rPr>
          <w:rFonts w:ascii="Times New Roman" w:hAnsi="Times New Roman" w:cs="Times New Roman"/>
          <w:color w:val="000000"/>
        </w:rPr>
        <w:t>mujeres que están en el primer</w:t>
      </w:r>
      <w:r w:rsidRPr="00441BF2">
        <w:rPr>
          <w:rFonts w:ascii="Times New Roman" w:hAnsi="Times New Roman" w:cs="Times New Roman"/>
          <w:color w:val="000000"/>
        </w:rPr>
        <w:t xml:space="preserve"> conjunto. </w:t>
      </w:r>
      <w:del w:id="0" w:author="Alex" w:date="2015-07-20T11:21:00Z">
        <w:r w:rsidRPr="00441BF2" w:rsidDel="00B048F6">
          <w:rPr>
            <w:rFonts w:ascii="Times New Roman" w:hAnsi="Times New Roman" w:cs="Times New Roman"/>
            <w:color w:val="000000"/>
          </w:rPr>
          <w:delText>Lo que e</w:delText>
        </w:r>
      </w:del>
      <w:ins w:id="1" w:author="Alex" w:date="2015-07-20T11:21:00Z">
        <w:r w:rsidR="00B048F6">
          <w:rPr>
            <w:rFonts w:ascii="Times New Roman" w:hAnsi="Times New Roman" w:cs="Times New Roman"/>
            <w:color w:val="000000"/>
          </w:rPr>
          <w:t>E</w:t>
        </w:r>
      </w:ins>
      <w:r w:rsidRPr="00441BF2">
        <w:rPr>
          <w:rFonts w:ascii="Times New Roman" w:hAnsi="Times New Roman" w:cs="Times New Roman"/>
          <w:color w:val="000000"/>
        </w:rPr>
        <w:t>s importante</w:t>
      </w:r>
      <w:r w:rsidR="00C859D1">
        <w:rPr>
          <w:rFonts w:ascii="Times New Roman" w:hAnsi="Times New Roman" w:cs="Times New Roman"/>
          <w:color w:val="000000"/>
        </w:rPr>
        <w:t>,</w:t>
      </w:r>
      <w:r w:rsidRPr="00441BF2">
        <w:rPr>
          <w:rFonts w:ascii="Times New Roman" w:hAnsi="Times New Roman" w:cs="Times New Roman"/>
          <w:color w:val="000000"/>
        </w:rPr>
        <w:t xml:space="preserve"> para definir </w:t>
      </w:r>
      <w:del w:id="2" w:author="Alex" w:date="2015-07-20T11:30:00Z">
        <w:r w:rsidRPr="00441BF2" w:rsidDel="00747301">
          <w:rPr>
            <w:rFonts w:ascii="Times New Roman" w:hAnsi="Times New Roman" w:cs="Times New Roman"/>
            <w:color w:val="000000"/>
          </w:rPr>
          <w:delText>l</w:delText>
        </w:r>
      </w:del>
      <w:ins w:id="3" w:author="Alex" w:date="2015-07-20T11:30:00Z">
        <w:r w:rsidR="00747301">
          <w:rPr>
            <w:rFonts w:ascii="Times New Roman" w:hAnsi="Times New Roman" w:cs="Times New Roman"/>
            <w:color w:val="000000"/>
          </w:rPr>
          <w:t>una</w:t>
        </w:r>
      </w:ins>
      <w:del w:id="4" w:author="Alex" w:date="2015-07-20T11:30:00Z">
        <w:r w:rsidRPr="00441BF2" w:rsidDel="00747301">
          <w:rPr>
            <w:rFonts w:ascii="Times New Roman" w:hAnsi="Times New Roman" w:cs="Times New Roman"/>
            <w:color w:val="000000"/>
          </w:rPr>
          <w:delText>a</w:delText>
        </w:r>
      </w:del>
      <w:r w:rsidRPr="00441BF2">
        <w:rPr>
          <w:rFonts w:ascii="Times New Roman" w:hAnsi="Times New Roman" w:cs="Times New Roman"/>
          <w:color w:val="000000"/>
        </w:rPr>
        <w:t xml:space="preserve"> relación</w:t>
      </w:r>
      <w:r w:rsidR="00AC6BEF">
        <w:rPr>
          <w:rFonts w:ascii="Times New Roman" w:hAnsi="Times New Roman" w:cs="Times New Roman"/>
          <w:color w:val="000000"/>
        </w:rPr>
        <w:t>,</w:t>
      </w:r>
      <w:r w:rsidRPr="00441BF2">
        <w:rPr>
          <w:rFonts w:ascii="Times New Roman" w:hAnsi="Times New Roman" w:cs="Times New Roman"/>
          <w:color w:val="000000"/>
        </w:rPr>
        <w:t xml:space="preserve"> </w:t>
      </w:r>
      <w:del w:id="5" w:author="Alex" w:date="2015-07-20T11:21:00Z">
        <w:r w:rsidRPr="00441BF2" w:rsidDel="00B048F6">
          <w:rPr>
            <w:rFonts w:ascii="Times New Roman" w:hAnsi="Times New Roman" w:cs="Times New Roman"/>
            <w:color w:val="000000"/>
          </w:rPr>
          <w:delText xml:space="preserve">son </w:delText>
        </w:r>
      </w:del>
      <w:r w:rsidRPr="00441BF2">
        <w:rPr>
          <w:rFonts w:ascii="Times New Roman" w:hAnsi="Times New Roman" w:cs="Times New Roman"/>
          <w:color w:val="000000"/>
        </w:rPr>
        <w:t>las “flechas” que</w:t>
      </w:r>
      <w:r w:rsidR="00BC57E3" w:rsidRPr="00441BF2">
        <w:rPr>
          <w:rFonts w:ascii="Times New Roman" w:hAnsi="Times New Roman" w:cs="Times New Roman"/>
          <w:color w:val="000000"/>
        </w:rPr>
        <w:t xml:space="preserve"> comunican</w:t>
      </w:r>
      <w:r w:rsidR="0016663D" w:rsidRPr="00441BF2">
        <w:rPr>
          <w:rFonts w:ascii="Times New Roman" w:hAnsi="Times New Roman" w:cs="Times New Roman"/>
          <w:color w:val="000000"/>
        </w:rPr>
        <w:t xml:space="preserve"> los elementos de cada conjunto</w:t>
      </w:r>
      <w:r w:rsidR="00F75F5E" w:rsidRPr="00441BF2">
        <w:rPr>
          <w:rFonts w:ascii="Times New Roman" w:hAnsi="Times New Roman" w:cs="Times New Roman"/>
          <w:color w:val="000000"/>
        </w:rPr>
        <w:t>. En el caso de la relación expuesta, ser madre vincula par</w:t>
      </w:r>
      <w:r w:rsidR="002B1B0E" w:rsidRPr="00441BF2">
        <w:rPr>
          <w:rFonts w:ascii="Times New Roman" w:hAnsi="Times New Roman" w:cs="Times New Roman"/>
          <w:color w:val="000000"/>
        </w:rPr>
        <w:t xml:space="preserve">ejas madre-hijo y no </w:t>
      </w:r>
      <w:del w:id="6" w:author="Alex" w:date="2015-07-20T11:22:00Z">
        <w:r w:rsidR="002B1B0E" w:rsidRPr="00441BF2" w:rsidDel="00B048F6">
          <w:rPr>
            <w:rFonts w:ascii="Times New Roman" w:hAnsi="Times New Roman" w:cs="Times New Roman"/>
            <w:color w:val="000000"/>
          </w:rPr>
          <w:delText xml:space="preserve">solo </w:delText>
        </w:r>
      </w:del>
      <w:r w:rsidR="002B1B0E" w:rsidRPr="00441BF2">
        <w:rPr>
          <w:rFonts w:ascii="Times New Roman" w:hAnsi="Times New Roman" w:cs="Times New Roman"/>
          <w:color w:val="000000"/>
        </w:rPr>
        <w:t>a</w:t>
      </w:r>
      <w:r w:rsidR="00F75F5E" w:rsidRPr="00441BF2">
        <w:rPr>
          <w:rFonts w:ascii="Times New Roman" w:hAnsi="Times New Roman" w:cs="Times New Roman"/>
          <w:color w:val="000000"/>
        </w:rPr>
        <w:t xml:space="preserve"> personas aisladas</w:t>
      </w:r>
      <w:r w:rsidR="0016663D" w:rsidRPr="00441BF2">
        <w:rPr>
          <w:rFonts w:ascii="Times New Roman" w:hAnsi="Times New Roman" w:cs="Times New Roman"/>
          <w:color w:val="000000"/>
        </w:rPr>
        <w:t xml:space="preserve">. Se procura que los elementos que están en los conjuntos aparezcan porque efectivamente </w:t>
      </w:r>
      <w:r w:rsidR="00C859D1">
        <w:rPr>
          <w:rFonts w:ascii="Times New Roman" w:hAnsi="Times New Roman" w:cs="Times New Roman"/>
          <w:color w:val="000000"/>
        </w:rPr>
        <w:t>cumple</w:t>
      </w:r>
      <w:r w:rsidR="0016663D" w:rsidRPr="00441BF2">
        <w:rPr>
          <w:rFonts w:ascii="Times New Roman" w:hAnsi="Times New Roman" w:cs="Times New Roman"/>
          <w:color w:val="000000"/>
        </w:rPr>
        <w:t>n, según la relación descrita.</w:t>
      </w:r>
      <w:r w:rsidR="00FD1265" w:rsidRPr="00441BF2">
        <w:rPr>
          <w:rFonts w:ascii="Times New Roman" w:hAnsi="Times New Roman" w:cs="Times New Roman"/>
          <w:color w:val="000000"/>
        </w:rPr>
        <w:t xml:space="preserve"> Ello es lo que </w:t>
      </w:r>
      <w:r w:rsidR="00F75F5E" w:rsidRPr="00441BF2">
        <w:rPr>
          <w:rFonts w:ascii="Times New Roman" w:hAnsi="Times New Roman" w:cs="Times New Roman"/>
          <w:color w:val="000000"/>
        </w:rPr>
        <w:t xml:space="preserve">se </w:t>
      </w:r>
      <w:r w:rsidR="00FD1265" w:rsidRPr="00441BF2">
        <w:rPr>
          <w:rFonts w:ascii="Times New Roman" w:hAnsi="Times New Roman" w:cs="Times New Roman"/>
          <w:color w:val="000000"/>
        </w:rPr>
        <w:t>especifica al definir el dominio y el rango de la función.</w:t>
      </w:r>
    </w:p>
    <w:p w14:paraId="59A2B092" w14:textId="77777777" w:rsidR="00053744" w:rsidRPr="00441BF2" w:rsidRDefault="00053744" w:rsidP="00081745">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50"/>
        <w:gridCol w:w="6378"/>
      </w:tblGrid>
      <w:tr w:rsidR="005D1738" w:rsidRPr="00441BF2" w14:paraId="795AED72" w14:textId="77777777" w:rsidTr="005D1738">
        <w:tc>
          <w:tcPr>
            <w:tcW w:w="9033" w:type="dxa"/>
            <w:gridSpan w:val="2"/>
            <w:shd w:val="clear" w:color="auto" w:fill="0D0D0D" w:themeFill="text1" w:themeFillTint="F2"/>
          </w:tcPr>
          <w:p w14:paraId="2210CB7B" w14:textId="4F9340F9" w:rsidR="00053744" w:rsidRPr="00441BF2" w:rsidRDefault="00053744" w:rsidP="00053744">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726376" w:rsidRPr="00441BF2" w14:paraId="4ED20106" w14:textId="77777777" w:rsidTr="00726376">
        <w:tc>
          <w:tcPr>
            <w:tcW w:w="2518" w:type="dxa"/>
          </w:tcPr>
          <w:p w14:paraId="30541E5C" w14:textId="35C47593" w:rsidR="00726376" w:rsidRPr="00441BF2" w:rsidRDefault="00726376" w:rsidP="00726376">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71546C77" w14:textId="43EF53C4" w:rsidR="00726376" w:rsidRPr="00441BF2" w:rsidRDefault="00487D0E" w:rsidP="00487D0E">
            <w:pPr>
              <w:pStyle w:val="Tema1Img"/>
              <w:numPr>
                <w:ilvl w:val="0"/>
                <w:numId w:val="0"/>
              </w:numPr>
              <w:rPr>
                <w:sz w:val="24"/>
                <w:szCs w:val="24"/>
                <w:lang w:val="es-ES_tradnl"/>
              </w:rPr>
            </w:pPr>
            <w:r w:rsidRPr="00441BF2">
              <w:rPr>
                <w:sz w:val="24"/>
                <w:szCs w:val="24"/>
                <w:lang w:val="es-ES_tradnl"/>
              </w:rPr>
              <w:t>MA_10_01_</w:t>
            </w:r>
            <w:r w:rsidR="00F30A46" w:rsidRPr="00441BF2">
              <w:rPr>
                <w:sz w:val="24"/>
                <w:szCs w:val="24"/>
                <w:lang w:val="es-ES_tradnl"/>
              </w:rPr>
              <w:t>CO_</w:t>
            </w:r>
            <w:r w:rsidRPr="00441BF2">
              <w:rPr>
                <w:sz w:val="24"/>
                <w:szCs w:val="24"/>
                <w:lang w:val="es-ES_tradnl"/>
              </w:rPr>
              <w:t>IMG01</w:t>
            </w:r>
          </w:p>
        </w:tc>
      </w:tr>
      <w:tr w:rsidR="00726376" w:rsidRPr="00441BF2" w14:paraId="339A6042" w14:textId="77777777" w:rsidTr="00726376">
        <w:tc>
          <w:tcPr>
            <w:tcW w:w="2518" w:type="dxa"/>
          </w:tcPr>
          <w:p w14:paraId="697E1D51" w14:textId="5561DFF5" w:rsidR="00726376" w:rsidRPr="00441BF2" w:rsidRDefault="00726376" w:rsidP="00726376">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209FF583" w14:textId="62948A51" w:rsidR="00726376" w:rsidRPr="00441BF2" w:rsidRDefault="00C859D1" w:rsidP="00C859D1">
            <w:pPr>
              <w:rPr>
                <w:rFonts w:ascii="Times New Roman" w:hAnsi="Times New Roman" w:cs="Times New Roman"/>
                <w:color w:val="000000"/>
                <w:lang w:val="es-ES_tradnl"/>
              </w:rPr>
            </w:pPr>
            <w:r>
              <w:rPr>
                <w:rFonts w:ascii="Times New Roman" w:hAnsi="Times New Roman" w:cs="Times New Roman"/>
                <w:color w:val="000000"/>
                <w:lang w:val="es-ES_tradnl"/>
              </w:rPr>
              <w:t>La r</w:t>
            </w:r>
            <w:r w:rsidR="00C035AE" w:rsidRPr="00441BF2">
              <w:rPr>
                <w:rFonts w:ascii="Times New Roman" w:hAnsi="Times New Roman" w:cs="Times New Roman"/>
                <w:color w:val="000000"/>
                <w:lang w:val="es-ES_tradnl"/>
              </w:rPr>
              <w:t>elación “</w:t>
            </w:r>
            <w:r>
              <w:rPr>
                <w:rFonts w:ascii="Times New Roman" w:hAnsi="Times New Roman" w:cs="Times New Roman"/>
                <w:color w:val="000000"/>
                <w:lang w:val="es-ES_tradnl"/>
              </w:rPr>
              <w:t>s</w:t>
            </w:r>
            <w:r w:rsidR="00C035AE" w:rsidRPr="00441BF2">
              <w:rPr>
                <w:rFonts w:ascii="Times New Roman" w:hAnsi="Times New Roman" w:cs="Times New Roman"/>
                <w:color w:val="000000"/>
                <w:lang w:val="es-ES_tradnl"/>
              </w:rPr>
              <w:t>er madre de” entre conjuntos de personas.</w:t>
            </w:r>
            <w:r w:rsidR="0016663D" w:rsidRPr="00441BF2">
              <w:rPr>
                <w:rFonts w:ascii="Times New Roman" w:hAnsi="Times New Roman" w:cs="Times New Roman"/>
                <w:color w:val="000000"/>
                <w:lang w:val="es-ES_tradnl"/>
              </w:rPr>
              <w:t xml:space="preserve"> </w:t>
            </w:r>
          </w:p>
        </w:tc>
      </w:tr>
      <w:tr w:rsidR="00726376" w:rsidRPr="00441BF2" w14:paraId="3CD40623" w14:textId="77777777" w:rsidTr="00726376">
        <w:tc>
          <w:tcPr>
            <w:tcW w:w="2518" w:type="dxa"/>
          </w:tcPr>
          <w:p w14:paraId="52C36E95" w14:textId="266D3E29" w:rsidR="00726376" w:rsidRPr="00441BF2" w:rsidRDefault="00726376" w:rsidP="00726376">
            <w:pPr>
              <w:rPr>
                <w:rFonts w:ascii="Times New Roman" w:hAnsi="Times New Roman" w:cs="Times New Roman"/>
                <w:color w:val="000000"/>
                <w:lang w:val="es-ES_tradnl"/>
              </w:rPr>
            </w:pPr>
            <w:r w:rsidRPr="00441BF2">
              <w:rPr>
                <w:rFonts w:ascii="Times New Roman" w:hAnsi="Times New Roman" w:cs="Times New Roman"/>
                <w:b/>
                <w:color w:val="000000"/>
                <w:lang w:val="es-ES_tradnl"/>
              </w:rPr>
              <w:t xml:space="preserve">Código </w:t>
            </w:r>
            <w:proofErr w:type="spellStart"/>
            <w:r w:rsidRPr="00441BF2">
              <w:rPr>
                <w:rFonts w:ascii="Times New Roman" w:hAnsi="Times New Roman" w:cs="Times New Roman"/>
                <w:b/>
                <w:color w:val="000000"/>
                <w:lang w:val="es-ES_tradnl"/>
              </w:rPr>
              <w:t>Shutterstock</w:t>
            </w:r>
            <w:proofErr w:type="spellEnd"/>
            <w:r w:rsidRPr="00441BF2">
              <w:rPr>
                <w:rFonts w:ascii="Times New Roman" w:hAnsi="Times New Roman" w:cs="Times New Roman"/>
                <w:b/>
                <w:color w:val="000000"/>
                <w:lang w:val="es-ES_tradnl"/>
              </w:rPr>
              <w:t xml:space="preserve"> (o URL</w:t>
            </w:r>
            <w:r w:rsidR="00783C10" w:rsidRPr="00441BF2">
              <w:rPr>
                <w:rFonts w:ascii="Times New Roman" w:hAnsi="Times New Roman" w:cs="Times New Roman"/>
                <w:b/>
                <w:color w:val="000000"/>
                <w:lang w:val="es-ES_tradnl"/>
              </w:rPr>
              <w:t xml:space="preserve"> o la ruta en </w:t>
            </w:r>
            <w:proofErr w:type="spellStart"/>
            <w:r w:rsidR="00783C10" w:rsidRPr="00441BF2">
              <w:rPr>
                <w:rFonts w:ascii="Times New Roman" w:hAnsi="Times New Roman" w:cs="Times New Roman"/>
                <w:b/>
                <w:color w:val="000000"/>
                <w:lang w:val="es-ES_tradnl"/>
              </w:rPr>
              <w:t>AulaPlaneta</w:t>
            </w:r>
            <w:proofErr w:type="spellEnd"/>
            <w:r w:rsidRPr="00441BF2">
              <w:rPr>
                <w:rFonts w:ascii="Times New Roman" w:hAnsi="Times New Roman" w:cs="Times New Roman"/>
                <w:b/>
                <w:color w:val="000000"/>
                <w:lang w:val="es-ES_tradnl"/>
              </w:rPr>
              <w:t>)</w:t>
            </w:r>
          </w:p>
        </w:tc>
        <w:tc>
          <w:tcPr>
            <w:tcW w:w="6515" w:type="dxa"/>
          </w:tcPr>
          <w:p w14:paraId="322156A2" w14:textId="40E346C9" w:rsidR="00F30A46" w:rsidRPr="00441BF2" w:rsidRDefault="00C035AE" w:rsidP="0016663D">
            <w:pPr>
              <w:rPr>
                <w:rFonts w:ascii="Times New Roman" w:hAnsi="Times New Roman" w:cs="Times New Roman"/>
                <w:color w:val="000000"/>
                <w:lang w:val="es-ES_tradnl"/>
              </w:rPr>
            </w:pPr>
            <w:r w:rsidRPr="00441BF2">
              <w:rPr>
                <w:rFonts w:ascii="Times New Roman" w:hAnsi="Times New Roman" w:cs="Times New Roman"/>
                <w:color w:val="000000"/>
                <w:lang w:val="es-ES_tradnl"/>
              </w:rPr>
              <w:t>Crear un par de conjuntos M (</w:t>
            </w:r>
            <w:r w:rsidR="00635723">
              <w:rPr>
                <w:rFonts w:ascii="Times New Roman" w:hAnsi="Times New Roman" w:cs="Times New Roman"/>
                <w:color w:val="000000"/>
                <w:lang w:val="es-ES_tradnl"/>
              </w:rPr>
              <w:t>m</w:t>
            </w:r>
            <w:r w:rsidRPr="00441BF2">
              <w:rPr>
                <w:rFonts w:ascii="Times New Roman" w:hAnsi="Times New Roman" w:cs="Times New Roman"/>
                <w:color w:val="000000"/>
                <w:lang w:val="es-ES_tradnl"/>
              </w:rPr>
              <w:t>adres) y H (</w:t>
            </w:r>
            <w:r w:rsidR="00635723">
              <w:rPr>
                <w:rFonts w:ascii="Times New Roman" w:hAnsi="Times New Roman" w:cs="Times New Roman"/>
                <w:color w:val="000000"/>
                <w:lang w:val="es-ES_tradnl"/>
              </w:rPr>
              <w:t>h</w:t>
            </w:r>
            <w:r w:rsidR="00F15C7D">
              <w:rPr>
                <w:rFonts w:ascii="Times New Roman" w:hAnsi="Times New Roman" w:cs="Times New Roman"/>
                <w:color w:val="000000"/>
                <w:lang w:val="es-ES_tradnl"/>
              </w:rPr>
              <w:t>i</w:t>
            </w:r>
            <w:r w:rsidRPr="00441BF2">
              <w:rPr>
                <w:rFonts w:ascii="Times New Roman" w:hAnsi="Times New Roman" w:cs="Times New Roman"/>
                <w:color w:val="000000"/>
                <w:lang w:val="es-ES_tradnl"/>
              </w:rPr>
              <w:t xml:space="preserve">jos) </w:t>
            </w:r>
            <w:r w:rsidR="0016663D" w:rsidRPr="00441BF2">
              <w:rPr>
                <w:rFonts w:ascii="Times New Roman" w:hAnsi="Times New Roman" w:cs="Times New Roman"/>
                <w:color w:val="000000"/>
                <w:lang w:val="es-ES_tradnl"/>
              </w:rPr>
              <w:t>y una rela</w:t>
            </w:r>
            <w:r w:rsidR="00F30A46" w:rsidRPr="00441BF2">
              <w:rPr>
                <w:rFonts w:ascii="Times New Roman" w:hAnsi="Times New Roman" w:cs="Times New Roman"/>
                <w:color w:val="000000"/>
                <w:lang w:val="es-ES_tradnl"/>
              </w:rPr>
              <w:t>ción entre conjuntos como la siguiente:</w:t>
            </w:r>
          </w:p>
          <w:p w14:paraId="1DCC3571" w14:textId="0E083325" w:rsidR="00F30A46" w:rsidRPr="00441BF2" w:rsidRDefault="00F30A46" w:rsidP="0016663D">
            <w:pPr>
              <w:rPr>
                <w:rFonts w:ascii="Times New Roman" w:hAnsi="Times New Roman" w:cs="Times New Roman"/>
                <w:color w:val="000000"/>
                <w:lang w:val="es-ES_tradnl"/>
              </w:rPr>
            </w:pPr>
            <w:r w:rsidRPr="00441BF2">
              <w:rPr>
                <w:sz w:val="24"/>
                <w:szCs w:val="24"/>
                <w:lang w:val="es-ES_tradnl"/>
              </w:rPr>
              <w:object w:dxaOrig="10320" w:dyaOrig="5820" w14:anchorId="370E16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7.75pt;height:117pt" o:ole="">
                  <v:imagedata r:id="rId8" o:title=""/>
                </v:shape>
                <o:OLEObject Type="Embed" ProgID="PBrush" ShapeID="_x0000_i1025" DrawAspect="Content" ObjectID="_1500567616" r:id="rId9"/>
              </w:object>
            </w:r>
          </w:p>
          <w:p w14:paraId="6E4088FB" w14:textId="344739C1" w:rsidR="00726376" w:rsidRPr="00441BF2" w:rsidRDefault="0016663D" w:rsidP="0009374A">
            <w:pPr>
              <w:rPr>
                <w:rFonts w:ascii="Times New Roman" w:hAnsi="Times New Roman" w:cs="Times New Roman"/>
                <w:color w:val="000000"/>
                <w:lang w:val="es-ES_tradnl"/>
              </w:rPr>
            </w:pPr>
            <w:proofErr w:type="gramStart"/>
            <w:r w:rsidRPr="00441BF2">
              <w:rPr>
                <w:rFonts w:ascii="Times New Roman" w:hAnsi="Times New Roman" w:cs="Times New Roman"/>
                <w:color w:val="000000"/>
                <w:lang w:val="es-ES_tradnl"/>
              </w:rPr>
              <w:t>en</w:t>
            </w:r>
            <w:proofErr w:type="gramEnd"/>
            <w:r w:rsidRPr="00441BF2">
              <w:rPr>
                <w:rFonts w:ascii="Times New Roman" w:hAnsi="Times New Roman" w:cs="Times New Roman"/>
                <w:color w:val="000000"/>
                <w:lang w:val="es-ES_tradnl"/>
              </w:rPr>
              <w:t xml:space="preserve"> la que Mercedes es madre de Carlos, Laura y Mauricio, Gilma es madre de Diana, César y Rubén, mientras que Alicia es madre de Rocío. Así, en el conjunto M están Mercedes, Gilma y Alicia, mientras que en el conjunto H están todos los demás.</w:t>
            </w:r>
          </w:p>
        </w:tc>
      </w:tr>
      <w:tr w:rsidR="00726376" w:rsidRPr="00441BF2" w14:paraId="44F42BB6" w14:textId="77777777" w:rsidTr="00726376">
        <w:tc>
          <w:tcPr>
            <w:tcW w:w="2518" w:type="dxa"/>
          </w:tcPr>
          <w:p w14:paraId="08831A18" w14:textId="53642801" w:rsidR="00726376" w:rsidRPr="00441BF2" w:rsidRDefault="00726376" w:rsidP="00726376">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327B72E9" w14:textId="6A1F6642" w:rsidR="00726376" w:rsidRPr="00441BF2" w:rsidRDefault="00C035AE" w:rsidP="00726376">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w:t>
            </w:r>
            <w:r w:rsidR="00C1017B" w:rsidRPr="00441BF2">
              <w:rPr>
                <w:rFonts w:ascii="Times New Roman" w:hAnsi="Times New Roman" w:cs="Times New Roman"/>
                <w:color w:val="000000"/>
                <w:lang w:val="es-ES_tradnl"/>
              </w:rPr>
              <w:t xml:space="preserve"> la relación “</w:t>
            </w:r>
            <w:r w:rsidR="00C859D1">
              <w:rPr>
                <w:rFonts w:ascii="Times New Roman" w:hAnsi="Times New Roman" w:cs="Times New Roman"/>
                <w:color w:val="000000"/>
                <w:lang w:val="es-ES_tradnl"/>
              </w:rPr>
              <w:t>s</w:t>
            </w:r>
            <w:r w:rsidR="00C1017B" w:rsidRPr="00441BF2">
              <w:rPr>
                <w:rFonts w:ascii="Times New Roman" w:hAnsi="Times New Roman" w:cs="Times New Roman"/>
                <w:color w:val="000000"/>
                <w:lang w:val="es-ES_tradnl"/>
              </w:rPr>
              <w:t>er madre de”</w:t>
            </w:r>
            <w:r w:rsidRPr="00441BF2">
              <w:rPr>
                <w:rFonts w:ascii="Times New Roman" w:hAnsi="Times New Roman" w:cs="Times New Roman"/>
                <w:color w:val="000000"/>
                <w:lang w:val="es-ES_tradnl"/>
              </w:rPr>
              <w:t xml:space="preserve"> entre conjuntos.</w:t>
            </w:r>
          </w:p>
        </w:tc>
      </w:tr>
    </w:tbl>
    <w:p w14:paraId="515CC0C2" w14:textId="77777777" w:rsidR="00053744" w:rsidRPr="00441BF2" w:rsidRDefault="00053744" w:rsidP="00081745">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54"/>
        <w:gridCol w:w="6374"/>
      </w:tblGrid>
      <w:tr w:rsidR="00C1017B" w:rsidRPr="00441BF2" w14:paraId="0DCFEC57" w14:textId="77777777" w:rsidTr="003C12F3">
        <w:tc>
          <w:tcPr>
            <w:tcW w:w="9033" w:type="dxa"/>
            <w:gridSpan w:val="2"/>
            <w:shd w:val="clear" w:color="auto" w:fill="0D0D0D" w:themeFill="text1" w:themeFillTint="F2"/>
          </w:tcPr>
          <w:p w14:paraId="55AAA02E" w14:textId="6EA000A2" w:rsidR="00C1017B" w:rsidRPr="00441BF2" w:rsidRDefault="00C1017B" w:rsidP="003C12F3">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C1017B" w:rsidRPr="00441BF2" w14:paraId="6A2B61BC" w14:textId="77777777" w:rsidTr="003C12F3">
        <w:tc>
          <w:tcPr>
            <w:tcW w:w="2518" w:type="dxa"/>
          </w:tcPr>
          <w:p w14:paraId="7CAA8118" w14:textId="77777777" w:rsidR="00C1017B" w:rsidRPr="00441BF2" w:rsidRDefault="00C1017B" w:rsidP="003C12F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34277E77" w14:textId="2F5D81C0" w:rsidR="00C1017B" w:rsidRPr="00441BF2" w:rsidRDefault="00B86F1E" w:rsidP="00B86F1E">
            <w:pPr>
              <w:pStyle w:val="Tema1Img"/>
              <w:numPr>
                <w:ilvl w:val="0"/>
                <w:numId w:val="0"/>
              </w:numPr>
              <w:rPr>
                <w:sz w:val="24"/>
                <w:szCs w:val="24"/>
                <w:lang w:val="es-ES_tradnl"/>
              </w:rPr>
            </w:pPr>
            <w:r w:rsidRPr="00441BF2">
              <w:rPr>
                <w:sz w:val="24"/>
                <w:szCs w:val="24"/>
                <w:lang w:val="es-ES_tradnl"/>
              </w:rPr>
              <w:t>MA_10_01_</w:t>
            </w:r>
            <w:r w:rsidR="00F30A46" w:rsidRPr="00441BF2">
              <w:rPr>
                <w:sz w:val="24"/>
                <w:szCs w:val="24"/>
                <w:lang w:val="es-ES_tradnl"/>
              </w:rPr>
              <w:t>CO_</w:t>
            </w:r>
            <w:r w:rsidRPr="00441BF2">
              <w:rPr>
                <w:sz w:val="24"/>
                <w:szCs w:val="24"/>
                <w:lang w:val="es-ES_tradnl"/>
              </w:rPr>
              <w:t>IMG02</w:t>
            </w:r>
          </w:p>
        </w:tc>
      </w:tr>
      <w:tr w:rsidR="00C1017B" w:rsidRPr="00441BF2" w14:paraId="77101330" w14:textId="77777777" w:rsidTr="003C12F3">
        <w:tc>
          <w:tcPr>
            <w:tcW w:w="2518" w:type="dxa"/>
          </w:tcPr>
          <w:p w14:paraId="1D516694" w14:textId="77777777" w:rsidR="00C1017B" w:rsidRPr="00441BF2" w:rsidRDefault="00C1017B"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5F69C0A3" w14:textId="6F5D6C7B" w:rsidR="00C1017B" w:rsidRPr="00441BF2" w:rsidRDefault="00635723" w:rsidP="00635723">
            <w:pPr>
              <w:rPr>
                <w:rFonts w:ascii="Times New Roman" w:hAnsi="Times New Roman" w:cs="Times New Roman"/>
                <w:color w:val="000000"/>
                <w:lang w:val="es-ES_tradnl"/>
              </w:rPr>
            </w:pPr>
            <w:r>
              <w:rPr>
                <w:rFonts w:ascii="Times New Roman" w:hAnsi="Times New Roman" w:cs="Times New Roman"/>
                <w:color w:val="000000"/>
                <w:lang w:val="es-ES_tradnl"/>
              </w:rPr>
              <w:t>La r</w:t>
            </w:r>
            <w:r w:rsidR="00C1017B" w:rsidRPr="00441BF2">
              <w:rPr>
                <w:rFonts w:ascii="Times New Roman" w:hAnsi="Times New Roman" w:cs="Times New Roman"/>
                <w:color w:val="000000"/>
                <w:lang w:val="es-ES_tradnl"/>
              </w:rPr>
              <w:t>elación “</w:t>
            </w:r>
            <w:r>
              <w:rPr>
                <w:rFonts w:ascii="Times New Roman" w:hAnsi="Times New Roman" w:cs="Times New Roman"/>
                <w:color w:val="000000"/>
                <w:lang w:val="es-ES_tradnl"/>
              </w:rPr>
              <w:t>c</w:t>
            </w:r>
            <w:r w:rsidR="00C1017B" w:rsidRPr="00441BF2">
              <w:rPr>
                <w:rFonts w:ascii="Times New Roman" w:hAnsi="Times New Roman" w:cs="Times New Roman"/>
                <w:color w:val="000000"/>
                <w:lang w:val="es-ES_tradnl"/>
              </w:rPr>
              <w:t xml:space="preserve">antidad de </w:t>
            </w:r>
            <w:r w:rsidR="00C5389D" w:rsidRPr="00441BF2">
              <w:rPr>
                <w:rFonts w:ascii="Times New Roman" w:hAnsi="Times New Roman" w:cs="Times New Roman"/>
                <w:color w:val="000000"/>
                <w:lang w:val="es-ES_tradnl"/>
              </w:rPr>
              <w:t>diagonales</w:t>
            </w:r>
            <w:r w:rsidR="00C1017B" w:rsidRPr="00441BF2">
              <w:rPr>
                <w:rFonts w:ascii="Times New Roman" w:hAnsi="Times New Roman" w:cs="Times New Roman"/>
                <w:color w:val="000000"/>
                <w:lang w:val="es-ES_tradnl"/>
              </w:rPr>
              <w:t xml:space="preserve"> de” entre números y polígonos. </w:t>
            </w:r>
          </w:p>
        </w:tc>
      </w:tr>
      <w:tr w:rsidR="00C1017B" w:rsidRPr="00441BF2" w14:paraId="31C8FD0E" w14:textId="77777777" w:rsidTr="003C12F3">
        <w:tc>
          <w:tcPr>
            <w:tcW w:w="2518" w:type="dxa"/>
          </w:tcPr>
          <w:p w14:paraId="3EBD20CF" w14:textId="77777777" w:rsidR="00C1017B" w:rsidRPr="00441BF2" w:rsidRDefault="00C1017B"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 xml:space="preserve">Código </w:t>
            </w:r>
            <w:proofErr w:type="spellStart"/>
            <w:r w:rsidRPr="00441BF2">
              <w:rPr>
                <w:rFonts w:ascii="Times New Roman" w:hAnsi="Times New Roman" w:cs="Times New Roman"/>
                <w:b/>
                <w:color w:val="000000"/>
                <w:lang w:val="es-ES_tradnl"/>
              </w:rPr>
              <w:t>Shutterstock</w:t>
            </w:r>
            <w:proofErr w:type="spellEnd"/>
            <w:r w:rsidRPr="00441BF2">
              <w:rPr>
                <w:rFonts w:ascii="Times New Roman" w:hAnsi="Times New Roman" w:cs="Times New Roman"/>
                <w:b/>
                <w:color w:val="000000"/>
                <w:lang w:val="es-ES_tradnl"/>
              </w:rPr>
              <w:t xml:space="preserve"> (o URL o la ruta en </w:t>
            </w:r>
            <w:proofErr w:type="spellStart"/>
            <w:r w:rsidRPr="00441BF2">
              <w:rPr>
                <w:rFonts w:ascii="Times New Roman" w:hAnsi="Times New Roman" w:cs="Times New Roman"/>
                <w:b/>
                <w:color w:val="000000"/>
                <w:lang w:val="es-ES_tradnl"/>
              </w:rPr>
              <w:t>AulaPlaneta</w:t>
            </w:r>
            <w:proofErr w:type="spellEnd"/>
            <w:r w:rsidRPr="00441BF2">
              <w:rPr>
                <w:rFonts w:ascii="Times New Roman" w:hAnsi="Times New Roman" w:cs="Times New Roman"/>
                <w:b/>
                <w:color w:val="000000"/>
                <w:lang w:val="es-ES_tradnl"/>
              </w:rPr>
              <w:t>)</w:t>
            </w:r>
          </w:p>
        </w:tc>
        <w:tc>
          <w:tcPr>
            <w:tcW w:w="6515" w:type="dxa"/>
          </w:tcPr>
          <w:p w14:paraId="41BB2FC9" w14:textId="30C5FA27" w:rsidR="00CC0E67" w:rsidRPr="00441BF2" w:rsidRDefault="00C1017B"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Crear un par de conjuntos </w:t>
            </w:r>
            <w:ins w:id="7" w:author="Alex" w:date="2015-07-20T11:26:00Z">
              <w:r w:rsidR="00B048F6" w:rsidRPr="00441BF2">
                <w:rPr>
                  <w:rFonts w:ascii="Times New Roman" w:hAnsi="Times New Roman" w:cs="Times New Roman"/>
                  <w:color w:val="000000"/>
                  <w:lang w:val="es-ES_tradnl"/>
                </w:rPr>
                <w:t>P (</w:t>
              </w:r>
              <w:r w:rsidR="00B048F6">
                <w:rPr>
                  <w:rFonts w:ascii="Times New Roman" w:hAnsi="Times New Roman" w:cs="Times New Roman"/>
                  <w:color w:val="000000"/>
                  <w:lang w:val="es-ES_tradnl"/>
                </w:rPr>
                <w:t>p</w:t>
              </w:r>
              <w:r w:rsidR="00B048F6" w:rsidRPr="00441BF2">
                <w:rPr>
                  <w:rFonts w:ascii="Times New Roman" w:hAnsi="Times New Roman" w:cs="Times New Roman"/>
                  <w:color w:val="000000"/>
                  <w:lang w:val="es-ES_tradnl"/>
                </w:rPr>
                <w:t>olígonos)</w:t>
              </w:r>
              <w:r w:rsidR="00B048F6">
                <w:rPr>
                  <w:rFonts w:ascii="Times New Roman" w:hAnsi="Times New Roman" w:cs="Times New Roman"/>
                  <w:color w:val="000000"/>
                  <w:lang w:val="es-ES_tradnl"/>
                </w:rPr>
                <w:t xml:space="preserve"> y </w:t>
              </w:r>
            </w:ins>
            <w:r w:rsidR="00C5389D" w:rsidRPr="00441BF2">
              <w:rPr>
                <w:rFonts w:ascii="Times New Roman" w:hAnsi="Times New Roman" w:cs="Times New Roman"/>
                <w:color w:val="000000"/>
                <w:lang w:val="es-ES_tradnl"/>
              </w:rPr>
              <w:t>D</w:t>
            </w:r>
            <w:r w:rsidRPr="00441BF2">
              <w:rPr>
                <w:rFonts w:ascii="Times New Roman" w:hAnsi="Times New Roman" w:cs="Times New Roman"/>
                <w:color w:val="000000"/>
                <w:lang w:val="es-ES_tradnl"/>
              </w:rPr>
              <w:t xml:space="preserve"> (</w:t>
            </w:r>
            <w:ins w:id="8" w:author="Alex" w:date="2015-07-20T11:27:00Z">
              <w:r w:rsidR="00B048F6">
                <w:rPr>
                  <w:rFonts w:ascii="Times New Roman" w:hAnsi="Times New Roman" w:cs="Times New Roman"/>
                  <w:color w:val="000000"/>
                  <w:lang w:val="es-ES_tradnl"/>
                </w:rPr>
                <w:t xml:space="preserve">número de </w:t>
              </w:r>
            </w:ins>
            <w:r w:rsidR="00635723">
              <w:rPr>
                <w:rFonts w:ascii="Times New Roman" w:hAnsi="Times New Roman" w:cs="Times New Roman"/>
                <w:color w:val="000000"/>
                <w:lang w:val="es-ES_tradnl"/>
              </w:rPr>
              <w:t>d</w:t>
            </w:r>
            <w:r w:rsidR="00C5389D" w:rsidRPr="00441BF2">
              <w:rPr>
                <w:rFonts w:ascii="Times New Roman" w:hAnsi="Times New Roman" w:cs="Times New Roman"/>
                <w:color w:val="000000"/>
                <w:lang w:val="es-ES_tradnl"/>
              </w:rPr>
              <w:t>iagonales</w:t>
            </w:r>
            <w:r w:rsidRPr="00441BF2">
              <w:rPr>
                <w:rFonts w:ascii="Times New Roman" w:hAnsi="Times New Roman" w:cs="Times New Roman"/>
                <w:color w:val="000000"/>
                <w:lang w:val="es-ES_tradnl"/>
              </w:rPr>
              <w:t>)</w:t>
            </w:r>
            <w:del w:id="9" w:author="Alex" w:date="2015-07-20T11:27:00Z">
              <w:r w:rsidRPr="00441BF2" w:rsidDel="00747301">
                <w:rPr>
                  <w:rFonts w:ascii="Times New Roman" w:hAnsi="Times New Roman" w:cs="Times New Roman"/>
                  <w:color w:val="000000"/>
                  <w:lang w:val="es-ES_tradnl"/>
                </w:rPr>
                <w:delText xml:space="preserve"> </w:delText>
              </w:r>
              <w:r w:rsidRPr="00441BF2" w:rsidDel="00B048F6">
                <w:rPr>
                  <w:rFonts w:ascii="Times New Roman" w:hAnsi="Times New Roman" w:cs="Times New Roman"/>
                  <w:color w:val="000000"/>
                  <w:lang w:val="es-ES_tradnl"/>
                </w:rPr>
                <w:delText>y</w:delText>
              </w:r>
            </w:del>
            <w:del w:id="10" w:author="Alex" w:date="2015-07-20T11:26:00Z">
              <w:r w:rsidRPr="00441BF2" w:rsidDel="00B048F6">
                <w:rPr>
                  <w:rFonts w:ascii="Times New Roman" w:hAnsi="Times New Roman" w:cs="Times New Roman"/>
                  <w:color w:val="000000"/>
                  <w:lang w:val="es-ES_tradnl"/>
                </w:rPr>
                <w:delText xml:space="preserve"> P (</w:delText>
              </w:r>
              <w:r w:rsidR="00635723" w:rsidDel="00B048F6">
                <w:rPr>
                  <w:rFonts w:ascii="Times New Roman" w:hAnsi="Times New Roman" w:cs="Times New Roman"/>
                  <w:color w:val="000000"/>
                  <w:lang w:val="es-ES_tradnl"/>
                </w:rPr>
                <w:delText>p</w:delText>
              </w:r>
              <w:r w:rsidRPr="00441BF2" w:rsidDel="00B048F6">
                <w:rPr>
                  <w:rFonts w:ascii="Times New Roman" w:hAnsi="Times New Roman" w:cs="Times New Roman"/>
                  <w:color w:val="000000"/>
                  <w:lang w:val="es-ES_tradnl"/>
                </w:rPr>
                <w:delText>olígonos)</w:delText>
              </w:r>
            </w:del>
            <w:r w:rsidR="00635723">
              <w:rPr>
                <w:rFonts w:ascii="Times New Roman" w:hAnsi="Times New Roman" w:cs="Times New Roman"/>
                <w:color w:val="000000"/>
                <w:lang w:val="es-ES_tradnl"/>
              </w:rPr>
              <w:t>,</w:t>
            </w:r>
            <w:r w:rsidRPr="00441BF2">
              <w:rPr>
                <w:rFonts w:ascii="Times New Roman" w:hAnsi="Times New Roman" w:cs="Times New Roman"/>
                <w:color w:val="000000"/>
                <w:lang w:val="es-ES_tradnl"/>
              </w:rPr>
              <w:t xml:space="preserve"> y una relación entre conjuntos como la que </w:t>
            </w:r>
            <w:r w:rsidR="00CC0E67" w:rsidRPr="00441BF2">
              <w:rPr>
                <w:rFonts w:ascii="Times New Roman" w:hAnsi="Times New Roman" w:cs="Times New Roman"/>
                <w:color w:val="000000"/>
                <w:lang w:val="es-ES_tradnl"/>
              </w:rPr>
              <w:t>se muestra a continuación:</w:t>
            </w:r>
            <w:r w:rsidRPr="00441BF2">
              <w:rPr>
                <w:rFonts w:ascii="Times New Roman" w:hAnsi="Times New Roman" w:cs="Times New Roman"/>
                <w:color w:val="000000"/>
                <w:lang w:val="es-ES_tradnl"/>
              </w:rPr>
              <w:t xml:space="preserve"> </w:t>
            </w:r>
          </w:p>
          <w:p w14:paraId="3A02800F" w14:textId="0503F030" w:rsidR="00CC0E67" w:rsidRPr="00441BF2" w:rsidRDefault="00CC0E67" w:rsidP="003C12F3">
            <w:pPr>
              <w:rPr>
                <w:rFonts w:ascii="Times New Roman" w:hAnsi="Times New Roman" w:cs="Times New Roman"/>
                <w:color w:val="000000"/>
                <w:lang w:val="es-ES_tradnl"/>
              </w:rPr>
            </w:pPr>
            <w:r w:rsidRPr="00441BF2">
              <w:rPr>
                <w:sz w:val="24"/>
                <w:szCs w:val="24"/>
                <w:lang w:val="es-ES_tradnl"/>
              </w:rPr>
              <w:object w:dxaOrig="4275" w:dyaOrig="3660" w14:anchorId="01232BEC">
                <v:shape id="_x0000_i1026" type="#_x0000_t75" style="width:197.25pt;height:168.75pt" o:ole="">
                  <v:imagedata r:id="rId10" o:title=""/>
                </v:shape>
                <o:OLEObject Type="Embed" ProgID="PBrush" ShapeID="_x0000_i1026" DrawAspect="Content" ObjectID="_1500567617" r:id="rId11"/>
              </w:object>
            </w:r>
          </w:p>
          <w:p w14:paraId="1A670D15" w14:textId="05DC13B2" w:rsidR="00C1017B" w:rsidRPr="00441BF2" w:rsidRDefault="0009374A" w:rsidP="003C12F3">
            <w:pPr>
              <w:rPr>
                <w:rFonts w:ascii="Times New Roman" w:hAnsi="Times New Roman" w:cs="Times New Roman"/>
                <w:color w:val="000000"/>
                <w:lang w:val="es-ES_tradnl"/>
              </w:rPr>
            </w:pPr>
            <w:proofErr w:type="gramStart"/>
            <w:r>
              <w:rPr>
                <w:rFonts w:ascii="Times New Roman" w:hAnsi="Times New Roman" w:cs="Times New Roman"/>
                <w:color w:val="000000"/>
                <w:lang w:val="es-ES_tradnl"/>
              </w:rPr>
              <w:t>e</w:t>
            </w:r>
            <w:r w:rsidR="00C1017B" w:rsidRPr="00441BF2">
              <w:rPr>
                <w:rFonts w:ascii="Times New Roman" w:hAnsi="Times New Roman" w:cs="Times New Roman"/>
                <w:color w:val="000000"/>
                <w:lang w:val="es-ES_tradnl"/>
              </w:rPr>
              <w:t>n</w:t>
            </w:r>
            <w:proofErr w:type="gramEnd"/>
            <w:r w:rsidR="00C1017B" w:rsidRPr="00441BF2">
              <w:rPr>
                <w:rFonts w:ascii="Times New Roman" w:hAnsi="Times New Roman" w:cs="Times New Roman"/>
                <w:color w:val="000000"/>
                <w:lang w:val="es-ES_tradnl"/>
              </w:rPr>
              <w:t xml:space="preserve"> la que a cada polígono, se le asigna la cantidad de </w:t>
            </w:r>
            <w:r w:rsidR="00C5389D" w:rsidRPr="00441BF2">
              <w:rPr>
                <w:rFonts w:ascii="Times New Roman" w:hAnsi="Times New Roman" w:cs="Times New Roman"/>
                <w:color w:val="000000"/>
                <w:lang w:val="es-ES_tradnl"/>
              </w:rPr>
              <w:t>diagonales</w:t>
            </w:r>
            <w:r w:rsidR="00C1017B" w:rsidRPr="00441BF2">
              <w:rPr>
                <w:rFonts w:ascii="Times New Roman" w:hAnsi="Times New Roman" w:cs="Times New Roman"/>
                <w:color w:val="000000"/>
                <w:lang w:val="es-ES_tradnl"/>
              </w:rPr>
              <w:t xml:space="preserve"> correspondiente.</w:t>
            </w:r>
          </w:p>
          <w:p w14:paraId="4CA1E672" w14:textId="77777777" w:rsidR="00C1017B" w:rsidRPr="00441BF2" w:rsidRDefault="00C1017B"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NO OLVIDAR: Cambiar los nombres de los conjuntos.</w:t>
            </w:r>
          </w:p>
          <w:p w14:paraId="1C91F753" w14:textId="228CF596" w:rsidR="00C1017B" w:rsidRPr="00441BF2" w:rsidRDefault="00C1017B"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NO OLVIDAR: Incluir el número 0</w:t>
            </w:r>
            <w:r w:rsidR="00C5389D" w:rsidRPr="00441BF2">
              <w:rPr>
                <w:rFonts w:ascii="Times New Roman" w:hAnsi="Times New Roman" w:cs="Times New Roman"/>
                <w:color w:val="000000"/>
                <w:lang w:val="es-ES_tradnl"/>
              </w:rPr>
              <w:t xml:space="preserve"> y el 1</w:t>
            </w:r>
            <w:r w:rsidRPr="00441BF2">
              <w:rPr>
                <w:rFonts w:ascii="Times New Roman" w:hAnsi="Times New Roman" w:cs="Times New Roman"/>
                <w:color w:val="000000"/>
                <w:lang w:val="es-ES_tradnl"/>
              </w:rPr>
              <w:t xml:space="preserve"> en el conjunto de números.</w:t>
            </w:r>
          </w:p>
          <w:p w14:paraId="14B647FF" w14:textId="77777777" w:rsidR="00C1017B" w:rsidRPr="00441BF2" w:rsidRDefault="00C1017B"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NO OLVIDAR: Incluir polígonos cóncavos y no regulares.</w:t>
            </w:r>
          </w:p>
          <w:p w14:paraId="36668A2B" w14:textId="77777777" w:rsidR="00C5389D" w:rsidRPr="00441BF2" w:rsidRDefault="00C5389D"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Los triángulos tendrán correspondencia con el 0</w:t>
            </w:r>
          </w:p>
          <w:p w14:paraId="67D42C10" w14:textId="77777777" w:rsidR="00C5389D" w:rsidRPr="00441BF2" w:rsidRDefault="00C5389D"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Los cuadriláteros con el 2,</w:t>
            </w:r>
          </w:p>
          <w:p w14:paraId="75B552B9" w14:textId="77777777" w:rsidR="00C5389D" w:rsidRPr="00441BF2" w:rsidRDefault="00C5389D"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Los pentágonos con el </w:t>
            </w:r>
            <w:r w:rsidR="00375F44" w:rsidRPr="00441BF2">
              <w:rPr>
                <w:rFonts w:ascii="Times New Roman" w:hAnsi="Times New Roman" w:cs="Times New Roman"/>
                <w:color w:val="000000"/>
                <w:lang w:val="es-ES_tradnl"/>
              </w:rPr>
              <w:t>5,</w:t>
            </w:r>
          </w:p>
          <w:p w14:paraId="5F72F23D" w14:textId="2A6702B3" w:rsidR="00375F44" w:rsidRPr="00441BF2" w:rsidRDefault="00375F44" w:rsidP="003C12F3">
            <w:pPr>
              <w:rPr>
                <w:rFonts w:ascii="Times New Roman" w:eastAsiaTheme="minorEastAsia" w:hAnsi="Times New Roman" w:cs="Times New Roman"/>
                <w:color w:val="000000"/>
                <w:lang w:val="es-ES_tradnl"/>
              </w:rPr>
            </w:pPr>
            <w:r w:rsidRPr="00441BF2">
              <w:rPr>
                <w:rFonts w:ascii="Times New Roman" w:hAnsi="Times New Roman" w:cs="Times New Roman"/>
                <w:color w:val="000000"/>
                <w:lang w:val="es-ES_tradnl"/>
              </w:rPr>
              <w:t xml:space="preserve">Los hexágonos con el 9 </w:t>
            </w:r>
          </w:p>
          <w:p w14:paraId="3DD50FB9" w14:textId="57C3EDFE" w:rsidR="00954796" w:rsidRPr="00441BF2" w:rsidRDefault="00954796" w:rsidP="003C12F3">
            <w:pPr>
              <w:rPr>
                <w:rFonts w:ascii="Times New Roman" w:hAnsi="Times New Roman" w:cs="Times New Roman"/>
                <w:color w:val="000000"/>
                <w:lang w:val="es-ES_tradnl"/>
              </w:rPr>
            </w:pPr>
            <w:r w:rsidRPr="00441BF2">
              <w:rPr>
                <w:rFonts w:ascii="Times New Roman" w:eastAsiaTheme="minorEastAsia" w:hAnsi="Times New Roman" w:cs="Times New Roman"/>
                <w:color w:val="000000"/>
                <w:lang w:val="es-ES_tradnl"/>
              </w:rPr>
              <w:t>El conjunto de salida siempre ponerlo en color rojo, y el llegada en color azul.</w:t>
            </w:r>
          </w:p>
        </w:tc>
      </w:tr>
      <w:tr w:rsidR="00C1017B" w:rsidRPr="00441BF2" w14:paraId="5BF22180" w14:textId="77777777" w:rsidTr="003C12F3">
        <w:tc>
          <w:tcPr>
            <w:tcW w:w="2518" w:type="dxa"/>
          </w:tcPr>
          <w:p w14:paraId="06A0DB8E" w14:textId="48336E0E" w:rsidR="00C1017B" w:rsidRPr="00441BF2" w:rsidRDefault="00C1017B"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6413856A" w14:textId="122E27FF" w:rsidR="00C1017B" w:rsidRPr="00441BF2" w:rsidRDefault="00C1017B" w:rsidP="00FD1265">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la relación “</w:t>
            </w:r>
            <w:r w:rsidR="00E51680">
              <w:rPr>
                <w:rFonts w:ascii="Times New Roman" w:hAnsi="Times New Roman" w:cs="Times New Roman"/>
                <w:color w:val="000000"/>
                <w:lang w:val="es-ES_tradnl"/>
              </w:rPr>
              <w:t>c</w:t>
            </w:r>
            <w:r w:rsidRPr="00441BF2">
              <w:rPr>
                <w:rFonts w:ascii="Times New Roman" w:hAnsi="Times New Roman" w:cs="Times New Roman"/>
                <w:color w:val="000000"/>
                <w:lang w:val="es-ES_tradnl"/>
              </w:rPr>
              <w:t xml:space="preserve">antidad de </w:t>
            </w:r>
            <w:r w:rsidR="00FD1265" w:rsidRPr="00441BF2">
              <w:rPr>
                <w:rFonts w:ascii="Times New Roman" w:hAnsi="Times New Roman" w:cs="Times New Roman"/>
                <w:color w:val="000000"/>
                <w:lang w:val="es-ES_tradnl"/>
              </w:rPr>
              <w:t>diagonales</w:t>
            </w:r>
            <w:r w:rsidRPr="00441BF2">
              <w:rPr>
                <w:rFonts w:ascii="Times New Roman" w:hAnsi="Times New Roman" w:cs="Times New Roman"/>
                <w:color w:val="000000"/>
                <w:lang w:val="es-ES_tradnl"/>
              </w:rPr>
              <w:t xml:space="preserve"> de” entre conjuntos.</w:t>
            </w:r>
          </w:p>
        </w:tc>
      </w:tr>
    </w:tbl>
    <w:p w14:paraId="1EF6135F" w14:textId="77777777" w:rsidR="00F75F5E" w:rsidRPr="00441BF2" w:rsidRDefault="00F75F5E" w:rsidP="00081745">
      <w:pPr>
        <w:spacing w:after="0"/>
        <w:rPr>
          <w:rFonts w:ascii="Times New Roman" w:hAnsi="Times New Roman" w:cs="Times New Roman"/>
          <w:color w:val="000000"/>
        </w:rPr>
      </w:pPr>
    </w:p>
    <w:p w14:paraId="575624C8" w14:textId="77777777" w:rsidR="005D1738" w:rsidRPr="00441BF2" w:rsidRDefault="005D1738" w:rsidP="005D1738">
      <w:pPr>
        <w:spacing w:after="0"/>
        <w:rPr>
          <w:rFonts w:ascii="Times New Roman" w:hAnsi="Times New Roman" w:cs="Times New Roman"/>
          <w:highlight w:val="yellow"/>
        </w:rPr>
      </w:pPr>
    </w:p>
    <w:p w14:paraId="1ECDFC87" w14:textId="5FF50293" w:rsidR="005D1738" w:rsidRPr="00441BF2" w:rsidRDefault="005D1738" w:rsidP="00C968B4">
      <w:pPr>
        <w:spacing w:after="0"/>
        <w:rPr>
          <w:rFonts w:ascii="Times New Roman" w:hAnsi="Times New Roman" w:cs="Times New Roman"/>
          <w:b/>
        </w:rPr>
      </w:pPr>
      <w:r w:rsidRPr="00441BF2">
        <w:rPr>
          <w:rFonts w:ascii="Times New Roman" w:hAnsi="Times New Roman" w:cs="Times New Roman"/>
          <w:highlight w:val="yellow"/>
        </w:rPr>
        <w:t>[SECCIÓN 2]</w:t>
      </w:r>
      <w:r w:rsidRPr="00441BF2">
        <w:rPr>
          <w:rFonts w:ascii="Times New Roman" w:hAnsi="Times New Roman" w:cs="Times New Roman"/>
        </w:rPr>
        <w:t xml:space="preserve"> </w:t>
      </w:r>
      <w:r w:rsidRPr="00441BF2">
        <w:rPr>
          <w:rFonts w:ascii="Times New Roman" w:hAnsi="Times New Roman" w:cs="Times New Roman"/>
          <w:b/>
        </w:rPr>
        <w:t>1.1</w:t>
      </w:r>
      <w:r w:rsidR="003E5177">
        <w:rPr>
          <w:rFonts w:ascii="Times New Roman" w:hAnsi="Times New Roman" w:cs="Times New Roman"/>
          <w:b/>
        </w:rPr>
        <w:t xml:space="preserve"> El c</w:t>
      </w:r>
      <w:r w:rsidR="00BA6763" w:rsidRPr="00441BF2">
        <w:rPr>
          <w:rFonts w:ascii="Times New Roman" w:hAnsi="Times New Roman" w:cs="Times New Roman"/>
          <w:b/>
        </w:rPr>
        <w:t>oncepto de función</w:t>
      </w:r>
    </w:p>
    <w:p w14:paraId="7E40E88F" w14:textId="14E99D84" w:rsidR="00BF19DB" w:rsidRPr="00441BF2" w:rsidRDefault="00BF19DB" w:rsidP="00BF19DB">
      <w:pPr>
        <w:spacing w:after="0"/>
        <w:rPr>
          <w:rFonts w:ascii="Times New Roman" w:hAnsi="Times New Roman" w:cs="Times New Roman"/>
          <w:color w:val="000000"/>
        </w:rPr>
      </w:pPr>
      <w:r w:rsidRPr="00441BF2">
        <w:rPr>
          <w:rFonts w:ascii="Times New Roman" w:hAnsi="Times New Roman" w:cs="Times New Roman"/>
          <w:color w:val="000000"/>
        </w:rPr>
        <w:t xml:space="preserve">Las </w:t>
      </w:r>
      <w:r w:rsidRPr="00441BF2">
        <w:rPr>
          <w:rFonts w:ascii="Times New Roman" w:hAnsi="Times New Roman" w:cs="Times New Roman"/>
          <w:b/>
          <w:color w:val="000000"/>
        </w:rPr>
        <w:t>funciones</w:t>
      </w:r>
      <w:r w:rsidRPr="00441BF2">
        <w:rPr>
          <w:rFonts w:ascii="Times New Roman" w:hAnsi="Times New Roman" w:cs="Times New Roman"/>
          <w:color w:val="000000"/>
        </w:rPr>
        <w:t xml:space="preserve"> son tipos particulares de relaci</w:t>
      </w:r>
      <w:ins w:id="11" w:author="Alex" w:date="2015-07-20T11:37:00Z">
        <w:r w:rsidR="00747301">
          <w:rPr>
            <w:rFonts w:ascii="Times New Roman" w:hAnsi="Times New Roman" w:cs="Times New Roman"/>
            <w:color w:val="000000"/>
          </w:rPr>
          <w:t>ones</w:t>
        </w:r>
      </w:ins>
      <w:del w:id="12" w:author="Alex" w:date="2015-07-20T11:37:00Z">
        <w:r w:rsidRPr="00441BF2" w:rsidDel="00747301">
          <w:rPr>
            <w:rFonts w:ascii="Times New Roman" w:hAnsi="Times New Roman" w:cs="Times New Roman"/>
            <w:color w:val="000000"/>
          </w:rPr>
          <w:delText>ón</w:delText>
        </w:r>
      </w:del>
      <w:ins w:id="13" w:author="Alex" w:date="2015-07-20T11:31:00Z">
        <w:r w:rsidR="00747301">
          <w:rPr>
            <w:rFonts w:ascii="Times New Roman" w:hAnsi="Times New Roman" w:cs="Times New Roman"/>
            <w:color w:val="000000"/>
          </w:rPr>
          <w:t xml:space="preserve"> que cumplen condiciones espec</w:t>
        </w:r>
      </w:ins>
      <w:ins w:id="14" w:author="Alex" w:date="2015-07-20T11:32:00Z">
        <w:r w:rsidR="00747301">
          <w:rPr>
            <w:rFonts w:ascii="Times New Roman" w:hAnsi="Times New Roman" w:cs="Times New Roman"/>
            <w:color w:val="000000"/>
          </w:rPr>
          <w:t>íficas.</w:t>
        </w:r>
      </w:ins>
      <w:del w:id="15" w:author="Alex" w:date="2015-07-20T11:31:00Z">
        <w:r w:rsidRPr="00441BF2" w:rsidDel="00747301">
          <w:rPr>
            <w:rFonts w:ascii="Times New Roman" w:hAnsi="Times New Roman" w:cs="Times New Roman"/>
            <w:color w:val="000000"/>
          </w:rPr>
          <w:delText>.</w:delText>
        </w:r>
      </w:del>
    </w:p>
    <w:p w14:paraId="631C9CCE" w14:textId="77777777" w:rsidR="00775BF7" w:rsidRDefault="00775BF7"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87"/>
        <w:gridCol w:w="6341"/>
      </w:tblGrid>
      <w:tr w:rsidR="00BF19DB" w:rsidRPr="00D16783" w14:paraId="3F5AEC0D" w14:textId="77777777" w:rsidTr="00BF19DB">
        <w:tc>
          <w:tcPr>
            <w:tcW w:w="8978" w:type="dxa"/>
            <w:gridSpan w:val="2"/>
            <w:shd w:val="clear" w:color="auto" w:fill="000000" w:themeFill="text1"/>
          </w:tcPr>
          <w:p w14:paraId="1008DEE0" w14:textId="77777777" w:rsidR="00BF19DB" w:rsidRPr="00D16783" w:rsidRDefault="00BF19DB" w:rsidP="00BF19DB">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Destacado</w:t>
            </w:r>
          </w:p>
        </w:tc>
      </w:tr>
      <w:tr w:rsidR="00BF19DB" w:rsidRPr="00D16783" w14:paraId="18E1251B" w14:textId="77777777" w:rsidTr="00BF19DB">
        <w:tc>
          <w:tcPr>
            <w:tcW w:w="2518" w:type="dxa"/>
          </w:tcPr>
          <w:p w14:paraId="1E1E7CCD" w14:textId="77777777" w:rsidR="00BF19DB" w:rsidRPr="00D16783" w:rsidRDefault="00BF19DB" w:rsidP="00BF19DB">
            <w:pPr>
              <w:rPr>
                <w:rFonts w:ascii="Times New Roman" w:hAnsi="Times New Roman" w:cs="Times New Roman"/>
                <w:b/>
              </w:rPr>
            </w:pPr>
            <w:r w:rsidRPr="00D16783">
              <w:rPr>
                <w:rFonts w:ascii="Times New Roman" w:hAnsi="Times New Roman" w:cs="Times New Roman"/>
                <w:b/>
              </w:rPr>
              <w:t>Título</w:t>
            </w:r>
          </w:p>
        </w:tc>
        <w:tc>
          <w:tcPr>
            <w:tcW w:w="6460" w:type="dxa"/>
          </w:tcPr>
          <w:p w14:paraId="12A6824B" w14:textId="21E78B8B" w:rsidR="00BF19DB" w:rsidRPr="00D16783" w:rsidRDefault="00F55492" w:rsidP="00F55492">
            <w:pPr>
              <w:rPr>
                <w:rFonts w:ascii="Times New Roman" w:hAnsi="Times New Roman" w:cs="Times New Roman"/>
                <w:b/>
              </w:rPr>
            </w:pPr>
            <w:r>
              <w:rPr>
                <w:rFonts w:ascii="Times New Roman" w:hAnsi="Times New Roman" w:cs="Times New Roman"/>
                <w:b/>
              </w:rPr>
              <w:t>F</w:t>
            </w:r>
            <w:r w:rsidR="00BF19DB">
              <w:rPr>
                <w:rFonts w:ascii="Times New Roman" w:hAnsi="Times New Roman" w:cs="Times New Roman"/>
                <w:b/>
              </w:rPr>
              <w:t xml:space="preserve">unción </w:t>
            </w:r>
          </w:p>
        </w:tc>
      </w:tr>
      <w:tr w:rsidR="00BF19DB" w:rsidRPr="00D16783" w14:paraId="27131A02" w14:textId="77777777" w:rsidTr="00BF19DB">
        <w:tc>
          <w:tcPr>
            <w:tcW w:w="2518" w:type="dxa"/>
          </w:tcPr>
          <w:p w14:paraId="10593695" w14:textId="77777777" w:rsidR="00BF19DB" w:rsidRPr="00D16783" w:rsidRDefault="00BF19DB" w:rsidP="00BF19DB">
            <w:pPr>
              <w:rPr>
                <w:rFonts w:ascii="Times New Roman" w:hAnsi="Times New Roman" w:cs="Times New Roman"/>
              </w:rPr>
            </w:pPr>
            <w:r w:rsidRPr="00D16783">
              <w:rPr>
                <w:rFonts w:ascii="Times New Roman" w:hAnsi="Times New Roman" w:cs="Times New Roman"/>
                <w:b/>
              </w:rPr>
              <w:t>Contenido</w:t>
            </w:r>
          </w:p>
        </w:tc>
        <w:tc>
          <w:tcPr>
            <w:tcW w:w="6460" w:type="dxa"/>
          </w:tcPr>
          <w:p w14:paraId="7F10E7F9" w14:textId="77777777" w:rsidR="00BF19DB" w:rsidRDefault="00BF19DB" w:rsidP="00BF19DB">
            <w:pPr>
              <w:jc w:val="both"/>
              <w:rPr>
                <w:rFonts w:ascii="Times New Roman" w:hAnsi="Times New Roman" w:cs="Times New Roman"/>
              </w:rPr>
            </w:pPr>
            <w:r w:rsidRPr="00441BF2">
              <w:rPr>
                <w:rFonts w:ascii="Times New Roman" w:hAnsi="Times New Roman" w:cs="Times New Roman"/>
              </w:rPr>
              <w:t xml:space="preserve">Una </w:t>
            </w:r>
            <w:r w:rsidRPr="00441BF2">
              <w:rPr>
                <w:rFonts w:ascii="Times New Roman" w:hAnsi="Times New Roman" w:cs="Times New Roman"/>
                <w:b/>
              </w:rPr>
              <w:t>función</w:t>
            </w:r>
            <w:r w:rsidRPr="00441BF2">
              <w:rPr>
                <w:rFonts w:ascii="Times New Roman" w:hAnsi="Times New Roman" w:cs="Times New Roman"/>
              </w:rPr>
              <w:t xml:space="preserve"> es una relación entre dos conjuntos que satisface la condición: “a cada elemento del primer conjunto le </w:t>
            </w:r>
            <w:r w:rsidRPr="00747301">
              <w:rPr>
                <w:rFonts w:ascii="Times New Roman" w:hAnsi="Times New Roman" w:cs="Times New Roman"/>
                <w:i/>
                <w:rPrChange w:id="16" w:author="Alex" w:date="2015-07-20T11:32:00Z">
                  <w:rPr>
                    <w:rFonts w:ascii="Times New Roman" w:hAnsi="Times New Roman" w:cs="Times New Roman"/>
                  </w:rPr>
                </w:rPrChange>
              </w:rPr>
              <w:t>corresponde uno y solo uno</w:t>
            </w:r>
            <w:r w:rsidRPr="00441BF2">
              <w:rPr>
                <w:rFonts w:ascii="Times New Roman" w:hAnsi="Times New Roman" w:cs="Times New Roman"/>
              </w:rPr>
              <w:t xml:space="preserve"> de los elementos del segundo conjunto”. </w:t>
            </w:r>
          </w:p>
          <w:p w14:paraId="498FA754" w14:textId="5FDAFA96" w:rsidR="00BF19DB" w:rsidRPr="00D16783" w:rsidRDefault="00BF19DB" w:rsidP="00BF19DB">
            <w:pPr>
              <w:rPr>
                <w:rFonts w:ascii="Times New Roman" w:hAnsi="Times New Roman" w:cs="Times New Roman"/>
              </w:rPr>
            </w:pPr>
          </w:p>
        </w:tc>
      </w:tr>
    </w:tbl>
    <w:p w14:paraId="1B26C31E" w14:textId="77777777" w:rsidR="00BF19DB" w:rsidRDefault="00BF19DB" w:rsidP="00C968B4">
      <w:pPr>
        <w:spacing w:after="0"/>
        <w:rPr>
          <w:rFonts w:ascii="Times New Roman" w:hAnsi="Times New Roman" w:cs="Times New Roman"/>
          <w:b/>
        </w:rPr>
      </w:pPr>
    </w:p>
    <w:p w14:paraId="0CE22E6C" w14:textId="77777777" w:rsidR="004B4F7D" w:rsidRDefault="004B4F7D" w:rsidP="00307628">
      <w:pPr>
        <w:spacing w:after="0"/>
        <w:jc w:val="both"/>
        <w:rPr>
          <w:ins w:id="17" w:author="Alex" w:date="2015-07-20T11:40:00Z"/>
          <w:rFonts w:ascii="Times New Roman" w:hAnsi="Times New Roman" w:cs="Times New Roman"/>
        </w:rPr>
      </w:pPr>
      <w:ins w:id="18" w:author="Alex" w:date="2015-07-20T11:37:00Z">
        <w:r>
          <w:rPr>
            <w:rFonts w:ascii="Times New Roman" w:hAnsi="Times New Roman" w:cs="Times New Roman"/>
          </w:rPr>
          <w:t>En adelante nos centraremos en funciones que relacionan conjuntos num</w:t>
        </w:r>
      </w:ins>
      <w:ins w:id="19" w:author="Alex" w:date="2015-07-20T11:38:00Z">
        <w:r>
          <w:rPr>
            <w:rFonts w:ascii="Times New Roman" w:hAnsi="Times New Roman" w:cs="Times New Roman"/>
          </w:rPr>
          <w:t>éricos.</w:t>
        </w:r>
      </w:ins>
    </w:p>
    <w:p w14:paraId="65B37FC1" w14:textId="77777777" w:rsidR="004B4F7D" w:rsidRDefault="004B4F7D" w:rsidP="00307628">
      <w:pPr>
        <w:spacing w:after="0"/>
        <w:jc w:val="both"/>
        <w:rPr>
          <w:ins w:id="20" w:author="Alex" w:date="2015-07-20T11:41:00Z"/>
          <w:rFonts w:ascii="Times New Roman" w:hAnsi="Times New Roman" w:cs="Times New Roman"/>
        </w:rPr>
      </w:pPr>
    </w:p>
    <w:p w14:paraId="49D9378D" w14:textId="51B72BFA" w:rsidR="004B4F7D" w:rsidRDefault="000A0DAD" w:rsidP="00307628">
      <w:pPr>
        <w:spacing w:after="0"/>
        <w:jc w:val="both"/>
        <w:rPr>
          <w:ins w:id="21" w:author="Alex" w:date="2015-07-20T11:41:00Z"/>
          <w:rFonts w:ascii="Times New Roman" w:hAnsi="Times New Roman" w:cs="Times New Roman"/>
        </w:rPr>
      </w:pPr>
      <w:del w:id="22" w:author="Alex" w:date="2015-07-20T11:40:00Z">
        <w:r w:rsidRPr="00441BF2" w:rsidDel="004B4F7D">
          <w:rPr>
            <w:rFonts w:ascii="Times New Roman" w:hAnsi="Times New Roman" w:cs="Times New Roman"/>
          </w:rPr>
          <w:delText xml:space="preserve">Aunque </w:delText>
        </w:r>
        <w:r w:rsidR="007213EE" w:rsidRPr="00441BF2" w:rsidDel="004B4F7D">
          <w:rPr>
            <w:rFonts w:ascii="Times New Roman" w:hAnsi="Times New Roman" w:cs="Times New Roman"/>
          </w:rPr>
          <w:delText xml:space="preserve">habitualmente </w:delText>
        </w:r>
        <w:r w:rsidRPr="00441BF2" w:rsidDel="004B4F7D">
          <w:rPr>
            <w:rFonts w:ascii="Times New Roman" w:hAnsi="Times New Roman" w:cs="Times New Roman"/>
          </w:rPr>
          <w:delText>una función define la relación entre los elementos de cada uno de los conjuntos, e</w:delText>
        </w:r>
      </w:del>
      <w:ins w:id="23" w:author="Alex" w:date="2015-07-20T11:40:00Z">
        <w:r w:rsidR="004B4F7D">
          <w:rPr>
            <w:rFonts w:ascii="Times New Roman" w:hAnsi="Times New Roman" w:cs="Times New Roman"/>
          </w:rPr>
          <w:t>E</w:t>
        </w:r>
      </w:ins>
      <w:r w:rsidRPr="00441BF2">
        <w:rPr>
          <w:rFonts w:ascii="Times New Roman" w:hAnsi="Times New Roman" w:cs="Times New Roman"/>
        </w:rPr>
        <w:t>n muchas o</w:t>
      </w:r>
      <w:r w:rsidR="007B3148" w:rsidRPr="00441BF2">
        <w:rPr>
          <w:rFonts w:ascii="Times New Roman" w:hAnsi="Times New Roman" w:cs="Times New Roman"/>
        </w:rPr>
        <w:t>casiones se confunde</w:t>
      </w:r>
      <w:r w:rsidRPr="00441BF2">
        <w:rPr>
          <w:rFonts w:ascii="Times New Roman" w:hAnsi="Times New Roman" w:cs="Times New Roman"/>
        </w:rPr>
        <w:t xml:space="preserve"> que dos conjuntos están relacionados</w:t>
      </w:r>
      <w:r w:rsidR="007B3148" w:rsidRPr="00441BF2">
        <w:rPr>
          <w:rFonts w:ascii="Times New Roman" w:hAnsi="Times New Roman" w:cs="Times New Roman"/>
        </w:rPr>
        <w:t xml:space="preserve"> con la idea</w:t>
      </w:r>
      <w:r w:rsidRPr="00441BF2">
        <w:rPr>
          <w:rFonts w:ascii="Times New Roman" w:hAnsi="Times New Roman" w:cs="Times New Roman"/>
        </w:rPr>
        <w:t xml:space="preserve"> </w:t>
      </w:r>
      <w:r w:rsidR="007213EE">
        <w:rPr>
          <w:rFonts w:ascii="Times New Roman" w:hAnsi="Times New Roman" w:cs="Times New Roman"/>
        </w:rPr>
        <w:t xml:space="preserve">de </w:t>
      </w:r>
      <w:r w:rsidRPr="00441BF2">
        <w:rPr>
          <w:rFonts w:ascii="Times New Roman" w:hAnsi="Times New Roman" w:cs="Times New Roman"/>
        </w:rPr>
        <w:t xml:space="preserve">que </w:t>
      </w:r>
      <w:r w:rsidR="007B3148" w:rsidRPr="00441BF2">
        <w:rPr>
          <w:rFonts w:ascii="Times New Roman" w:hAnsi="Times New Roman" w:cs="Times New Roman"/>
        </w:rPr>
        <w:t xml:space="preserve">siempre debe haber </w:t>
      </w:r>
      <w:r w:rsidRPr="00441BF2">
        <w:rPr>
          <w:rFonts w:ascii="Times New Roman" w:hAnsi="Times New Roman" w:cs="Times New Roman"/>
        </w:rPr>
        <w:t>una ecuación que presenta la relación entre ellos</w:t>
      </w:r>
      <w:ins w:id="24" w:author="Alex" w:date="2015-07-20T11:38:00Z">
        <w:r w:rsidR="004B4F7D">
          <w:rPr>
            <w:rFonts w:ascii="Times New Roman" w:hAnsi="Times New Roman" w:cs="Times New Roman"/>
          </w:rPr>
          <w:t xml:space="preserve">, por ejemplo </w:t>
        </w:r>
      </w:ins>
      <w:ins w:id="25" w:author="Alex" w:date="2015-07-20T11:39:00Z">
        <w:r w:rsidR="004B4F7D">
          <w:rPr>
            <w:rFonts w:ascii="Times New Roman" w:hAnsi="Times New Roman" w:cs="Times New Roman"/>
          </w:rPr>
          <w:t xml:space="preserve">la función “adicionar uno” se puede expresar  como </w:t>
        </w:r>
      </w:ins>
      <w:ins w:id="26" w:author="Alex" w:date="2015-07-20T11:38:00Z">
        <w:r w:rsidR="004B4F7D">
          <w:rPr>
            <w:rFonts w:ascii="Times New Roman" w:hAnsi="Times New Roman" w:cs="Times New Roman"/>
          </w:rPr>
          <w:t>y=x+1</w:t>
        </w:r>
      </w:ins>
      <w:r w:rsidR="007B3148" w:rsidRPr="00441BF2">
        <w:rPr>
          <w:rFonts w:ascii="Times New Roman" w:hAnsi="Times New Roman" w:cs="Times New Roman"/>
        </w:rPr>
        <w:t>;</w:t>
      </w:r>
      <w:ins w:id="27" w:author="Alex" w:date="2015-07-20T11:39:00Z">
        <w:r w:rsidR="004B4F7D">
          <w:rPr>
            <w:rFonts w:ascii="Times New Roman" w:hAnsi="Times New Roman" w:cs="Times New Roman"/>
          </w:rPr>
          <w:t xml:space="preserve"> sin embargo</w:t>
        </w:r>
      </w:ins>
      <w:r w:rsidRPr="00441BF2">
        <w:rPr>
          <w:rFonts w:ascii="Times New Roman" w:hAnsi="Times New Roman" w:cs="Times New Roman"/>
        </w:rPr>
        <w:t xml:space="preserve"> </w:t>
      </w:r>
      <w:r w:rsidR="007B3148" w:rsidRPr="00441BF2">
        <w:rPr>
          <w:rFonts w:ascii="Times New Roman" w:hAnsi="Times New Roman" w:cs="Times New Roman"/>
        </w:rPr>
        <w:t>n</w:t>
      </w:r>
      <w:r w:rsidRPr="00441BF2">
        <w:rPr>
          <w:rFonts w:ascii="Times New Roman" w:hAnsi="Times New Roman" w:cs="Times New Roman"/>
        </w:rPr>
        <w:t xml:space="preserve">o </w:t>
      </w:r>
      <w:del w:id="28" w:author="Alex" w:date="2015-07-20T11:39:00Z">
        <w:r w:rsidR="00375E34" w:rsidRPr="00441BF2" w:rsidDel="004B4F7D">
          <w:rPr>
            <w:rFonts w:ascii="Times New Roman" w:hAnsi="Times New Roman" w:cs="Times New Roman"/>
          </w:rPr>
          <w:delText xml:space="preserve">necesariamente </w:delText>
        </w:r>
      </w:del>
      <w:r w:rsidRPr="00441BF2">
        <w:rPr>
          <w:rFonts w:ascii="Times New Roman" w:hAnsi="Times New Roman" w:cs="Times New Roman"/>
        </w:rPr>
        <w:t>toda función ofrece una regla algorítmica para pasar de un conjunto al otro</w:t>
      </w:r>
      <w:r w:rsidR="00375E34" w:rsidRPr="00441BF2">
        <w:rPr>
          <w:rFonts w:ascii="Times New Roman" w:hAnsi="Times New Roman" w:cs="Times New Roman"/>
        </w:rPr>
        <w:t xml:space="preserve"> por medio de </w:t>
      </w:r>
      <w:r w:rsidR="000935A6">
        <w:rPr>
          <w:rFonts w:ascii="Times New Roman" w:hAnsi="Times New Roman" w:cs="Times New Roman"/>
        </w:rPr>
        <w:t>esta</w:t>
      </w:r>
      <w:r w:rsidRPr="00441BF2">
        <w:rPr>
          <w:rFonts w:ascii="Times New Roman" w:hAnsi="Times New Roman" w:cs="Times New Roman"/>
        </w:rPr>
        <w:t>, ni toda expresión que relacion</w:t>
      </w:r>
      <w:r w:rsidR="001A1746" w:rsidRPr="00441BF2">
        <w:rPr>
          <w:rFonts w:ascii="Times New Roman" w:hAnsi="Times New Roman" w:cs="Times New Roman"/>
        </w:rPr>
        <w:t>a</w:t>
      </w:r>
      <w:r w:rsidRPr="00441BF2">
        <w:rPr>
          <w:rFonts w:ascii="Times New Roman" w:hAnsi="Times New Roman" w:cs="Times New Roman"/>
        </w:rPr>
        <w:t xml:space="preserve"> variables es una función.</w:t>
      </w:r>
      <w:ins w:id="29" w:author="Alex" w:date="2015-07-20T11:41:00Z">
        <w:r w:rsidR="004B4F7D">
          <w:rPr>
            <w:rFonts w:ascii="Times New Roman" w:hAnsi="Times New Roman" w:cs="Times New Roman"/>
          </w:rPr>
          <w:t xml:space="preserve"> </w:t>
        </w:r>
      </w:ins>
      <w:del w:id="30" w:author="Alex" w:date="2015-07-20T11:41:00Z">
        <w:r w:rsidR="00B50833" w:rsidRPr="00441BF2" w:rsidDel="004B4F7D">
          <w:rPr>
            <w:rFonts w:ascii="Times New Roman" w:hAnsi="Times New Roman" w:cs="Times New Roman"/>
          </w:rPr>
          <w:delText xml:space="preserve"> </w:delText>
        </w:r>
      </w:del>
    </w:p>
    <w:p w14:paraId="32390D12" w14:textId="77777777" w:rsidR="004B4F7D" w:rsidRDefault="004B4F7D" w:rsidP="00307628">
      <w:pPr>
        <w:spacing w:after="0"/>
        <w:jc w:val="both"/>
        <w:rPr>
          <w:ins w:id="31" w:author="Alex" w:date="2015-07-20T11:42:00Z"/>
          <w:rFonts w:ascii="Times New Roman" w:hAnsi="Times New Roman" w:cs="Times New Roman"/>
        </w:rPr>
      </w:pPr>
    </w:p>
    <w:tbl>
      <w:tblPr>
        <w:tblStyle w:val="Tablaconcuadrcula"/>
        <w:tblW w:w="0" w:type="auto"/>
        <w:tblLook w:val="04A0" w:firstRow="1" w:lastRow="0" w:firstColumn="1" w:lastColumn="0" w:noHBand="0" w:noVBand="1"/>
      </w:tblPr>
      <w:tblGrid>
        <w:gridCol w:w="1145"/>
        <w:gridCol w:w="7683"/>
      </w:tblGrid>
      <w:tr w:rsidR="004B4F7D" w14:paraId="0825399A" w14:textId="77777777" w:rsidTr="004B4F7D">
        <w:trPr>
          <w:ins w:id="32" w:author="Alex" w:date="2015-07-20T11:42:00Z"/>
        </w:trPr>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14:paraId="2A011F94" w14:textId="77777777" w:rsidR="004B4F7D" w:rsidRDefault="004B4F7D">
            <w:pPr>
              <w:jc w:val="center"/>
              <w:rPr>
                <w:ins w:id="33" w:author="Alex" w:date="2015-07-20T11:42:00Z"/>
                <w:rFonts w:ascii="Times New Roman" w:hAnsi="Times New Roman" w:cs="Times New Roman"/>
                <w:b/>
                <w:color w:val="FFFFFF" w:themeColor="background1"/>
              </w:rPr>
            </w:pPr>
            <w:ins w:id="34" w:author="Alex" w:date="2015-07-20T11:42:00Z">
              <w:r>
                <w:rPr>
                  <w:rFonts w:ascii="Times New Roman" w:hAnsi="Times New Roman" w:cs="Times New Roman"/>
                  <w:b/>
                  <w:color w:val="FFFFFF" w:themeColor="background1"/>
                </w:rPr>
                <w:t>Imagen (fotografía, gráfica o ilustración)</w:t>
              </w:r>
            </w:ins>
          </w:p>
        </w:tc>
      </w:tr>
      <w:tr w:rsidR="004B4F7D" w14:paraId="7646AA99" w14:textId="77777777" w:rsidTr="004B4F7D">
        <w:trPr>
          <w:ins w:id="35" w:author="Alex" w:date="2015-07-20T11:42: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1F6B57" w14:textId="77777777" w:rsidR="004B4F7D" w:rsidRDefault="004B4F7D">
            <w:pPr>
              <w:rPr>
                <w:ins w:id="36" w:author="Alex" w:date="2015-07-20T11:42:00Z"/>
                <w:rFonts w:ascii="Times New Roman" w:hAnsi="Times New Roman" w:cs="Times New Roman"/>
                <w:b/>
                <w:color w:val="000000"/>
                <w:sz w:val="18"/>
                <w:szCs w:val="18"/>
              </w:rPr>
            </w:pPr>
            <w:ins w:id="37" w:author="Alex" w:date="2015-07-20T11:42:00Z">
              <w:r>
                <w:rPr>
                  <w:rFonts w:ascii="Times New Roman" w:hAnsi="Times New Roman" w:cs="Times New Roman"/>
                  <w:b/>
                  <w:color w:val="000000"/>
                  <w:sz w:val="18"/>
                  <w:szCs w:val="18"/>
                </w:rPr>
                <w:lastRenderedPageBreak/>
                <w:t>Código</w:t>
              </w:r>
            </w:ins>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65AA65" w14:textId="72966DFB" w:rsidR="004B4F7D" w:rsidRDefault="004E35CB" w:rsidP="007121BC">
            <w:pPr>
              <w:rPr>
                <w:ins w:id="38" w:author="Alex" w:date="2015-07-20T11:42:00Z"/>
                <w:rFonts w:ascii="Times New Roman" w:hAnsi="Times New Roman" w:cs="Times New Roman"/>
                <w:b/>
                <w:color w:val="000000"/>
                <w:sz w:val="18"/>
                <w:szCs w:val="18"/>
              </w:rPr>
            </w:pPr>
            <w:ins w:id="39" w:author="Alex" w:date="2015-08-02T16:24:00Z">
              <w:r w:rsidRPr="00441BF2">
                <w:rPr>
                  <w:sz w:val="24"/>
                  <w:szCs w:val="24"/>
                  <w:lang w:val="es-ES_tradnl"/>
                </w:rPr>
                <w:t>MA_10_01_CO_</w:t>
              </w:r>
              <w:r>
                <w:rPr>
                  <w:sz w:val="24"/>
                  <w:szCs w:val="24"/>
                  <w:lang w:val="es-ES_tradnl"/>
                </w:rPr>
                <w:t>IMG03</w:t>
              </w:r>
            </w:ins>
          </w:p>
        </w:tc>
      </w:tr>
      <w:tr w:rsidR="004B4F7D" w14:paraId="6735DE52" w14:textId="77777777" w:rsidTr="004B4F7D">
        <w:trPr>
          <w:ins w:id="40" w:author="Alex" w:date="2015-07-20T11:42: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0B9B7B" w14:textId="77777777" w:rsidR="004B4F7D" w:rsidRDefault="004B4F7D">
            <w:pPr>
              <w:rPr>
                <w:ins w:id="41" w:author="Alex" w:date="2015-07-20T11:42:00Z"/>
                <w:rFonts w:ascii="Times New Roman" w:hAnsi="Times New Roman" w:cs="Times New Roman"/>
                <w:color w:val="000000"/>
              </w:rPr>
            </w:pPr>
            <w:ins w:id="42" w:author="Alex" w:date="2015-07-20T11:42:00Z">
              <w:r>
                <w:rPr>
                  <w:rFonts w:ascii="Times New Roman" w:hAnsi="Times New Roman" w:cs="Times New Roman"/>
                  <w:b/>
                  <w:color w:val="000000"/>
                  <w:sz w:val="18"/>
                  <w:szCs w:val="18"/>
                </w:rPr>
                <w:t>Descripción</w:t>
              </w:r>
            </w:ins>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5886BE" w14:textId="25E34D72" w:rsidR="004B4F7D" w:rsidRDefault="004B4F7D">
            <w:pPr>
              <w:rPr>
                <w:ins w:id="43" w:author="Alex" w:date="2015-07-20T11:42:00Z"/>
                <w:rFonts w:ascii="Times New Roman" w:hAnsi="Times New Roman" w:cs="Times New Roman"/>
                <w:color w:val="000000"/>
              </w:rPr>
            </w:pPr>
            <w:ins w:id="44" w:author="Alex" w:date="2015-07-20T11:46:00Z">
              <w:r>
                <w:rPr>
                  <w:sz w:val="24"/>
                  <w:szCs w:val="24"/>
                  <w:lang w:val="es-ES_tradnl"/>
                </w:rPr>
                <w:object w:dxaOrig="8130" w:dyaOrig="4815" w14:anchorId="380D563A">
                  <v:shape id="_x0000_i1027" type="#_x0000_t75" style="width:405.75pt;height:240.75pt" o:ole="">
                    <v:imagedata r:id="rId12" o:title=""/>
                  </v:shape>
                  <o:OLEObject Type="Embed" ProgID="PBrush" ShapeID="_x0000_i1027" DrawAspect="Content" ObjectID="_1500567618" r:id="rId13"/>
                </w:object>
              </w:r>
            </w:ins>
            <w:ins w:id="45" w:author="Alex" w:date="2015-07-20T11:46:00Z">
              <w:r>
                <w:t>Imagen del conjunto de relaciones entre A y B con su respectivo subconjunto de funciones entre A y B</w:t>
              </w:r>
            </w:ins>
          </w:p>
        </w:tc>
      </w:tr>
      <w:tr w:rsidR="004B4F7D" w14:paraId="2CA27A71" w14:textId="77777777" w:rsidTr="004B4F7D">
        <w:trPr>
          <w:ins w:id="46" w:author="Alex" w:date="2015-07-20T11:42: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9ECB94" w14:textId="77777777" w:rsidR="004B4F7D" w:rsidRDefault="004B4F7D">
            <w:pPr>
              <w:rPr>
                <w:ins w:id="47" w:author="Alex" w:date="2015-07-20T11:42:00Z"/>
                <w:rFonts w:ascii="Times New Roman" w:hAnsi="Times New Roman" w:cs="Times New Roman"/>
                <w:color w:val="000000"/>
              </w:rPr>
            </w:pPr>
            <w:ins w:id="48" w:author="Alex" w:date="2015-07-20T11:42:00Z">
              <w:r>
                <w:rPr>
                  <w:rFonts w:ascii="Times New Roman" w:hAnsi="Times New Roman" w:cs="Times New Roman"/>
                  <w:b/>
                  <w:color w:val="000000"/>
                  <w:sz w:val="18"/>
                  <w:szCs w:val="18"/>
                </w:rPr>
                <w:t xml:space="preserve">Código </w:t>
              </w:r>
              <w:proofErr w:type="spellStart"/>
              <w:r>
                <w:rPr>
                  <w:rFonts w:ascii="Times New Roman" w:hAnsi="Times New Roman" w:cs="Times New Roman"/>
                  <w:b/>
                  <w:color w:val="000000"/>
                  <w:sz w:val="18"/>
                  <w:szCs w:val="18"/>
                </w:rPr>
                <w:t>Shutterstock</w:t>
              </w:r>
              <w:proofErr w:type="spellEnd"/>
              <w:r>
                <w:rPr>
                  <w:rFonts w:ascii="Times New Roman" w:hAnsi="Times New Roman" w:cs="Times New Roman"/>
                  <w:b/>
                  <w:color w:val="000000"/>
                  <w:sz w:val="18"/>
                  <w:szCs w:val="18"/>
                </w:rPr>
                <w:t xml:space="preserve"> (o URL o la ruta en </w:t>
              </w:r>
              <w:proofErr w:type="spellStart"/>
              <w:r>
                <w:rPr>
                  <w:rFonts w:ascii="Times New Roman" w:hAnsi="Times New Roman" w:cs="Times New Roman"/>
                  <w:b/>
                  <w:color w:val="000000"/>
                  <w:sz w:val="18"/>
                  <w:szCs w:val="18"/>
                </w:rPr>
                <w:t>AulaPlaneta</w:t>
              </w:r>
              <w:proofErr w:type="spellEnd"/>
              <w:r>
                <w:rPr>
                  <w:rFonts w:ascii="Times New Roman" w:hAnsi="Times New Roman" w:cs="Times New Roman"/>
                  <w:b/>
                  <w:color w:val="000000"/>
                  <w:sz w:val="18"/>
                  <w:szCs w:val="18"/>
                </w:rPr>
                <w:t>)</w:t>
              </w:r>
            </w:ins>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F4B3CD" w14:textId="77777777" w:rsidR="004B4F7D" w:rsidRDefault="004B4F7D">
            <w:pPr>
              <w:rPr>
                <w:ins w:id="49" w:author="Alex" w:date="2015-07-20T11:42:00Z"/>
                <w:rFonts w:ascii="Times New Roman" w:hAnsi="Times New Roman" w:cs="Times New Roman"/>
                <w:color w:val="000000"/>
              </w:rPr>
            </w:pPr>
          </w:p>
        </w:tc>
      </w:tr>
      <w:tr w:rsidR="004B4F7D" w14:paraId="0B3FA6B4" w14:textId="77777777" w:rsidTr="004B4F7D">
        <w:trPr>
          <w:ins w:id="50" w:author="Alex" w:date="2015-07-20T11:42: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401904" w14:textId="77777777" w:rsidR="004B4F7D" w:rsidRDefault="004B4F7D">
            <w:pPr>
              <w:rPr>
                <w:ins w:id="51" w:author="Alex" w:date="2015-07-20T11:42:00Z"/>
                <w:rFonts w:ascii="Times New Roman" w:hAnsi="Times New Roman" w:cs="Times New Roman"/>
                <w:color w:val="000000"/>
              </w:rPr>
            </w:pPr>
            <w:ins w:id="52" w:author="Alex" w:date="2015-07-20T11:42:00Z">
              <w:r>
                <w:rPr>
                  <w:rFonts w:ascii="Times New Roman" w:hAnsi="Times New Roman" w:cs="Times New Roman"/>
                  <w:b/>
                  <w:color w:val="000000"/>
                  <w:sz w:val="18"/>
                  <w:szCs w:val="18"/>
                </w:rPr>
                <w:t>Pie de imagen</w:t>
              </w:r>
            </w:ins>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0C91BB" w14:textId="20D3089B" w:rsidR="004B4F7D" w:rsidRDefault="004B4F7D">
            <w:pPr>
              <w:jc w:val="center"/>
              <w:rPr>
                <w:ins w:id="53" w:author="Alex" w:date="2015-07-20T11:42:00Z"/>
                <w:rFonts w:ascii="Times New Roman" w:hAnsi="Times New Roman" w:cs="Times New Roman"/>
                <w:color w:val="000000"/>
              </w:rPr>
              <w:pPrChange w:id="54" w:author="Alex" w:date="2015-07-20T11:44:00Z">
                <w:pPr/>
              </w:pPrChange>
            </w:pPr>
            <w:ins w:id="55" w:author="Alex" w:date="2015-07-20T11:43:00Z">
              <w:r>
                <w:rPr>
                  <w:rFonts w:ascii="Times New Roman" w:hAnsi="Times New Roman" w:cs="Times New Roman"/>
                  <w:color w:val="000000"/>
                </w:rPr>
                <w:t>Hay relaciones</w:t>
              </w:r>
            </w:ins>
            <w:ins w:id="56" w:author="Alex" w:date="2015-07-20T11:44:00Z">
              <w:r>
                <w:rPr>
                  <w:rFonts w:ascii="Times New Roman" w:hAnsi="Times New Roman" w:cs="Times New Roman"/>
                  <w:color w:val="000000"/>
                </w:rPr>
                <w:t xml:space="preserve"> entre dos conjuntos </w:t>
              </w:r>
            </w:ins>
            <w:ins w:id="57" w:author="Alex" w:date="2015-07-20T11:43:00Z">
              <w:r>
                <w:rPr>
                  <w:rFonts w:ascii="Times New Roman" w:hAnsi="Times New Roman" w:cs="Times New Roman"/>
                  <w:color w:val="000000"/>
                </w:rPr>
                <w:t>que no son funciones.</w:t>
              </w:r>
            </w:ins>
          </w:p>
        </w:tc>
      </w:tr>
      <w:tr w:rsidR="004B4F7D" w14:paraId="78BC119F" w14:textId="77777777" w:rsidTr="004B4F7D">
        <w:trPr>
          <w:ins w:id="58" w:author="Alex" w:date="2015-07-20T11:42: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EAECDB" w14:textId="77777777" w:rsidR="004B4F7D" w:rsidRDefault="004B4F7D">
            <w:pPr>
              <w:rPr>
                <w:ins w:id="59" w:author="Alex" w:date="2015-07-20T11:42:00Z"/>
                <w:rFonts w:ascii="Times New Roman" w:hAnsi="Times New Roman" w:cs="Times New Roman"/>
                <w:b/>
                <w:color w:val="000000"/>
                <w:sz w:val="18"/>
                <w:szCs w:val="18"/>
              </w:rPr>
            </w:pPr>
            <w:ins w:id="60" w:author="Alex" w:date="2015-07-20T11:42:00Z">
              <w:r>
                <w:rPr>
                  <w:rFonts w:ascii="Times New Roman" w:hAnsi="Times New Roman" w:cs="Times New Roman"/>
                  <w:b/>
                  <w:color w:val="000000"/>
                  <w:sz w:val="18"/>
                  <w:szCs w:val="18"/>
                </w:rPr>
                <w:t>Ubicación del pie de imagen</w:t>
              </w:r>
            </w:ins>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8D6082" w14:textId="40AC4B70" w:rsidR="004B4F7D" w:rsidRDefault="004B4F7D" w:rsidP="007121BC">
            <w:pPr>
              <w:rPr>
                <w:ins w:id="61" w:author="Alex" w:date="2015-07-20T11:42:00Z"/>
                <w:rFonts w:ascii="Times New Roman" w:hAnsi="Times New Roman" w:cs="Times New Roman"/>
                <w:color w:val="000000"/>
              </w:rPr>
            </w:pPr>
            <w:ins w:id="62" w:author="Alex" w:date="2015-07-20T11:42:00Z">
              <w:r>
                <w:rPr>
                  <w:rFonts w:ascii="Times New Roman" w:hAnsi="Times New Roman" w:cs="Times New Roman"/>
                  <w:color w:val="000000"/>
                </w:rPr>
                <w:t>Inferior</w:t>
              </w:r>
            </w:ins>
          </w:p>
        </w:tc>
      </w:tr>
    </w:tbl>
    <w:p w14:paraId="46232B82" w14:textId="77777777" w:rsidR="004B4F7D" w:rsidRDefault="004B4F7D" w:rsidP="00307628">
      <w:pPr>
        <w:spacing w:after="0"/>
        <w:jc w:val="both"/>
        <w:rPr>
          <w:ins w:id="63" w:author="Alex" w:date="2015-07-20T11:41:00Z"/>
          <w:rFonts w:ascii="Times New Roman" w:hAnsi="Times New Roman" w:cs="Times New Roman"/>
        </w:rPr>
      </w:pPr>
    </w:p>
    <w:p w14:paraId="7790AF94" w14:textId="3309A6F4" w:rsidR="000A0DAD" w:rsidRPr="00441BF2" w:rsidRDefault="00B50833" w:rsidP="00307628">
      <w:pPr>
        <w:spacing w:after="0"/>
        <w:jc w:val="both"/>
        <w:rPr>
          <w:rFonts w:ascii="Times New Roman" w:hAnsi="Times New Roman" w:cs="Times New Roman"/>
        </w:rPr>
      </w:pPr>
      <w:r w:rsidRPr="00441BF2">
        <w:rPr>
          <w:rFonts w:ascii="Times New Roman" w:hAnsi="Times New Roman" w:cs="Times New Roman"/>
        </w:rPr>
        <w:t xml:space="preserve">Las representaciones de las funciones como flechas entre conjuntos, como columnas de una tabla o como gráfica en el plano cartesiano son tan relevantes para comprender la función como la expresión analítica </w:t>
      </w:r>
      <w:r w:rsidR="007142CD" w:rsidRPr="007142CD">
        <w:rPr>
          <w:rFonts w:ascii="Times New Roman" w:eastAsiaTheme="minorEastAsia" w:hAnsi="Times New Roman" w:cs="Times New Roman"/>
          <w:rPrChange w:id="64" w:author="Alex" w:date="2015-08-02T18:52:00Z">
            <w:rPr>
              <w:rFonts w:ascii="Cambria Math" w:hAnsi="Cambria Math" w:cs="Times New Roman"/>
              <w:i/>
            </w:rPr>
          </w:rPrChange>
        </w:rPr>
        <w:t>y=f(x)</w:t>
      </w:r>
      <w:r w:rsidRPr="007142CD">
        <w:rPr>
          <w:rFonts w:ascii="Times New Roman" w:eastAsiaTheme="minorEastAsia" w:hAnsi="Times New Roman" w:cs="Times New Roman"/>
        </w:rPr>
        <w:t>.</w:t>
      </w:r>
    </w:p>
    <w:p w14:paraId="7A574DD3" w14:textId="77777777" w:rsidR="00156F8F" w:rsidRPr="00441BF2" w:rsidRDefault="00156F8F" w:rsidP="00307628">
      <w:pPr>
        <w:spacing w:after="0"/>
        <w:jc w:val="both"/>
        <w:rPr>
          <w:rFonts w:ascii="Times New Roman" w:hAnsi="Times New Roman" w:cs="Times New Roman"/>
        </w:rPr>
      </w:pPr>
    </w:p>
    <w:tbl>
      <w:tblPr>
        <w:tblStyle w:val="Tablaconcuadrcula"/>
        <w:tblW w:w="0" w:type="auto"/>
        <w:tblLayout w:type="fixed"/>
        <w:tblLook w:val="04A0" w:firstRow="1" w:lastRow="0" w:firstColumn="1" w:lastColumn="0" w:noHBand="0" w:noVBand="1"/>
      </w:tblPr>
      <w:tblGrid>
        <w:gridCol w:w="2122"/>
        <w:gridCol w:w="6706"/>
      </w:tblGrid>
      <w:tr w:rsidR="00A15926" w:rsidRPr="00441BF2" w14:paraId="0797F69B" w14:textId="77777777" w:rsidTr="007B6844">
        <w:tc>
          <w:tcPr>
            <w:tcW w:w="8828" w:type="dxa"/>
            <w:gridSpan w:val="2"/>
            <w:shd w:val="clear" w:color="auto" w:fill="000000" w:themeFill="text1"/>
          </w:tcPr>
          <w:p w14:paraId="67176559" w14:textId="77777777" w:rsidR="00A15926" w:rsidRPr="00441BF2" w:rsidRDefault="00A15926" w:rsidP="003C12F3">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Profundiza: recurso aprovechado</w:t>
            </w:r>
          </w:p>
        </w:tc>
      </w:tr>
      <w:tr w:rsidR="00A15926" w:rsidRPr="00441BF2" w14:paraId="7A949B86" w14:textId="77777777" w:rsidTr="007B6844">
        <w:tc>
          <w:tcPr>
            <w:tcW w:w="2122" w:type="dxa"/>
          </w:tcPr>
          <w:p w14:paraId="6BDC41AB" w14:textId="77777777" w:rsidR="00A15926" w:rsidRPr="00441BF2" w:rsidRDefault="00A15926" w:rsidP="003C12F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706" w:type="dxa"/>
          </w:tcPr>
          <w:p w14:paraId="7BD02126" w14:textId="3678660A" w:rsidR="00A15926" w:rsidRPr="00441BF2" w:rsidRDefault="00F92F4D" w:rsidP="00F30A46">
            <w:pPr>
              <w:pStyle w:val="Recursos"/>
              <w:ind w:left="0"/>
              <w:rPr>
                <w:lang w:val="es-ES_tradnl"/>
              </w:rPr>
            </w:pPr>
            <w:r w:rsidRPr="00441BF2">
              <w:rPr>
                <w:lang w:val="es-ES_tradnl"/>
              </w:rPr>
              <w:t>MA_10_01_</w:t>
            </w:r>
            <w:r w:rsidR="00F30A46" w:rsidRPr="00441BF2">
              <w:rPr>
                <w:lang w:val="es-ES_tradnl"/>
              </w:rPr>
              <w:t>CO_</w:t>
            </w:r>
            <w:r w:rsidRPr="00441BF2">
              <w:rPr>
                <w:lang w:val="es-ES_tradnl"/>
              </w:rPr>
              <w:t>REC10</w:t>
            </w:r>
          </w:p>
        </w:tc>
      </w:tr>
      <w:tr w:rsidR="00A15926" w:rsidRPr="00441BF2" w14:paraId="4F3C0BAE" w14:textId="77777777" w:rsidTr="007B6844">
        <w:tc>
          <w:tcPr>
            <w:tcW w:w="2122" w:type="dxa"/>
          </w:tcPr>
          <w:p w14:paraId="321F5319" w14:textId="77777777" w:rsidR="00A15926" w:rsidRPr="00441BF2" w:rsidRDefault="00A15926"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Ubicación en Aula Planeta</w:t>
            </w:r>
          </w:p>
        </w:tc>
        <w:tc>
          <w:tcPr>
            <w:tcW w:w="6706" w:type="dxa"/>
          </w:tcPr>
          <w:p w14:paraId="76C3C3D0" w14:textId="1CEC7B4D" w:rsidR="00307628" w:rsidRPr="00441BF2" w:rsidRDefault="00307628"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1° ESO/Matemáticas/Las funciones y gráficas/El concepto de función</w:t>
            </w:r>
            <w:proofErr w:type="gramStart"/>
            <w:r w:rsidRPr="00441BF2">
              <w:rPr>
                <w:rFonts w:ascii="Times New Roman" w:hAnsi="Times New Roman" w:cs="Times New Roman"/>
                <w:color w:val="000000"/>
                <w:lang w:val="es-ES_tradnl"/>
              </w:rPr>
              <w:t>/¿</w:t>
            </w:r>
            <w:proofErr w:type="gramEnd"/>
            <w:r w:rsidRPr="00441BF2">
              <w:rPr>
                <w:rFonts w:ascii="Times New Roman" w:hAnsi="Times New Roman" w:cs="Times New Roman"/>
                <w:color w:val="000000"/>
                <w:lang w:val="es-ES_tradnl"/>
              </w:rPr>
              <w:t>Qué es una función?</w:t>
            </w:r>
          </w:p>
        </w:tc>
      </w:tr>
      <w:tr w:rsidR="00A15926" w:rsidRPr="00441BF2" w14:paraId="21148557" w14:textId="77777777" w:rsidTr="007B6844">
        <w:tc>
          <w:tcPr>
            <w:tcW w:w="2122" w:type="dxa"/>
          </w:tcPr>
          <w:p w14:paraId="4D98FBA2" w14:textId="77777777" w:rsidR="00A15926" w:rsidRPr="00441BF2" w:rsidRDefault="00A15926"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Cambio (descripción o capturas de pantallas)</w:t>
            </w:r>
          </w:p>
        </w:tc>
        <w:tc>
          <w:tcPr>
            <w:tcW w:w="6706" w:type="dxa"/>
          </w:tcPr>
          <w:p w14:paraId="625B5876" w14:textId="478D5A08" w:rsidR="00A15926" w:rsidRPr="00441BF2" w:rsidRDefault="007B6844"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Quitar las diapositivas 1, 2 y 3</w:t>
            </w:r>
          </w:p>
          <w:p w14:paraId="14FD5898" w14:textId="2AFD222A" w:rsidR="007B6844" w:rsidRPr="00441BF2" w:rsidRDefault="007B6844"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Conservar las diapositivas 4, 5, 6 y 7, pero incluyendo entre la 4 y la 5 una nueva diapositiva con los cambios señalados en la imagen:</w:t>
            </w:r>
          </w:p>
          <w:p w14:paraId="2F66B717" w14:textId="73DA090E" w:rsidR="00E976B0" w:rsidRPr="00441BF2" w:rsidRDefault="00E976B0"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FAVOR HACER VERDES TODAS LAS FLECHAS</w:t>
            </w:r>
          </w:p>
          <w:p w14:paraId="7965FA07" w14:textId="77777777" w:rsidR="004B5AA7" w:rsidRPr="00441BF2" w:rsidRDefault="007B6844" w:rsidP="00E976B0">
            <w:pPr>
              <w:keepNext/>
              <w:jc w:val="center"/>
              <w:rPr>
                <w:rFonts w:ascii="Times New Roman" w:hAnsi="Times New Roman" w:cs="Times New Roman"/>
                <w:lang w:val="es-ES_tradnl"/>
              </w:rPr>
            </w:pPr>
            <w:r w:rsidRPr="00441BF2">
              <w:rPr>
                <w:rFonts w:ascii="Times New Roman" w:hAnsi="Times New Roman" w:cs="Times New Roman"/>
                <w:noProof/>
                <w:color w:val="000000"/>
                <w:lang w:val="es-CO" w:eastAsia="es-CO"/>
              </w:rPr>
              <w:lastRenderedPageBreak/>
              <w:drawing>
                <wp:inline distT="0" distB="0" distL="0" distR="0" wp14:anchorId="680032E4" wp14:editId="6AAD4A04">
                  <wp:extent cx="3507475" cy="19450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FuncionesReales1.jpg"/>
                          <pic:cNvPicPr/>
                        </pic:nvPicPr>
                        <pic:blipFill>
                          <a:blip r:embed="rId14">
                            <a:extLst>
                              <a:ext uri="{28A0092B-C50C-407E-A947-70E740481C1C}">
                                <a14:useLocalDpi xmlns:a14="http://schemas.microsoft.com/office/drawing/2010/main" val="0"/>
                              </a:ext>
                            </a:extLst>
                          </a:blip>
                          <a:stretch>
                            <a:fillRect/>
                          </a:stretch>
                        </pic:blipFill>
                        <pic:spPr>
                          <a:xfrm>
                            <a:off x="0" y="0"/>
                            <a:ext cx="3511149" cy="1947063"/>
                          </a:xfrm>
                          <a:prstGeom prst="rect">
                            <a:avLst/>
                          </a:prstGeom>
                        </pic:spPr>
                      </pic:pic>
                    </a:graphicData>
                  </a:graphic>
                </wp:inline>
              </w:drawing>
            </w:r>
          </w:p>
          <w:p w14:paraId="00FA6580" w14:textId="0FF2E4E2" w:rsidR="007B6844" w:rsidRPr="00441BF2" w:rsidRDefault="004B5AA7" w:rsidP="00E976B0">
            <w:pPr>
              <w:pStyle w:val="Descripcin"/>
              <w:jc w:val="center"/>
              <w:rPr>
                <w:rFonts w:ascii="Times New Roman" w:hAnsi="Times New Roman" w:cs="Times New Roman"/>
                <w:color w:val="000000"/>
                <w:sz w:val="24"/>
                <w:szCs w:val="24"/>
                <w:lang w:val="es-ES_tradnl"/>
              </w:rPr>
            </w:pPr>
            <w:r w:rsidRPr="00441BF2">
              <w:rPr>
                <w:rFonts w:ascii="Times New Roman" w:hAnsi="Times New Roman" w:cs="Times New Roman"/>
                <w:sz w:val="24"/>
                <w:szCs w:val="24"/>
                <w:lang w:val="es-ES_tradnl"/>
              </w:rPr>
              <w:t xml:space="preserve">Creada </w:t>
            </w:r>
            <w:r w:rsidRPr="00441BF2">
              <w:rPr>
                <w:rFonts w:ascii="Times New Roman" w:hAnsi="Times New Roman" w:cs="Times New Roman"/>
                <w:sz w:val="24"/>
                <w:szCs w:val="24"/>
              </w:rPr>
              <w:fldChar w:fldCharType="begin"/>
            </w:r>
            <w:r w:rsidRPr="00441BF2">
              <w:rPr>
                <w:rFonts w:ascii="Times New Roman" w:hAnsi="Times New Roman" w:cs="Times New Roman"/>
                <w:sz w:val="24"/>
                <w:szCs w:val="24"/>
                <w:lang w:val="es-ES_tradnl"/>
              </w:rPr>
              <w:instrText xml:space="preserve"> SEQ Creada \* ARABIC </w:instrText>
            </w:r>
            <w:r w:rsidRPr="00441BF2">
              <w:rPr>
                <w:rFonts w:ascii="Times New Roman" w:hAnsi="Times New Roman" w:cs="Times New Roman"/>
                <w:sz w:val="24"/>
                <w:szCs w:val="24"/>
              </w:rPr>
              <w:fldChar w:fldCharType="separate"/>
            </w:r>
            <w:r w:rsidR="0051721A" w:rsidRPr="00441BF2">
              <w:rPr>
                <w:rFonts w:ascii="Times New Roman" w:hAnsi="Times New Roman" w:cs="Times New Roman"/>
                <w:noProof/>
                <w:sz w:val="24"/>
                <w:szCs w:val="24"/>
                <w:lang w:val="es-ES_tradnl"/>
              </w:rPr>
              <w:t>1</w:t>
            </w:r>
            <w:r w:rsidRPr="00441BF2">
              <w:rPr>
                <w:rFonts w:ascii="Times New Roman" w:hAnsi="Times New Roman" w:cs="Times New Roman"/>
                <w:sz w:val="24"/>
                <w:szCs w:val="24"/>
              </w:rPr>
              <w:fldChar w:fldCharType="end"/>
            </w:r>
          </w:p>
        </w:tc>
      </w:tr>
      <w:tr w:rsidR="00A15926" w:rsidRPr="00441BF2" w14:paraId="13EDA1BB" w14:textId="77777777" w:rsidTr="007B6844">
        <w:tc>
          <w:tcPr>
            <w:tcW w:w="2122" w:type="dxa"/>
          </w:tcPr>
          <w:p w14:paraId="2B4C2A08" w14:textId="563C6A3A" w:rsidR="00A15926" w:rsidRPr="00441BF2" w:rsidRDefault="00A15926" w:rsidP="003C12F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lastRenderedPageBreak/>
              <w:t>Título</w:t>
            </w:r>
          </w:p>
        </w:tc>
        <w:tc>
          <w:tcPr>
            <w:tcW w:w="6706" w:type="dxa"/>
          </w:tcPr>
          <w:p w14:paraId="23F54891" w14:textId="750B376E" w:rsidR="00A15926" w:rsidRPr="00441BF2" w:rsidRDefault="004A6D1C" w:rsidP="003C12F3">
            <w:pPr>
              <w:rPr>
                <w:rFonts w:ascii="Times New Roman" w:hAnsi="Times New Roman" w:cs="Times New Roman"/>
                <w:lang w:val="es-ES_tradnl"/>
              </w:rPr>
            </w:pPr>
            <w:r w:rsidRPr="00441BF2">
              <w:rPr>
                <w:rFonts w:ascii="Times New Roman" w:hAnsi="Times New Roman" w:cs="Times New Roman"/>
                <w:lang w:val="es-ES_tradnl"/>
              </w:rPr>
              <w:t>Algunos ejemplos de función.</w:t>
            </w:r>
          </w:p>
        </w:tc>
      </w:tr>
      <w:tr w:rsidR="00A15926" w:rsidRPr="00441BF2" w14:paraId="2AD309B1" w14:textId="77777777" w:rsidTr="007B6844">
        <w:tc>
          <w:tcPr>
            <w:tcW w:w="2122" w:type="dxa"/>
          </w:tcPr>
          <w:p w14:paraId="1E6243DD" w14:textId="77777777" w:rsidR="00A15926" w:rsidRPr="00441BF2" w:rsidRDefault="00A15926" w:rsidP="003C12F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Descripción</w:t>
            </w:r>
          </w:p>
        </w:tc>
        <w:tc>
          <w:tcPr>
            <w:tcW w:w="6706" w:type="dxa"/>
          </w:tcPr>
          <w:p w14:paraId="3AD2249A" w14:textId="4CDF545C" w:rsidR="00A15926" w:rsidRPr="00441BF2" w:rsidRDefault="00016A65" w:rsidP="00016A65">
            <w:pPr>
              <w:rPr>
                <w:rFonts w:ascii="Times New Roman" w:hAnsi="Times New Roman" w:cs="Times New Roman"/>
                <w:color w:val="000000"/>
                <w:lang w:val="es-ES_tradnl"/>
              </w:rPr>
            </w:pPr>
            <w:r w:rsidRPr="00441BF2">
              <w:rPr>
                <w:rFonts w:ascii="Times New Roman" w:hAnsi="Times New Roman" w:cs="Times New Roman"/>
                <w:color w:val="000000"/>
                <w:lang w:val="es-ES_tradnl"/>
              </w:rPr>
              <w:t>Actividad para i</w:t>
            </w:r>
            <w:r w:rsidR="007B6844" w:rsidRPr="00441BF2">
              <w:rPr>
                <w:rFonts w:ascii="Times New Roman" w:hAnsi="Times New Roman" w:cs="Times New Roman"/>
                <w:color w:val="000000"/>
                <w:lang w:val="es-ES_tradnl"/>
              </w:rPr>
              <w:t>dentifica</w:t>
            </w:r>
            <w:r w:rsidRPr="00441BF2">
              <w:rPr>
                <w:rFonts w:ascii="Times New Roman" w:hAnsi="Times New Roman" w:cs="Times New Roman"/>
                <w:color w:val="000000"/>
                <w:lang w:val="es-ES_tradnl"/>
              </w:rPr>
              <w:t>r</w:t>
            </w:r>
            <w:r w:rsidR="007B6844" w:rsidRPr="00441BF2">
              <w:rPr>
                <w:rFonts w:ascii="Times New Roman" w:hAnsi="Times New Roman" w:cs="Times New Roman"/>
                <w:color w:val="000000"/>
                <w:lang w:val="es-ES_tradnl"/>
              </w:rPr>
              <w:t xml:space="preserve"> funciones a partir de </w:t>
            </w:r>
            <w:r w:rsidRPr="00441BF2">
              <w:rPr>
                <w:rFonts w:ascii="Times New Roman" w:hAnsi="Times New Roman" w:cs="Times New Roman"/>
                <w:color w:val="000000"/>
                <w:lang w:val="es-ES_tradnl"/>
              </w:rPr>
              <w:t xml:space="preserve">las “flechas” </w:t>
            </w:r>
            <w:r w:rsidR="00E32514" w:rsidRPr="00441BF2">
              <w:rPr>
                <w:rFonts w:ascii="Times New Roman" w:hAnsi="Times New Roman" w:cs="Times New Roman"/>
                <w:color w:val="000000"/>
                <w:lang w:val="es-ES_tradnl"/>
              </w:rPr>
              <w:t xml:space="preserve">o correspondencias </w:t>
            </w:r>
            <w:r w:rsidRPr="00441BF2">
              <w:rPr>
                <w:rFonts w:ascii="Times New Roman" w:hAnsi="Times New Roman" w:cs="Times New Roman"/>
                <w:color w:val="000000"/>
                <w:lang w:val="es-ES_tradnl"/>
              </w:rPr>
              <w:t xml:space="preserve">entre </w:t>
            </w:r>
            <w:r w:rsidR="007B6844" w:rsidRPr="00441BF2">
              <w:rPr>
                <w:rFonts w:ascii="Times New Roman" w:hAnsi="Times New Roman" w:cs="Times New Roman"/>
                <w:color w:val="000000"/>
                <w:lang w:val="es-ES_tradnl"/>
              </w:rPr>
              <w:t>los conjuntos relacionados</w:t>
            </w:r>
          </w:p>
        </w:tc>
      </w:tr>
    </w:tbl>
    <w:p w14:paraId="154F1C4D" w14:textId="77777777" w:rsidR="00C5389D" w:rsidRPr="00441BF2" w:rsidRDefault="00C5389D" w:rsidP="00C968B4">
      <w:pPr>
        <w:spacing w:after="0"/>
        <w:rPr>
          <w:rFonts w:ascii="Times New Roman" w:hAnsi="Times New Roman" w:cs="Times New Roman"/>
          <w:b/>
        </w:rPr>
      </w:pPr>
    </w:p>
    <w:p w14:paraId="3BDBA2D7" w14:textId="0046B960" w:rsidR="00F30A46" w:rsidRDefault="001055AD" w:rsidP="00C968B4">
      <w:pPr>
        <w:spacing w:after="0"/>
        <w:rPr>
          <w:ins w:id="65" w:author="Alex" w:date="2015-07-20T11:54:00Z"/>
          <w:rFonts w:ascii="Times New Roman" w:hAnsi="Times New Roman" w:cs="Times New Roman"/>
        </w:rPr>
      </w:pPr>
      <w:del w:id="66" w:author="Alex" w:date="2015-07-20T11:48:00Z">
        <w:r w:rsidRPr="00441BF2" w:rsidDel="00265846">
          <w:rPr>
            <w:rFonts w:ascii="Times New Roman" w:hAnsi="Times New Roman" w:cs="Times New Roman"/>
          </w:rPr>
          <w:delText>Por ejemplo</w:delText>
        </w:r>
        <w:r w:rsidR="00FD6938" w:rsidRPr="00441BF2" w:rsidDel="00265846">
          <w:rPr>
            <w:rFonts w:ascii="Times New Roman" w:hAnsi="Times New Roman" w:cs="Times New Roman"/>
          </w:rPr>
          <w:delText>,</w:delText>
        </w:r>
      </w:del>
      <w:ins w:id="67" w:author="Alex" w:date="2015-07-20T11:48:00Z">
        <w:r w:rsidR="00265846">
          <w:rPr>
            <w:rFonts w:ascii="Times New Roman" w:hAnsi="Times New Roman" w:cs="Times New Roman"/>
          </w:rPr>
          <w:t>Observa</w:t>
        </w:r>
      </w:ins>
      <w:r w:rsidR="00F30A46" w:rsidRPr="00441BF2">
        <w:rPr>
          <w:rFonts w:ascii="Times New Roman" w:hAnsi="Times New Roman" w:cs="Times New Roman"/>
        </w:rPr>
        <w:t xml:space="preserve"> la expresión</w:t>
      </w:r>
      <w:ins w:id="68" w:author="Alex" w:date="2015-07-20T11:50:00Z">
        <w:r w:rsidR="00265846">
          <w:rPr>
            <w:rFonts w:ascii="Times New Roman" w:hAnsi="Times New Roman" w:cs="Times New Roman"/>
          </w:rPr>
          <w:t xml:space="preserve"> x</w:t>
        </w:r>
        <w:r w:rsidR="00265846" w:rsidRPr="00265846">
          <w:rPr>
            <w:rFonts w:ascii="Times New Roman" w:hAnsi="Times New Roman" w:cs="Times New Roman"/>
            <w:vertAlign w:val="superscript"/>
            <w:rPrChange w:id="69" w:author="Alex" w:date="2015-07-20T11:50:00Z">
              <w:rPr>
                <w:rFonts w:ascii="Times New Roman" w:hAnsi="Times New Roman" w:cs="Times New Roman"/>
              </w:rPr>
            </w:rPrChange>
          </w:rPr>
          <w:t>2</w:t>
        </w:r>
        <w:r w:rsidR="00265846">
          <w:rPr>
            <w:rFonts w:ascii="Times New Roman" w:hAnsi="Times New Roman" w:cs="Times New Roman"/>
          </w:rPr>
          <w:t>+y</w:t>
        </w:r>
        <w:r w:rsidR="00265846" w:rsidRPr="00265846">
          <w:rPr>
            <w:rFonts w:ascii="Times New Roman" w:hAnsi="Times New Roman" w:cs="Times New Roman"/>
            <w:vertAlign w:val="superscript"/>
            <w:rPrChange w:id="70" w:author="Alex" w:date="2015-07-20T11:50:00Z">
              <w:rPr>
                <w:rFonts w:ascii="Times New Roman" w:hAnsi="Times New Roman" w:cs="Times New Roman"/>
              </w:rPr>
            </w:rPrChange>
          </w:rPr>
          <w:t>2</w:t>
        </w:r>
        <w:r w:rsidR="00265846">
          <w:rPr>
            <w:rFonts w:ascii="Times New Roman" w:hAnsi="Times New Roman" w:cs="Times New Roman"/>
          </w:rPr>
          <w:t>=1</w:t>
        </w:r>
      </w:ins>
      <w:del w:id="71" w:author="Alex" w:date="2015-07-20T11:50:00Z">
        <w:r w:rsidR="00F30A46" w:rsidRPr="00441BF2" w:rsidDel="00265846">
          <w:rPr>
            <w:rFonts w:ascii="Times New Roman" w:hAnsi="Times New Roman" w:cs="Times New Roman"/>
          </w:rPr>
          <w:delText xml:space="preserve"> </w:delText>
        </w:r>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r>
            <w:rPr>
              <w:rFonts w:ascii="Cambria Math" w:hAnsi="Cambria Math" w:cs="Times New Roman"/>
            </w:rPr>
            <m:t xml:space="preserve"> = 1</m:t>
          </m:r>
        </m:oMath>
      </w:del>
      <w:ins w:id="72" w:author="Alex" w:date="2015-07-20T11:48:00Z">
        <w:r w:rsidR="00265846">
          <w:rPr>
            <w:rFonts w:ascii="Times New Roman" w:eastAsiaTheme="minorEastAsia" w:hAnsi="Times New Roman" w:cs="Times New Roman"/>
          </w:rPr>
          <w:t>, esta</w:t>
        </w:r>
      </w:ins>
      <w:r w:rsidR="00F30A46" w:rsidRPr="00441BF2">
        <w:rPr>
          <w:rFonts w:ascii="Times New Roman" w:hAnsi="Times New Roman" w:cs="Times New Roman"/>
        </w:rPr>
        <w:t xml:space="preserve"> representa </w:t>
      </w:r>
      <w:del w:id="73" w:author="Alex" w:date="2015-07-20T11:50:00Z">
        <w:r w:rsidR="00F30A46" w:rsidRPr="00441BF2" w:rsidDel="00265846">
          <w:rPr>
            <w:rFonts w:ascii="Times New Roman" w:hAnsi="Times New Roman" w:cs="Times New Roman"/>
          </w:rPr>
          <w:delText>el lugar geométrico</w:delText>
        </w:r>
      </w:del>
      <w:del w:id="74" w:author="Alex" w:date="2015-07-20T11:49:00Z">
        <w:r w:rsidR="00F30A46" w:rsidRPr="00441BF2" w:rsidDel="00265846">
          <w:rPr>
            <w:rFonts w:ascii="Times New Roman" w:hAnsi="Times New Roman" w:cs="Times New Roman"/>
          </w:rPr>
          <w:delText xml:space="preserve"> del conjunto de los puntos que corresponden a la relación existente entre los puntos que yacen en un diámetro horizontal de una circunferencia de radio 1 y los puntos que están en la circunferencia</w:delText>
        </w:r>
      </w:del>
      <w:ins w:id="75" w:author="Alex" w:date="2015-07-20T11:49:00Z">
        <w:r w:rsidR="00265846">
          <w:rPr>
            <w:rFonts w:ascii="Times New Roman" w:hAnsi="Times New Roman" w:cs="Times New Roman"/>
          </w:rPr>
          <w:t>una circunferencia de radio 1 y centro en el origen del plano cartesiano</w:t>
        </w:r>
      </w:ins>
      <w:r w:rsidR="00F30A46" w:rsidRPr="00441BF2">
        <w:rPr>
          <w:rFonts w:ascii="Times New Roman" w:hAnsi="Times New Roman" w:cs="Times New Roman"/>
        </w:rPr>
        <w:t xml:space="preserve">; esta expresión no </w:t>
      </w:r>
      <w:del w:id="76" w:author="Alex" w:date="2015-07-20T11:51:00Z">
        <w:r w:rsidR="00F30A46" w:rsidRPr="00441BF2" w:rsidDel="00265846">
          <w:rPr>
            <w:rFonts w:ascii="Times New Roman" w:hAnsi="Times New Roman" w:cs="Times New Roman"/>
          </w:rPr>
          <w:delText xml:space="preserve">se trata de </w:delText>
        </w:r>
      </w:del>
      <w:ins w:id="77" w:author="Alex" w:date="2015-07-20T11:51:00Z">
        <w:r w:rsidR="00265846">
          <w:rPr>
            <w:rFonts w:ascii="Times New Roman" w:hAnsi="Times New Roman" w:cs="Times New Roman"/>
          </w:rPr>
          <w:t xml:space="preserve">es </w:t>
        </w:r>
      </w:ins>
      <w:r w:rsidR="00F30A46" w:rsidRPr="00441BF2">
        <w:rPr>
          <w:rFonts w:ascii="Times New Roman" w:hAnsi="Times New Roman" w:cs="Times New Roman"/>
        </w:rPr>
        <w:t>una función</w:t>
      </w:r>
      <w:del w:id="78" w:author="Alex" w:date="2015-07-20T11:51:00Z">
        <w:r w:rsidR="00F30A46" w:rsidRPr="00441BF2" w:rsidDel="00265846">
          <w:rPr>
            <w:rFonts w:ascii="Times New Roman" w:hAnsi="Times New Roman" w:cs="Times New Roman"/>
          </w:rPr>
          <w:delText>,</w:delText>
        </w:r>
      </w:del>
      <w:r w:rsidR="00F30A46" w:rsidRPr="00441BF2">
        <w:rPr>
          <w:rFonts w:ascii="Times New Roman" w:hAnsi="Times New Roman" w:cs="Times New Roman"/>
        </w:rPr>
        <w:t xml:space="preserve"> porque para</w:t>
      </w:r>
      <w:ins w:id="79" w:author="Alex" w:date="2015-07-20T12:04:00Z">
        <w:r w:rsidR="00EB7D77">
          <w:rPr>
            <w:rFonts w:ascii="Times New Roman" w:hAnsi="Times New Roman" w:cs="Times New Roman"/>
          </w:rPr>
          <w:t xml:space="preserve"> cada valor del di</w:t>
        </w:r>
      </w:ins>
      <w:ins w:id="80" w:author="Alex" w:date="2015-07-20T12:05:00Z">
        <w:r w:rsidR="00EB7D77">
          <w:rPr>
            <w:rFonts w:ascii="Times New Roman" w:hAnsi="Times New Roman" w:cs="Times New Roman"/>
          </w:rPr>
          <w:t xml:space="preserve">ámetro horizontal se tienen dos “imágenes”, por ejemplo para </w:t>
        </w:r>
      </w:ins>
      <w:del w:id="81" w:author="Alex" w:date="2015-07-20T12:05:00Z">
        <w:r w:rsidR="00F30A46" w:rsidRPr="00441BF2" w:rsidDel="00EB7D77">
          <w:rPr>
            <w:rFonts w:ascii="Times New Roman" w:hAnsi="Times New Roman" w:cs="Times New Roman"/>
          </w:rPr>
          <w:delText xml:space="preserve"> </w:delText>
        </w:r>
      </w:del>
      <w:ins w:id="82" w:author="Alex" w:date="2015-07-20T11:51:00Z">
        <w:r w:rsidR="00265846">
          <w:rPr>
            <w:rFonts w:ascii="Times New Roman" w:hAnsi="Times New Roman" w:cs="Times New Roman"/>
          </w:rPr>
          <w:t>el valor x=0 se tienen dos im</w:t>
        </w:r>
      </w:ins>
      <w:ins w:id="83" w:author="Alex" w:date="2015-07-20T11:52:00Z">
        <w:r w:rsidR="00265846">
          <w:rPr>
            <w:rFonts w:ascii="Times New Roman" w:hAnsi="Times New Roman" w:cs="Times New Roman"/>
          </w:rPr>
          <w:t xml:space="preserve">ágenes correspondientes: </w:t>
        </w:r>
      </w:ins>
      <w:del w:id="84" w:author="Alex" w:date="2015-07-20T11:52:00Z">
        <w:r w:rsidR="00F30A46" w:rsidRPr="00441BF2" w:rsidDel="00265846">
          <w:rPr>
            <w:rFonts w:ascii="Times New Roman" w:hAnsi="Times New Roman" w:cs="Times New Roman"/>
          </w:rPr>
          <w:delText xml:space="preserve">cada número entre </w:delText>
        </w:r>
      </w:del>
      <w:r w:rsidR="00F30A46" w:rsidRPr="00441BF2">
        <w:rPr>
          <w:rFonts w:ascii="Times New Roman" w:hAnsi="Times New Roman" w:cs="Times New Roman"/>
        </w:rPr>
        <w:t>1 y -1</w:t>
      </w:r>
      <w:del w:id="85" w:author="Alex" w:date="2015-07-20T11:52:00Z">
        <w:r w:rsidR="00F30A46" w:rsidRPr="00441BF2" w:rsidDel="00265846">
          <w:rPr>
            <w:rFonts w:ascii="Times New Roman" w:hAnsi="Times New Roman" w:cs="Times New Roman"/>
          </w:rPr>
          <w:delText>,</w:delText>
        </w:r>
      </w:del>
      <w:del w:id="86" w:author="Alex" w:date="2015-07-20T12:05:00Z">
        <w:r w:rsidR="00F30A46" w:rsidRPr="00441BF2" w:rsidDel="00EB7D77">
          <w:rPr>
            <w:rFonts w:ascii="Times New Roman" w:hAnsi="Times New Roman" w:cs="Times New Roman"/>
          </w:rPr>
          <w:delText xml:space="preserve"> existen dos imágenes </w:delText>
        </w:r>
      </w:del>
      <w:del w:id="87" w:author="Alex" w:date="2015-07-20T11:53:00Z">
        <w:r w:rsidR="00F30A46" w:rsidRPr="00441BF2" w:rsidDel="00265846">
          <w:rPr>
            <w:rFonts w:ascii="Times New Roman" w:hAnsi="Times New Roman" w:cs="Times New Roman"/>
          </w:rPr>
          <w:delText>que le corresponden</w:delText>
        </w:r>
      </w:del>
      <w:del w:id="88" w:author="Alex" w:date="2015-07-20T12:05:00Z">
        <w:r w:rsidR="00F30A46" w:rsidRPr="00441BF2" w:rsidDel="00EB7D77">
          <w:rPr>
            <w:rFonts w:ascii="Times New Roman" w:hAnsi="Times New Roman" w:cs="Times New Roman"/>
          </w:rPr>
          <w:delText>.</w:delText>
        </w:r>
      </w:del>
      <w:ins w:id="89" w:author="Alex" w:date="2015-07-20T12:05:00Z">
        <w:r w:rsidR="00EB7D77">
          <w:rPr>
            <w:rFonts w:ascii="Times New Roman" w:hAnsi="Times New Roman" w:cs="Times New Roman"/>
          </w:rPr>
          <w:t>.</w:t>
        </w:r>
      </w:ins>
    </w:p>
    <w:p w14:paraId="3A88E295" w14:textId="77777777" w:rsidR="00265846" w:rsidRDefault="00265846" w:rsidP="00C968B4">
      <w:pPr>
        <w:spacing w:after="0"/>
        <w:rPr>
          <w:ins w:id="90" w:author="Alex" w:date="2015-07-20T11:54:00Z"/>
          <w:rFonts w:ascii="Times New Roman" w:hAnsi="Times New Roman" w:cs="Times New Roman"/>
        </w:rPr>
      </w:pPr>
    </w:p>
    <w:tbl>
      <w:tblPr>
        <w:tblStyle w:val="Tablaconcuadrcula"/>
        <w:tblW w:w="0" w:type="auto"/>
        <w:tblLook w:val="04A0" w:firstRow="1" w:lastRow="0" w:firstColumn="1" w:lastColumn="0" w:noHBand="0" w:noVBand="1"/>
      </w:tblPr>
      <w:tblGrid>
        <w:gridCol w:w="1202"/>
        <w:gridCol w:w="7626"/>
      </w:tblGrid>
      <w:tr w:rsidR="00265846" w14:paraId="36BF4CE8" w14:textId="77777777" w:rsidTr="00265846">
        <w:trPr>
          <w:ins w:id="91" w:author="Alex" w:date="2015-07-20T11:55:00Z"/>
        </w:trPr>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14:paraId="793664A0" w14:textId="77777777" w:rsidR="00265846" w:rsidRDefault="00265846">
            <w:pPr>
              <w:jc w:val="center"/>
              <w:rPr>
                <w:ins w:id="92" w:author="Alex" w:date="2015-07-20T11:55:00Z"/>
                <w:rFonts w:ascii="Times New Roman" w:hAnsi="Times New Roman" w:cs="Times New Roman"/>
                <w:b/>
                <w:color w:val="FFFFFF" w:themeColor="background1"/>
              </w:rPr>
            </w:pPr>
            <w:ins w:id="93" w:author="Alex" w:date="2015-07-20T11:55:00Z">
              <w:r>
                <w:rPr>
                  <w:rFonts w:ascii="Times New Roman" w:hAnsi="Times New Roman" w:cs="Times New Roman"/>
                  <w:b/>
                  <w:color w:val="FFFFFF" w:themeColor="background1"/>
                </w:rPr>
                <w:t>Imagen (fotografía, gráfica o ilustración)</w:t>
              </w:r>
            </w:ins>
          </w:p>
        </w:tc>
      </w:tr>
      <w:tr w:rsidR="00265846" w14:paraId="1DAD6F64" w14:textId="77777777" w:rsidTr="00265846">
        <w:trPr>
          <w:ins w:id="94" w:author="Alex" w:date="2015-07-20T11:55: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F620A5" w14:textId="77777777" w:rsidR="00265846" w:rsidRDefault="00265846">
            <w:pPr>
              <w:rPr>
                <w:ins w:id="95" w:author="Alex" w:date="2015-07-20T11:55:00Z"/>
                <w:rFonts w:ascii="Times New Roman" w:hAnsi="Times New Roman" w:cs="Times New Roman"/>
                <w:b/>
                <w:color w:val="000000"/>
                <w:sz w:val="18"/>
                <w:szCs w:val="18"/>
              </w:rPr>
            </w:pPr>
            <w:ins w:id="96" w:author="Alex" w:date="2015-07-20T11:55:00Z">
              <w:r>
                <w:rPr>
                  <w:rFonts w:ascii="Times New Roman" w:hAnsi="Times New Roman" w:cs="Times New Roman"/>
                  <w:b/>
                  <w:color w:val="000000"/>
                  <w:sz w:val="18"/>
                  <w:szCs w:val="18"/>
                </w:rPr>
                <w:t>Código</w:t>
              </w:r>
            </w:ins>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4F34E7" w14:textId="10063D22" w:rsidR="00265846" w:rsidRDefault="00265846">
            <w:pPr>
              <w:ind w:left="708" w:hanging="708"/>
              <w:rPr>
                <w:ins w:id="97" w:author="Alex" w:date="2015-07-20T11:55:00Z"/>
                <w:rFonts w:ascii="Times New Roman" w:hAnsi="Times New Roman" w:cs="Times New Roman"/>
                <w:b/>
                <w:color w:val="000000"/>
                <w:sz w:val="18"/>
                <w:szCs w:val="18"/>
              </w:rPr>
              <w:pPrChange w:id="98" w:author="Alex" w:date="2015-08-02T16:24:00Z">
                <w:pPr/>
              </w:pPrChange>
            </w:pPr>
            <w:ins w:id="99" w:author="Alex" w:date="2015-07-20T11:55:00Z">
              <w:r w:rsidRPr="00441BF2">
                <w:rPr>
                  <w:sz w:val="24"/>
                  <w:szCs w:val="24"/>
                  <w:lang w:val="es-ES_tradnl"/>
                </w:rPr>
                <w:t>MA_10_01_CO_IMG0</w:t>
              </w:r>
            </w:ins>
            <w:ins w:id="100" w:author="Alex" w:date="2015-08-02T16:24:00Z">
              <w:r w:rsidR="004E35CB">
                <w:rPr>
                  <w:sz w:val="24"/>
                  <w:szCs w:val="24"/>
                  <w:lang w:val="es-ES_tradnl"/>
                </w:rPr>
                <w:t>4</w:t>
              </w:r>
            </w:ins>
          </w:p>
        </w:tc>
      </w:tr>
      <w:tr w:rsidR="00265846" w14:paraId="61861567" w14:textId="77777777" w:rsidTr="00265846">
        <w:trPr>
          <w:ins w:id="101" w:author="Alex" w:date="2015-07-20T11:55: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971158" w14:textId="77777777" w:rsidR="00265846" w:rsidRDefault="00265846">
            <w:pPr>
              <w:rPr>
                <w:ins w:id="102" w:author="Alex" w:date="2015-07-20T11:55:00Z"/>
                <w:rFonts w:ascii="Times New Roman" w:hAnsi="Times New Roman" w:cs="Times New Roman"/>
                <w:color w:val="000000"/>
              </w:rPr>
            </w:pPr>
            <w:ins w:id="103" w:author="Alex" w:date="2015-07-20T11:55:00Z">
              <w:r>
                <w:rPr>
                  <w:rFonts w:ascii="Times New Roman" w:hAnsi="Times New Roman" w:cs="Times New Roman"/>
                  <w:b/>
                  <w:color w:val="000000"/>
                  <w:sz w:val="18"/>
                  <w:szCs w:val="18"/>
                </w:rPr>
                <w:t>Descripción</w:t>
              </w:r>
            </w:ins>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81116B" w14:textId="03F15088" w:rsidR="00265846" w:rsidRDefault="00265846">
            <w:pPr>
              <w:rPr>
                <w:ins w:id="104" w:author="Alex" w:date="2015-07-20T11:55:00Z"/>
                <w:rFonts w:ascii="Times New Roman" w:hAnsi="Times New Roman" w:cs="Times New Roman"/>
                <w:color w:val="000000"/>
              </w:rPr>
            </w:pPr>
            <w:ins w:id="105" w:author="Alex" w:date="2015-07-20T12:00:00Z">
              <w:r>
                <w:rPr>
                  <w:sz w:val="24"/>
                  <w:szCs w:val="24"/>
                  <w:lang w:val="es-ES_tradnl"/>
                </w:rPr>
                <w:object w:dxaOrig="7575" w:dyaOrig="5055" w14:anchorId="0FCC6AE4">
                  <v:shape id="_x0000_i1028" type="#_x0000_t75" style="width:379.5pt;height:252.75pt" o:ole="">
                    <v:imagedata r:id="rId15" o:title=""/>
                  </v:shape>
                  <o:OLEObject Type="Embed" ProgID="PBrush" ShapeID="_x0000_i1028" DrawAspect="Content" ObjectID="_1500567619" r:id="rId16"/>
                </w:object>
              </w:r>
            </w:ins>
            <w:ins w:id="106" w:author="Alex" w:date="2015-07-20T12:00:00Z">
              <w:r>
                <w:t xml:space="preserve">En un plano cartesiano graficar una circunferencia de radio 1 y centro en el origen, destacando las dos “imágenes” </w:t>
              </w:r>
            </w:ins>
            <w:ins w:id="107" w:author="Alex" w:date="2015-07-20T12:01:00Z">
              <w:r w:rsidR="00EB7D77">
                <w:t>del cero. La palabra imagen debe ir entre comillas</w:t>
              </w:r>
            </w:ins>
          </w:p>
        </w:tc>
      </w:tr>
      <w:tr w:rsidR="00265846" w14:paraId="6FBB89A3" w14:textId="77777777" w:rsidTr="00265846">
        <w:trPr>
          <w:ins w:id="108" w:author="Alex" w:date="2015-07-20T11:55: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F000F5" w14:textId="77777777" w:rsidR="00265846" w:rsidRDefault="00265846">
            <w:pPr>
              <w:rPr>
                <w:ins w:id="109" w:author="Alex" w:date="2015-07-20T11:55:00Z"/>
                <w:rFonts w:ascii="Times New Roman" w:hAnsi="Times New Roman" w:cs="Times New Roman"/>
                <w:color w:val="000000"/>
              </w:rPr>
            </w:pPr>
            <w:ins w:id="110" w:author="Alex" w:date="2015-07-20T11:55:00Z">
              <w:r>
                <w:rPr>
                  <w:rFonts w:ascii="Times New Roman" w:hAnsi="Times New Roman" w:cs="Times New Roman"/>
                  <w:b/>
                  <w:color w:val="000000"/>
                  <w:sz w:val="18"/>
                  <w:szCs w:val="18"/>
                </w:rPr>
                <w:t xml:space="preserve">Código </w:t>
              </w:r>
              <w:proofErr w:type="spellStart"/>
              <w:r>
                <w:rPr>
                  <w:rFonts w:ascii="Times New Roman" w:hAnsi="Times New Roman" w:cs="Times New Roman"/>
                  <w:b/>
                  <w:color w:val="000000"/>
                  <w:sz w:val="18"/>
                  <w:szCs w:val="18"/>
                </w:rPr>
                <w:t>Shutterstock</w:t>
              </w:r>
              <w:proofErr w:type="spellEnd"/>
              <w:r>
                <w:rPr>
                  <w:rFonts w:ascii="Times New Roman" w:hAnsi="Times New Roman" w:cs="Times New Roman"/>
                  <w:b/>
                  <w:color w:val="000000"/>
                  <w:sz w:val="18"/>
                  <w:szCs w:val="18"/>
                </w:rPr>
                <w:t xml:space="preserve"> (o URL o la </w:t>
              </w:r>
              <w:r>
                <w:rPr>
                  <w:rFonts w:ascii="Times New Roman" w:hAnsi="Times New Roman" w:cs="Times New Roman"/>
                  <w:b/>
                  <w:color w:val="000000"/>
                  <w:sz w:val="18"/>
                  <w:szCs w:val="18"/>
                </w:rPr>
                <w:lastRenderedPageBreak/>
                <w:t xml:space="preserve">ruta en </w:t>
              </w:r>
              <w:proofErr w:type="spellStart"/>
              <w:r>
                <w:rPr>
                  <w:rFonts w:ascii="Times New Roman" w:hAnsi="Times New Roman" w:cs="Times New Roman"/>
                  <w:b/>
                  <w:color w:val="000000"/>
                  <w:sz w:val="18"/>
                  <w:szCs w:val="18"/>
                </w:rPr>
                <w:t>AulaPlaneta</w:t>
              </w:r>
              <w:proofErr w:type="spellEnd"/>
              <w:r>
                <w:rPr>
                  <w:rFonts w:ascii="Times New Roman" w:hAnsi="Times New Roman" w:cs="Times New Roman"/>
                  <w:b/>
                  <w:color w:val="000000"/>
                  <w:sz w:val="18"/>
                  <w:szCs w:val="18"/>
                </w:rPr>
                <w:t>)</w:t>
              </w:r>
            </w:ins>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61B076" w14:textId="77777777" w:rsidR="00265846" w:rsidRDefault="00265846">
            <w:pPr>
              <w:rPr>
                <w:ins w:id="111" w:author="Alex" w:date="2015-07-20T11:55:00Z"/>
                <w:rFonts w:ascii="Times New Roman" w:hAnsi="Times New Roman" w:cs="Times New Roman"/>
                <w:color w:val="000000"/>
              </w:rPr>
            </w:pPr>
          </w:p>
        </w:tc>
      </w:tr>
      <w:tr w:rsidR="00265846" w14:paraId="5DB1CCF6" w14:textId="77777777" w:rsidTr="00265846">
        <w:trPr>
          <w:ins w:id="112" w:author="Alex" w:date="2015-07-20T11:55: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9C2C34" w14:textId="77777777" w:rsidR="00265846" w:rsidRDefault="00265846">
            <w:pPr>
              <w:rPr>
                <w:ins w:id="113" w:author="Alex" w:date="2015-07-20T11:55:00Z"/>
                <w:rFonts w:ascii="Times New Roman" w:hAnsi="Times New Roman" w:cs="Times New Roman"/>
                <w:color w:val="000000"/>
              </w:rPr>
            </w:pPr>
            <w:ins w:id="114" w:author="Alex" w:date="2015-07-20T11:55:00Z">
              <w:r>
                <w:rPr>
                  <w:rFonts w:ascii="Times New Roman" w:hAnsi="Times New Roman" w:cs="Times New Roman"/>
                  <w:b/>
                  <w:color w:val="000000"/>
                  <w:sz w:val="18"/>
                  <w:szCs w:val="18"/>
                </w:rPr>
                <w:lastRenderedPageBreak/>
                <w:t>Pie de imagen</w:t>
              </w:r>
            </w:ins>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586F46" w14:textId="1C77293F" w:rsidR="00265846" w:rsidRDefault="00EB7D77">
            <w:pPr>
              <w:rPr>
                <w:ins w:id="115" w:author="Alex" w:date="2015-07-20T11:55:00Z"/>
                <w:rFonts w:ascii="Times New Roman" w:hAnsi="Times New Roman" w:cs="Times New Roman"/>
                <w:color w:val="000000"/>
              </w:rPr>
            </w:pPr>
            <w:ins w:id="116" w:author="Alex" w:date="2015-07-20T12:02:00Z">
              <w:r>
                <w:rPr>
                  <w:rFonts w:ascii="Times New Roman" w:hAnsi="Times New Roman" w:cs="Times New Roman"/>
                  <w:color w:val="000000"/>
                </w:rPr>
                <w:t xml:space="preserve">La circunferencia </w:t>
              </w:r>
              <w:r>
                <w:rPr>
                  <w:rFonts w:ascii="Times New Roman" w:hAnsi="Times New Roman" w:cs="Times New Roman"/>
                </w:rPr>
                <w:t>x</w:t>
              </w:r>
              <w:r w:rsidRPr="0048610C">
                <w:rPr>
                  <w:rFonts w:ascii="Times New Roman" w:hAnsi="Times New Roman" w:cs="Times New Roman"/>
                  <w:vertAlign w:val="superscript"/>
                </w:rPr>
                <w:t>2</w:t>
              </w:r>
              <w:r>
                <w:rPr>
                  <w:rFonts w:ascii="Times New Roman" w:hAnsi="Times New Roman" w:cs="Times New Roman"/>
                </w:rPr>
                <w:t>+y</w:t>
              </w:r>
              <w:r w:rsidRPr="0048610C">
                <w:rPr>
                  <w:rFonts w:ascii="Times New Roman" w:hAnsi="Times New Roman" w:cs="Times New Roman"/>
                  <w:vertAlign w:val="superscript"/>
                </w:rPr>
                <w:t>2</w:t>
              </w:r>
              <w:r>
                <w:rPr>
                  <w:rFonts w:ascii="Times New Roman" w:hAnsi="Times New Roman" w:cs="Times New Roman"/>
                </w:rPr>
                <w:t>=1 no es una función.</w:t>
              </w:r>
            </w:ins>
          </w:p>
        </w:tc>
      </w:tr>
      <w:tr w:rsidR="00265846" w14:paraId="018F84D5" w14:textId="77777777" w:rsidTr="00265846">
        <w:trPr>
          <w:ins w:id="117" w:author="Alex" w:date="2015-07-20T11:55: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10CEDD" w14:textId="77777777" w:rsidR="00265846" w:rsidRDefault="00265846">
            <w:pPr>
              <w:rPr>
                <w:ins w:id="118" w:author="Alex" w:date="2015-07-20T11:55:00Z"/>
                <w:rFonts w:ascii="Times New Roman" w:hAnsi="Times New Roman" w:cs="Times New Roman"/>
                <w:b/>
                <w:color w:val="000000"/>
                <w:sz w:val="18"/>
                <w:szCs w:val="18"/>
              </w:rPr>
            </w:pPr>
            <w:ins w:id="119" w:author="Alex" w:date="2015-07-20T11:55:00Z">
              <w:r>
                <w:rPr>
                  <w:rFonts w:ascii="Times New Roman" w:hAnsi="Times New Roman" w:cs="Times New Roman"/>
                  <w:b/>
                  <w:color w:val="000000"/>
                  <w:sz w:val="18"/>
                  <w:szCs w:val="18"/>
                </w:rPr>
                <w:t>Ubicación del pie de imagen</w:t>
              </w:r>
            </w:ins>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DCB16D" w14:textId="0F8AE023" w:rsidR="00265846" w:rsidRDefault="00EB7D77" w:rsidP="007121BC">
            <w:pPr>
              <w:rPr>
                <w:ins w:id="120" w:author="Alex" w:date="2015-07-20T11:55:00Z"/>
                <w:rFonts w:ascii="Times New Roman" w:hAnsi="Times New Roman" w:cs="Times New Roman"/>
                <w:color w:val="000000"/>
              </w:rPr>
            </w:pPr>
            <w:ins w:id="121" w:author="Alex" w:date="2015-07-20T11:55:00Z">
              <w:r>
                <w:rPr>
                  <w:rFonts w:ascii="Times New Roman" w:hAnsi="Times New Roman" w:cs="Times New Roman"/>
                  <w:color w:val="000000"/>
                </w:rPr>
                <w:t>Inferior</w:t>
              </w:r>
            </w:ins>
          </w:p>
        </w:tc>
      </w:tr>
    </w:tbl>
    <w:p w14:paraId="30695468" w14:textId="77777777" w:rsidR="00265846" w:rsidRDefault="00265846" w:rsidP="00C968B4">
      <w:pPr>
        <w:spacing w:after="0"/>
        <w:rPr>
          <w:ins w:id="122" w:author="Alex" w:date="2015-07-20T11:54:00Z"/>
          <w:rFonts w:ascii="Times New Roman" w:hAnsi="Times New Roman" w:cs="Times New Roman"/>
        </w:rPr>
      </w:pPr>
    </w:p>
    <w:p w14:paraId="53D7F14C" w14:textId="77777777" w:rsidR="00265846" w:rsidRDefault="00265846" w:rsidP="00C968B4">
      <w:pPr>
        <w:spacing w:after="0"/>
        <w:rPr>
          <w:ins w:id="123" w:author="Alex" w:date="2015-07-20T11:54:00Z"/>
          <w:rFonts w:ascii="Times New Roman" w:hAnsi="Times New Roman" w:cs="Times New Roman"/>
        </w:rPr>
      </w:pPr>
    </w:p>
    <w:p w14:paraId="1E50D072" w14:textId="54123B94" w:rsidR="00265846" w:rsidRPr="00441BF2" w:rsidRDefault="00EB7D77" w:rsidP="00C968B4">
      <w:pPr>
        <w:spacing w:after="0"/>
        <w:rPr>
          <w:rFonts w:ascii="Times New Roman" w:hAnsi="Times New Roman" w:cs="Times New Roman"/>
        </w:rPr>
      </w:pPr>
      <w:ins w:id="124" w:author="Alex" w:date="2015-07-20T12:03:00Z">
        <w:r>
          <w:rPr>
            <w:rFonts w:ascii="Times New Roman" w:hAnsi="Times New Roman" w:cs="Times New Roman"/>
          </w:rPr>
          <w:t xml:space="preserve">Como diagrama de flechas es posible visualizar </w:t>
        </w:r>
      </w:ins>
      <w:ins w:id="125" w:author="Alex" w:date="2015-07-20T12:06:00Z">
        <w:r>
          <w:rPr>
            <w:rFonts w:ascii="Times New Roman" w:hAnsi="Times New Roman" w:cs="Times New Roman"/>
          </w:rPr>
          <w:t xml:space="preserve">la misma conclusión anterior </w:t>
        </w:r>
      </w:ins>
      <w:ins w:id="126" w:author="Alex" w:date="2015-07-20T12:11:00Z">
        <w:r w:rsidR="007121BC">
          <w:rPr>
            <w:rFonts w:ascii="Times New Roman" w:hAnsi="Times New Roman" w:cs="Times New Roman"/>
          </w:rPr>
          <w:t>para</w:t>
        </w:r>
      </w:ins>
      <w:ins w:id="127" w:author="Alex" w:date="2015-07-20T12:06:00Z">
        <w:r>
          <w:rPr>
            <w:rFonts w:ascii="Times New Roman" w:hAnsi="Times New Roman" w:cs="Times New Roman"/>
          </w:rPr>
          <w:t xml:space="preserve"> la relación x</w:t>
        </w:r>
        <w:r w:rsidRPr="0048610C">
          <w:rPr>
            <w:rFonts w:ascii="Times New Roman" w:hAnsi="Times New Roman" w:cs="Times New Roman"/>
            <w:vertAlign w:val="superscript"/>
          </w:rPr>
          <w:t>2</w:t>
        </w:r>
        <w:r>
          <w:rPr>
            <w:rFonts w:ascii="Times New Roman" w:hAnsi="Times New Roman" w:cs="Times New Roman"/>
          </w:rPr>
          <w:t>+y</w:t>
        </w:r>
        <w:r w:rsidRPr="0048610C">
          <w:rPr>
            <w:rFonts w:ascii="Times New Roman" w:hAnsi="Times New Roman" w:cs="Times New Roman"/>
            <w:vertAlign w:val="superscript"/>
          </w:rPr>
          <w:t>2</w:t>
        </w:r>
        <w:r>
          <w:rPr>
            <w:rFonts w:ascii="Times New Roman" w:hAnsi="Times New Roman" w:cs="Times New Roman"/>
          </w:rPr>
          <w:t>=1</w:t>
        </w:r>
      </w:ins>
      <w:ins w:id="128" w:author="Alex" w:date="2015-07-20T11:54:00Z">
        <w:r w:rsidR="00265846">
          <w:rPr>
            <w:rFonts w:ascii="Times New Roman" w:hAnsi="Times New Roman" w:cs="Times New Roman"/>
          </w:rPr>
          <w:t>.</w:t>
        </w:r>
      </w:ins>
    </w:p>
    <w:p w14:paraId="20538401" w14:textId="77777777" w:rsidR="00056042" w:rsidRPr="00441BF2" w:rsidRDefault="00056042"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52"/>
        <w:gridCol w:w="6376"/>
      </w:tblGrid>
      <w:tr w:rsidR="00082832" w:rsidRPr="00441BF2" w14:paraId="57FA054E" w14:textId="77777777" w:rsidTr="00082832">
        <w:tc>
          <w:tcPr>
            <w:tcW w:w="9033" w:type="dxa"/>
            <w:gridSpan w:val="2"/>
            <w:shd w:val="clear" w:color="auto" w:fill="0D0D0D" w:themeFill="text1" w:themeFillTint="F2"/>
          </w:tcPr>
          <w:p w14:paraId="3B26BBA9" w14:textId="77777777" w:rsidR="00082832" w:rsidRPr="00441BF2" w:rsidRDefault="00082832" w:rsidP="00082832">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082832" w:rsidRPr="00441BF2" w14:paraId="185ACABA" w14:textId="77777777" w:rsidTr="00082832">
        <w:tc>
          <w:tcPr>
            <w:tcW w:w="2518" w:type="dxa"/>
          </w:tcPr>
          <w:p w14:paraId="2DAA630B" w14:textId="77777777" w:rsidR="00082832" w:rsidRPr="00441BF2" w:rsidRDefault="00082832" w:rsidP="00082832">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7CA67170" w14:textId="5A63FA12" w:rsidR="00082832" w:rsidRPr="00441BF2" w:rsidRDefault="00E11B13" w:rsidP="00E11B13">
            <w:pPr>
              <w:pStyle w:val="Tema1Img"/>
              <w:numPr>
                <w:ilvl w:val="0"/>
                <w:numId w:val="0"/>
              </w:numPr>
              <w:rPr>
                <w:sz w:val="24"/>
                <w:szCs w:val="24"/>
                <w:lang w:val="es-ES_tradnl"/>
              </w:rPr>
            </w:pPr>
            <w:r w:rsidRPr="00441BF2">
              <w:rPr>
                <w:sz w:val="24"/>
                <w:szCs w:val="24"/>
                <w:lang w:val="es-ES_tradnl"/>
              </w:rPr>
              <w:t>MA_10_01_</w:t>
            </w:r>
            <w:r w:rsidR="00F30A46" w:rsidRPr="00441BF2">
              <w:rPr>
                <w:sz w:val="24"/>
                <w:szCs w:val="24"/>
                <w:lang w:val="es-ES_tradnl"/>
              </w:rPr>
              <w:t>CO_</w:t>
            </w:r>
            <w:r w:rsidRPr="00441BF2">
              <w:rPr>
                <w:sz w:val="24"/>
                <w:szCs w:val="24"/>
                <w:lang w:val="es-ES_tradnl"/>
              </w:rPr>
              <w:t>IMG0</w:t>
            </w:r>
            <w:ins w:id="129" w:author="Alex" w:date="2015-08-02T16:24:00Z">
              <w:r w:rsidR="004E35CB">
                <w:rPr>
                  <w:sz w:val="24"/>
                  <w:szCs w:val="24"/>
                  <w:lang w:val="es-ES_tradnl"/>
                </w:rPr>
                <w:t>5</w:t>
              </w:r>
            </w:ins>
            <w:del w:id="130" w:author="Alex" w:date="2015-08-02T16:24:00Z">
              <w:r w:rsidRPr="00441BF2" w:rsidDel="004E35CB">
                <w:rPr>
                  <w:sz w:val="24"/>
                  <w:szCs w:val="24"/>
                  <w:lang w:val="es-ES_tradnl"/>
                </w:rPr>
                <w:delText>3</w:delText>
              </w:r>
            </w:del>
          </w:p>
        </w:tc>
      </w:tr>
      <w:tr w:rsidR="00082832" w:rsidRPr="00441BF2" w14:paraId="331BAEC6" w14:textId="77777777" w:rsidTr="00082832">
        <w:tc>
          <w:tcPr>
            <w:tcW w:w="2518" w:type="dxa"/>
          </w:tcPr>
          <w:p w14:paraId="6E2010EB" w14:textId="77777777" w:rsidR="00082832" w:rsidRPr="00441BF2" w:rsidRDefault="00082832" w:rsidP="00082832">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5F35EEEC" w14:textId="1F7E489E" w:rsidR="00082832" w:rsidRPr="00441BF2" w:rsidRDefault="00E976B0" w:rsidP="00E976B0">
            <w:pPr>
              <w:rPr>
                <w:rFonts w:ascii="Times New Roman" w:hAnsi="Times New Roman" w:cs="Times New Roman"/>
                <w:color w:val="000000"/>
                <w:lang w:val="es-ES_tradnl"/>
              </w:rPr>
            </w:pPr>
            <w:r w:rsidRPr="00441BF2">
              <w:rPr>
                <w:rFonts w:ascii="Times New Roman" w:hAnsi="Times New Roman" w:cs="Times New Roman"/>
                <w:color w:val="000000"/>
                <w:lang w:val="es-ES_tradnl"/>
              </w:rPr>
              <w:t>Una</w:t>
            </w:r>
            <w:r w:rsidR="00B77301" w:rsidRPr="00441BF2">
              <w:rPr>
                <w:rFonts w:ascii="Times New Roman" w:hAnsi="Times New Roman" w:cs="Times New Roman"/>
                <w:color w:val="000000"/>
                <w:lang w:val="es-ES_tradnl"/>
              </w:rPr>
              <w:t xml:space="preserve"> relación que no es una función</w:t>
            </w:r>
            <w:r w:rsidR="00E11B13" w:rsidRPr="00441BF2">
              <w:rPr>
                <w:rFonts w:ascii="Times New Roman" w:hAnsi="Times New Roman" w:cs="Times New Roman"/>
                <w:color w:val="000000"/>
                <w:lang w:val="es-ES_tradnl"/>
              </w:rPr>
              <w:t>.</w:t>
            </w:r>
          </w:p>
        </w:tc>
      </w:tr>
      <w:tr w:rsidR="00082832" w:rsidRPr="00441BF2" w14:paraId="54C1C899" w14:textId="77777777" w:rsidTr="00082832">
        <w:tc>
          <w:tcPr>
            <w:tcW w:w="2518" w:type="dxa"/>
          </w:tcPr>
          <w:p w14:paraId="480CB001" w14:textId="77777777" w:rsidR="00082832" w:rsidRPr="00441BF2" w:rsidRDefault="00082832" w:rsidP="00082832">
            <w:pPr>
              <w:rPr>
                <w:rFonts w:ascii="Times New Roman" w:hAnsi="Times New Roman" w:cs="Times New Roman"/>
                <w:color w:val="000000"/>
                <w:lang w:val="es-ES_tradnl"/>
              </w:rPr>
            </w:pPr>
            <w:r w:rsidRPr="00441BF2">
              <w:rPr>
                <w:rFonts w:ascii="Times New Roman" w:hAnsi="Times New Roman" w:cs="Times New Roman"/>
                <w:b/>
                <w:color w:val="000000"/>
                <w:lang w:val="es-ES_tradnl"/>
              </w:rPr>
              <w:t xml:space="preserve">Código </w:t>
            </w:r>
            <w:proofErr w:type="spellStart"/>
            <w:r w:rsidRPr="00441BF2">
              <w:rPr>
                <w:rFonts w:ascii="Times New Roman" w:hAnsi="Times New Roman" w:cs="Times New Roman"/>
                <w:b/>
                <w:color w:val="000000"/>
                <w:lang w:val="es-ES_tradnl"/>
              </w:rPr>
              <w:t>Shutterstock</w:t>
            </w:r>
            <w:proofErr w:type="spellEnd"/>
            <w:r w:rsidRPr="00441BF2">
              <w:rPr>
                <w:rFonts w:ascii="Times New Roman" w:hAnsi="Times New Roman" w:cs="Times New Roman"/>
                <w:b/>
                <w:color w:val="000000"/>
                <w:lang w:val="es-ES_tradnl"/>
              </w:rPr>
              <w:t xml:space="preserve"> (o URL o la ruta en </w:t>
            </w:r>
            <w:proofErr w:type="spellStart"/>
            <w:r w:rsidRPr="00441BF2">
              <w:rPr>
                <w:rFonts w:ascii="Times New Roman" w:hAnsi="Times New Roman" w:cs="Times New Roman"/>
                <w:b/>
                <w:color w:val="000000"/>
                <w:lang w:val="es-ES_tradnl"/>
              </w:rPr>
              <w:t>AulaPlaneta</w:t>
            </w:r>
            <w:proofErr w:type="spellEnd"/>
            <w:r w:rsidRPr="00441BF2">
              <w:rPr>
                <w:rFonts w:ascii="Times New Roman" w:hAnsi="Times New Roman" w:cs="Times New Roman"/>
                <w:b/>
                <w:color w:val="000000"/>
                <w:lang w:val="es-ES_tradnl"/>
              </w:rPr>
              <w:t>)</w:t>
            </w:r>
          </w:p>
        </w:tc>
        <w:tc>
          <w:tcPr>
            <w:tcW w:w="6515" w:type="dxa"/>
          </w:tcPr>
          <w:p w14:paraId="29C8FA8B" w14:textId="4AB4A858" w:rsidR="00082832" w:rsidRPr="00441BF2" w:rsidRDefault="00082832" w:rsidP="00082832">
            <w:pPr>
              <w:rPr>
                <w:rFonts w:ascii="Times New Roman" w:hAnsi="Times New Roman" w:cs="Times New Roman"/>
                <w:color w:val="000000"/>
                <w:lang w:val="es-ES_tradnl"/>
              </w:rPr>
            </w:pPr>
            <w:r w:rsidRPr="00441BF2">
              <w:rPr>
                <w:rFonts w:ascii="Times New Roman" w:hAnsi="Times New Roman" w:cs="Times New Roman"/>
                <w:color w:val="000000"/>
                <w:lang w:val="es-ES_tradnl"/>
              </w:rPr>
              <w:t>Crear una correspondencia entre conjuntos que represente la relación entre los puntos en un diámetro horizontal de una circunferencia y los puntos que están en la circunferencia. Los conjuntos se llamarán</w:t>
            </w:r>
            <w:r w:rsidR="00B77301" w:rsidRPr="00441BF2">
              <w:rPr>
                <w:rFonts w:ascii="Times New Roman" w:hAnsi="Times New Roman" w:cs="Times New Roman"/>
                <w:color w:val="000000"/>
                <w:lang w:val="es-ES_tradnl"/>
              </w:rPr>
              <w:t xml:space="preserve"> D (por ser los puntos en el diámetro horizontal) y C (por ser los puntos sobre la circunferencia)</w:t>
            </w:r>
            <w:r w:rsidR="00E11B13" w:rsidRPr="00441BF2">
              <w:rPr>
                <w:rFonts w:ascii="Times New Roman" w:hAnsi="Times New Roman" w:cs="Times New Roman"/>
                <w:color w:val="000000"/>
                <w:lang w:val="es-ES_tradnl"/>
              </w:rPr>
              <w:t>.</w:t>
            </w:r>
            <w:r w:rsidRPr="00441BF2">
              <w:rPr>
                <w:rFonts w:ascii="Times New Roman" w:hAnsi="Times New Roman" w:cs="Times New Roman"/>
                <w:color w:val="000000"/>
                <w:lang w:val="es-ES_tradnl"/>
              </w:rPr>
              <w:t xml:space="preserve"> </w:t>
            </w:r>
          </w:p>
          <w:p w14:paraId="1E407AB8" w14:textId="77777777" w:rsidR="00082832" w:rsidRPr="00441BF2" w:rsidRDefault="00082832" w:rsidP="00082832">
            <w:pPr>
              <w:rPr>
                <w:rFonts w:ascii="Times New Roman" w:hAnsi="Times New Roman" w:cs="Times New Roman"/>
                <w:color w:val="000000"/>
                <w:lang w:val="es-ES_tradnl"/>
              </w:rPr>
            </w:pPr>
          </w:p>
          <w:p w14:paraId="33DAFA8E" w14:textId="2CAB848D" w:rsidR="00B77301" w:rsidRPr="00441BF2" w:rsidRDefault="00B77301" w:rsidP="00082832">
            <w:pPr>
              <w:rPr>
                <w:rFonts w:ascii="Times New Roman" w:hAnsi="Times New Roman" w:cs="Times New Roman"/>
                <w:color w:val="000000"/>
                <w:lang w:val="es-ES_tradnl"/>
              </w:rPr>
            </w:pPr>
            <w:r w:rsidRPr="00441BF2">
              <w:rPr>
                <w:rFonts w:ascii="Times New Roman" w:hAnsi="Times New Roman" w:cs="Times New Roman"/>
                <w:color w:val="000000"/>
                <w:lang w:val="es-ES_tradnl"/>
              </w:rPr>
              <w:t>La imagen debe quedar muy similar a</w:t>
            </w:r>
            <w:r w:rsidR="00E11B13" w:rsidRPr="00441BF2">
              <w:rPr>
                <w:rFonts w:ascii="Times New Roman" w:hAnsi="Times New Roman" w:cs="Times New Roman"/>
                <w:color w:val="000000"/>
                <w:lang w:val="es-ES_tradnl"/>
              </w:rPr>
              <w:t xml:space="preserve"> la siguiente</w:t>
            </w:r>
            <w:r w:rsidRPr="00441BF2">
              <w:rPr>
                <w:rFonts w:ascii="Times New Roman" w:hAnsi="Times New Roman" w:cs="Times New Roman"/>
                <w:color w:val="000000"/>
                <w:lang w:val="es-ES_tradnl"/>
              </w:rPr>
              <w:t>:</w:t>
            </w:r>
          </w:p>
          <w:p w14:paraId="3AD07EAA" w14:textId="1F480D41" w:rsidR="00E976B0" w:rsidRPr="00441BF2" w:rsidRDefault="00E976B0" w:rsidP="00082832">
            <w:pPr>
              <w:rPr>
                <w:rFonts w:ascii="Times New Roman" w:hAnsi="Times New Roman" w:cs="Times New Roman"/>
                <w:color w:val="000000"/>
                <w:lang w:val="es-ES_tradnl"/>
              </w:rPr>
            </w:pPr>
            <w:r w:rsidRPr="00441BF2">
              <w:rPr>
                <w:rFonts w:ascii="Times New Roman" w:hAnsi="Times New Roman" w:cs="Times New Roman"/>
                <w:color w:val="000000"/>
                <w:lang w:val="es-ES_tradnl"/>
              </w:rPr>
              <w:t>FAVOR HACER VERDES LAS FLECHAS</w:t>
            </w:r>
          </w:p>
          <w:p w14:paraId="18365839" w14:textId="77777777" w:rsidR="004B5AA7" w:rsidRPr="00441BF2" w:rsidRDefault="00B77301" w:rsidP="004B5AA7">
            <w:pPr>
              <w:keepNext/>
              <w:jc w:val="center"/>
              <w:rPr>
                <w:rFonts w:ascii="Times New Roman" w:hAnsi="Times New Roman" w:cs="Times New Roman"/>
                <w:lang w:val="es-ES_tradnl"/>
              </w:rPr>
            </w:pPr>
            <w:r w:rsidRPr="00441BF2">
              <w:rPr>
                <w:rFonts w:ascii="Times New Roman" w:hAnsi="Times New Roman" w:cs="Times New Roman"/>
                <w:noProof/>
                <w:color w:val="000000"/>
                <w:lang w:val="es-CO" w:eastAsia="es-CO"/>
              </w:rPr>
              <w:drawing>
                <wp:inline distT="0" distB="0" distL="0" distR="0" wp14:anchorId="176B3A5E" wp14:editId="675F4DF1">
                  <wp:extent cx="2563377" cy="1922678"/>
                  <wp:effectExtent l="0" t="0" r="254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juntosCircUnitaria.jpg"/>
                          <pic:cNvPicPr/>
                        </pic:nvPicPr>
                        <pic:blipFill>
                          <a:blip r:embed="rId17">
                            <a:extLst>
                              <a:ext uri="{28A0092B-C50C-407E-A947-70E740481C1C}">
                                <a14:useLocalDpi xmlns:a14="http://schemas.microsoft.com/office/drawing/2010/main" val="0"/>
                              </a:ext>
                            </a:extLst>
                          </a:blip>
                          <a:stretch>
                            <a:fillRect/>
                          </a:stretch>
                        </pic:blipFill>
                        <pic:spPr>
                          <a:xfrm>
                            <a:off x="0" y="0"/>
                            <a:ext cx="2563377" cy="1922678"/>
                          </a:xfrm>
                          <a:prstGeom prst="rect">
                            <a:avLst/>
                          </a:prstGeom>
                        </pic:spPr>
                      </pic:pic>
                    </a:graphicData>
                  </a:graphic>
                </wp:inline>
              </w:drawing>
            </w:r>
          </w:p>
          <w:p w14:paraId="3AD09BB1" w14:textId="6CB15979" w:rsidR="00B77301" w:rsidRPr="00441BF2" w:rsidRDefault="004B5AA7" w:rsidP="004B5AA7">
            <w:pPr>
              <w:pStyle w:val="Descripcin"/>
              <w:jc w:val="center"/>
              <w:rPr>
                <w:rFonts w:ascii="Times New Roman" w:hAnsi="Times New Roman" w:cs="Times New Roman"/>
                <w:sz w:val="24"/>
                <w:szCs w:val="24"/>
                <w:lang w:val="es-ES_tradnl"/>
              </w:rPr>
            </w:pPr>
            <w:r w:rsidRPr="00441BF2">
              <w:rPr>
                <w:rFonts w:ascii="Times New Roman" w:hAnsi="Times New Roman" w:cs="Times New Roman"/>
                <w:sz w:val="24"/>
                <w:szCs w:val="24"/>
                <w:lang w:val="es-ES_tradnl"/>
              </w:rPr>
              <w:t xml:space="preserve">Creada </w:t>
            </w:r>
            <w:r w:rsidRPr="00441BF2">
              <w:rPr>
                <w:rFonts w:ascii="Times New Roman" w:hAnsi="Times New Roman" w:cs="Times New Roman"/>
                <w:sz w:val="24"/>
                <w:szCs w:val="24"/>
              </w:rPr>
              <w:fldChar w:fldCharType="begin"/>
            </w:r>
            <w:r w:rsidRPr="00441BF2">
              <w:rPr>
                <w:rFonts w:ascii="Times New Roman" w:hAnsi="Times New Roman" w:cs="Times New Roman"/>
                <w:sz w:val="24"/>
                <w:szCs w:val="24"/>
                <w:lang w:val="es-ES_tradnl"/>
              </w:rPr>
              <w:instrText xml:space="preserve"> SEQ Creada \* ARABIC </w:instrText>
            </w:r>
            <w:r w:rsidRPr="00441BF2">
              <w:rPr>
                <w:rFonts w:ascii="Times New Roman" w:hAnsi="Times New Roman" w:cs="Times New Roman"/>
                <w:sz w:val="24"/>
                <w:szCs w:val="24"/>
              </w:rPr>
              <w:fldChar w:fldCharType="separate"/>
            </w:r>
            <w:r w:rsidR="0051721A" w:rsidRPr="00441BF2">
              <w:rPr>
                <w:rFonts w:ascii="Times New Roman" w:hAnsi="Times New Roman" w:cs="Times New Roman"/>
                <w:noProof/>
                <w:sz w:val="24"/>
                <w:szCs w:val="24"/>
                <w:lang w:val="es-ES_tradnl"/>
              </w:rPr>
              <w:t>2</w:t>
            </w:r>
            <w:r w:rsidRPr="00441BF2">
              <w:rPr>
                <w:rFonts w:ascii="Times New Roman" w:hAnsi="Times New Roman" w:cs="Times New Roman"/>
                <w:sz w:val="24"/>
                <w:szCs w:val="24"/>
              </w:rPr>
              <w:fldChar w:fldCharType="end"/>
            </w:r>
          </w:p>
          <w:p w14:paraId="748C0E15" w14:textId="2C71132F" w:rsidR="00F30A46" w:rsidRPr="00441BF2" w:rsidRDefault="00F30A46" w:rsidP="00F30A46">
            <w:pPr>
              <w:rPr>
                <w:lang w:val="es-ES_tradnl"/>
              </w:rPr>
            </w:pPr>
            <w:r w:rsidRPr="00441BF2">
              <w:rPr>
                <w:highlight w:val="yellow"/>
                <w:lang w:val="es-ES_tradnl"/>
              </w:rPr>
              <w:t xml:space="preserve">Nota al ilustrador: </w:t>
            </w:r>
            <w:r w:rsidRPr="00441BF2">
              <w:rPr>
                <w:noProof/>
                <w:highlight w:val="yellow"/>
                <w:lang w:val="es-ES_tradnl"/>
              </w:rPr>
              <w:t>La selección de colores rojo y azul para los conjuntos de salida y llegada y de verde o naranja no es arbitraria, se usa todo el tiempo para identificar DominIo, codominio y Rango, además para identificar la ubicación de los conjuntos en las diferentes representaciones</w:t>
            </w:r>
          </w:p>
          <w:p w14:paraId="2AB09E9D" w14:textId="77777777" w:rsidR="00082832" w:rsidRPr="00441BF2" w:rsidRDefault="00082832" w:rsidP="00082832">
            <w:pPr>
              <w:rPr>
                <w:rFonts w:ascii="Times New Roman" w:hAnsi="Times New Roman" w:cs="Times New Roman"/>
                <w:color w:val="000000"/>
                <w:lang w:val="es-ES_tradnl"/>
              </w:rPr>
            </w:pPr>
          </w:p>
        </w:tc>
      </w:tr>
      <w:tr w:rsidR="00082832" w:rsidRPr="00441BF2" w14:paraId="17D052A4" w14:textId="77777777" w:rsidTr="00082832">
        <w:tc>
          <w:tcPr>
            <w:tcW w:w="2518" w:type="dxa"/>
          </w:tcPr>
          <w:p w14:paraId="29396E13" w14:textId="6FF1B62E" w:rsidR="00082832" w:rsidRPr="00441BF2" w:rsidRDefault="00082832" w:rsidP="00082832">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1B40963D" w14:textId="78911761" w:rsidR="00082832" w:rsidRPr="00441BF2" w:rsidRDefault="00B77301" w:rsidP="007121BC">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La expresión </w:t>
            </w:r>
            <m:oMath>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2</m:t>
                  </m:r>
                </m:sup>
              </m:sSup>
              <m:r>
                <w:rPr>
                  <w:rFonts w:ascii="Cambria Math" w:hAnsi="Cambria Math" w:cs="Times New Roman"/>
                  <w:lang w:val="es-ES_tradnl"/>
                </w:rPr>
                <m:t>+</m:t>
              </m:r>
              <m:sSup>
                <m:sSupPr>
                  <m:ctrlPr>
                    <w:rPr>
                      <w:rFonts w:ascii="Cambria Math" w:hAnsi="Cambria Math" w:cs="Times New Roman"/>
                      <w:i/>
                      <w:lang w:val="es-ES_tradnl"/>
                    </w:rPr>
                  </m:ctrlPr>
                </m:sSupPr>
                <m:e>
                  <m:r>
                    <w:rPr>
                      <w:rFonts w:ascii="Cambria Math" w:hAnsi="Cambria Math" w:cs="Times New Roman"/>
                      <w:lang w:val="es-ES_tradnl"/>
                    </w:rPr>
                    <m:t>y</m:t>
                  </m:r>
                </m:e>
                <m:sup>
                  <m:r>
                    <w:rPr>
                      <w:rFonts w:ascii="Cambria Math" w:hAnsi="Cambria Math" w:cs="Times New Roman"/>
                      <w:lang w:val="es-ES_tradnl"/>
                    </w:rPr>
                    <m:t>2</m:t>
                  </m:r>
                </m:sup>
              </m:sSup>
              <m:r>
                <w:rPr>
                  <w:rFonts w:ascii="Cambria Math" w:hAnsi="Cambria Math" w:cs="Times New Roman"/>
                  <w:lang w:val="es-ES_tradnl"/>
                </w:rPr>
                <m:t>=1</m:t>
              </m:r>
            </m:oMath>
            <w:r w:rsidRPr="00441BF2">
              <w:rPr>
                <w:rFonts w:ascii="Times New Roman" w:eastAsiaTheme="minorEastAsia" w:hAnsi="Times New Roman" w:cs="Times New Roman"/>
                <w:lang w:val="es-ES_tradnl"/>
              </w:rPr>
              <w:t xml:space="preserve"> no representa una func</w:t>
            </w:r>
            <w:r w:rsidR="0035646F" w:rsidRPr="00441BF2">
              <w:rPr>
                <w:rFonts w:ascii="Times New Roman" w:eastAsiaTheme="minorEastAsia" w:hAnsi="Times New Roman" w:cs="Times New Roman"/>
                <w:lang w:val="es-ES_tradnl"/>
              </w:rPr>
              <w:t xml:space="preserve">ión, pues a </w:t>
            </w:r>
            <w:del w:id="131" w:author="Alex" w:date="2015-07-20T12:10:00Z">
              <w:r w:rsidR="0035646F" w:rsidRPr="00441BF2" w:rsidDel="00EB7D77">
                <w:rPr>
                  <w:rFonts w:ascii="Times New Roman" w:eastAsiaTheme="minorEastAsia" w:hAnsi="Times New Roman" w:cs="Times New Roman"/>
                  <w:lang w:val="es-ES_tradnl"/>
                </w:rPr>
                <w:delText xml:space="preserve">cada </w:delText>
              </w:r>
            </w:del>
            <w:r w:rsidR="0035646F" w:rsidRPr="00441BF2">
              <w:rPr>
                <w:rFonts w:ascii="Times New Roman" w:eastAsiaTheme="minorEastAsia" w:hAnsi="Times New Roman" w:cs="Times New Roman"/>
                <w:lang w:val="es-ES_tradnl"/>
              </w:rPr>
              <w:t>elemento</w:t>
            </w:r>
            <w:ins w:id="132" w:author="Alex" w:date="2015-07-20T12:10:00Z">
              <w:r w:rsidR="00EB7D77">
                <w:rPr>
                  <w:rFonts w:ascii="Times New Roman" w:eastAsiaTheme="minorEastAsia" w:hAnsi="Times New Roman" w:cs="Times New Roman"/>
                  <w:lang w:val="es-ES_tradnl"/>
                </w:rPr>
                <w:t>s</w:t>
              </w:r>
            </w:ins>
            <w:r w:rsidR="0035646F" w:rsidRPr="00441BF2">
              <w:rPr>
                <w:rFonts w:ascii="Times New Roman" w:eastAsiaTheme="minorEastAsia" w:hAnsi="Times New Roman" w:cs="Times New Roman"/>
                <w:lang w:val="es-ES_tradnl"/>
              </w:rPr>
              <w:t xml:space="preserve"> del c</w:t>
            </w:r>
            <w:r w:rsidRPr="00441BF2">
              <w:rPr>
                <w:rFonts w:ascii="Times New Roman" w:eastAsiaTheme="minorEastAsia" w:hAnsi="Times New Roman" w:cs="Times New Roman"/>
                <w:lang w:val="es-ES_tradnl"/>
              </w:rPr>
              <w:t>onjunto de salida</w:t>
            </w:r>
            <w:ins w:id="133" w:author="Alex" w:date="2015-07-20T12:14:00Z">
              <w:r w:rsidR="007121BC">
                <w:rPr>
                  <w:rFonts w:ascii="Times New Roman" w:eastAsiaTheme="minorEastAsia" w:hAnsi="Times New Roman" w:cs="Times New Roman"/>
                  <w:lang w:val="es-ES_tradnl"/>
                </w:rPr>
                <w:t xml:space="preserve"> D</w:t>
              </w:r>
            </w:ins>
            <w:r w:rsidRPr="00441BF2">
              <w:rPr>
                <w:rFonts w:ascii="Times New Roman" w:eastAsiaTheme="minorEastAsia" w:hAnsi="Times New Roman" w:cs="Times New Roman"/>
                <w:lang w:val="es-ES_tradnl"/>
              </w:rPr>
              <w:t xml:space="preserve"> le corresponden dos elementos del conjunto de llegada</w:t>
            </w:r>
            <w:ins w:id="134" w:author="Alex" w:date="2015-07-20T12:14:00Z">
              <w:r w:rsidR="007121BC">
                <w:rPr>
                  <w:rFonts w:ascii="Times New Roman" w:eastAsiaTheme="minorEastAsia" w:hAnsi="Times New Roman" w:cs="Times New Roman"/>
                  <w:lang w:val="es-ES_tradnl"/>
                </w:rPr>
                <w:t xml:space="preserve"> C</w:t>
              </w:r>
            </w:ins>
            <w:r w:rsidRPr="00441BF2">
              <w:rPr>
                <w:rFonts w:ascii="Times New Roman" w:eastAsiaTheme="minorEastAsia" w:hAnsi="Times New Roman" w:cs="Times New Roman"/>
                <w:lang w:val="es-ES_tradnl"/>
              </w:rPr>
              <w:t>.</w:t>
            </w:r>
          </w:p>
        </w:tc>
      </w:tr>
    </w:tbl>
    <w:p w14:paraId="15FC5C05" w14:textId="77777777" w:rsidR="003F2D33" w:rsidRPr="00441BF2" w:rsidRDefault="003F2D33" w:rsidP="00C968B4">
      <w:pPr>
        <w:spacing w:after="0"/>
        <w:rPr>
          <w:rFonts w:ascii="Times New Roman" w:hAnsi="Times New Roman" w:cs="Times New Roman"/>
        </w:rPr>
      </w:pPr>
    </w:p>
    <w:p w14:paraId="046D1153" w14:textId="7BE82D89" w:rsidR="004A6D1C" w:rsidRPr="00441BF2" w:rsidRDefault="007121BC" w:rsidP="00CC0E67">
      <w:pPr>
        <w:spacing w:after="0"/>
        <w:jc w:val="both"/>
        <w:rPr>
          <w:rFonts w:ascii="Times New Roman" w:hAnsi="Times New Roman" w:cs="Times New Roman"/>
        </w:rPr>
      </w:pPr>
      <w:ins w:id="135" w:author="Alex" w:date="2015-07-20T12:14:00Z">
        <w:r>
          <w:rPr>
            <w:rFonts w:ascii="Times New Roman" w:hAnsi="Times New Roman" w:cs="Times New Roman"/>
          </w:rPr>
          <w:t xml:space="preserve">Algunas relaciones no tienen expresiones algebraicas como </w:t>
        </w:r>
      </w:ins>
      <w:ins w:id="136" w:author="Alex" w:date="2015-07-20T12:24:00Z">
        <w:r w:rsidR="00B93C2D">
          <w:rPr>
            <w:rFonts w:ascii="Times New Roman" w:hAnsi="Times New Roman" w:cs="Times New Roman"/>
          </w:rPr>
          <w:t xml:space="preserve">sí la había para la </w:t>
        </w:r>
      </w:ins>
      <w:ins w:id="137" w:author="Alex" w:date="2015-07-20T12:14:00Z">
        <w:r>
          <w:rPr>
            <w:rFonts w:ascii="Times New Roman" w:hAnsi="Times New Roman" w:cs="Times New Roman"/>
          </w:rPr>
          <w:t xml:space="preserve">circunferencia. </w:t>
        </w:r>
      </w:ins>
      <w:r w:rsidR="00375E34" w:rsidRPr="00441BF2">
        <w:rPr>
          <w:rFonts w:ascii="Times New Roman" w:hAnsi="Times New Roman" w:cs="Times New Roman"/>
        </w:rPr>
        <w:t xml:space="preserve">La expresión </w:t>
      </w:r>
      <w:proofErr w:type="spellStart"/>
      <w:ins w:id="138" w:author="Alex" w:date="2015-07-20T12:15:00Z">
        <w:r>
          <w:rPr>
            <w:rFonts w:ascii="Times New Roman" w:eastAsiaTheme="minorEastAsia" w:hAnsi="Times New Roman" w:cs="Times New Roman"/>
          </w:rPr>
          <w:t>F</w:t>
        </w:r>
        <w:r w:rsidRPr="007121BC">
          <w:rPr>
            <w:rFonts w:ascii="Times New Roman" w:eastAsiaTheme="minorEastAsia" w:hAnsi="Times New Roman" w:cs="Times New Roman"/>
            <w:vertAlign w:val="subscript"/>
            <w:rPrChange w:id="139" w:author="Alex" w:date="2015-07-20T12:16:00Z">
              <w:rPr>
                <w:rFonts w:ascii="Times New Roman" w:eastAsiaTheme="minorEastAsia" w:hAnsi="Times New Roman" w:cs="Times New Roman"/>
              </w:rPr>
            </w:rPrChange>
          </w:rPr>
          <w:t>n</w:t>
        </w:r>
        <w:proofErr w:type="spellEnd"/>
        <w:r>
          <w:rPr>
            <w:rFonts w:ascii="Times New Roman" w:eastAsiaTheme="minorEastAsia" w:hAnsi="Times New Roman" w:cs="Times New Roman"/>
          </w:rPr>
          <w:t>=F</w:t>
        </w:r>
        <w:r w:rsidRPr="007121BC">
          <w:rPr>
            <w:rFonts w:ascii="Times New Roman" w:eastAsiaTheme="minorEastAsia" w:hAnsi="Times New Roman" w:cs="Times New Roman"/>
            <w:vertAlign w:val="subscript"/>
            <w:rPrChange w:id="140" w:author="Alex" w:date="2015-07-20T12:16:00Z">
              <w:rPr>
                <w:rFonts w:ascii="Times New Roman" w:eastAsiaTheme="minorEastAsia" w:hAnsi="Times New Roman" w:cs="Times New Roman"/>
              </w:rPr>
            </w:rPrChange>
          </w:rPr>
          <w:t>n-2</w:t>
        </w:r>
        <w:r>
          <w:rPr>
            <w:rFonts w:ascii="Times New Roman" w:eastAsiaTheme="minorEastAsia" w:hAnsi="Times New Roman" w:cs="Times New Roman"/>
          </w:rPr>
          <w:t>+F</w:t>
        </w:r>
        <w:r w:rsidRPr="007121BC">
          <w:rPr>
            <w:rFonts w:ascii="Times New Roman" w:eastAsiaTheme="minorEastAsia" w:hAnsi="Times New Roman" w:cs="Times New Roman"/>
            <w:vertAlign w:val="subscript"/>
            <w:rPrChange w:id="141" w:author="Alex" w:date="2015-07-20T12:16:00Z">
              <w:rPr>
                <w:rFonts w:ascii="Times New Roman" w:eastAsiaTheme="minorEastAsia" w:hAnsi="Times New Roman" w:cs="Times New Roman"/>
              </w:rPr>
            </w:rPrChange>
          </w:rPr>
          <w:t xml:space="preserve">n-1 </w:t>
        </w:r>
      </w:ins>
      <m:oMath>
        <m:sSub>
          <m:sSubPr>
            <m:ctrlPr>
              <w:del w:id="142" w:author="Alex" w:date="2015-07-20T12:15:00Z">
                <w:rPr>
                  <w:rFonts w:ascii="Cambria Math" w:hAnsi="Cambria Math" w:cs="Times New Roman"/>
                  <w:i/>
                </w:rPr>
              </w:del>
            </m:ctrlPr>
          </m:sSubPr>
          <m:e>
            <w:del w:id="143" w:author="Alex" w:date="2015-07-20T12:15:00Z">
              <m:r>
                <w:rPr>
                  <w:rFonts w:ascii="Cambria Math" w:hAnsi="Cambria Math" w:cs="Times New Roman"/>
                </w:rPr>
                <m:t>F</m:t>
              </m:r>
            </w:del>
          </m:e>
          <m:sub>
            <w:del w:id="144" w:author="Alex" w:date="2015-07-20T12:15:00Z">
              <m:r>
                <w:rPr>
                  <w:rFonts w:ascii="Cambria Math" w:hAnsi="Cambria Math" w:cs="Times New Roman"/>
                </w:rPr>
                <m:t>n</m:t>
              </m:r>
            </w:del>
          </m:sub>
        </m:sSub>
        <w:del w:id="145" w:author="Alex" w:date="2015-07-20T12:15:00Z">
          <m:r>
            <w:rPr>
              <w:rFonts w:ascii="Cambria Math" w:hAnsi="Cambria Math" w:cs="Times New Roman"/>
            </w:rPr>
            <m:t>=</m:t>
          </m:r>
        </w:del>
        <m:sSub>
          <m:sSubPr>
            <m:ctrlPr>
              <w:del w:id="146" w:author="Alex" w:date="2015-07-20T12:15:00Z">
                <w:rPr>
                  <w:rFonts w:ascii="Cambria Math" w:hAnsi="Cambria Math" w:cs="Times New Roman"/>
                  <w:i/>
                </w:rPr>
              </w:del>
            </m:ctrlPr>
          </m:sSubPr>
          <m:e>
            <w:del w:id="147" w:author="Alex" w:date="2015-07-20T12:15:00Z">
              <m:r>
                <w:rPr>
                  <w:rFonts w:ascii="Cambria Math" w:hAnsi="Cambria Math" w:cs="Times New Roman"/>
                </w:rPr>
                <m:t>F</m:t>
              </m:r>
            </w:del>
          </m:e>
          <m:sub>
            <w:del w:id="148" w:author="Alex" w:date="2015-07-20T12:15:00Z">
              <m:r>
                <w:rPr>
                  <w:rFonts w:ascii="Cambria Math" w:hAnsi="Cambria Math" w:cs="Times New Roman"/>
                </w:rPr>
                <m:t>n-2</m:t>
              </m:r>
            </w:del>
          </m:sub>
        </m:sSub>
        <w:del w:id="149" w:author="Alex" w:date="2015-07-20T12:15:00Z">
          <m:r>
            <w:rPr>
              <w:rFonts w:ascii="Cambria Math" w:hAnsi="Cambria Math" w:cs="Times New Roman"/>
            </w:rPr>
            <m:t>+</m:t>
          </m:r>
        </w:del>
        <m:sSub>
          <m:sSubPr>
            <m:ctrlPr>
              <w:del w:id="150" w:author="Alex" w:date="2015-07-20T12:15:00Z">
                <w:rPr>
                  <w:rFonts w:ascii="Cambria Math" w:hAnsi="Cambria Math" w:cs="Times New Roman"/>
                  <w:i/>
                </w:rPr>
              </w:del>
            </m:ctrlPr>
          </m:sSubPr>
          <m:e>
            <w:del w:id="151" w:author="Alex" w:date="2015-07-20T12:15:00Z">
              <m:r>
                <w:rPr>
                  <w:rFonts w:ascii="Cambria Math" w:hAnsi="Cambria Math" w:cs="Times New Roman"/>
                </w:rPr>
                <m:t>F</m:t>
              </m:r>
            </w:del>
          </m:e>
          <m:sub>
            <w:del w:id="152" w:author="Alex" w:date="2015-07-20T12:15:00Z">
              <m:r>
                <w:rPr>
                  <w:rFonts w:ascii="Cambria Math" w:hAnsi="Cambria Math" w:cs="Times New Roman"/>
                </w:rPr>
                <m:t>n-1</m:t>
              </m:r>
            </w:del>
          </m:sub>
        </m:sSub>
      </m:oMath>
      <w:del w:id="153" w:author="Alex" w:date="2015-07-20T12:15:00Z">
        <w:r w:rsidR="00375E34" w:rsidRPr="00441BF2" w:rsidDel="007121BC">
          <w:rPr>
            <w:rFonts w:ascii="Times New Roman" w:eastAsiaTheme="minorEastAsia" w:hAnsi="Times New Roman" w:cs="Times New Roman"/>
          </w:rPr>
          <w:delText xml:space="preserve"> </w:delText>
        </w:r>
      </w:del>
      <w:r w:rsidR="00375E34" w:rsidRPr="00441BF2">
        <w:rPr>
          <w:rFonts w:ascii="Times New Roman" w:eastAsiaTheme="minorEastAsia" w:hAnsi="Times New Roman" w:cs="Times New Roman"/>
        </w:rPr>
        <w:t>representa la manera en la que se obtienen los números de Fibonacci</w:t>
      </w:r>
      <w:ins w:id="154" w:author="Alex" w:date="2015-07-20T12:20:00Z">
        <w:r>
          <w:rPr>
            <w:rFonts w:ascii="Times New Roman" w:eastAsiaTheme="minorEastAsia" w:hAnsi="Times New Roman" w:cs="Times New Roman"/>
          </w:rPr>
          <w:t xml:space="preserve">, </w:t>
        </w:r>
      </w:ins>
      <w:ins w:id="155" w:author="Alex" w:date="2015-07-20T12:21:00Z">
        <w:r w:rsidR="00B93C2D">
          <w:rPr>
            <w:rFonts w:ascii="Times New Roman" w:eastAsiaTheme="minorEastAsia" w:hAnsi="Times New Roman" w:cs="Times New Roman"/>
          </w:rPr>
          <w:t>si se inicia con los valores F</w:t>
        </w:r>
        <w:r w:rsidR="00B93C2D" w:rsidRPr="00B93C2D">
          <w:rPr>
            <w:rFonts w:ascii="Times New Roman" w:eastAsiaTheme="minorEastAsia" w:hAnsi="Times New Roman" w:cs="Times New Roman"/>
            <w:vertAlign w:val="subscript"/>
            <w:rPrChange w:id="156" w:author="Alex" w:date="2015-07-20T12:22:00Z">
              <w:rPr>
                <w:rFonts w:ascii="Times New Roman" w:eastAsiaTheme="minorEastAsia" w:hAnsi="Times New Roman" w:cs="Times New Roman"/>
              </w:rPr>
            </w:rPrChange>
          </w:rPr>
          <w:t>1</w:t>
        </w:r>
        <w:r w:rsidR="00B93C2D">
          <w:rPr>
            <w:rFonts w:ascii="Times New Roman" w:eastAsiaTheme="minorEastAsia" w:hAnsi="Times New Roman" w:cs="Times New Roman"/>
          </w:rPr>
          <w:t>=1 y F</w:t>
        </w:r>
        <w:r w:rsidR="00B93C2D" w:rsidRPr="00B93C2D">
          <w:rPr>
            <w:rFonts w:ascii="Times New Roman" w:eastAsiaTheme="minorEastAsia" w:hAnsi="Times New Roman" w:cs="Times New Roman"/>
            <w:vertAlign w:val="subscript"/>
            <w:rPrChange w:id="157" w:author="Alex" w:date="2015-07-20T12:22:00Z">
              <w:rPr>
                <w:rFonts w:ascii="Times New Roman" w:eastAsiaTheme="minorEastAsia" w:hAnsi="Times New Roman" w:cs="Times New Roman"/>
              </w:rPr>
            </w:rPrChange>
          </w:rPr>
          <w:t>2</w:t>
        </w:r>
        <w:r w:rsidR="00B93C2D">
          <w:rPr>
            <w:rFonts w:ascii="Times New Roman" w:eastAsiaTheme="minorEastAsia" w:hAnsi="Times New Roman" w:cs="Times New Roman"/>
          </w:rPr>
          <w:t>=1</w:t>
        </w:r>
      </w:ins>
      <w:ins w:id="158" w:author="Alex" w:date="2015-07-20T12:23:00Z">
        <w:r w:rsidR="00B93C2D">
          <w:rPr>
            <w:rFonts w:ascii="Times New Roman" w:eastAsiaTheme="minorEastAsia" w:hAnsi="Times New Roman" w:cs="Times New Roman"/>
          </w:rPr>
          <w:t>;</w:t>
        </w:r>
      </w:ins>
      <w:ins w:id="159" w:author="Alex" w:date="2015-07-20T12:22:00Z">
        <w:r w:rsidR="00B93C2D">
          <w:rPr>
            <w:rFonts w:ascii="Times New Roman" w:eastAsiaTheme="minorEastAsia" w:hAnsi="Times New Roman" w:cs="Times New Roman"/>
          </w:rPr>
          <w:t xml:space="preserve"> de manera simple, esta serie se construye sumando los dos últimos números para obtener el siguiente</w:t>
        </w:r>
      </w:ins>
      <w:ins w:id="160" w:author="Alex" w:date="2015-07-20T12:23:00Z">
        <w:r w:rsidR="00B93C2D">
          <w:rPr>
            <w:rFonts w:ascii="Times New Roman" w:eastAsiaTheme="minorEastAsia" w:hAnsi="Times New Roman" w:cs="Times New Roman"/>
          </w:rPr>
          <w:t xml:space="preserve"> como puedes ver: 1, 1, 2, 3, 5, 8, </w:t>
        </w:r>
        <w:r w:rsidR="00B93C2D">
          <w:rPr>
            <w:rFonts w:ascii="Times New Roman" w:eastAsiaTheme="minorEastAsia" w:hAnsi="Times New Roman" w:cs="Times New Roman"/>
          </w:rPr>
          <w:lastRenderedPageBreak/>
          <w:t>13</w:t>
        </w:r>
      </w:ins>
      <w:del w:id="161" w:author="Alex" w:date="2015-07-20T12:24:00Z">
        <w:r w:rsidR="00375E34" w:rsidRPr="00441BF2" w:rsidDel="00B93C2D">
          <w:rPr>
            <w:rFonts w:ascii="Times New Roman" w:eastAsiaTheme="minorEastAsia" w:hAnsi="Times New Roman" w:cs="Times New Roman"/>
          </w:rPr>
          <w:delText xml:space="preserve">. </w:delText>
        </w:r>
      </w:del>
      <w:ins w:id="162" w:author="Alex" w:date="2015-07-20T12:24:00Z">
        <w:r w:rsidR="00B93C2D">
          <w:rPr>
            <w:rFonts w:ascii="Times New Roman" w:eastAsiaTheme="minorEastAsia" w:hAnsi="Times New Roman" w:cs="Times New Roman"/>
          </w:rPr>
          <w:t xml:space="preserve">,... </w:t>
        </w:r>
      </w:ins>
      <w:r w:rsidR="00375E34" w:rsidRPr="00441BF2">
        <w:rPr>
          <w:rFonts w:ascii="Times New Roman" w:eastAsiaTheme="minorEastAsia" w:hAnsi="Times New Roman" w:cs="Times New Roman"/>
        </w:rPr>
        <w:t xml:space="preserve">Este es un ejemplo de una ecuación que, aunque indica </w:t>
      </w:r>
      <w:r w:rsidR="005F52AA" w:rsidRPr="00441BF2">
        <w:rPr>
          <w:rFonts w:ascii="Times New Roman" w:eastAsiaTheme="minorEastAsia" w:hAnsi="Times New Roman" w:cs="Times New Roman"/>
        </w:rPr>
        <w:t>la forma en que</w:t>
      </w:r>
      <w:r w:rsidR="004B18B8" w:rsidRPr="00441BF2">
        <w:rPr>
          <w:rFonts w:ascii="Times New Roman" w:eastAsiaTheme="minorEastAsia" w:hAnsi="Times New Roman" w:cs="Times New Roman"/>
        </w:rPr>
        <w:t xml:space="preserve"> se obtiene un número a partir de los dos números previos, no</w:t>
      </w:r>
      <w:r w:rsidR="00B77301" w:rsidRPr="00441BF2">
        <w:rPr>
          <w:rFonts w:ascii="Times New Roman" w:eastAsiaTheme="minorEastAsia" w:hAnsi="Times New Roman" w:cs="Times New Roman"/>
        </w:rPr>
        <w:t xml:space="preserve"> ofrece una regla </w:t>
      </w:r>
      <w:r w:rsidR="00991756" w:rsidRPr="00441BF2">
        <w:rPr>
          <w:rFonts w:ascii="Times New Roman" w:eastAsiaTheme="minorEastAsia" w:hAnsi="Times New Roman" w:cs="Times New Roman"/>
        </w:rPr>
        <w:t>específica para obtener uno de los números haciendo operaciones.</w:t>
      </w:r>
    </w:p>
    <w:p w14:paraId="29C57F23" w14:textId="77777777" w:rsidR="00375E34" w:rsidRPr="00441BF2" w:rsidRDefault="00375E34"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57"/>
        <w:gridCol w:w="6371"/>
      </w:tblGrid>
      <w:tr w:rsidR="00B77301" w:rsidRPr="00441BF2" w14:paraId="3E5E57B3" w14:textId="77777777" w:rsidTr="00991756">
        <w:tc>
          <w:tcPr>
            <w:tcW w:w="9033" w:type="dxa"/>
            <w:gridSpan w:val="2"/>
            <w:shd w:val="clear" w:color="auto" w:fill="0D0D0D" w:themeFill="text1" w:themeFillTint="F2"/>
          </w:tcPr>
          <w:p w14:paraId="45D603D8" w14:textId="77777777" w:rsidR="00B77301" w:rsidRPr="00441BF2" w:rsidRDefault="00B77301" w:rsidP="00991756">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B77301" w:rsidRPr="00441BF2" w14:paraId="3F7A96DA" w14:textId="77777777" w:rsidTr="00991756">
        <w:tc>
          <w:tcPr>
            <w:tcW w:w="2518" w:type="dxa"/>
          </w:tcPr>
          <w:p w14:paraId="44574CE3" w14:textId="77777777" w:rsidR="00B77301" w:rsidRPr="00441BF2" w:rsidRDefault="00B77301" w:rsidP="00991756">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642D78A7" w14:textId="487D71A2" w:rsidR="00B77301" w:rsidRPr="00441BF2" w:rsidRDefault="00B36B5A" w:rsidP="00B36B5A">
            <w:pPr>
              <w:pStyle w:val="Tema1Img"/>
              <w:numPr>
                <w:ilvl w:val="0"/>
                <w:numId w:val="0"/>
              </w:numPr>
              <w:rPr>
                <w:sz w:val="24"/>
                <w:szCs w:val="24"/>
                <w:lang w:val="es-ES_tradnl"/>
              </w:rPr>
            </w:pPr>
            <w:r w:rsidRPr="00441BF2">
              <w:rPr>
                <w:sz w:val="24"/>
                <w:szCs w:val="24"/>
                <w:lang w:val="es-ES_tradnl"/>
              </w:rPr>
              <w:t>MA_10_01_</w:t>
            </w:r>
            <w:r w:rsidR="00CC0E67" w:rsidRPr="00441BF2">
              <w:rPr>
                <w:sz w:val="24"/>
                <w:szCs w:val="24"/>
                <w:lang w:val="es-ES_tradnl"/>
              </w:rPr>
              <w:t>CO_</w:t>
            </w:r>
            <w:r w:rsidRPr="00441BF2">
              <w:rPr>
                <w:sz w:val="24"/>
                <w:szCs w:val="24"/>
                <w:lang w:val="es-ES_tradnl"/>
              </w:rPr>
              <w:t>IMG0</w:t>
            </w:r>
            <w:ins w:id="163" w:author="Alex" w:date="2015-08-02T16:24:00Z">
              <w:r w:rsidR="004E35CB">
                <w:rPr>
                  <w:sz w:val="24"/>
                  <w:szCs w:val="24"/>
                  <w:lang w:val="es-ES_tradnl"/>
                </w:rPr>
                <w:t>6</w:t>
              </w:r>
            </w:ins>
            <w:del w:id="164" w:author="Alex" w:date="2015-08-02T16:24:00Z">
              <w:r w:rsidRPr="00441BF2" w:rsidDel="004E35CB">
                <w:rPr>
                  <w:sz w:val="24"/>
                  <w:szCs w:val="24"/>
                  <w:lang w:val="es-ES_tradnl"/>
                </w:rPr>
                <w:delText>4</w:delText>
              </w:r>
            </w:del>
          </w:p>
        </w:tc>
      </w:tr>
      <w:tr w:rsidR="00B77301" w:rsidRPr="00441BF2" w14:paraId="64980842" w14:textId="77777777" w:rsidTr="00991756">
        <w:tc>
          <w:tcPr>
            <w:tcW w:w="2518" w:type="dxa"/>
          </w:tcPr>
          <w:p w14:paraId="5CFA1085" w14:textId="77777777" w:rsidR="00B77301" w:rsidRPr="00441BF2" w:rsidRDefault="00B77301" w:rsidP="00991756">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0058AAAB" w14:textId="398599EF" w:rsidR="00B77301" w:rsidRPr="00441BF2" w:rsidRDefault="00B50833" w:rsidP="00E976B0">
            <w:pPr>
              <w:rPr>
                <w:rFonts w:ascii="Times New Roman" w:hAnsi="Times New Roman" w:cs="Times New Roman"/>
                <w:color w:val="000000"/>
                <w:lang w:val="es-ES_tradnl"/>
              </w:rPr>
            </w:pPr>
            <w:r w:rsidRPr="00441BF2">
              <w:rPr>
                <w:rFonts w:ascii="Times New Roman" w:hAnsi="Times New Roman" w:cs="Times New Roman"/>
                <w:color w:val="000000"/>
                <w:lang w:val="es-ES_tradnl"/>
              </w:rPr>
              <w:t>F</w:t>
            </w:r>
            <w:r w:rsidR="009A3E94" w:rsidRPr="00441BF2">
              <w:rPr>
                <w:rFonts w:ascii="Times New Roman" w:hAnsi="Times New Roman" w:cs="Times New Roman"/>
                <w:color w:val="000000"/>
                <w:lang w:val="es-ES_tradnl"/>
              </w:rPr>
              <w:t>unción</w:t>
            </w:r>
            <w:r w:rsidR="00991756" w:rsidRPr="00441BF2">
              <w:rPr>
                <w:rFonts w:ascii="Times New Roman" w:hAnsi="Times New Roman" w:cs="Times New Roman"/>
                <w:color w:val="000000"/>
                <w:lang w:val="es-ES_tradnl"/>
              </w:rPr>
              <w:t xml:space="preserve"> </w:t>
            </w:r>
            <w:r w:rsidR="009A3E94" w:rsidRPr="00441BF2">
              <w:rPr>
                <w:rFonts w:ascii="Times New Roman" w:hAnsi="Times New Roman" w:cs="Times New Roman"/>
                <w:color w:val="000000"/>
                <w:lang w:val="es-ES_tradnl"/>
              </w:rPr>
              <w:t>recursiva</w:t>
            </w:r>
            <w:r w:rsidR="00E976B0" w:rsidRPr="00441BF2">
              <w:rPr>
                <w:rFonts w:ascii="Times New Roman" w:hAnsi="Times New Roman" w:cs="Times New Roman"/>
                <w:color w:val="000000"/>
                <w:lang w:val="es-ES_tradnl"/>
              </w:rPr>
              <w:t>:</w:t>
            </w:r>
            <w:r w:rsidR="00991756" w:rsidRPr="00441BF2">
              <w:rPr>
                <w:rFonts w:ascii="Times New Roman" w:hAnsi="Times New Roman" w:cs="Times New Roman"/>
                <w:color w:val="000000"/>
                <w:lang w:val="es-ES_tradnl"/>
              </w:rPr>
              <w:t xml:space="preserve"> Aunque es una función, no ofrece una regla</w:t>
            </w:r>
            <w:r w:rsidR="009A3E94" w:rsidRPr="00441BF2">
              <w:rPr>
                <w:rFonts w:ascii="Times New Roman" w:hAnsi="Times New Roman" w:cs="Times New Roman"/>
                <w:color w:val="000000"/>
                <w:lang w:val="es-ES_tradnl"/>
              </w:rPr>
              <w:t xml:space="preserve"> directa</w:t>
            </w:r>
            <w:r w:rsidR="00991756" w:rsidRPr="00441BF2">
              <w:rPr>
                <w:rFonts w:ascii="Times New Roman" w:hAnsi="Times New Roman" w:cs="Times New Roman"/>
                <w:color w:val="000000"/>
                <w:lang w:val="es-ES_tradnl"/>
              </w:rPr>
              <w:t xml:space="preserve"> para obtener los números.</w:t>
            </w:r>
          </w:p>
        </w:tc>
      </w:tr>
      <w:tr w:rsidR="00B77301" w:rsidRPr="00441BF2" w14:paraId="4E3852AA" w14:textId="77777777" w:rsidTr="00991756">
        <w:tc>
          <w:tcPr>
            <w:tcW w:w="2518" w:type="dxa"/>
          </w:tcPr>
          <w:p w14:paraId="3781B747" w14:textId="77777777" w:rsidR="00B77301" w:rsidRPr="00441BF2" w:rsidRDefault="00B77301" w:rsidP="00991756">
            <w:pPr>
              <w:rPr>
                <w:rFonts w:ascii="Times New Roman" w:hAnsi="Times New Roman" w:cs="Times New Roman"/>
                <w:color w:val="000000"/>
                <w:lang w:val="es-ES_tradnl"/>
              </w:rPr>
            </w:pPr>
            <w:r w:rsidRPr="00441BF2">
              <w:rPr>
                <w:rFonts w:ascii="Times New Roman" w:hAnsi="Times New Roman" w:cs="Times New Roman"/>
                <w:b/>
                <w:color w:val="000000"/>
                <w:lang w:val="es-ES_tradnl"/>
              </w:rPr>
              <w:t xml:space="preserve">Código </w:t>
            </w:r>
            <w:proofErr w:type="spellStart"/>
            <w:r w:rsidRPr="00441BF2">
              <w:rPr>
                <w:rFonts w:ascii="Times New Roman" w:hAnsi="Times New Roman" w:cs="Times New Roman"/>
                <w:b/>
                <w:color w:val="000000"/>
                <w:lang w:val="es-ES_tradnl"/>
              </w:rPr>
              <w:t>Shutterstock</w:t>
            </w:r>
            <w:proofErr w:type="spellEnd"/>
            <w:r w:rsidRPr="00441BF2">
              <w:rPr>
                <w:rFonts w:ascii="Times New Roman" w:hAnsi="Times New Roman" w:cs="Times New Roman"/>
                <w:b/>
                <w:color w:val="000000"/>
                <w:lang w:val="es-ES_tradnl"/>
              </w:rPr>
              <w:t xml:space="preserve"> (o URL o la ruta en </w:t>
            </w:r>
            <w:proofErr w:type="spellStart"/>
            <w:r w:rsidRPr="00441BF2">
              <w:rPr>
                <w:rFonts w:ascii="Times New Roman" w:hAnsi="Times New Roman" w:cs="Times New Roman"/>
                <w:b/>
                <w:color w:val="000000"/>
                <w:lang w:val="es-ES_tradnl"/>
              </w:rPr>
              <w:t>AulaPlaneta</w:t>
            </w:r>
            <w:proofErr w:type="spellEnd"/>
            <w:r w:rsidRPr="00441BF2">
              <w:rPr>
                <w:rFonts w:ascii="Times New Roman" w:hAnsi="Times New Roman" w:cs="Times New Roman"/>
                <w:b/>
                <w:color w:val="000000"/>
                <w:lang w:val="es-ES_tradnl"/>
              </w:rPr>
              <w:t>)</w:t>
            </w:r>
          </w:p>
        </w:tc>
        <w:tc>
          <w:tcPr>
            <w:tcW w:w="6515" w:type="dxa"/>
          </w:tcPr>
          <w:p w14:paraId="0A096E6D" w14:textId="1C04ED7B" w:rsidR="00B77301" w:rsidRPr="00441BF2" w:rsidRDefault="00B77301" w:rsidP="009A3E94">
            <w:pPr>
              <w:rPr>
                <w:rFonts w:ascii="Times New Roman" w:hAnsi="Times New Roman" w:cs="Times New Roman"/>
                <w:lang w:val="es-ES_tradnl"/>
              </w:rPr>
            </w:pPr>
            <w:r w:rsidRPr="00441BF2">
              <w:rPr>
                <w:rFonts w:ascii="Times New Roman" w:hAnsi="Times New Roman" w:cs="Times New Roman"/>
                <w:color w:val="000000"/>
                <w:lang w:val="es-ES_tradnl"/>
              </w:rPr>
              <w:t xml:space="preserve">Del mismo modo que en la </w:t>
            </w:r>
            <w:r w:rsidR="00B36B5A" w:rsidRPr="00441BF2">
              <w:rPr>
                <w:rFonts w:ascii="Times New Roman" w:hAnsi="Times New Roman" w:cs="Times New Roman"/>
                <w:color w:val="000000"/>
                <w:lang w:val="es-ES_tradnl"/>
              </w:rPr>
              <w:t>imagen</w:t>
            </w:r>
            <w:r w:rsidRPr="00441BF2">
              <w:rPr>
                <w:rFonts w:ascii="Times New Roman" w:hAnsi="Times New Roman" w:cs="Times New Roman"/>
                <w:color w:val="000000"/>
                <w:lang w:val="es-ES_tradnl"/>
              </w:rPr>
              <w:t xml:space="preserve">, dejar el mismo conjunto de partida N rojo, pero en el de llegada poner los respectivos números de Fibonacci. (Es decir , el listado azul es </w:t>
            </w:r>
            <w:r w:rsidRPr="00441BF2">
              <w:rPr>
                <w:rFonts w:ascii="Times New Roman" w:hAnsi="Times New Roman" w:cs="Times New Roman"/>
                <w:color w:val="3366FF"/>
                <w:lang w:val="es-ES_tradnl"/>
              </w:rPr>
              <w:t>1,1, 2, 3, 5, 8, 13, 21, 34, 55,</w:t>
            </w:r>
            <w:r w:rsidRPr="00441BF2">
              <w:rPr>
                <w:rFonts w:ascii="Times New Roman" w:hAnsi="Times New Roman" w:cs="Times New Roman"/>
                <w:color w:val="000000"/>
                <w:lang w:val="es-ES_tradnl"/>
              </w:rPr>
              <w:t xml:space="preserve"> </w:t>
            </w:r>
            <w:r w:rsidRPr="00441BF2">
              <w:rPr>
                <w:rFonts w:ascii="Times New Roman" w:hAnsi="Times New Roman" w:cs="Times New Roman"/>
                <w:color w:val="3366FF"/>
                <w:lang w:val="es-ES_tradnl"/>
              </w:rPr>
              <w:t>377</w:t>
            </w:r>
            <w:r w:rsidRPr="00441BF2">
              <w:rPr>
                <w:rFonts w:ascii="Times New Roman" w:hAnsi="Times New Roman" w:cs="Times New Roman"/>
                <w:color w:val="000000"/>
                <w:lang w:val="es-ES_tradnl"/>
              </w:rPr>
              <w:t xml:space="preserve">, </w:t>
            </w:r>
            <w:r w:rsidRPr="00441BF2">
              <w:rPr>
                <w:rFonts w:ascii="Times New Roman" w:hAnsi="Times New Roman" w:cs="Times New Roman"/>
                <w:color w:val="3366FF"/>
                <w:lang w:val="es-ES_tradnl"/>
              </w:rPr>
              <w:t>610 y 196418</w:t>
            </w:r>
            <w:r w:rsidR="00281CF6" w:rsidRPr="00441BF2">
              <w:rPr>
                <w:rFonts w:ascii="Times New Roman" w:hAnsi="Times New Roman" w:cs="Times New Roman"/>
                <w:lang w:val="es-ES_tradnl"/>
              </w:rPr>
              <w:t>)</w:t>
            </w:r>
          </w:p>
          <w:p w14:paraId="04174BCC" w14:textId="1527DB21" w:rsidR="00481044" w:rsidRDefault="00481044" w:rsidP="009A3E94">
            <w:pPr>
              <w:rPr>
                <w:ins w:id="165" w:author="Alex" w:date="2015-07-20T12:26:00Z"/>
                <w:rFonts w:ascii="Times New Roman" w:hAnsi="Times New Roman" w:cs="Times New Roman"/>
                <w:color w:val="3366FF"/>
                <w:lang w:val="es-ES_tradnl"/>
              </w:rPr>
            </w:pPr>
            <w:del w:id="166" w:author="Alex" w:date="2015-07-20T12:26:00Z">
              <w:r w:rsidRPr="00441BF2" w:rsidDel="00B93C2D">
                <w:rPr>
                  <w:rFonts w:ascii="Times New Roman" w:hAnsi="Times New Roman" w:cs="Times New Roman"/>
                  <w:noProof/>
                  <w:color w:val="000000"/>
                  <w:lang w:val="es-CO" w:eastAsia="es-CO"/>
                  <w:rPrChange w:id="167" w:author="Unknown">
                    <w:rPr>
                      <w:noProof/>
                      <w:lang w:val="es-CO" w:eastAsia="es-CO"/>
                    </w:rPr>
                  </w:rPrChange>
                </w:rPr>
                <w:drawing>
                  <wp:inline distT="0" distB="0" distL="0" distR="0" wp14:anchorId="1BD1F86B" wp14:editId="350E4C4B">
                    <wp:extent cx="2387419" cy="17907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dráticaConjuntos.jpg"/>
                            <pic:cNvPicPr/>
                          </pic:nvPicPr>
                          <pic:blipFill>
                            <a:blip r:embed="rId18">
                              <a:extLst>
                                <a:ext uri="{28A0092B-C50C-407E-A947-70E740481C1C}">
                                  <a14:useLocalDpi xmlns:a14="http://schemas.microsoft.com/office/drawing/2010/main" val="0"/>
                                </a:ext>
                              </a:extLst>
                            </a:blip>
                            <a:stretch>
                              <a:fillRect/>
                            </a:stretch>
                          </pic:blipFill>
                          <pic:spPr>
                            <a:xfrm>
                              <a:off x="0" y="0"/>
                              <a:ext cx="2388994" cy="1791882"/>
                            </a:xfrm>
                            <a:prstGeom prst="rect">
                              <a:avLst/>
                            </a:prstGeom>
                          </pic:spPr>
                        </pic:pic>
                      </a:graphicData>
                    </a:graphic>
                  </wp:inline>
                </w:drawing>
              </w:r>
            </w:del>
          </w:p>
          <w:tbl>
            <w:tblPr>
              <w:tblStyle w:val="Tablaconcuadrcula"/>
              <w:tblW w:w="0" w:type="auto"/>
              <w:tblLook w:val="04A0" w:firstRow="1" w:lastRow="0" w:firstColumn="1" w:lastColumn="0" w:noHBand="0" w:noVBand="1"/>
            </w:tblPr>
            <w:tblGrid>
              <w:gridCol w:w="3072"/>
              <w:gridCol w:w="3073"/>
            </w:tblGrid>
            <w:tr w:rsidR="00B93C2D" w14:paraId="21B17CEB" w14:textId="77777777" w:rsidTr="00B93C2D">
              <w:trPr>
                <w:ins w:id="168" w:author="Alex" w:date="2015-07-20T12:27:00Z"/>
              </w:trPr>
              <w:tc>
                <w:tcPr>
                  <w:tcW w:w="3072" w:type="dxa"/>
                </w:tcPr>
                <w:p w14:paraId="7900B49A" w14:textId="580A9A24" w:rsidR="00B93C2D" w:rsidRPr="002B7A88" w:rsidRDefault="00B93C2D" w:rsidP="009A3E94">
                  <w:pPr>
                    <w:rPr>
                      <w:ins w:id="169" w:author="Alex" w:date="2015-07-20T12:27:00Z"/>
                      <w:rFonts w:ascii="Times New Roman" w:hAnsi="Times New Roman" w:cs="Times New Roman"/>
                      <w:color w:val="FF0000"/>
                      <w:rPrChange w:id="170" w:author="Alex" w:date="2015-07-20T12:28:00Z">
                        <w:rPr>
                          <w:ins w:id="171" w:author="Alex" w:date="2015-07-20T12:27:00Z"/>
                          <w:rFonts w:ascii="Times New Roman" w:hAnsi="Times New Roman" w:cs="Times New Roman"/>
                          <w:color w:val="3366FF"/>
                        </w:rPr>
                      </w:rPrChange>
                    </w:rPr>
                  </w:pPr>
                  <w:ins w:id="172" w:author="Alex" w:date="2015-07-20T12:27:00Z">
                    <w:r w:rsidRPr="002B7A88">
                      <w:rPr>
                        <w:rFonts w:ascii="Times New Roman" w:hAnsi="Times New Roman" w:cs="Times New Roman"/>
                        <w:color w:val="FF0000"/>
                        <w:rPrChange w:id="173" w:author="Alex" w:date="2015-07-20T12:28:00Z">
                          <w:rPr>
                            <w:rFonts w:ascii="Times New Roman" w:hAnsi="Times New Roman" w:cs="Times New Roman"/>
                            <w:color w:val="3366FF"/>
                          </w:rPr>
                        </w:rPrChange>
                      </w:rPr>
                      <w:t>N</w:t>
                    </w:r>
                  </w:ins>
                </w:p>
              </w:tc>
              <w:tc>
                <w:tcPr>
                  <w:tcW w:w="3073" w:type="dxa"/>
                </w:tcPr>
                <w:p w14:paraId="2B1D64D1" w14:textId="29C83125" w:rsidR="00B93C2D" w:rsidRDefault="00B93C2D" w:rsidP="009A3E94">
                  <w:pPr>
                    <w:rPr>
                      <w:ins w:id="174" w:author="Alex" w:date="2015-07-20T12:27:00Z"/>
                      <w:rFonts w:ascii="Times New Roman" w:hAnsi="Times New Roman" w:cs="Times New Roman"/>
                      <w:color w:val="3366FF"/>
                    </w:rPr>
                  </w:pPr>
                  <w:ins w:id="175" w:author="Alex" w:date="2015-07-20T12:27:00Z">
                    <w:r>
                      <w:rPr>
                        <w:rFonts w:ascii="Times New Roman" w:hAnsi="Times New Roman" w:cs="Times New Roman"/>
                        <w:color w:val="3366FF"/>
                      </w:rPr>
                      <w:t>C</w:t>
                    </w:r>
                  </w:ins>
                </w:p>
              </w:tc>
            </w:tr>
            <w:tr w:rsidR="00B93C2D" w14:paraId="2BADF2BA" w14:textId="77777777" w:rsidTr="00B93C2D">
              <w:trPr>
                <w:ins w:id="176" w:author="Alex" w:date="2015-07-20T12:27:00Z"/>
              </w:trPr>
              <w:tc>
                <w:tcPr>
                  <w:tcW w:w="3072" w:type="dxa"/>
                </w:tcPr>
                <w:p w14:paraId="311218CA" w14:textId="642CE56F" w:rsidR="00B93C2D" w:rsidRPr="002B7A88" w:rsidRDefault="00B93C2D" w:rsidP="009A3E94">
                  <w:pPr>
                    <w:rPr>
                      <w:ins w:id="177" w:author="Alex" w:date="2015-07-20T12:27:00Z"/>
                      <w:rFonts w:ascii="Times New Roman" w:hAnsi="Times New Roman" w:cs="Times New Roman"/>
                      <w:color w:val="FF0000"/>
                      <w:rPrChange w:id="178" w:author="Alex" w:date="2015-07-20T12:28:00Z">
                        <w:rPr>
                          <w:ins w:id="179" w:author="Alex" w:date="2015-07-20T12:27:00Z"/>
                          <w:rFonts w:ascii="Times New Roman" w:hAnsi="Times New Roman" w:cs="Times New Roman"/>
                          <w:color w:val="3366FF"/>
                        </w:rPr>
                      </w:rPrChange>
                    </w:rPr>
                  </w:pPr>
                  <w:ins w:id="180" w:author="Alex" w:date="2015-07-20T12:28:00Z">
                    <w:r w:rsidRPr="002B7A88">
                      <w:rPr>
                        <w:rFonts w:ascii="Times New Roman" w:hAnsi="Times New Roman" w:cs="Times New Roman"/>
                        <w:color w:val="FF0000"/>
                        <w:rPrChange w:id="181" w:author="Alex" w:date="2015-07-20T12:28:00Z">
                          <w:rPr>
                            <w:rFonts w:ascii="Times New Roman" w:hAnsi="Times New Roman" w:cs="Times New Roman"/>
                            <w:color w:val="3366FF"/>
                          </w:rPr>
                        </w:rPrChange>
                      </w:rPr>
                      <w:t>1</w:t>
                    </w:r>
                  </w:ins>
                </w:p>
              </w:tc>
              <w:tc>
                <w:tcPr>
                  <w:tcW w:w="3073" w:type="dxa"/>
                </w:tcPr>
                <w:p w14:paraId="1E4DD9EC" w14:textId="001218A9" w:rsidR="00B93C2D" w:rsidRDefault="00B93C2D" w:rsidP="009A3E94">
                  <w:pPr>
                    <w:rPr>
                      <w:ins w:id="182" w:author="Alex" w:date="2015-07-20T12:27:00Z"/>
                      <w:rFonts w:ascii="Times New Roman" w:hAnsi="Times New Roman" w:cs="Times New Roman"/>
                      <w:color w:val="3366FF"/>
                    </w:rPr>
                  </w:pPr>
                  <w:ins w:id="183" w:author="Alex" w:date="2015-07-20T12:27:00Z">
                    <w:r>
                      <w:rPr>
                        <w:rFonts w:ascii="Times New Roman" w:hAnsi="Times New Roman" w:cs="Times New Roman"/>
                        <w:color w:val="3366FF"/>
                      </w:rPr>
                      <w:t>1</w:t>
                    </w:r>
                  </w:ins>
                </w:p>
              </w:tc>
            </w:tr>
            <w:tr w:rsidR="00B93C2D" w14:paraId="79B73C83" w14:textId="77777777" w:rsidTr="00B93C2D">
              <w:trPr>
                <w:ins w:id="184" w:author="Alex" w:date="2015-07-20T12:27:00Z"/>
              </w:trPr>
              <w:tc>
                <w:tcPr>
                  <w:tcW w:w="3072" w:type="dxa"/>
                </w:tcPr>
                <w:p w14:paraId="4B4581B1" w14:textId="296ACD76" w:rsidR="00B93C2D" w:rsidRPr="002B7A88" w:rsidRDefault="00B93C2D" w:rsidP="009A3E94">
                  <w:pPr>
                    <w:rPr>
                      <w:ins w:id="185" w:author="Alex" w:date="2015-07-20T12:27:00Z"/>
                      <w:rFonts w:ascii="Times New Roman" w:hAnsi="Times New Roman" w:cs="Times New Roman"/>
                      <w:color w:val="FF0000"/>
                      <w:rPrChange w:id="186" w:author="Alex" w:date="2015-07-20T12:28:00Z">
                        <w:rPr>
                          <w:ins w:id="187" w:author="Alex" w:date="2015-07-20T12:27:00Z"/>
                          <w:rFonts w:ascii="Times New Roman" w:hAnsi="Times New Roman" w:cs="Times New Roman"/>
                          <w:color w:val="3366FF"/>
                        </w:rPr>
                      </w:rPrChange>
                    </w:rPr>
                  </w:pPr>
                  <w:ins w:id="188" w:author="Alex" w:date="2015-07-20T12:28:00Z">
                    <w:r w:rsidRPr="002B7A88">
                      <w:rPr>
                        <w:rFonts w:ascii="Times New Roman" w:hAnsi="Times New Roman" w:cs="Times New Roman"/>
                        <w:color w:val="FF0000"/>
                        <w:rPrChange w:id="189" w:author="Alex" w:date="2015-07-20T12:28:00Z">
                          <w:rPr>
                            <w:rFonts w:ascii="Times New Roman" w:hAnsi="Times New Roman" w:cs="Times New Roman"/>
                            <w:color w:val="3366FF"/>
                          </w:rPr>
                        </w:rPrChange>
                      </w:rPr>
                      <w:t>2</w:t>
                    </w:r>
                  </w:ins>
                </w:p>
              </w:tc>
              <w:tc>
                <w:tcPr>
                  <w:tcW w:w="3073" w:type="dxa"/>
                </w:tcPr>
                <w:p w14:paraId="448D3F03" w14:textId="5148B20F" w:rsidR="00B93C2D" w:rsidRDefault="00B93C2D" w:rsidP="009A3E94">
                  <w:pPr>
                    <w:rPr>
                      <w:ins w:id="190" w:author="Alex" w:date="2015-07-20T12:27:00Z"/>
                      <w:rFonts w:ascii="Times New Roman" w:hAnsi="Times New Roman" w:cs="Times New Roman"/>
                      <w:color w:val="3366FF"/>
                    </w:rPr>
                  </w:pPr>
                  <w:ins w:id="191" w:author="Alex" w:date="2015-07-20T12:27:00Z">
                    <w:r>
                      <w:rPr>
                        <w:rFonts w:ascii="Times New Roman" w:hAnsi="Times New Roman" w:cs="Times New Roman"/>
                        <w:color w:val="3366FF"/>
                      </w:rPr>
                      <w:t>1</w:t>
                    </w:r>
                  </w:ins>
                </w:p>
              </w:tc>
            </w:tr>
            <w:tr w:rsidR="00B93C2D" w14:paraId="27777D0E" w14:textId="77777777" w:rsidTr="00B93C2D">
              <w:trPr>
                <w:ins w:id="192" w:author="Alex" w:date="2015-07-20T12:27:00Z"/>
              </w:trPr>
              <w:tc>
                <w:tcPr>
                  <w:tcW w:w="3072" w:type="dxa"/>
                </w:tcPr>
                <w:p w14:paraId="05997969" w14:textId="0158DE32" w:rsidR="00B93C2D" w:rsidRPr="002B7A88" w:rsidRDefault="00B93C2D" w:rsidP="009A3E94">
                  <w:pPr>
                    <w:rPr>
                      <w:ins w:id="193" w:author="Alex" w:date="2015-07-20T12:27:00Z"/>
                      <w:rFonts w:ascii="Times New Roman" w:hAnsi="Times New Roman" w:cs="Times New Roman"/>
                      <w:color w:val="FF0000"/>
                      <w:rPrChange w:id="194" w:author="Alex" w:date="2015-07-20T12:28:00Z">
                        <w:rPr>
                          <w:ins w:id="195" w:author="Alex" w:date="2015-07-20T12:27:00Z"/>
                          <w:rFonts w:ascii="Times New Roman" w:hAnsi="Times New Roman" w:cs="Times New Roman"/>
                          <w:color w:val="3366FF"/>
                        </w:rPr>
                      </w:rPrChange>
                    </w:rPr>
                  </w:pPr>
                  <w:ins w:id="196" w:author="Alex" w:date="2015-07-20T12:28:00Z">
                    <w:r w:rsidRPr="002B7A88">
                      <w:rPr>
                        <w:rFonts w:ascii="Times New Roman" w:hAnsi="Times New Roman" w:cs="Times New Roman"/>
                        <w:color w:val="FF0000"/>
                        <w:rPrChange w:id="197" w:author="Alex" w:date="2015-07-20T12:28:00Z">
                          <w:rPr>
                            <w:rFonts w:ascii="Times New Roman" w:hAnsi="Times New Roman" w:cs="Times New Roman"/>
                            <w:color w:val="3366FF"/>
                          </w:rPr>
                        </w:rPrChange>
                      </w:rPr>
                      <w:t>3</w:t>
                    </w:r>
                  </w:ins>
                </w:p>
              </w:tc>
              <w:tc>
                <w:tcPr>
                  <w:tcW w:w="3073" w:type="dxa"/>
                </w:tcPr>
                <w:p w14:paraId="6BD36285" w14:textId="6CE3B8CC" w:rsidR="00B93C2D" w:rsidRDefault="00B93C2D" w:rsidP="009A3E94">
                  <w:pPr>
                    <w:rPr>
                      <w:ins w:id="198" w:author="Alex" w:date="2015-07-20T12:27:00Z"/>
                      <w:rFonts w:ascii="Times New Roman" w:hAnsi="Times New Roman" w:cs="Times New Roman"/>
                      <w:color w:val="3366FF"/>
                    </w:rPr>
                  </w:pPr>
                  <w:ins w:id="199" w:author="Alex" w:date="2015-07-20T12:27:00Z">
                    <w:r>
                      <w:rPr>
                        <w:rFonts w:ascii="Times New Roman" w:hAnsi="Times New Roman" w:cs="Times New Roman"/>
                        <w:color w:val="3366FF"/>
                      </w:rPr>
                      <w:t>2</w:t>
                    </w:r>
                  </w:ins>
                </w:p>
              </w:tc>
            </w:tr>
            <w:tr w:rsidR="00B93C2D" w14:paraId="23BAB2F5" w14:textId="77777777" w:rsidTr="00B93C2D">
              <w:trPr>
                <w:ins w:id="200" w:author="Alex" w:date="2015-07-20T12:27:00Z"/>
              </w:trPr>
              <w:tc>
                <w:tcPr>
                  <w:tcW w:w="3072" w:type="dxa"/>
                </w:tcPr>
                <w:p w14:paraId="2E055BED" w14:textId="4950CBBA" w:rsidR="00B93C2D" w:rsidRPr="002B7A88" w:rsidRDefault="00B93C2D" w:rsidP="009A3E94">
                  <w:pPr>
                    <w:rPr>
                      <w:ins w:id="201" w:author="Alex" w:date="2015-07-20T12:27:00Z"/>
                      <w:rFonts w:ascii="Times New Roman" w:hAnsi="Times New Roman" w:cs="Times New Roman"/>
                      <w:color w:val="FF0000"/>
                      <w:rPrChange w:id="202" w:author="Alex" w:date="2015-07-20T12:28:00Z">
                        <w:rPr>
                          <w:ins w:id="203" w:author="Alex" w:date="2015-07-20T12:27:00Z"/>
                          <w:rFonts w:ascii="Times New Roman" w:hAnsi="Times New Roman" w:cs="Times New Roman"/>
                          <w:color w:val="3366FF"/>
                        </w:rPr>
                      </w:rPrChange>
                    </w:rPr>
                  </w:pPr>
                  <w:ins w:id="204" w:author="Alex" w:date="2015-07-20T12:28:00Z">
                    <w:r w:rsidRPr="002B7A88">
                      <w:rPr>
                        <w:rFonts w:ascii="Times New Roman" w:hAnsi="Times New Roman" w:cs="Times New Roman"/>
                        <w:color w:val="FF0000"/>
                        <w:rPrChange w:id="205" w:author="Alex" w:date="2015-07-20T12:28:00Z">
                          <w:rPr>
                            <w:rFonts w:ascii="Times New Roman" w:hAnsi="Times New Roman" w:cs="Times New Roman"/>
                            <w:color w:val="3366FF"/>
                          </w:rPr>
                        </w:rPrChange>
                      </w:rPr>
                      <w:t>4</w:t>
                    </w:r>
                  </w:ins>
                </w:p>
              </w:tc>
              <w:tc>
                <w:tcPr>
                  <w:tcW w:w="3073" w:type="dxa"/>
                </w:tcPr>
                <w:p w14:paraId="1EA464C6" w14:textId="77355F4B" w:rsidR="00B93C2D" w:rsidRDefault="00B93C2D" w:rsidP="009A3E94">
                  <w:pPr>
                    <w:rPr>
                      <w:ins w:id="206" w:author="Alex" w:date="2015-07-20T12:27:00Z"/>
                      <w:rFonts w:ascii="Times New Roman" w:hAnsi="Times New Roman" w:cs="Times New Roman"/>
                      <w:color w:val="3366FF"/>
                    </w:rPr>
                  </w:pPr>
                  <w:ins w:id="207" w:author="Alex" w:date="2015-07-20T12:27:00Z">
                    <w:r>
                      <w:rPr>
                        <w:rFonts w:ascii="Times New Roman" w:hAnsi="Times New Roman" w:cs="Times New Roman"/>
                        <w:color w:val="3366FF"/>
                      </w:rPr>
                      <w:t>3</w:t>
                    </w:r>
                  </w:ins>
                </w:p>
              </w:tc>
            </w:tr>
            <w:tr w:rsidR="00B93C2D" w14:paraId="0FEA1B6B" w14:textId="77777777" w:rsidTr="00B93C2D">
              <w:trPr>
                <w:ins w:id="208" w:author="Alex" w:date="2015-07-20T12:27:00Z"/>
              </w:trPr>
              <w:tc>
                <w:tcPr>
                  <w:tcW w:w="3072" w:type="dxa"/>
                </w:tcPr>
                <w:p w14:paraId="4C702F3B" w14:textId="3BA474D1" w:rsidR="00B93C2D" w:rsidRPr="002B7A88" w:rsidRDefault="00B93C2D" w:rsidP="009A3E94">
                  <w:pPr>
                    <w:rPr>
                      <w:ins w:id="209" w:author="Alex" w:date="2015-07-20T12:27:00Z"/>
                      <w:rFonts w:ascii="Times New Roman" w:hAnsi="Times New Roman" w:cs="Times New Roman"/>
                      <w:color w:val="FF0000"/>
                      <w:rPrChange w:id="210" w:author="Alex" w:date="2015-07-20T12:28:00Z">
                        <w:rPr>
                          <w:ins w:id="211" w:author="Alex" w:date="2015-07-20T12:27:00Z"/>
                          <w:rFonts w:ascii="Times New Roman" w:hAnsi="Times New Roman" w:cs="Times New Roman"/>
                          <w:color w:val="3366FF"/>
                        </w:rPr>
                      </w:rPrChange>
                    </w:rPr>
                  </w:pPr>
                  <w:ins w:id="212" w:author="Alex" w:date="2015-07-20T12:28:00Z">
                    <w:r w:rsidRPr="002B7A88">
                      <w:rPr>
                        <w:rFonts w:ascii="Times New Roman" w:hAnsi="Times New Roman" w:cs="Times New Roman"/>
                        <w:color w:val="FF0000"/>
                        <w:rPrChange w:id="213" w:author="Alex" w:date="2015-07-20T12:28:00Z">
                          <w:rPr>
                            <w:rFonts w:ascii="Times New Roman" w:hAnsi="Times New Roman" w:cs="Times New Roman"/>
                            <w:color w:val="3366FF"/>
                          </w:rPr>
                        </w:rPrChange>
                      </w:rPr>
                      <w:t>5</w:t>
                    </w:r>
                  </w:ins>
                </w:p>
              </w:tc>
              <w:tc>
                <w:tcPr>
                  <w:tcW w:w="3073" w:type="dxa"/>
                </w:tcPr>
                <w:p w14:paraId="06D0B631" w14:textId="6067A13A" w:rsidR="00B93C2D" w:rsidRDefault="00B93C2D" w:rsidP="009A3E94">
                  <w:pPr>
                    <w:rPr>
                      <w:ins w:id="214" w:author="Alex" w:date="2015-07-20T12:27:00Z"/>
                      <w:rFonts w:ascii="Times New Roman" w:hAnsi="Times New Roman" w:cs="Times New Roman"/>
                      <w:color w:val="3366FF"/>
                    </w:rPr>
                  </w:pPr>
                  <w:ins w:id="215" w:author="Alex" w:date="2015-07-20T12:27:00Z">
                    <w:r>
                      <w:rPr>
                        <w:rFonts w:ascii="Times New Roman" w:hAnsi="Times New Roman" w:cs="Times New Roman"/>
                        <w:color w:val="3366FF"/>
                      </w:rPr>
                      <w:t>5</w:t>
                    </w:r>
                  </w:ins>
                </w:p>
              </w:tc>
            </w:tr>
            <w:tr w:rsidR="00B93C2D" w14:paraId="0D5E8C7A" w14:textId="77777777" w:rsidTr="00B93C2D">
              <w:trPr>
                <w:ins w:id="216" w:author="Alex" w:date="2015-07-20T12:27:00Z"/>
              </w:trPr>
              <w:tc>
                <w:tcPr>
                  <w:tcW w:w="3072" w:type="dxa"/>
                </w:tcPr>
                <w:p w14:paraId="232A9264" w14:textId="2F22377D" w:rsidR="00B93C2D" w:rsidRPr="002B7A88" w:rsidRDefault="00B93C2D" w:rsidP="009A3E94">
                  <w:pPr>
                    <w:rPr>
                      <w:ins w:id="217" w:author="Alex" w:date="2015-07-20T12:27:00Z"/>
                      <w:rFonts w:ascii="Times New Roman" w:hAnsi="Times New Roman" w:cs="Times New Roman"/>
                      <w:color w:val="FF0000"/>
                      <w:rPrChange w:id="218" w:author="Alex" w:date="2015-07-20T12:28:00Z">
                        <w:rPr>
                          <w:ins w:id="219" w:author="Alex" w:date="2015-07-20T12:27:00Z"/>
                          <w:rFonts w:ascii="Times New Roman" w:hAnsi="Times New Roman" w:cs="Times New Roman"/>
                          <w:color w:val="3366FF"/>
                        </w:rPr>
                      </w:rPrChange>
                    </w:rPr>
                  </w:pPr>
                  <w:ins w:id="220" w:author="Alex" w:date="2015-07-20T12:28:00Z">
                    <w:r w:rsidRPr="002B7A88">
                      <w:rPr>
                        <w:rFonts w:ascii="Times New Roman" w:hAnsi="Times New Roman" w:cs="Times New Roman"/>
                        <w:color w:val="FF0000"/>
                        <w:rPrChange w:id="221" w:author="Alex" w:date="2015-07-20T12:28:00Z">
                          <w:rPr>
                            <w:rFonts w:ascii="Times New Roman" w:hAnsi="Times New Roman" w:cs="Times New Roman"/>
                            <w:color w:val="3366FF"/>
                          </w:rPr>
                        </w:rPrChange>
                      </w:rPr>
                      <w:t>6</w:t>
                    </w:r>
                  </w:ins>
                </w:p>
              </w:tc>
              <w:tc>
                <w:tcPr>
                  <w:tcW w:w="3073" w:type="dxa"/>
                </w:tcPr>
                <w:p w14:paraId="333EDAD9" w14:textId="02A108D0" w:rsidR="00B93C2D" w:rsidRDefault="00B93C2D" w:rsidP="009A3E94">
                  <w:pPr>
                    <w:rPr>
                      <w:ins w:id="222" w:author="Alex" w:date="2015-07-20T12:27:00Z"/>
                      <w:rFonts w:ascii="Times New Roman" w:hAnsi="Times New Roman" w:cs="Times New Roman"/>
                      <w:color w:val="3366FF"/>
                    </w:rPr>
                  </w:pPr>
                  <w:ins w:id="223" w:author="Alex" w:date="2015-07-20T12:27:00Z">
                    <w:r>
                      <w:rPr>
                        <w:rFonts w:ascii="Times New Roman" w:hAnsi="Times New Roman" w:cs="Times New Roman"/>
                        <w:color w:val="3366FF"/>
                      </w:rPr>
                      <w:t>8</w:t>
                    </w:r>
                  </w:ins>
                </w:p>
              </w:tc>
            </w:tr>
            <w:tr w:rsidR="00B93C2D" w14:paraId="0F1EE3AF" w14:textId="77777777" w:rsidTr="00B93C2D">
              <w:trPr>
                <w:ins w:id="224" w:author="Alex" w:date="2015-07-20T12:27:00Z"/>
              </w:trPr>
              <w:tc>
                <w:tcPr>
                  <w:tcW w:w="3072" w:type="dxa"/>
                </w:tcPr>
                <w:p w14:paraId="7F3FEF65" w14:textId="4EB78DC7" w:rsidR="00B93C2D" w:rsidRPr="002B7A88" w:rsidRDefault="00B93C2D" w:rsidP="009A3E94">
                  <w:pPr>
                    <w:rPr>
                      <w:ins w:id="225" w:author="Alex" w:date="2015-07-20T12:27:00Z"/>
                      <w:rFonts w:ascii="Times New Roman" w:hAnsi="Times New Roman" w:cs="Times New Roman"/>
                      <w:color w:val="FF0000"/>
                      <w:rPrChange w:id="226" w:author="Alex" w:date="2015-07-20T12:28:00Z">
                        <w:rPr>
                          <w:ins w:id="227" w:author="Alex" w:date="2015-07-20T12:27:00Z"/>
                          <w:rFonts w:ascii="Times New Roman" w:hAnsi="Times New Roman" w:cs="Times New Roman"/>
                          <w:color w:val="3366FF"/>
                        </w:rPr>
                      </w:rPrChange>
                    </w:rPr>
                  </w:pPr>
                  <w:ins w:id="228" w:author="Alex" w:date="2015-07-20T12:28:00Z">
                    <w:r w:rsidRPr="002B7A88">
                      <w:rPr>
                        <w:rFonts w:ascii="Times New Roman" w:hAnsi="Times New Roman" w:cs="Times New Roman"/>
                        <w:color w:val="FF0000"/>
                        <w:rPrChange w:id="229" w:author="Alex" w:date="2015-07-20T12:28:00Z">
                          <w:rPr>
                            <w:rFonts w:ascii="Times New Roman" w:hAnsi="Times New Roman" w:cs="Times New Roman"/>
                            <w:color w:val="3366FF"/>
                          </w:rPr>
                        </w:rPrChange>
                      </w:rPr>
                      <w:t>7</w:t>
                    </w:r>
                  </w:ins>
                </w:p>
              </w:tc>
              <w:tc>
                <w:tcPr>
                  <w:tcW w:w="3073" w:type="dxa"/>
                </w:tcPr>
                <w:p w14:paraId="52CFF60B" w14:textId="76DBC5C3" w:rsidR="00B93C2D" w:rsidRDefault="00B93C2D" w:rsidP="009A3E94">
                  <w:pPr>
                    <w:rPr>
                      <w:ins w:id="230" w:author="Alex" w:date="2015-07-20T12:27:00Z"/>
                      <w:rFonts w:ascii="Times New Roman" w:hAnsi="Times New Roman" w:cs="Times New Roman"/>
                      <w:color w:val="3366FF"/>
                    </w:rPr>
                  </w:pPr>
                  <w:ins w:id="231" w:author="Alex" w:date="2015-07-20T12:27:00Z">
                    <w:r>
                      <w:rPr>
                        <w:rFonts w:ascii="Times New Roman" w:hAnsi="Times New Roman" w:cs="Times New Roman"/>
                        <w:color w:val="3366FF"/>
                      </w:rPr>
                      <w:t>13</w:t>
                    </w:r>
                  </w:ins>
                </w:p>
              </w:tc>
            </w:tr>
            <w:tr w:rsidR="00B93C2D" w14:paraId="45844E1A" w14:textId="77777777" w:rsidTr="00B93C2D">
              <w:trPr>
                <w:ins w:id="232" w:author="Alex" w:date="2015-07-20T12:27:00Z"/>
              </w:trPr>
              <w:tc>
                <w:tcPr>
                  <w:tcW w:w="3072" w:type="dxa"/>
                </w:tcPr>
                <w:p w14:paraId="2C9713A6" w14:textId="72C6DD30" w:rsidR="00B93C2D" w:rsidRPr="002B7A88" w:rsidRDefault="00B93C2D" w:rsidP="009A3E94">
                  <w:pPr>
                    <w:rPr>
                      <w:ins w:id="233" w:author="Alex" w:date="2015-07-20T12:27:00Z"/>
                      <w:rFonts w:ascii="Times New Roman" w:hAnsi="Times New Roman" w:cs="Times New Roman"/>
                      <w:color w:val="FF0000"/>
                      <w:rPrChange w:id="234" w:author="Alex" w:date="2015-07-20T12:28:00Z">
                        <w:rPr>
                          <w:ins w:id="235" w:author="Alex" w:date="2015-07-20T12:27:00Z"/>
                          <w:rFonts w:ascii="Times New Roman" w:hAnsi="Times New Roman" w:cs="Times New Roman"/>
                          <w:color w:val="3366FF"/>
                        </w:rPr>
                      </w:rPrChange>
                    </w:rPr>
                  </w:pPr>
                  <w:ins w:id="236" w:author="Alex" w:date="2015-07-20T12:28:00Z">
                    <w:r w:rsidRPr="002B7A88">
                      <w:rPr>
                        <w:rFonts w:ascii="Times New Roman" w:hAnsi="Times New Roman" w:cs="Times New Roman"/>
                        <w:color w:val="FF0000"/>
                        <w:rPrChange w:id="237" w:author="Alex" w:date="2015-07-20T12:28:00Z">
                          <w:rPr>
                            <w:rFonts w:ascii="Times New Roman" w:hAnsi="Times New Roman" w:cs="Times New Roman"/>
                            <w:color w:val="3366FF"/>
                          </w:rPr>
                        </w:rPrChange>
                      </w:rPr>
                      <w:t>8</w:t>
                    </w:r>
                  </w:ins>
                </w:p>
              </w:tc>
              <w:tc>
                <w:tcPr>
                  <w:tcW w:w="3073" w:type="dxa"/>
                </w:tcPr>
                <w:p w14:paraId="3AD98306" w14:textId="199253AB" w:rsidR="00B93C2D" w:rsidRDefault="00B93C2D" w:rsidP="009A3E94">
                  <w:pPr>
                    <w:rPr>
                      <w:ins w:id="238" w:author="Alex" w:date="2015-07-20T12:27:00Z"/>
                      <w:rFonts w:ascii="Times New Roman" w:hAnsi="Times New Roman" w:cs="Times New Roman"/>
                      <w:color w:val="3366FF"/>
                    </w:rPr>
                  </w:pPr>
                  <w:ins w:id="239" w:author="Alex" w:date="2015-07-20T12:27:00Z">
                    <w:r>
                      <w:rPr>
                        <w:rFonts w:ascii="Times New Roman" w:hAnsi="Times New Roman" w:cs="Times New Roman"/>
                        <w:color w:val="3366FF"/>
                      </w:rPr>
                      <w:t>21</w:t>
                    </w:r>
                  </w:ins>
                </w:p>
              </w:tc>
            </w:tr>
            <w:tr w:rsidR="00B93C2D" w14:paraId="0831EA8E" w14:textId="77777777" w:rsidTr="00B93C2D">
              <w:trPr>
                <w:ins w:id="240" w:author="Alex" w:date="2015-07-20T12:27:00Z"/>
              </w:trPr>
              <w:tc>
                <w:tcPr>
                  <w:tcW w:w="3072" w:type="dxa"/>
                </w:tcPr>
                <w:p w14:paraId="02648EB9" w14:textId="522068BB" w:rsidR="00B93C2D" w:rsidRPr="002B7A88" w:rsidRDefault="00B93C2D" w:rsidP="009A3E94">
                  <w:pPr>
                    <w:rPr>
                      <w:ins w:id="241" w:author="Alex" w:date="2015-07-20T12:27:00Z"/>
                      <w:rFonts w:ascii="Times New Roman" w:hAnsi="Times New Roman" w:cs="Times New Roman"/>
                      <w:color w:val="FF0000"/>
                      <w:rPrChange w:id="242" w:author="Alex" w:date="2015-07-20T12:28:00Z">
                        <w:rPr>
                          <w:ins w:id="243" w:author="Alex" w:date="2015-07-20T12:27:00Z"/>
                          <w:rFonts w:ascii="Times New Roman" w:hAnsi="Times New Roman" w:cs="Times New Roman"/>
                          <w:color w:val="3366FF"/>
                        </w:rPr>
                      </w:rPrChange>
                    </w:rPr>
                  </w:pPr>
                  <w:ins w:id="244" w:author="Alex" w:date="2015-07-20T12:28:00Z">
                    <w:r w:rsidRPr="002B7A88">
                      <w:rPr>
                        <w:rFonts w:ascii="Times New Roman" w:hAnsi="Times New Roman" w:cs="Times New Roman"/>
                        <w:color w:val="FF0000"/>
                        <w:rPrChange w:id="245" w:author="Alex" w:date="2015-07-20T12:28:00Z">
                          <w:rPr>
                            <w:rFonts w:ascii="Times New Roman" w:hAnsi="Times New Roman" w:cs="Times New Roman"/>
                            <w:color w:val="3366FF"/>
                          </w:rPr>
                        </w:rPrChange>
                      </w:rPr>
                      <w:t>9</w:t>
                    </w:r>
                  </w:ins>
                </w:p>
              </w:tc>
              <w:tc>
                <w:tcPr>
                  <w:tcW w:w="3073" w:type="dxa"/>
                </w:tcPr>
                <w:p w14:paraId="66C3FF9C" w14:textId="1DA096FF" w:rsidR="00B93C2D" w:rsidRDefault="00B93C2D" w:rsidP="009A3E94">
                  <w:pPr>
                    <w:rPr>
                      <w:ins w:id="246" w:author="Alex" w:date="2015-07-20T12:27:00Z"/>
                      <w:rFonts w:ascii="Times New Roman" w:hAnsi="Times New Roman" w:cs="Times New Roman"/>
                      <w:color w:val="3366FF"/>
                    </w:rPr>
                  </w:pPr>
                  <w:ins w:id="247" w:author="Alex" w:date="2015-07-20T12:27:00Z">
                    <w:r>
                      <w:rPr>
                        <w:rFonts w:ascii="Times New Roman" w:hAnsi="Times New Roman" w:cs="Times New Roman"/>
                        <w:color w:val="3366FF"/>
                      </w:rPr>
                      <w:t>34</w:t>
                    </w:r>
                  </w:ins>
                </w:p>
              </w:tc>
            </w:tr>
            <w:tr w:rsidR="00B93C2D" w14:paraId="692CCF10" w14:textId="77777777" w:rsidTr="00B93C2D">
              <w:trPr>
                <w:ins w:id="248" w:author="Alex" w:date="2015-07-20T12:27:00Z"/>
              </w:trPr>
              <w:tc>
                <w:tcPr>
                  <w:tcW w:w="3072" w:type="dxa"/>
                </w:tcPr>
                <w:p w14:paraId="277D6706" w14:textId="0257A729" w:rsidR="00B93C2D" w:rsidRPr="002B7A88" w:rsidRDefault="002B7A88" w:rsidP="009A3E94">
                  <w:pPr>
                    <w:rPr>
                      <w:ins w:id="249" w:author="Alex" w:date="2015-07-20T12:27:00Z"/>
                      <w:rFonts w:ascii="Times New Roman" w:hAnsi="Times New Roman" w:cs="Times New Roman"/>
                      <w:color w:val="FF0000"/>
                      <w:rPrChange w:id="250" w:author="Alex" w:date="2015-07-20T12:28:00Z">
                        <w:rPr>
                          <w:ins w:id="251" w:author="Alex" w:date="2015-07-20T12:27:00Z"/>
                          <w:rFonts w:ascii="Times New Roman" w:hAnsi="Times New Roman" w:cs="Times New Roman"/>
                          <w:color w:val="3366FF"/>
                        </w:rPr>
                      </w:rPrChange>
                    </w:rPr>
                  </w:pPr>
                  <w:ins w:id="252" w:author="Alex" w:date="2015-07-20T12:28:00Z">
                    <w:r w:rsidRPr="002B7A88">
                      <w:rPr>
                        <w:rFonts w:ascii="Times New Roman" w:hAnsi="Times New Roman" w:cs="Times New Roman"/>
                        <w:color w:val="FF0000"/>
                        <w:rPrChange w:id="253" w:author="Alex" w:date="2015-07-20T12:28:00Z">
                          <w:rPr>
                            <w:rFonts w:ascii="Times New Roman" w:hAnsi="Times New Roman" w:cs="Times New Roman"/>
                            <w:color w:val="3366FF"/>
                          </w:rPr>
                        </w:rPrChange>
                      </w:rPr>
                      <w:t>10</w:t>
                    </w:r>
                  </w:ins>
                </w:p>
              </w:tc>
              <w:tc>
                <w:tcPr>
                  <w:tcW w:w="3073" w:type="dxa"/>
                </w:tcPr>
                <w:p w14:paraId="10E62BD9" w14:textId="34CD803E" w:rsidR="00B93C2D" w:rsidRDefault="00B93C2D" w:rsidP="009A3E94">
                  <w:pPr>
                    <w:rPr>
                      <w:ins w:id="254" w:author="Alex" w:date="2015-07-20T12:27:00Z"/>
                      <w:rFonts w:ascii="Times New Roman" w:hAnsi="Times New Roman" w:cs="Times New Roman"/>
                      <w:color w:val="3366FF"/>
                    </w:rPr>
                  </w:pPr>
                  <w:ins w:id="255" w:author="Alex" w:date="2015-07-20T12:27:00Z">
                    <w:r>
                      <w:rPr>
                        <w:rFonts w:ascii="Times New Roman" w:hAnsi="Times New Roman" w:cs="Times New Roman"/>
                        <w:color w:val="3366FF"/>
                      </w:rPr>
                      <w:t>55</w:t>
                    </w:r>
                  </w:ins>
                </w:p>
              </w:tc>
            </w:tr>
            <w:tr w:rsidR="00B93C2D" w14:paraId="6304F752" w14:textId="77777777" w:rsidTr="00B93C2D">
              <w:trPr>
                <w:ins w:id="256" w:author="Alex" w:date="2015-07-20T12:27:00Z"/>
              </w:trPr>
              <w:tc>
                <w:tcPr>
                  <w:tcW w:w="3072" w:type="dxa"/>
                </w:tcPr>
                <w:p w14:paraId="2B95B1EA" w14:textId="77777777" w:rsidR="00B93C2D" w:rsidRDefault="00B93C2D" w:rsidP="009A3E94">
                  <w:pPr>
                    <w:rPr>
                      <w:ins w:id="257" w:author="Alex" w:date="2015-07-20T12:27:00Z"/>
                      <w:rFonts w:ascii="Times New Roman" w:hAnsi="Times New Roman" w:cs="Times New Roman"/>
                      <w:color w:val="3366FF"/>
                    </w:rPr>
                  </w:pPr>
                </w:p>
              </w:tc>
              <w:tc>
                <w:tcPr>
                  <w:tcW w:w="3073" w:type="dxa"/>
                </w:tcPr>
                <w:p w14:paraId="28D7347A" w14:textId="77B49101" w:rsidR="00B93C2D" w:rsidRDefault="00B93C2D" w:rsidP="009A3E94">
                  <w:pPr>
                    <w:rPr>
                      <w:ins w:id="258" w:author="Alex" w:date="2015-07-20T12:27:00Z"/>
                      <w:rFonts w:ascii="Times New Roman" w:hAnsi="Times New Roman" w:cs="Times New Roman"/>
                      <w:color w:val="3366FF"/>
                    </w:rPr>
                  </w:pPr>
                </w:p>
              </w:tc>
            </w:tr>
            <w:tr w:rsidR="00B93C2D" w14:paraId="534F057C" w14:textId="77777777" w:rsidTr="00B93C2D">
              <w:trPr>
                <w:ins w:id="259" w:author="Alex" w:date="2015-07-20T12:27:00Z"/>
              </w:trPr>
              <w:tc>
                <w:tcPr>
                  <w:tcW w:w="3072" w:type="dxa"/>
                </w:tcPr>
                <w:p w14:paraId="24DB5A41" w14:textId="77777777" w:rsidR="00B93C2D" w:rsidRDefault="00B93C2D" w:rsidP="009A3E94">
                  <w:pPr>
                    <w:rPr>
                      <w:ins w:id="260" w:author="Alex" w:date="2015-07-20T12:27:00Z"/>
                      <w:rFonts w:ascii="Times New Roman" w:hAnsi="Times New Roman" w:cs="Times New Roman"/>
                      <w:color w:val="3366FF"/>
                    </w:rPr>
                  </w:pPr>
                </w:p>
              </w:tc>
              <w:tc>
                <w:tcPr>
                  <w:tcW w:w="3073" w:type="dxa"/>
                </w:tcPr>
                <w:p w14:paraId="0E22421D" w14:textId="77777777" w:rsidR="00B93C2D" w:rsidRDefault="00B93C2D" w:rsidP="009A3E94">
                  <w:pPr>
                    <w:rPr>
                      <w:ins w:id="261" w:author="Alex" w:date="2015-07-20T12:27:00Z"/>
                      <w:rFonts w:ascii="Times New Roman" w:hAnsi="Times New Roman" w:cs="Times New Roman"/>
                      <w:color w:val="3366FF"/>
                    </w:rPr>
                  </w:pPr>
                </w:p>
              </w:tc>
            </w:tr>
          </w:tbl>
          <w:p w14:paraId="0091A1C8" w14:textId="77777777" w:rsidR="00B93C2D" w:rsidRDefault="00B93C2D" w:rsidP="009A3E94">
            <w:pPr>
              <w:rPr>
                <w:ins w:id="262" w:author="Alex" w:date="2015-07-20T12:26:00Z"/>
                <w:rFonts w:ascii="Times New Roman" w:hAnsi="Times New Roman" w:cs="Times New Roman"/>
                <w:color w:val="3366FF"/>
                <w:lang w:val="es-ES_tradnl"/>
              </w:rPr>
            </w:pPr>
          </w:p>
          <w:p w14:paraId="34CC3C26" w14:textId="652BCDA6" w:rsidR="00B93C2D" w:rsidRPr="00441BF2" w:rsidDel="002B7A88" w:rsidRDefault="00B93C2D" w:rsidP="009A3E94">
            <w:pPr>
              <w:rPr>
                <w:del w:id="263" w:author="Alex" w:date="2015-07-20T12:29:00Z"/>
                <w:rFonts w:ascii="Times New Roman" w:hAnsi="Times New Roman" w:cs="Times New Roman"/>
                <w:color w:val="3366FF"/>
                <w:lang w:val="es-ES_tradnl"/>
              </w:rPr>
            </w:pPr>
          </w:p>
          <w:p w14:paraId="556F3F5D" w14:textId="77777777" w:rsidR="009A3E94" w:rsidRPr="00441BF2" w:rsidRDefault="00281CF6" w:rsidP="009A3E94">
            <w:pPr>
              <w:rPr>
                <w:rFonts w:ascii="Times New Roman" w:hAnsi="Times New Roman" w:cs="Times New Roman"/>
                <w:lang w:val="es-ES_tradnl"/>
              </w:rPr>
            </w:pPr>
            <w:r w:rsidRPr="00441BF2">
              <w:rPr>
                <w:rFonts w:ascii="Times New Roman" w:hAnsi="Times New Roman" w:cs="Times New Roman"/>
                <w:lang w:val="es-ES_tradnl"/>
              </w:rPr>
              <w:t>No olvidar: poner en desorden los números de Fibonacci</w:t>
            </w:r>
            <w:r w:rsidR="00B50833" w:rsidRPr="00441BF2">
              <w:rPr>
                <w:rFonts w:ascii="Times New Roman" w:hAnsi="Times New Roman" w:cs="Times New Roman"/>
                <w:lang w:val="es-ES_tradnl"/>
              </w:rPr>
              <w:t>.</w:t>
            </w:r>
          </w:p>
          <w:p w14:paraId="0660E4DB" w14:textId="4F03091C" w:rsidR="00B50833" w:rsidRPr="00441BF2" w:rsidRDefault="00B50833" w:rsidP="009A3E94">
            <w:pPr>
              <w:rPr>
                <w:rFonts w:ascii="Times New Roman" w:hAnsi="Times New Roman" w:cs="Times New Roman"/>
                <w:color w:val="3366FF"/>
                <w:lang w:val="es-ES_tradnl"/>
              </w:rPr>
            </w:pPr>
            <w:r w:rsidRPr="00441BF2">
              <w:rPr>
                <w:rFonts w:ascii="Times New Roman" w:hAnsi="Times New Roman" w:cs="Times New Roman"/>
                <w:lang w:val="es-ES_tradnl"/>
              </w:rPr>
              <w:t>Hacer VERDES las flechas de asignación</w:t>
            </w:r>
          </w:p>
        </w:tc>
      </w:tr>
      <w:tr w:rsidR="00B77301" w:rsidRPr="00441BF2" w14:paraId="18EA5F8B" w14:textId="77777777" w:rsidTr="00991756">
        <w:tc>
          <w:tcPr>
            <w:tcW w:w="2518" w:type="dxa"/>
          </w:tcPr>
          <w:p w14:paraId="61C82AEF" w14:textId="27DEAEF3" w:rsidR="00B77301" w:rsidRPr="00441BF2" w:rsidRDefault="00B77301" w:rsidP="00991756">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5723F13C" w14:textId="263FD197" w:rsidR="00B77301" w:rsidRPr="00441BF2" w:rsidRDefault="00B77301" w:rsidP="001D2C4A">
            <w:pPr>
              <w:rPr>
                <w:rFonts w:ascii="Times New Roman" w:hAnsi="Times New Roman" w:cs="Times New Roman"/>
                <w:color w:val="000000"/>
                <w:lang w:val="es-ES_tradnl"/>
              </w:rPr>
            </w:pPr>
            <w:del w:id="264" w:author="Alex" w:date="2015-07-20T12:29:00Z">
              <w:r w:rsidRPr="00441BF2" w:rsidDel="002B7A88">
                <w:rPr>
                  <w:rFonts w:ascii="Times New Roman" w:hAnsi="Times New Roman" w:cs="Times New Roman"/>
                  <w:color w:val="000000"/>
                  <w:lang w:val="es-ES_tradnl"/>
                </w:rPr>
                <w:delText>Representación como correspondencia entre conjuntos para la función “</w:delText>
              </w:r>
              <w:r w:rsidR="00F13DD4" w:rsidDel="002B7A88">
                <w:rPr>
                  <w:rFonts w:ascii="Times New Roman" w:hAnsi="Times New Roman" w:cs="Times New Roman"/>
                  <w:color w:val="000000"/>
                  <w:lang w:val="es-ES_tradnl"/>
                </w:rPr>
                <w:delText>s</w:delText>
              </w:r>
              <w:r w:rsidRPr="00441BF2" w:rsidDel="002B7A88">
                <w:rPr>
                  <w:rFonts w:ascii="Times New Roman" w:hAnsi="Times New Roman" w:cs="Times New Roman"/>
                  <w:color w:val="000000"/>
                  <w:lang w:val="es-ES_tradnl"/>
                </w:rPr>
                <w:delText xml:space="preserve">er </w:delText>
              </w:r>
              <w:r w:rsidR="00E976B0" w:rsidRPr="00441BF2" w:rsidDel="002B7A88">
                <w:rPr>
                  <w:rFonts w:ascii="Times New Roman" w:hAnsi="Times New Roman" w:cs="Times New Roman"/>
                  <w:color w:val="000000"/>
                  <w:lang w:val="es-ES_tradnl"/>
                </w:rPr>
                <w:delText>el número de Fibonacci de la posición _</w:delText>
              </w:r>
              <w:r w:rsidR="00F12FBB" w:rsidRPr="001A6CA3" w:rsidDel="002B7A88">
                <w:rPr>
                  <w:rFonts w:ascii="Times New Roman" w:hAnsi="Times New Roman" w:cs="Times New Roman"/>
                  <w:i/>
                  <w:color w:val="000000"/>
                </w:rPr>
                <w:delText>x</w:delText>
              </w:r>
              <w:r w:rsidR="00E976B0" w:rsidRPr="00441BF2" w:rsidDel="002B7A88">
                <w:rPr>
                  <w:rFonts w:ascii="Times New Roman" w:hAnsi="Times New Roman" w:cs="Times New Roman"/>
                  <w:color w:val="000000"/>
                  <w:lang w:val="es-ES_tradnl"/>
                </w:rPr>
                <w:delText>__</w:delText>
              </w:r>
              <w:r w:rsidRPr="00441BF2" w:rsidDel="002B7A88">
                <w:rPr>
                  <w:rFonts w:ascii="Times New Roman" w:hAnsi="Times New Roman" w:cs="Times New Roman"/>
                  <w:color w:val="000000"/>
                  <w:lang w:val="es-ES_tradnl"/>
                </w:rPr>
                <w:delText>”</w:delText>
              </w:r>
              <w:r w:rsidR="00202C22" w:rsidDel="002B7A88">
                <w:rPr>
                  <w:rFonts w:ascii="Times New Roman" w:hAnsi="Times New Roman" w:cs="Times New Roman"/>
                  <w:color w:val="000000"/>
                  <w:lang w:val="es-ES_tradnl"/>
                </w:rPr>
                <w:delText>.</w:delText>
              </w:r>
            </w:del>
            <w:ins w:id="265" w:author="Alex" w:date="2015-07-20T12:29:00Z">
              <w:r w:rsidR="002B7A88">
                <w:rPr>
                  <w:rFonts w:ascii="Times New Roman" w:hAnsi="Times New Roman" w:cs="Times New Roman"/>
                  <w:color w:val="000000"/>
                  <w:lang w:val="es-ES_tradnl"/>
                </w:rPr>
                <w:t xml:space="preserve">Relación entre </w:t>
              </w:r>
            </w:ins>
            <w:ins w:id="266" w:author="Alex" w:date="2015-07-20T12:30:00Z">
              <w:r w:rsidR="002B7A88">
                <w:rPr>
                  <w:rFonts w:ascii="Times New Roman" w:hAnsi="Times New Roman" w:cs="Times New Roman"/>
                  <w:color w:val="000000"/>
                  <w:lang w:val="es-ES_tradnl"/>
                </w:rPr>
                <w:t>posición en la serie de Fibonacci y su valor</w:t>
              </w:r>
            </w:ins>
          </w:p>
        </w:tc>
      </w:tr>
    </w:tbl>
    <w:p w14:paraId="7E05E9B2" w14:textId="77777777" w:rsidR="0035646F" w:rsidRPr="00441BF2" w:rsidRDefault="0035646F" w:rsidP="00C968B4">
      <w:pPr>
        <w:spacing w:after="0"/>
        <w:rPr>
          <w:rFonts w:ascii="Times New Roman" w:hAnsi="Times New Roman" w:cs="Times New Roman"/>
          <w:b/>
        </w:rPr>
      </w:pPr>
    </w:p>
    <w:p w14:paraId="567F517F" w14:textId="77777777" w:rsidR="00B36B5A" w:rsidRPr="00441BF2" w:rsidRDefault="00B36B5A"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71"/>
        <w:gridCol w:w="6357"/>
      </w:tblGrid>
      <w:tr w:rsidR="0035646F" w:rsidRPr="00441BF2" w14:paraId="6B6482CB" w14:textId="77777777" w:rsidTr="00C770BA">
        <w:tc>
          <w:tcPr>
            <w:tcW w:w="9033" w:type="dxa"/>
            <w:gridSpan w:val="2"/>
            <w:shd w:val="clear" w:color="auto" w:fill="000000" w:themeFill="text1"/>
          </w:tcPr>
          <w:p w14:paraId="01E28DBF" w14:textId="77777777" w:rsidR="0035646F" w:rsidRPr="00441BF2" w:rsidRDefault="0035646F" w:rsidP="00C770BA">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35646F" w:rsidRPr="00441BF2" w14:paraId="13F02EAF" w14:textId="77777777" w:rsidTr="00C770BA">
        <w:tc>
          <w:tcPr>
            <w:tcW w:w="2518" w:type="dxa"/>
          </w:tcPr>
          <w:p w14:paraId="09FA9E9D" w14:textId="77777777" w:rsidR="0035646F" w:rsidRPr="00441BF2" w:rsidRDefault="0035646F" w:rsidP="00C770B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6EA390A0" w14:textId="737DA200" w:rsidR="0035646F" w:rsidRPr="00441BF2" w:rsidRDefault="00DC4F8D" w:rsidP="00CC0E67">
            <w:pPr>
              <w:pStyle w:val="Recursos"/>
              <w:ind w:left="0"/>
              <w:rPr>
                <w:lang w:val="es-ES_tradnl"/>
              </w:rPr>
            </w:pPr>
            <w:r w:rsidRPr="00441BF2">
              <w:rPr>
                <w:lang w:val="es-ES_tradnl"/>
              </w:rPr>
              <w:t>MA_10_01_</w:t>
            </w:r>
            <w:r w:rsidR="00CC0E67" w:rsidRPr="00441BF2">
              <w:rPr>
                <w:lang w:val="es-ES_tradnl"/>
              </w:rPr>
              <w:t>CO_</w:t>
            </w:r>
            <w:r w:rsidRPr="00441BF2">
              <w:rPr>
                <w:lang w:val="es-ES_tradnl"/>
              </w:rPr>
              <w:t>REC2</w:t>
            </w:r>
            <w:r w:rsidR="00B36B5A" w:rsidRPr="00441BF2">
              <w:rPr>
                <w:lang w:val="es-ES_tradnl"/>
              </w:rPr>
              <w:t>0</w:t>
            </w:r>
          </w:p>
        </w:tc>
      </w:tr>
      <w:tr w:rsidR="0035646F" w:rsidRPr="00441BF2" w14:paraId="42B98834" w14:textId="77777777" w:rsidTr="00C770BA">
        <w:tc>
          <w:tcPr>
            <w:tcW w:w="2518" w:type="dxa"/>
          </w:tcPr>
          <w:p w14:paraId="003B9A10" w14:textId="77777777" w:rsidR="0035646F" w:rsidRPr="00441BF2" w:rsidRDefault="0035646F" w:rsidP="00C770BA">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09920AEB" w14:textId="05C1A54A" w:rsidR="0035646F" w:rsidRPr="00441BF2" w:rsidRDefault="00B50833" w:rsidP="00B50833">
            <w:pPr>
              <w:rPr>
                <w:rFonts w:ascii="Times New Roman" w:hAnsi="Times New Roman" w:cs="Times New Roman"/>
                <w:color w:val="000000"/>
                <w:lang w:val="es-ES_tradnl"/>
              </w:rPr>
            </w:pPr>
            <w:r w:rsidRPr="00441BF2">
              <w:rPr>
                <w:rFonts w:ascii="Times New Roman" w:hAnsi="Times New Roman" w:cs="Times New Roman"/>
                <w:lang w:val="es-ES_tradnl"/>
              </w:rPr>
              <w:t xml:space="preserve">Relaciona el </w:t>
            </w:r>
            <w:r w:rsidR="00FC3C7A" w:rsidRPr="00441BF2">
              <w:rPr>
                <w:rFonts w:ascii="Times New Roman" w:hAnsi="Times New Roman" w:cs="Times New Roman"/>
                <w:lang w:val="es-ES_tradnl"/>
              </w:rPr>
              <w:t xml:space="preserve">dominio </w:t>
            </w:r>
            <w:r w:rsidR="00B36B5A" w:rsidRPr="00441BF2">
              <w:rPr>
                <w:rFonts w:ascii="Times New Roman" w:hAnsi="Times New Roman" w:cs="Times New Roman"/>
                <w:lang w:val="es-ES_tradnl"/>
              </w:rPr>
              <w:t xml:space="preserve">y </w:t>
            </w:r>
            <w:r w:rsidRPr="00441BF2">
              <w:rPr>
                <w:rFonts w:ascii="Times New Roman" w:hAnsi="Times New Roman" w:cs="Times New Roman"/>
                <w:lang w:val="es-ES_tradnl"/>
              </w:rPr>
              <w:t>el</w:t>
            </w:r>
            <w:r w:rsidR="00FC3C7A" w:rsidRPr="00441BF2">
              <w:rPr>
                <w:rFonts w:ascii="Times New Roman" w:hAnsi="Times New Roman" w:cs="Times New Roman"/>
                <w:lang w:val="es-ES_tradnl"/>
              </w:rPr>
              <w:t xml:space="preserve"> </w:t>
            </w:r>
            <w:proofErr w:type="spellStart"/>
            <w:r w:rsidR="00FC3C7A" w:rsidRPr="00441BF2">
              <w:rPr>
                <w:rFonts w:ascii="Times New Roman" w:hAnsi="Times New Roman" w:cs="Times New Roman"/>
                <w:lang w:val="es-ES_tradnl"/>
              </w:rPr>
              <w:t>codominio</w:t>
            </w:r>
            <w:proofErr w:type="spellEnd"/>
            <w:r w:rsidRPr="00441BF2">
              <w:rPr>
                <w:rFonts w:ascii="Times New Roman" w:hAnsi="Times New Roman" w:cs="Times New Roman"/>
                <w:lang w:val="es-ES_tradnl"/>
              </w:rPr>
              <w:t xml:space="preserve"> de una función</w:t>
            </w:r>
          </w:p>
        </w:tc>
      </w:tr>
      <w:tr w:rsidR="0035646F" w:rsidRPr="00441BF2" w14:paraId="373BA116" w14:textId="77777777" w:rsidTr="00C770BA">
        <w:tc>
          <w:tcPr>
            <w:tcW w:w="2518" w:type="dxa"/>
          </w:tcPr>
          <w:p w14:paraId="62AB08E6" w14:textId="77777777" w:rsidR="0035646F" w:rsidRPr="00441BF2" w:rsidRDefault="0035646F" w:rsidP="00C770B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56813E30" w14:textId="3A5BAD13" w:rsidR="0035646F" w:rsidRPr="00441BF2" w:rsidRDefault="00FC3C7A" w:rsidP="000D55D7">
            <w:pPr>
              <w:rPr>
                <w:rFonts w:ascii="Times New Roman" w:hAnsi="Times New Roman" w:cs="Times New Roman"/>
                <w:color w:val="000000"/>
                <w:lang w:val="es-ES_tradnl"/>
              </w:rPr>
            </w:pPr>
            <w:r w:rsidRPr="00441BF2">
              <w:rPr>
                <w:rFonts w:ascii="Times New Roman" w:hAnsi="Times New Roman" w:cs="Times New Roman"/>
                <w:color w:val="000000"/>
                <w:lang w:val="es-ES_tradnl"/>
              </w:rPr>
              <w:t>Interactivo para relacionar dos conjuntos mediante la relación “</w:t>
            </w:r>
            <w:r w:rsidR="00F13DD4">
              <w:rPr>
                <w:rFonts w:ascii="Times New Roman" w:hAnsi="Times New Roman" w:cs="Times New Roman"/>
                <w:color w:val="000000"/>
                <w:lang w:val="es-ES_tradnl"/>
              </w:rPr>
              <w:t>s</w:t>
            </w:r>
            <w:r w:rsidRPr="00441BF2">
              <w:rPr>
                <w:rFonts w:ascii="Times New Roman" w:hAnsi="Times New Roman" w:cs="Times New Roman"/>
                <w:color w:val="000000"/>
                <w:lang w:val="es-ES_tradnl"/>
              </w:rPr>
              <w:t xml:space="preserve">er el </w:t>
            </w:r>
            <w:r w:rsidR="000D55D7">
              <w:rPr>
                <w:rFonts w:ascii="Times New Roman" w:hAnsi="Times New Roman" w:cs="Times New Roman"/>
                <w:color w:val="000000"/>
                <w:lang w:val="es-ES_tradnl"/>
              </w:rPr>
              <w:t>número siguiente del cuadro de”</w:t>
            </w:r>
          </w:p>
        </w:tc>
      </w:tr>
    </w:tbl>
    <w:p w14:paraId="4CA45A3F" w14:textId="77777777" w:rsidR="00E976B0" w:rsidRPr="00441BF2" w:rsidRDefault="00E976B0" w:rsidP="00C968B4">
      <w:pPr>
        <w:spacing w:after="0"/>
        <w:rPr>
          <w:rFonts w:ascii="Times New Roman" w:hAnsi="Times New Roman" w:cs="Times New Roman"/>
          <w:b/>
        </w:rPr>
      </w:pPr>
    </w:p>
    <w:p w14:paraId="35A8575F" w14:textId="77777777" w:rsidR="00E4343C" w:rsidRPr="00441BF2" w:rsidRDefault="00E4343C" w:rsidP="00C968B4">
      <w:pPr>
        <w:spacing w:after="0"/>
        <w:rPr>
          <w:rFonts w:ascii="Times New Roman" w:hAnsi="Times New Roman" w:cs="Times New Roman"/>
          <w:b/>
        </w:rPr>
      </w:pPr>
    </w:p>
    <w:p w14:paraId="2749C7F3" w14:textId="4486CACC" w:rsidR="00BA6763" w:rsidRPr="00441BF2" w:rsidRDefault="00BA6763" w:rsidP="00BA6763">
      <w:pPr>
        <w:spacing w:after="0"/>
        <w:rPr>
          <w:rFonts w:ascii="Times New Roman" w:hAnsi="Times New Roman" w:cs="Times New Roman"/>
          <w:b/>
        </w:rPr>
      </w:pPr>
      <w:r w:rsidRPr="00441BF2">
        <w:rPr>
          <w:rFonts w:ascii="Times New Roman" w:hAnsi="Times New Roman" w:cs="Times New Roman"/>
          <w:highlight w:val="yellow"/>
        </w:rPr>
        <w:t>[SECCIÓN 2]</w:t>
      </w:r>
      <w:r w:rsidRPr="00441BF2">
        <w:rPr>
          <w:rFonts w:ascii="Times New Roman" w:hAnsi="Times New Roman" w:cs="Times New Roman"/>
        </w:rPr>
        <w:t xml:space="preserve"> </w:t>
      </w:r>
      <w:r w:rsidRPr="00441BF2">
        <w:rPr>
          <w:rFonts w:ascii="Times New Roman" w:hAnsi="Times New Roman" w:cs="Times New Roman"/>
          <w:b/>
        </w:rPr>
        <w:t>1.</w:t>
      </w:r>
      <w:r w:rsidR="00C968B4" w:rsidRPr="00441BF2">
        <w:rPr>
          <w:rFonts w:ascii="Times New Roman" w:hAnsi="Times New Roman" w:cs="Times New Roman"/>
          <w:b/>
        </w:rPr>
        <w:t>2</w:t>
      </w:r>
      <w:r w:rsidRPr="00441BF2">
        <w:rPr>
          <w:rFonts w:ascii="Times New Roman" w:hAnsi="Times New Roman" w:cs="Times New Roman"/>
          <w:b/>
        </w:rPr>
        <w:t xml:space="preserve"> </w:t>
      </w:r>
      <w:r w:rsidR="00D66CD4">
        <w:rPr>
          <w:rFonts w:ascii="Times New Roman" w:hAnsi="Times New Roman" w:cs="Times New Roman"/>
          <w:b/>
        </w:rPr>
        <w:t>L</w:t>
      </w:r>
      <w:r w:rsidR="00476065">
        <w:rPr>
          <w:rFonts w:ascii="Times New Roman" w:hAnsi="Times New Roman" w:cs="Times New Roman"/>
          <w:b/>
        </w:rPr>
        <w:t>a</w:t>
      </w:r>
      <w:r w:rsidR="00D66CD4">
        <w:rPr>
          <w:rFonts w:ascii="Times New Roman" w:hAnsi="Times New Roman" w:cs="Times New Roman"/>
          <w:b/>
        </w:rPr>
        <w:t xml:space="preserve"> r</w:t>
      </w:r>
      <w:r w:rsidR="00264352" w:rsidRPr="00441BF2">
        <w:rPr>
          <w:rFonts w:ascii="Times New Roman" w:hAnsi="Times New Roman" w:cs="Times New Roman"/>
          <w:b/>
        </w:rPr>
        <w:t>epresentación</w:t>
      </w:r>
      <w:r w:rsidRPr="00441BF2">
        <w:rPr>
          <w:rFonts w:ascii="Times New Roman" w:hAnsi="Times New Roman" w:cs="Times New Roman"/>
          <w:b/>
        </w:rPr>
        <w:t xml:space="preserve"> de funci</w:t>
      </w:r>
      <w:r w:rsidR="00264352" w:rsidRPr="00441BF2">
        <w:rPr>
          <w:rFonts w:ascii="Times New Roman" w:hAnsi="Times New Roman" w:cs="Times New Roman"/>
          <w:b/>
        </w:rPr>
        <w:t>o</w:t>
      </w:r>
      <w:r w:rsidRPr="00441BF2">
        <w:rPr>
          <w:rFonts w:ascii="Times New Roman" w:hAnsi="Times New Roman" w:cs="Times New Roman"/>
          <w:b/>
        </w:rPr>
        <w:t>n</w:t>
      </w:r>
      <w:r w:rsidR="00264352" w:rsidRPr="00441BF2">
        <w:rPr>
          <w:rFonts w:ascii="Times New Roman" w:hAnsi="Times New Roman" w:cs="Times New Roman"/>
          <w:b/>
        </w:rPr>
        <w:t>es</w:t>
      </w:r>
    </w:p>
    <w:p w14:paraId="51CAB596" w14:textId="77777777" w:rsidR="004A6D1C" w:rsidRPr="00441BF2" w:rsidRDefault="004A6D1C" w:rsidP="00BA6763">
      <w:pPr>
        <w:spacing w:after="0"/>
        <w:rPr>
          <w:rFonts w:ascii="Times New Roman" w:hAnsi="Times New Roman" w:cs="Times New Roman"/>
          <w:b/>
        </w:rPr>
      </w:pPr>
    </w:p>
    <w:p w14:paraId="142CF265" w14:textId="5DE5D7C4" w:rsidR="00FD0669" w:rsidRPr="00441BF2" w:rsidRDefault="00FD0669" w:rsidP="00FD6938">
      <w:pPr>
        <w:spacing w:after="0"/>
        <w:jc w:val="both"/>
        <w:rPr>
          <w:rFonts w:ascii="Times New Roman" w:hAnsi="Times New Roman" w:cs="Times New Roman"/>
        </w:rPr>
      </w:pPr>
      <w:r w:rsidRPr="00441BF2">
        <w:rPr>
          <w:rFonts w:ascii="Times New Roman" w:hAnsi="Times New Roman" w:cs="Times New Roman"/>
        </w:rPr>
        <w:t xml:space="preserve">El concepto mismo de función como </w:t>
      </w:r>
      <w:r w:rsidRPr="00441BF2">
        <w:rPr>
          <w:rFonts w:ascii="Times New Roman" w:hAnsi="Times New Roman" w:cs="Times New Roman"/>
          <w:i/>
        </w:rPr>
        <w:t>relación entre dos conjuntos que satisface la condición de que a cada elemento del primer conjunto le corresponde uno y solo uno de los elementos del segundo conjunto</w:t>
      </w:r>
      <w:r w:rsidRPr="00441BF2">
        <w:rPr>
          <w:rFonts w:ascii="Times New Roman" w:hAnsi="Times New Roman" w:cs="Times New Roman"/>
        </w:rPr>
        <w:t>, implica inicialmente una referencia en términos de representaci</w:t>
      </w:r>
      <w:r w:rsidR="00AD1E96" w:rsidRPr="00441BF2">
        <w:rPr>
          <w:rFonts w:ascii="Times New Roman" w:hAnsi="Times New Roman" w:cs="Times New Roman"/>
        </w:rPr>
        <w:t>ón.</w:t>
      </w:r>
    </w:p>
    <w:p w14:paraId="662DF478" w14:textId="77777777" w:rsidR="00145CC3" w:rsidRPr="00441BF2" w:rsidRDefault="00145CC3" w:rsidP="00FD6938">
      <w:pPr>
        <w:spacing w:after="0"/>
        <w:jc w:val="both"/>
        <w:rPr>
          <w:rFonts w:ascii="Times New Roman" w:hAnsi="Times New Roman" w:cs="Times New Roman"/>
        </w:rPr>
      </w:pPr>
    </w:p>
    <w:p w14:paraId="65BEA715" w14:textId="20704CFD" w:rsidR="00CC282D" w:rsidRPr="00441BF2" w:rsidRDefault="00145CC3" w:rsidP="00FD6938">
      <w:pPr>
        <w:spacing w:after="0"/>
        <w:jc w:val="both"/>
        <w:rPr>
          <w:rFonts w:ascii="Times New Roman" w:hAnsi="Times New Roman" w:cs="Times New Roman"/>
        </w:rPr>
      </w:pPr>
      <w:r w:rsidRPr="00441BF2">
        <w:rPr>
          <w:rFonts w:ascii="Times New Roman" w:hAnsi="Times New Roman" w:cs="Times New Roman"/>
        </w:rPr>
        <w:t xml:space="preserve">Una </w:t>
      </w:r>
      <w:r w:rsidRPr="00B173F5">
        <w:rPr>
          <w:rFonts w:ascii="Times New Roman" w:hAnsi="Times New Roman" w:cs="Times New Roman"/>
        </w:rPr>
        <w:t xml:space="preserve">primera </w:t>
      </w:r>
      <w:del w:id="267" w:author="Alex" w:date="2015-07-20T12:58:00Z">
        <w:r w:rsidRPr="00B173F5" w:rsidDel="00113216">
          <w:rPr>
            <w:rFonts w:ascii="Times New Roman" w:hAnsi="Times New Roman" w:cs="Times New Roman"/>
          </w:rPr>
          <w:delText>i</w:delText>
        </w:r>
        <w:r w:rsidR="0061185D" w:rsidRPr="00B173F5" w:rsidDel="00113216">
          <w:rPr>
            <w:rFonts w:ascii="Times New Roman" w:hAnsi="Times New Roman" w:cs="Times New Roman"/>
          </w:rPr>
          <w:delText>dea</w:delText>
        </w:r>
        <w:r w:rsidRPr="00441BF2" w:rsidDel="00113216">
          <w:rPr>
            <w:rFonts w:ascii="Times New Roman" w:hAnsi="Times New Roman" w:cs="Times New Roman"/>
          </w:rPr>
          <w:delText xml:space="preserve"> </w:delText>
        </w:r>
      </w:del>
      <w:ins w:id="268" w:author="Alex" w:date="2015-07-20T12:58:00Z">
        <w:r w:rsidR="00113216">
          <w:rPr>
            <w:rFonts w:ascii="Times New Roman" w:hAnsi="Times New Roman" w:cs="Times New Roman"/>
          </w:rPr>
          <w:t>forma de representación</w:t>
        </w:r>
        <w:r w:rsidR="00113216" w:rsidRPr="00441BF2">
          <w:rPr>
            <w:rFonts w:ascii="Times New Roman" w:hAnsi="Times New Roman" w:cs="Times New Roman"/>
          </w:rPr>
          <w:t xml:space="preserve"> </w:t>
        </w:r>
      </w:ins>
      <w:r w:rsidRPr="00441BF2">
        <w:rPr>
          <w:rFonts w:ascii="Times New Roman" w:hAnsi="Times New Roman" w:cs="Times New Roman"/>
        </w:rPr>
        <w:t>que se hace del</w:t>
      </w:r>
      <w:r w:rsidR="00E52764" w:rsidRPr="00441BF2">
        <w:rPr>
          <w:rFonts w:ascii="Times New Roman" w:hAnsi="Times New Roman" w:cs="Times New Roman"/>
        </w:rPr>
        <w:t xml:space="preserve"> concepto de función es la de</w:t>
      </w:r>
      <w:r w:rsidRPr="00441BF2">
        <w:rPr>
          <w:rFonts w:ascii="Times New Roman" w:hAnsi="Times New Roman" w:cs="Times New Roman"/>
        </w:rPr>
        <w:t xml:space="preserve"> </w:t>
      </w:r>
      <w:r w:rsidRPr="00441BF2">
        <w:rPr>
          <w:rFonts w:ascii="Times New Roman" w:hAnsi="Times New Roman" w:cs="Times New Roman"/>
          <w:b/>
        </w:rPr>
        <w:t>correspondencia e</w:t>
      </w:r>
      <w:r w:rsidR="00D7627A" w:rsidRPr="00441BF2">
        <w:rPr>
          <w:rFonts w:ascii="Times New Roman" w:hAnsi="Times New Roman" w:cs="Times New Roman"/>
          <w:b/>
        </w:rPr>
        <w:t>ntre elementos de dos conjuntos</w:t>
      </w:r>
      <w:r w:rsidR="00DC1E86" w:rsidRPr="00441BF2">
        <w:rPr>
          <w:rFonts w:ascii="Times New Roman" w:hAnsi="Times New Roman" w:cs="Times New Roman"/>
        </w:rPr>
        <w:t xml:space="preserve">, como las que </w:t>
      </w:r>
      <w:r w:rsidR="00CC282D" w:rsidRPr="00441BF2">
        <w:rPr>
          <w:rFonts w:ascii="Times New Roman" w:hAnsi="Times New Roman" w:cs="Times New Roman"/>
        </w:rPr>
        <w:t>aparecen a continuación:</w:t>
      </w:r>
    </w:p>
    <w:p w14:paraId="559375C2" w14:textId="77777777" w:rsidR="00AD1E96" w:rsidRPr="00441BF2" w:rsidRDefault="00AD1E96" w:rsidP="004A6D1C">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57"/>
        <w:gridCol w:w="6371"/>
      </w:tblGrid>
      <w:tr w:rsidR="00D5159C" w:rsidRPr="00441BF2" w14:paraId="7286529E" w14:textId="77777777" w:rsidTr="006A659F">
        <w:tc>
          <w:tcPr>
            <w:tcW w:w="9033" w:type="dxa"/>
            <w:gridSpan w:val="2"/>
            <w:shd w:val="clear" w:color="auto" w:fill="0D0D0D" w:themeFill="text1" w:themeFillTint="F2"/>
          </w:tcPr>
          <w:p w14:paraId="7C876DA5" w14:textId="77777777" w:rsidR="00D5159C" w:rsidRPr="00441BF2" w:rsidRDefault="00D5159C" w:rsidP="006A659F">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lastRenderedPageBreak/>
              <w:t>Imagen (fotografía, gráfica o ilustración)</w:t>
            </w:r>
          </w:p>
        </w:tc>
      </w:tr>
      <w:tr w:rsidR="00D5159C" w:rsidRPr="00441BF2" w14:paraId="302D71C7" w14:textId="77777777" w:rsidTr="006A659F">
        <w:tc>
          <w:tcPr>
            <w:tcW w:w="2518" w:type="dxa"/>
          </w:tcPr>
          <w:p w14:paraId="261C6505" w14:textId="77777777" w:rsidR="00D5159C" w:rsidRPr="00441BF2" w:rsidRDefault="00D5159C" w:rsidP="006A659F">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2A5C40C4" w14:textId="0F7D3FAD" w:rsidR="00D5159C" w:rsidRPr="00441BF2" w:rsidRDefault="00E4343C" w:rsidP="00E4343C">
            <w:pPr>
              <w:pStyle w:val="Tema1Img"/>
              <w:numPr>
                <w:ilvl w:val="0"/>
                <w:numId w:val="0"/>
              </w:numPr>
              <w:rPr>
                <w:sz w:val="24"/>
                <w:szCs w:val="24"/>
                <w:lang w:val="es-ES_tradnl"/>
              </w:rPr>
            </w:pPr>
            <w:r w:rsidRPr="00441BF2">
              <w:rPr>
                <w:sz w:val="24"/>
                <w:szCs w:val="24"/>
                <w:lang w:val="es-ES_tradnl"/>
              </w:rPr>
              <w:t>MA_10_01_</w:t>
            </w:r>
            <w:r w:rsidR="005537BC" w:rsidRPr="00441BF2">
              <w:rPr>
                <w:sz w:val="24"/>
                <w:szCs w:val="24"/>
                <w:lang w:val="es-ES_tradnl"/>
              </w:rPr>
              <w:t>CO_</w:t>
            </w:r>
            <w:r w:rsidRPr="00441BF2">
              <w:rPr>
                <w:sz w:val="24"/>
                <w:szCs w:val="24"/>
                <w:lang w:val="es-ES_tradnl"/>
              </w:rPr>
              <w:t>IMG0</w:t>
            </w:r>
            <w:ins w:id="269" w:author="Alex" w:date="2015-08-02T16:25:00Z">
              <w:r w:rsidR="004E35CB">
                <w:rPr>
                  <w:sz w:val="24"/>
                  <w:szCs w:val="24"/>
                  <w:lang w:val="es-ES_tradnl"/>
                </w:rPr>
                <w:t>7</w:t>
              </w:r>
            </w:ins>
            <w:del w:id="270" w:author="Alex" w:date="2015-08-02T16:25:00Z">
              <w:r w:rsidRPr="00441BF2" w:rsidDel="004E35CB">
                <w:rPr>
                  <w:sz w:val="24"/>
                  <w:szCs w:val="24"/>
                  <w:lang w:val="es-ES_tradnl"/>
                </w:rPr>
                <w:delText>5</w:delText>
              </w:r>
            </w:del>
          </w:p>
        </w:tc>
      </w:tr>
      <w:tr w:rsidR="00D5159C" w:rsidRPr="00441BF2" w14:paraId="55C7CD25" w14:textId="77777777" w:rsidTr="006A659F">
        <w:tc>
          <w:tcPr>
            <w:tcW w:w="2518" w:type="dxa"/>
          </w:tcPr>
          <w:p w14:paraId="5A729936" w14:textId="77777777" w:rsidR="00D5159C" w:rsidRPr="00441BF2" w:rsidRDefault="00D5159C" w:rsidP="006A659F">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796C961D" w14:textId="3683D455" w:rsidR="00D5159C" w:rsidRPr="00441BF2" w:rsidRDefault="00D7627A" w:rsidP="006A659F">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de función como correspondencia entre conjuntos</w:t>
            </w:r>
          </w:p>
        </w:tc>
      </w:tr>
      <w:tr w:rsidR="00D5159C" w:rsidRPr="00441BF2" w14:paraId="44BD6561" w14:textId="77777777" w:rsidTr="006A659F">
        <w:tc>
          <w:tcPr>
            <w:tcW w:w="2518" w:type="dxa"/>
          </w:tcPr>
          <w:p w14:paraId="6D15F2F5" w14:textId="77777777" w:rsidR="00D5159C" w:rsidRPr="00441BF2" w:rsidRDefault="00D5159C" w:rsidP="006A659F">
            <w:pPr>
              <w:rPr>
                <w:rFonts w:ascii="Times New Roman" w:hAnsi="Times New Roman" w:cs="Times New Roman"/>
                <w:color w:val="000000"/>
                <w:lang w:val="es-ES_tradnl"/>
              </w:rPr>
            </w:pPr>
            <w:r w:rsidRPr="00441BF2">
              <w:rPr>
                <w:rFonts w:ascii="Times New Roman" w:hAnsi="Times New Roman" w:cs="Times New Roman"/>
                <w:b/>
                <w:color w:val="000000"/>
                <w:lang w:val="es-ES_tradnl"/>
              </w:rPr>
              <w:t xml:space="preserve">Código </w:t>
            </w:r>
            <w:proofErr w:type="spellStart"/>
            <w:r w:rsidRPr="00441BF2">
              <w:rPr>
                <w:rFonts w:ascii="Times New Roman" w:hAnsi="Times New Roman" w:cs="Times New Roman"/>
                <w:b/>
                <w:color w:val="000000"/>
                <w:lang w:val="es-ES_tradnl"/>
              </w:rPr>
              <w:t>Shutterstock</w:t>
            </w:r>
            <w:proofErr w:type="spellEnd"/>
            <w:r w:rsidRPr="00441BF2">
              <w:rPr>
                <w:rFonts w:ascii="Times New Roman" w:hAnsi="Times New Roman" w:cs="Times New Roman"/>
                <w:b/>
                <w:color w:val="000000"/>
                <w:lang w:val="es-ES_tradnl"/>
              </w:rPr>
              <w:t xml:space="preserve"> (o URL o la ruta en </w:t>
            </w:r>
            <w:proofErr w:type="spellStart"/>
            <w:r w:rsidRPr="00441BF2">
              <w:rPr>
                <w:rFonts w:ascii="Times New Roman" w:hAnsi="Times New Roman" w:cs="Times New Roman"/>
                <w:b/>
                <w:color w:val="000000"/>
                <w:lang w:val="es-ES_tradnl"/>
              </w:rPr>
              <w:t>AulaPlaneta</w:t>
            </w:r>
            <w:proofErr w:type="spellEnd"/>
            <w:r w:rsidRPr="00441BF2">
              <w:rPr>
                <w:rFonts w:ascii="Times New Roman" w:hAnsi="Times New Roman" w:cs="Times New Roman"/>
                <w:b/>
                <w:color w:val="000000"/>
                <w:lang w:val="es-ES_tradnl"/>
              </w:rPr>
              <w:t>)</w:t>
            </w:r>
          </w:p>
        </w:tc>
        <w:tc>
          <w:tcPr>
            <w:tcW w:w="6515" w:type="dxa"/>
          </w:tcPr>
          <w:p w14:paraId="6F165EC9" w14:textId="22F0D106" w:rsidR="00D5159C" w:rsidRPr="00441BF2" w:rsidRDefault="006A659F" w:rsidP="006A659F">
            <w:pPr>
              <w:rPr>
                <w:rFonts w:ascii="Times New Roman" w:hAnsi="Times New Roman" w:cs="Times New Roman"/>
                <w:color w:val="000000"/>
                <w:lang w:val="es-ES_tradnl"/>
              </w:rPr>
            </w:pPr>
            <w:r w:rsidRPr="00441BF2">
              <w:rPr>
                <w:rFonts w:ascii="Times New Roman" w:hAnsi="Times New Roman" w:cs="Times New Roman"/>
                <w:color w:val="000000"/>
                <w:lang w:val="es-ES_tradnl"/>
              </w:rPr>
              <w:t>Crear una representación entre dos</w:t>
            </w:r>
            <w:r w:rsidR="00954796" w:rsidRPr="00441BF2">
              <w:rPr>
                <w:rFonts w:ascii="Times New Roman" w:hAnsi="Times New Roman" w:cs="Times New Roman"/>
                <w:color w:val="000000"/>
                <w:lang w:val="es-ES_tradnl"/>
              </w:rPr>
              <w:t xml:space="preserve"> conjuntos N y C, no ordenados de números naturales y cuadrados, con sus correspondencias puestas como flechas</w:t>
            </w:r>
            <w:r w:rsidR="00E976B0" w:rsidRPr="00441BF2">
              <w:rPr>
                <w:rFonts w:ascii="Times New Roman" w:hAnsi="Times New Roman" w:cs="Times New Roman"/>
                <w:color w:val="000000"/>
                <w:lang w:val="es-ES_tradnl"/>
              </w:rPr>
              <w:t xml:space="preserve"> (VERDES)</w:t>
            </w:r>
            <w:r w:rsidR="00954796" w:rsidRPr="00441BF2">
              <w:rPr>
                <w:rFonts w:ascii="Times New Roman" w:hAnsi="Times New Roman" w:cs="Times New Roman"/>
                <w:color w:val="000000"/>
                <w:lang w:val="es-ES_tradnl"/>
              </w:rPr>
              <w:t>, como:</w:t>
            </w:r>
          </w:p>
          <w:p w14:paraId="0648252A" w14:textId="77777777" w:rsidR="004B5AA7" w:rsidRPr="00441BF2" w:rsidRDefault="00954796" w:rsidP="004B5AA7">
            <w:pPr>
              <w:keepNext/>
              <w:jc w:val="center"/>
              <w:rPr>
                <w:rFonts w:ascii="Times New Roman" w:hAnsi="Times New Roman" w:cs="Times New Roman"/>
                <w:lang w:val="es-ES_tradnl"/>
              </w:rPr>
            </w:pPr>
            <w:r w:rsidRPr="00441BF2">
              <w:rPr>
                <w:rFonts w:ascii="Times New Roman" w:hAnsi="Times New Roman" w:cs="Times New Roman"/>
                <w:noProof/>
                <w:color w:val="000000"/>
                <w:lang w:val="es-CO" w:eastAsia="es-CO"/>
              </w:rPr>
              <w:drawing>
                <wp:inline distT="0" distB="0" distL="0" distR="0" wp14:anchorId="73B38A06" wp14:editId="4A3D414A">
                  <wp:extent cx="2387419" cy="17907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dráticaConjuntos.jpg"/>
                          <pic:cNvPicPr/>
                        </pic:nvPicPr>
                        <pic:blipFill>
                          <a:blip r:embed="rId18">
                            <a:extLst>
                              <a:ext uri="{28A0092B-C50C-407E-A947-70E740481C1C}">
                                <a14:useLocalDpi xmlns:a14="http://schemas.microsoft.com/office/drawing/2010/main" val="0"/>
                              </a:ext>
                            </a:extLst>
                          </a:blip>
                          <a:stretch>
                            <a:fillRect/>
                          </a:stretch>
                        </pic:blipFill>
                        <pic:spPr>
                          <a:xfrm>
                            <a:off x="0" y="0"/>
                            <a:ext cx="2388994" cy="1791882"/>
                          </a:xfrm>
                          <a:prstGeom prst="rect">
                            <a:avLst/>
                          </a:prstGeom>
                        </pic:spPr>
                      </pic:pic>
                    </a:graphicData>
                  </a:graphic>
                </wp:inline>
              </w:drawing>
            </w:r>
          </w:p>
          <w:p w14:paraId="7E169E21" w14:textId="5898C50D" w:rsidR="006A659F" w:rsidRPr="00441BF2" w:rsidRDefault="004B5AA7" w:rsidP="004B5AA7">
            <w:pPr>
              <w:pStyle w:val="Descripcin"/>
              <w:jc w:val="center"/>
              <w:rPr>
                <w:rFonts w:ascii="Times New Roman" w:hAnsi="Times New Roman" w:cs="Times New Roman"/>
                <w:color w:val="000000"/>
                <w:sz w:val="24"/>
                <w:szCs w:val="24"/>
                <w:lang w:val="es-ES_tradnl"/>
              </w:rPr>
            </w:pPr>
            <w:bookmarkStart w:id="271" w:name="_Ref411837172"/>
            <w:r w:rsidRPr="00441BF2">
              <w:rPr>
                <w:rFonts w:ascii="Times New Roman" w:hAnsi="Times New Roman" w:cs="Times New Roman"/>
                <w:sz w:val="24"/>
                <w:szCs w:val="24"/>
                <w:lang w:val="es-ES_tradnl"/>
              </w:rPr>
              <w:t xml:space="preserve">Creada </w:t>
            </w:r>
            <w:r w:rsidRPr="00441BF2">
              <w:rPr>
                <w:rFonts w:ascii="Times New Roman" w:hAnsi="Times New Roman" w:cs="Times New Roman"/>
                <w:sz w:val="24"/>
                <w:szCs w:val="24"/>
              </w:rPr>
              <w:fldChar w:fldCharType="begin"/>
            </w:r>
            <w:r w:rsidRPr="00441BF2">
              <w:rPr>
                <w:rFonts w:ascii="Times New Roman" w:hAnsi="Times New Roman" w:cs="Times New Roman"/>
                <w:sz w:val="24"/>
                <w:szCs w:val="24"/>
                <w:lang w:val="es-ES_tradnl"/>
              </w:rPr>
              <w:instrText xml:space="preserve"> SEQ Creada \* ARABIC </w:instrText>
            </w:r>
            <w:r w:rsidRPr="00441BF2">
              <w:rPr>
                <w:rFonts w:ascii="Times New Roman" w:hAnsi="Times New Roman" w:cs="Times New Roman"/>
                <w:sz w:val="24"/>
                <w:szCs w:val="24"/>
              </w:rPr>
              <w:fldChar w:fldCharType="separate"/>
            </w:r>
            <w:r w:rsidR="0051721A" w:rsidRPr="00441BF2">
              <w:rPr>
                <w:rFonts w:ascii="Times New Roman" w:hAnsi="Times New Roman" w:cs="Times New Roman"/>
                <w:noProof/>
                <w:sz w:val="24"/>
                <w:szCs w:val="24"/>
                <w:lang w:val="es-ES_tradnl"/>
              </w:rPr>
              <w:t>3</w:t>
            </w:r>
            <w:r w:rsidRPr="00441BF2">
              <w:rPr>
                <w:rFonts w:ascii="Times New Roman" w:hAnsi="Times New Roman" w:cs="Times New Roman"/>
                <w:sz w:val="24"/>
                <w:szCs w:val="24"/>
              </w:rPr>
              <w:fldChar w:fldCharType="end"/>
            </w:r>
            <w:bookmarkEnd w:id="271"/>
          </w:p>
        </w:tc>
      </w:tr>
      <w:tr w:rsidR="00D5159C" w:rsidRPr="00441BF2" w14:paraId="49E6CA22" w14:textId="77777777" w:rsidTr="006A659F">
        <w:tc>
          <w:tcPr>
            <w:tcW w:w="2518" w:type="dxa"/>
          </w:tcPr>
          <w:p w14:paraId="30E70ACA" w14:textId="69DF1809" w:rsidR="00D5159C" w:rsidRPr="00441BF2" w:rsidRDefault="00D5159C" w:rsidP="006A659F">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2A95A4FA" w14:textId="72FDB2E1" w:rsidR="00D5159C" w:rsidRPr="00441BF2" w:rsidRDefault="00954796" w:rsidP="00954796">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como correspondencia entre conjuntos para la función “</w:t>
            </w:r>
            <w:r w:rsidR="00F13DD4">
              <w:rPr>
                <w:rFonts w:ascii="Times New Roman" w:hAnsi="Times New Roman" w:cs="Times New Roman"/>
                <w:color w:val="000000"/>
                <w:lang w:val="es-ES_tradnl"/>
              </w:rPr>
              <w:t>s</w:t>
            </w:r>
            <w:r w:rsidRPr="00441BF2">
              <w:rPr>
                <w:rFonts w:ascii="Times New Roman" w:hAnsi="Times New Roman" w:cs="Times New Roman"/>
                <w:color w:val="000000"/>
                <w:lang w:val="es-ES_tradnl"/>
              </w:rPr>
              <w:t>er cuadrado de”</w:t>
            </w:r>
            <w:r w:rsidR="00327775">
              <w:rPr>
                <w:rFonts w:ascii="Times New Roman" w:hAnsi="Times New Roman" w:cs="Times New Roman"/>
                <w:color w:val="000000"/>
                <w:lang w:val="es-ES_tradnl"/>
              </w:rPr>
              <w:t>.</w:t>
            </w:r>
          </w:p>
        </w:tc>
      </w:tr>
    </w:tbl>
    <w:p w14:paraId="397FF3C1" w14:textId="77777777" w:rsidR="00D7627A" w:rsidRPr="00441BF2" w:rsidRDefault="00D7627A" w:rsidP="004A6D1C">
      <w:pPr>
        <w:spacing w:after="0"/>
        <w:rPr>
          <w:rFonts w:ascii="Times New Roman" w:hAnsi="Times New Roman" w:cs="Times New Roman"/>
        </w:rPr>
      </w:pPr>
    </w:p>
    <w:p w14:paraId="38C84BF9" w14:textId="77777777" w:rsidR="00A20DB3" w:rsidRDefault="004A6D1C" w:rsidP="009C6C16">
      <w:pPr>
        <w:spacing w:after="0"/>
        <w:jc w:val="both"/>
        <w:rPr>
          <w:ins w:id="272" w:author="Alex" w:date="2015-07-20T12:34:00Z"/>
          <w:rFonts w:ascii="Times New Roman" w:hAnsi="Times New Roman" w:cs="Times New Roman"/>
        </w:rPr>
      </w:pPr>
      <w:r w:rsidRPr="00441BF2">
        <w:rPr>
          <w:rFonts w:ascii="Times New Roman" w:hAnsi="Times New Roman" w:cs="Times New Roman"/>
        </w:rPr>
        <w:t>En efecto, algunos conjuntos se pueden definir por comprensión valiéndose de una regla o de un algoritmo que permita o</w:t>
      </w:r>
      <w:r w:rsidR="00993D31" w:rsidRPr="00441BF2">
        <w:rPr>
          <w:rFonts w:ascii="Times New Roman" w:hAnsi="Times New Roman" w:cs="Times New Roman"/>
        </w:rPr>
        <w:t xml:space="preserve">btener la </w:t>
      </w:r>
      <w:r w:rsidR="00993D31" w:rsidRPr="00B173F5">
        <w:rPr>
          <w:rFonts w:ascii="Times New Roman" w:hAnsi="Times New Roman" w:cs="Times New Roman"/>
          <w:b/>
        </w:rPr>
        <w:t xml:space="preserve">variable dependiente </w:t>
      </w:r>
      <w:r w:rsidR="00993D31" w:rsidRPr="00441BF2">
        <w:rPr>
          <w:rFonts w:ascii="Times New Roman" w:hAnsi="Times New Roman" w:cs="Times New Roman"/>
        </w:rPr>
        <w:t>(</w:t>
      </w:r>
      <w:r w:rsidRPr="00441BF2">
        <w:rPr>
          <w:rFonts w:ascii="Times New Roman" w:hAnsi="Times New Roman" w:cs="Times New Roman"/>
        </w:rPr>
        <w:t>es d</w:t>
      </w:r>
      <w:r w:rsidR="00993D31" w:rsidRPr="00441BF2">
        <w:rPr>
          <w:rFonts w:ascii="Times New Roman" w:hAnsi="Times New Roman" w:cs="Times New Roman"/>
        </w:rPr>
        <w:t>ecir</w:t>
      </w:r>
      <w:r w:rsidR="00327775">
        <w:rPr>
          <w:rFonts w:ascii="Times New Roman" w:hAnsi="Times New Roman" w:cs="Times New Roman"/>
        </w:rPr>
        <w:t>,</w:t>
      </w:r>
      <w:r w:rsidR="00993D31" w:rsidRPr="00441BF2">
        <w:rPr>
          <w:rFonts w:ascii="Times New Roman" w:hAnsi="Times New Roman" w:cs="Times New Roman"/>
        </w:rPr>
        <w:t xml:space="preserve"> la del conjunto de llegada)</w:t>
      </w:r>
      <w:r w:rsidRPr="00441BF2">
        <w:rPr>
          <w:rFonts w:ascii="Times New Roman" w:hAnsi="Times New Roman" w:cs="Times New Roman"/>
        </w:rPr>
        <w:t xml:space="preserve">, en función de la </w:t>
      </w:r>
      <w:r w:rsidRPr="00B173F5">
        <w:rPr>
          <w:rFonts w:ascii="Times New Roman" w:hAnsi="Times New Roman" w:cs="Times New Roman"/>
          <w:b/>
        </w:rPr>
        <w:t>variable independiente</w:t>
      </w:r>
      <w:r w:rsidR="00993D31" w:rsidRPr="00441BF2">
        <w:rPr>
          <w:rFonts w:ascii="Times New Roman" w:hAnsi="Times New Roman" w:cs="Times New Roman"/>
        </w:rPr>
        <w:t xml:space="preserve"> (</w:t>
      </w:r>
      <w:r w:rsidRPr="00441BF2">
        <w:rPr>
          <w:rFonts w:ascii="Times New Roman" w:hAnsi="Times New Roman" w:cs="Times New Roman"/>
        </w:rPr>
        <w:t>la del conjunto de salida</w:t>
      </w:r>
      <w:r w:rsidR="00993D31" w:rsidRPr="00441BF2">
        <w:rPr>
          <w:rFonts w:ascii="Times New Roman" w:hAnsi="Times New Roman" w:cs="Times New Roman"/>
        </w:rPr>
        <w:t>)</w:t>
      </w:r>
      <w:r w:rsidRPr="00441BF2">
        <w:rPr>
          <w:rFonts w:ascii="Times New Roman" w:hAnsi="Times New Roman" w:cs="Times New Roman"/>
        </w:rPr>
        <w:t xml:space="preserve">. </w:t>
      </w:r>
    </w:p>
    <w:p w14:paraId="575D83B9" w14:textId="77777777" w:rsidR="00A20DB3" w:rsidRDefault="00A20DB3" w:rsidP="009C6C16">
      <w:pPr>
        <w:spacing w:after="0"/>
        <w:jc w:val="both"/>
        <w:rPr>
          <w:ins w:id="273" w:author="Alex" w:date="2015-07-20T12:34:00Z"/>
          <w:rFonts w:ascii="Times New Roman" w:hAnsi="Times New Roman" w:cs="Times New Roman"/>
        </w:rPr>
      </w:pPr>
    </w:p>
    <w:p w14:paraId="59A4E350" w14:textId="73268255" w:rsidR="00294F1F" w:rsidRDefault="00993D31" w:rsidP="009C6C16">
      <w:pPr>
        <w:spacing w:after="0"/>
        <w:jc w:val="both"/>
        <w:rPr>
          <w:ins w:id="274" w:author="Alex" w:date="2015-07-20T12:37:00Z"/>
          <w:rFonts w:ascii="Times New Roman" w:hAnsi="Times New Roman" w:cs="Times New Roman"/>
        </w:rPr>
      </w:pPr>
      <w:r w:rsidRPr="00441BF2">
        <w:rPr>
          <w:rFonts w:ascii="Times New Roman" w:hAnsi="Times New Roman" w:cs="Times New Roman"/>
        </w:rPr>
        <w:t xml:space="preserve">Algunos ejemplos de función son: </w:t>
      </w:r>
      <w:del w:id="275" w:author="Alex" w:date="2015-07-20T12:35:00Z">
        <w:r w:rsidR="00327775" w:rsidDel="00A20DB3">
          <w:rPr>
            <w:rFonts w:ascii="Times New Roman" w:hAnsi="Times New Roman" w:cs="Times New Roman"/>
          </w:rPr>
          <w:delText>e</w:delText>
        </w:r>
        <w:r w:rsidR="00327775" w:rsidRPr="00441BF2" w:rsidDel="00A20DB3">
          <w:rPr>
            <w:rFonts w:ascii="Times New Roman" w:hAnsi="Times New Roman" w:cs="Times New Roman"/>
          </w:rPr>
          <w:delText xml:space="preserve">l </w:delText>
        </w:r>
        <w:r w:rsidR="004A6D1C" w:rsidRPr="00441BF2" w:rsidDel="00A20DB3">
          <w:rPr>
            <w:rFonts w:ascii="Times New Roman" w:hAnsi="Times New Roman" w:cs="Times New Roman"/>
          </w:rPr>
          <w:delText>conjunto de los números cuadrados</w:delText>
        </w:r>
      </w:del>
      <w:ins w:id="276" w:author="Alex" w:date="2015-07-20T12:35:00Z">
        <w:r w:rsidR="00A20DB3">
          <w:rPr>
            <w:rFonts w:ascii="Times New Roman" w:hAnsi="Times New Roman" w:cs="Times New Roman"/>
          </w:rPr>
          <w:t>“</w:t>
        </w:r>
      </w:ins>
      <w:ins w:id="277" w:author="Alex" w:date="2015-07-20T12:41:00Z">
        <w:r w:rsidR="00A20DB3">
          <w:rPr>
            <w:rFonts w:ascii="Times New Roman" w:hAnsi="Times New Roman" w:cs="Times New Roman"/>
          </w:rPr>
          <w:t>ser</w:t>
        </w:r>
      </w:ins>
      <w:ins w:id="278" w:author="Alex" w:date="2015-07-20T12:35:00Z">
        <w:r w:rsidR="00A20DB3">
          <w:rPr>
            <w:rFonts w:ascii="Times New Roman" w:hAnsi="Times New Roman" w:cs="Times New Roman"/>
          </w:rPr>
          <w:t xml:space="preserve"> cuadrado de”</w:t>
        </w:r>
      </w:ins>
      <w:r w:rsidR="004A6D1C" w:rsidRPr="00441BF2">
        <w:rPr>
          <w:rFonts w:ascii="Times New Roman" w:hAnsi="Times New Roman" w:cs="Times New Roman"/>
        </w:rPr>
        <w:t xml:space="preserve">, </w:t>
      </w:r>
      <w:del w:id="279" w:author="Alex" w:date="2015-07-20T12:36:00Z">
        <w:r w:rsidR="004A6D1C" w:rsidRPr="00441BF2" w:rsidDel="00A20DB3">
          <w:rPr>
            <w:rFonts w:ascii="Times New Roman" w:hAnsi="Times New Roman" w:cs="Times New Roman"/>
          </w:rPr>
          <w:delText>el de los números triangulares</w:delText>
        </w:r>
        <w:r w:rsidR="00327775" w:rsidDel="00A20DB3">
          <w:rPr>
            <w:rFonts w:ascii="Times New Roman" w:hAnsi="Times New Roman" w:cs="Times New Roman"/>
          </w:rPr>
          <w:delText xml:space="preserve"> o</w:delText>
        </w:r>
      </w:del>
      <w:ins w:id="280" w:author="Alex" w:date="2015-07-20T12:36:00Z">
        <w:r w:rsidR="00A20DB3">
          <w:rPr>
            <w:rFonts w:ascii="Times New Roman" w:hAnsi="Times New Roman" w:cs="Times New Roman"/>
          </w:rPr>
          <w:t>“</w:t>
        </w:r>
      </w:ins>
      <w:ins w:id="281" w:author="Alex" w:date="2015-07-20T12:41:00Z">
        <w:r w:rsidR="00A20DB3">
          <w:rPr>
            <w:rFonts w:ascii="Times New Roman" w:hAnsi="Times New Roman" w:cs="Times New Roman"/>
          </w:rPr>
          <w:t>ser</w:t>
        </w:r>
      </w:ins>
      <w:ins w:id="282" w:author="Alex" w:date="2015-07-20T12:36:00Z">
        <w:r w:rsidR="00A20DB3">
          <w:rPr>
            <w:rFonts w:ascii="Times New Roman" w:hAnsi="Times New Roman" w:cs="Times New Roman"/>
          </w:rPr>
          <w:t xml:space="preserve"> doble de un número más uno</w:t>
        </w:r>
      </w:ins>
      <w:ins w:id="283" w:author="Alex" w:date="2015-07-20T12:39:00Z">
        <w:r w:rsidR="00A20DB3">
          <w:rPr>
            <w:rFonts w:ascii="Times New Roman" w:hAnsi="Times New Roman" w:cs="Times New Roman"/>
          </w:rPr>
          <w:t>”.</w:t>
        </w:r>
      </w:ins>
      <w:del w:id="284" w:author="Alex" w:date="2015-07-20T12:37:00Z">
        <w:r w:rsidR="00327775" w:rsidRPr="00441BF2" w:rsidDel="00A20DB3">
          <w:rPr>
            <w:rFonts w:ascii="Times New Roman" w:hAnsi="Times New Roman" w:cs="Times New Roman"/>
          </w:rPr>
          <w:delText xml:space="preserve"> </w:delText>
        </w:r>
        <w:r w:rsidR="004A6D1C" w:rsidRPr="00441BF2" w:rsidDel="00A20DB3">
          <w:rPr>
            <w:rFonts w:ascii="Times New Roman" w:hAnsi="Times New Roman" w:cs="Times New Roman"/>
          </w:rPr>
          <w:delText xml:space="preserve">el de los puntos que están en una recta </w:delText>
        </w:r>
        <w:r w:rsidR="00B173F5" w:rsidDel="00A20DB3">
          <w:rPr>
            <w:rFonts w:ascii="Times New Roman" w:hAnsi="Times New Roman" w:cs="Times New Roman"/>
          </w:rPr>
          <w:delText>que no sea vertical, entre otros, etc.</w:delText>
        </w:r>
        <w:r w:rsidR="00BD0F46" w:rsidDel="00A20DB3">
          <w:rPr>
            <w:rFonts w:ascii="Times New Roman" w:hAnsi="Times New Roman" w:cs="Times New Roman"/>
          </w:rPr>
          <w:delText xml:space="preserve"> </w:delText>
        </w:r>
      </w:del>
    </w:p>
    <w:p w14:paraId="6AC1021D" w14:textId="77777777" w:rsidR="00A20DB3" w:rsidRPr="00441BF2" w:rsidRDefault="00A20DB3" w:rsidP="009C6C16">
      <w:pPr>
        <w:spacing w:after="0"/>
        <w:jc w:val="both"/>
        <w:rPr>
          <w:rFonts w:ascii="Times New Roman" w:hAnsi="Times New Roman" w:cs="Times New Roman"/>
        </w:rPr>
      </w:pPr>
    </w:p>
    <w:p w14:paraId="1CFDF47E" w14:textId="1773C19D" w:rsidR="00294F1F" w:rsidRPr="00441BF2" w:rsidRDefault="00113216" w:rsidP="009C6C16">
      <w:pPr>
        <w:spacing w:after="0"/>
        <w:jc w:val="both"/>
        <w:rPr>
          <w:rFonts w:ascii="Times New Roman" w:eastAsiaTheme="minorEastAsia" w:hAnsi="Times New Roman" w:cs="Times New Roman"/>
        </w:rPr>
      </w:pPr>
      <w:ins w:id="285" w:author="Alex" w:date="2015-07-20T12:58:00Z">
        <w:r>
          <w:rPr>
            <w:rFonts w:ascii="Times New Roman" w:hAnsi="Times New Roman" w:cs="Times New Roman"/>
          </w:rPr>
          <w:t xml:space="preserve">Una segunda </w:t>
        </w:r>
      </w:ins>
      <w:del w:id="286" w:author="Alex" w:date="2015-07-20T12:38:00Z">
        <w:r w:rsidR="00294F1F" w:rsidRPr="00441BF2" w:rsidDel="00A20DB3">
          <w:rPr>
            <w:rFonts w:ascii="Times New Roman" w:hAnsi="Times New Roman" w:cs="Times New Roman"/>
          </w:rPr>
          <w:delText xml:space="preserve">Una </w:delText>
        </w:r>
        <w:r w:rsidR="00294F1F" w:rsidRPr="00FF6CCB" w:rsidDel="00A20DB3">
          <w:rPr>
            <w:rFonts w:ascii="Times New Roman" w:hAnsi="Times New Roman" w:cs="Times New Roman"/>
          </w:rPr>
          <w:delText xml:space="preserve">segunda </w:delText>
        </w:r>
        <w:r w:rsidR="0061185D" w:rsidRPr="00FF6CCB" w:rsidDel="00A20DB3">
          <w:rPr>
            <w:rFonts w:ascii="Times New Roman" w:hAnsi="Times New Roman" w:cs="Times New Roman"/>
          </w:rPr>
          <w:delText>idea</w:delText>
        </w:r>
        <w:r w:rsidR="0061185D" w:rsidRPr="00441BF2" w:rsidDel="00A20DB3">
          <w:rPr>
            <w:rFonts w:ascii="Times New Roman" w:hAnsi="Times New Roman" w:cs="Times New Roman"/>
          </w:rPr>
          <w:delText xml:space="preserve"> o</w:delText>
        </w:r>
      </w:del>
      <w:del w:id="287" w:author="Alex" w:date="2015-07-20T12:58:00Z">
        <w:r w:rsidR="0061185D" w:rsidRPr="00441BF2" w:rsidDel="00113216">
          <w:rPr>
            <w:rFonts w:ascii="Times New Roman" w:hAnsi="Times New Roman" w:cs="Times New Roman"/>
          </w:rPr>
          <w:delText xml:space="preserve"> </w:delText>
        </w:r>
      </w:del>
      <w:r w:rsidR="00294F1F" w:rsidRPr="00441BF2">
        <w:rPr>
          <w:rFonts w:ascii="Times New Roman" w:hAnsi="Times New Roman" w:cs="Times New Roman"/>
        </w:rPr>
        <w:t>forma de representar funciones</w:t>
      </w:r>
      <w:r w:rsidR="00327775">
        <w:rPr>
          <w:rFonts w:ascii="Times New Roman" w:hAnsi="Times New Roman" w:cs="Times New Roman"/>
        </w:rPr>
        <w:t>,</w:t>
      </w:r>
      <w:r w:rsidR="00294F1F" w:rsidRPr="00441BF2">
        <w:rPr>
          <w:rFonts w:ascii="Times New Roman" w:hAnsi="Times New Roman" w:cs="Times New Roman"/>
        </w:rPr>
        <w:t xml:space="preserve"> es la que presenta una </w:t>
      </w:r>
      <w:r w:rsidR="0061185D" w:rsidRPr="00441BF2">
        <w:rPr>
          <w:rFonts w:ascii="Times New Roman" w:hAnsi="Times New Roman" w:cs="Times New Roman"/>
          <w:b/>
        </w:rPr>
        <w:t>ecuación</w:t>
      </w:r>
      <w:r w:rsidR="0061185D" w:rsidRPr="00441BF2">
        <w:rPr>
          <w:rFonts w:ascii="Times New Roman" w:hAnsi="Times New Roman" w:cs="Times New Roman"/>
        </w:rPr>
        <w:t xml:space="preserve"> como </w:t>
      </w:r>
      <w:r w:rsidR="00294F1F" w:rsidRPr="00441BF2">
        <w:rPr>
          <w:rFonts w:ascii="Times New Roman" w:hAnsi="Times New Roman" w:cs="Times New Roman"/>
        </w:rPr>
        <w:t>correspondencia entre variables</w:t>
      </w:r>
      <w:del w:id="288" w:author="Alex" w:date="2015-07-20T12:39:00Z">
        <w:r w:rsidR="00BE156B" w:rsidRPr="00441BF2" w:rsidDel="00A20DB3">
          <w:rPr>
            <w:rFonts w:ascii="Times New Roman" w:hAnsi="Times New Roman" w:cs="Times New Roman"/>
          </w:rPr>
          <w:delText xml:space="preserve">. Esta forma de representación </w:delText>
        </w:r>
      </w:del>
      <w:ins w:id="289" w:author="Alex" w:date="2015-07-20T12:39:00Z">
        <w:r w:rsidR="00A20DB3">
          <w:rPr>
            <w:rFonts w:ascii="Times New Roman" w:hAnsi="Times New Roman" w:cs="Times New Roman"/>
          </w:rPr>
          <w:t xml:space="preserve">, </w:t>
        </w:r>
      </w:ins>
      <w:r w:rsidR="00BE156B" w:rsidRPr="00441BF2">
        <w:rPr>
          <w:rFonts w:ascii="Times New Roman" w:hAnsi="Times New Roman" w:cs="Times New Roman"/>
        </w:rPr>
        <w:t xml:space="preserve">se conoce como representación </w:t>
      </w:r>
      <w:r w:rsidR="00BE156B" w:rsidRPr="00441BF2">
        <w:rPr>
          <w:rFonts w:ascii="Times New Roman" w:hAnsi="Times New Roman" w:cs="Times New Roman"/>
          <w:b/>
        </w:rPr>
        <w:t>analítica</w:t>
      </w:r>
      <w:r w:rsidR="00BE156B" w:rsidRPr="00441BF2">
        <w:rPr>
          <w:rFonts w:ascii="Times New Roman" w:hAnsi="Times New Roman" w:cs="Times New Roman"/>
        </w:rPr>
        <w:t xml:space="preserve"> de la función</w:t>
      </w:r>
      <w:r w:rsidR="00294F1F" w:rsidRPr="00441BF2">
        <w:rPr>
          <w:rFonts w:ascii="Times New Roman" w:hAnsi="Times New Roman" w:cs="Times New Roman"/>
        </w:rPr>
        <w:t xml:space="preserve">. En ese caso, los elementos del conjunto de partida </w:t>
      </w:r>
      <w:r w:rsidR="00327775">
        <w:rPr>
          <w:rFonts w:ascii="Times New Roman" w:hAnsi="Times New Roman" w:cs="Times New Roman"/>
        </w:rPr>
        <w:t>cambi</w:t>
      </w:r>
      <w:r w:rsidR="00327775" w:rsidRPr="00441BF2">
        <w:rPr>
          <w:rFonts w:ascii="Times New Roman" w:hAnsi="Times New Roman" w:cs="Times New Roman"/>
        </w:rPr>
        <w:t xml:space="preserve">an </w:t>
      </w:r>
      <w:r w:rsidR="00294F1F" w:rsidRPr="00441BF2">
        <w:rPr>
          <w:rFonts w:ascii="Times New Roman" w:hAnsi="Times New Roman" w:cs="Times New Roman"/>
        </w:rPr>
        <w:t xml:space="preserve">según varíe </w:t>
      </w:r>
      <m:oMath>
        <m:r>
          <w:rPr>
            <w:rFonts w:ascii="Cambria Math" w:hAnsi="Cambria Math" w:cs="Times New Roman"/>
          </w:rPr>
          <m:t>x</m:t>
        </m:r>
      </m:oMath>
      <w:r w:rsidR="00294F1F" w:rsidRPr="00441BF2">
        <w:rPr>
          <w:rFonts w:ascii="Times New Roman" w:hAnsi="Times New Roman" w:cs="Times New Roman"/>
        </w:rPr>
        <w:t xml:space="preserve">, </w:t>
      </w:r>
      <w:del w:id="290" w:author="Alex" w:date="2015-07-20T12:40:00Z">
        <w:r w:rsidR="00294F1F" w:rsidRPr="00441BF2" w:rsidDel="00A20DB3">
          <w:rPr>
            <w:rFonts w:ascii="Times New Roman" w:hAnsi="Times New Roman" w:cs="Times New Roman"/>
          </w:rPr>
          <w:delText xml:space="preserve">o </w:delText>
        </w:r>
        <w:r w:rsidR="00980AB5" w:rsidRPr="00441BF2" w:rsidDel="00A20DB3">
          <w:rPr>
            <w:rFonts w:ascii="Times New Roman" w:hAnsi="Times New Roman" w:cs="Times New Roman"/>
          </w:rPr>
          <w:delText xml:space="preserve">la </w:delText>
        </w:r>
        <w:r w:rsidR="00294F1F" w:rsidRPr="00441BF2" w:rsidDel="00A20DB3">
          <w:rPr>
            <w:rFonts w:ascii="Times New Roman" w:hAnsi="Times New Roman" w:cs="Times New Roman"/>
          </w:rPr>
          <w:delText>variable</w:delText>
        </w:r>
      </w:del>
      <w:ins w:id="291" w:author="Alex" w:date="2015-07-20T12:40:00Z">
        <w:r w:rsidR="00A20DB3">
          <w:rPr>
            <w:rFonts w:ascii="Times New Roman" w:hAnsi="Times New Roman" w:cs="Times New Roman"/>
          </w:rPr>
          <w:t>llamada variable</w:t>
        </w:r>
      </w:ins>
      <w:r w:rsidR="00294F1F" w:rsidRPr="00441BF2">
        <w:rPr>
          <w:rFonts w:ascii="Times New Roman" w:hAnsi="Times New Roman" w:cs="Times New Roman"/>
        </w:rPr>
        <w:t xml:space="preserve"> independiente, mientras que los valores del conjunto de llegada, o valores de la variable dependiente </w:t>
      </w:r>
      <m:oMath>
        <m:r>
          <w:rPr>
            <w:rFonts w:ascii="Cambria Math" w:hAnsi="Cambria Math" w:cs="Times New Roman"/>
          </w:rPr>
          <m:t>y</m:t>
        </m:r>
      </m:oMath>
      <w:r w:rsidR="00346963" w:rsidRPr="00441BF2">
        <w:rPr>
          <w:rFonts w:ascii="Times New Roman" w:hAnsi="Times New Roman" w:cs="Times New Roman"/>
        </w:rPr>
        <w:t xml:space="preserve">, </w:t>
      </w:r>
      <w:r w:rsidR="00294F1F" w:rsidRPr="00441BF2">
        <w:rPr>
          <w:rFonts w:ascii="Times New Roman" w:hAnsi="Times New Roman" w:cs="Times New Roman"/>
        </w:rPr>
        <w:t>se obtienen mediante una regla o ecuación</w:t>
      </w:r>
      <w:del w:id="292" w:author="Alex" w:date="2015-07-20T12:40:00Z">
        <w:r w:rsidR="00294F1F" w:rsidRPr="00441BF2" w:rsidDel="00A20DB3">
          <w:rPr>
            <w:rFonts w:ascii="Times New Roman" w:hAnsi="Times New Roman" w:cs="Times New Roman"/>
          </w:rPr>
          <w:delText>, que condensa</w:delText>
        </w:r>
        <w:r w:rsidR="00327775" w:rsidDel="00A20DB3">
          <w:rPr>
            <w:rFonts w:ascii="Times New Roman" w:hAnsi="Times New Roman" w:cs="Times New Roman"/>
          </w:rPr>
          <w:delText>,</w:delText>
        </w:r>
        <w:r w:rsidR="00294F1F" w:rsidRPr="00441BF2" w:rsidDel="00A20DB3">
          <w:rPr>
            <w:rFonts w:ascii="Times New Roman" w:hAnsi="Times New Roman" w:cs="Times New Roman"/>
          </w:rPr>
          <w:delText xml:space="preserve"> en términos matemáticos</w:delText>
        </w:r>
        <w:r w:rsidR="00327775" w:rsidDel="00A20DB3">
          <w:rPr>
            <w:rFonts w:ascii="Times New Roman" w:hAnsi="Times New Roman" w:cs="Times New Roman"/>
          </w:rPr>
          <w:delText>,</w:delText>
        </w:r>
        <w:r w:rsidR="00294F1F" w:rsidRPr="00441BF2" w:rsidDel="00A20DB3">
          <w:rPr>
            <w:rFonts w:ascii="Times New Roman" w:hAnsi="Times New Roman" w:cs="Times New Roman"/>
          </w:rPr>
          <w:delText xml:space="preserve"> la relación de correspondencia entre los conjuntos y la forma en que </w:delText>
        </w:r>
        <m:oMath>
          <m:r>
            <w:rPr>
              <w:rFonts w:ascii="Cambria Math" w:hAnsi="Cambria Math" w:cs="Times New Roman"/>
            </w:rPr>
            <m:t>y</m:t>
          </m:r>
        </m:oMath>
        <w:r w:rsidR="00294F1F" w:rsidRPr="00441BF2" w:rsidDel="00A20DB3">
          <w:rPr>
            <w:rFonts w:ascii="Times New Roman" w:hAnsi="Times New Roman" w:cs="Times New Roman"/>
          </w:rPr>
          <w:delText xml:space="preserve"> se obtiene</w:delText>
        </w:r>
      </w:del>
      <w:r w:rsidR="00294F1F" w:rsidRPr="00441BF2">
        <w:rPr>
          <w:rFonts w:ascii="Times New Roman" w:hAnsi="Times New Roman" w:cs="Times New Roman"/>
        </w:rPr>
        <w:t xml:space="preserve"> a partir de</w:t>
      </w:r>
      <w:ins w:id="293" w:author="Alex" w:date="2015-07-20T12:41:00Z">
        <w:r w:rsidR="00A20DB3">
          <w:rPr>
            <w:rFonts w:ascii="Times New Roman" w:hAnsi="Times New Roman" w:cs="Times New Roman"/>
          </w:rPr>
          <w:t>l valor de</w:t>
        </w:r>
      </w:ins>
      <w:r w:rsidR="00294F1F" w:rsidRPr="00441BF2">
        <w:rPr>
          <w:rFonts w:ascii="Times New Roman" w:hAnsi="Times New Roman" w:cs="Times New Roman"/>
        </w:rPr>
        <w:t xml:space="preserve"> </w:t>
      </w:r>
      <m:oMath>
        <m:r>
          <w:rPr>
            <w:rFonts w:ascii="Cambria Math" w:hAnsi="Cambria Math" w:cs="Times New Roman"/>
          </w:rPr>
          <m:t>x</m:t>
        </m:r>
      </m:oMath>
      <w:r w:rsidR="00294F1F" w:rsidRPr="00441BF2">
        <w:rPr>
          <w:rFonts w:ascii="Times New Roman" w:hAnsi="Times New Roman" w:cs="Times New Roman"/>
        </w:rPr>
        <w:t xml:space="preserve">. </w:t>
      </w:r>
      <w:r w:rsidR="0061185D" w:rsidRPr="00441BF2">
        <w:rPr>
          <w:rFonts w:ascii="Times New Roman" w:hAnsi="Times New Roman" w:cs="Times New Roman"/>
        </w:rPr>
        <w:t xml:space="preserve">Ello se expresa diciendo que </w:t>
      </w:r>
      <w:ins w:id="294" w:author="Alex" w:date="2015-07-20T12:42:00Z">
        <w:r w:rsidR="00A20DB3">
          <w:rPr>
            <w:rFonts w:ascii="Times New Roman" w:hAnsi="Times New Roman" w:cs="Times New Roman"/>
          </w:rPr>
          <w:t>y=f(x)</w:t>
        </w:r>
      </w:ins>
      <w:del w:id="295" w:author="Alex" w:date="2015-07-20T12:42:00Z">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del>
      <w:r w:rsidR="0061185D" w:rsidRPr="00441BF2">
        <w:rPr>
          <w:rFonts w:ascii="Times New Roman" w:eastAsiaTheme="minorEastAsia" w:hAnsi="Times New Roman" w:cs="Times New Roman"/>
        </w:rPr>
        <w:t xml:space="preserve"> o que </w:t>
      </w:r>
      <m:oMath>
        <m:r>
          <w:rPr>
            <w:rFonts w:ascii="Cambria Math" w:hAnsi="Cambria Math" w:cs="Times New Roman"/>
          </w:rPr>
          <m:t>y</m:t>
        </m:r>
      </m:oMath>
      <w:r w:rsidR="0061185D" w:rsidRPr="00441BF2">
        <w:rPr>
          <w:rFonts w:ascii="Times New Roman" w:eastAsiaTheme="minorEastAsia" w:hAnsi="Times New Roman" w:cs="Times New Roman"/>
        </w:rPr>
        <w:t xml:space="preserve"> está </w:t>
      </w:r>
      <w:r w:rsidR="0061185D" w:rsidRPr="00441BF2">
        <w:rPr>
          <w:rFonts w:ascii="Times New Roman" w:eastAsiaTheme="minorEastAsia" w:hAnsi="Times New Roman" w:cs="Times New Roman"/>
          <w:i/>
        </w:rPr>
        <w:t>en función</w:t>
      </w:r>
      <w:r w:rsidR="0061185D" w:rsidRPr="00441BF2">
        <w:rPr>
          <w:rFonts w:ascii="Times New Roman" w:eastAsiaTheme="minorEastAsia" w:hAnsi="Times New Roman" w:cs="Times New Roman"/>
        </w:rPr>
        <w:t xml:space="preserve"> de </w:t>
      </w:r>
      <m:oMath>
        <m:r>
          <w:rPr>
            <w:rFonts w:ascii="Cambria Math" w:hAnsi="Cambria Math" w:cs="Times New Roman"/>
          </w:rPr>
          <m:t>x</m:t>
        </m:r>
      </m:oMath>
      <w:r w:rsidR="0061185D" w:rsidRPr="00441BF2">
        <w:rPr>
          <w:rFonts w:ascii="Times New Roman" w:eastAsiaTheme="minorEastAsia" w:hAnsi="Times New Roman" w:cs="Times New Roman"/>
        </w:rPr>
        <w:t>.</w:t>
      </w:r>
    </w:p>
    <w:tbl>
      <w:tblPr>
        <w:tblStyle w:val="Tablaconcuadrcula"/>
        <w:tblW w:w="0" w:type="auto"/>
        <w:tblLook w:val="04A0" w:firstRow="1" w:lastRow="0" w:firstColumn="1" w:lastColumn="0" w:noHBand="0" w:noVBand="1"/>
      </w:tblPr>
      <w:tblGrid>
        <w:gridCol w:w="2345"/>
        <w:gridCol w:w="6483"/>
      </w:tblGrid>
      <w:tr w:rsidR="00495619" w14:paraId="2B9A3882" w14:textId="77777777" w:rsidTr="00495619">
        <w:trPr>
          <w:ins w:id="296" w:author="Alex" w:date="2015-07-20T13:00:00Z"/>
        </w:trPr>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14:paraId="74F66554" w14:textId="77777777" w:rsidR="00495619" w:rsidRDefault="00495619">
            <w:pPr>
              <w:jc w:val="center"/>
              <w:rPr>
                <w:ins w:id="297" w:author="Alex" w:date="2015-07-20T13:00:00Z"/>
                <w:rFonts w:ascii="Times New Roman" w:hAnsi="Times New Roman" w:cs="Times New Roman"/>
                <w:b/>
                <w:color w:val="FFFFFF" w:themeColor="background1"/>
              </w:rPr>
            </w:pPr>
            <w:ins w:id="298" w:author="Alex" w:date="2015-07-20T13:00:00Z">
              <w:r>
                <w:rPr>
                  <w:rFonts w:ascii="Times New Roman" w:hAnsi="Times New Roman" w:cs="Times New Roman"/>
                  <w:b/>
                  <w:color w:val="FFFFFF" w:themeColor="background1"/>
                </w:rPr>
                <w:t>Imagen (fotografía, gráfica o ilustración)</w:t>
              </w:r>
            </w:ins>
          </w:p>
        </w:tc>
      </w:tr>
      <w:tr w:rsidR="00495619" w14:paraId="575CC908" w14:textId="77777777" w:rsidTr="00495619">
        <w:trPr>
          <w:ins w:id="299" w:author="Alex" w:date="2015-07-20T13:00: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76A9C5" w14:textId="77777777" w:rsidR="00495619" w:rsidRDefault="00495619">
            <w:pPr>
              <w:rPr>
                <w:ins w:id="300" w:author="Alex" w:date="2015-07-20T13:00:00Z"/>
                <w:rFonts w:ascii="Times New Roman" w:hAnsi="Times New Roman" w:cs="Times New Roman"/>
                <w:b/>
                <w:color w:val="000000"/>
                <w:sz w:val="18"/>
                <w:szCs w:val="18"/>
              </w:rPr>
            </w:pPr>
            <w:ins w:id="301" w:author="Alex" w:date="2015-07-20T13:00:00Z">
              <w:r>
                <w:rPr>
                  <w:rFonts w:ascii="Times New Roman" w:hAnsi="Times New Roman" w:cs="Times New Roman"/>
                  <w:b/>
                  <w:color w:val="000000"/>
                  <w:sz w:val="18"/>
                  <w:szCs w:val="18"/>
                </w:rPr>
                <w:t>Código</w:t>
              </w:r>
            </w:ins>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5BBC8A" w14:textId="530091EF" w:rsidR="00495619" w:rsidRDefault="00495619">
            <w:pPr>
              <w:rPr>
                <w:ins w:id="302" w:author="Alex" w:date="2015-07-20T13:00:00Z"/>
                <w:rFonts w:ascii="Times New Roman" w:hAnsi="Times New Roman" w:cs="Times New Roman"/>
                <w:b/>
                <w:color w:val="000000"/>
                <w:sz w:val="18"/>
                <w:szCs w:val="18"/>
              </w:rPr>
            </w:pPr>
            <w:ins w:id="303" w:author="Alex" w:date="2015-07-20T13:00:00Z">
              <w:r w:rsidRPr="00441BF2">
                <w:rPr>
                  <w:sz w:val="24"/>
                  <w:szCs w:val="24"/>
                  <w:lang w:val="es-ES_tradnl"/>
                </w:rPr>
                <w:t>MA_10_01_CO_</w:t>
              </w:r>
              <w:r>
                <w:rPr>
                  <w:sz w:val="24"/>
                  <w:szCs w:val="24"/>
                  <w:lang w:val="es-ES_tradnl"/>
                </w:rPr>
                <w:t>IMG0</w:t>
              </w:r>
            </w:ins>
            <w:ins w:id="304" w:author="Alex" w:date="2015-08-02T16:25:00Z">
              <w:r w:rsidR="004E35CB">
                <w:rPr>
                  <w:sz w:val="24"/>
                  <w:szCs w:val="24"/>
                  <w:lang w:val="es-ES_tradnl"/>
                </w:rPr>
                <w:t>8</w:t>
              </w:r>
            </w:ins>
          </w:p>
        </w:tc>
      </w:tr>
      <w:tr w:rsidR="00495619" w14:paraId="114D29DD" w14:textId="77777777" w:rsidTr="00495619">
        <w:trPr>
          <w:ins w:id="305" w:author="Alex" w:date="2015-07-20T13:00: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991C03" w14:textId="77777777" w:rsidR="00495619" w:rsidRDefault="00495619">
            <w:pPr>
              <w:rPr>
                <w:ins w:id="306" w:author="Alex" w:date="2015-07-20T13:00:00Z"/>
                <w:rFonts w:ascii="Times New Roman" w:hAnsi="Times New Roman" w:cs="Times New Roman"/>
                <w:color w:val="000000"/>
              </w:rPr>
            </w:pPr>
            <w:ins w:id="307" w:author="Alex" w:date="2015-07-20T13:00:00Z">
              <w:r>
                <w:rPr>
                  <w:rFonts w:ascii="Times New Roman" w:hAnsi="Times New Roman" w:cs="Times New Roman"/>
                  <w:b/>
                  <w:color w:val="000000"/>
                  <w:sz w:val="18"/>
                  <w:szCs w:val="18"/>
                </w:rPr>
                <w:lastRenderedPageBreak/>
                <w:t>Descripción</w:t>
              </w:r>
            </w:ins>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D46C58" w14:textId="410E5459" w:rsidR="00495619" w:rsidRDefault="00CD2624">
            <w:pPr>
              <w:rPr>
                <w:ins w:id="308" w:author="Alex" w:date="2015-07-20T13:00:00Z"/>
                <w:rFonts w:ascii="Times New Roman" w:hAnsi="Times New Roman" w:cs="Times New Roman"/>
                <w:color w:val="000000"/>
              </w:rPr>
            </w:pPr>
            <w:ins w:id="309" w:author="Alex" w:date="2015-07-20T13:03:00Z">
              <w:r>
                <w:rPr>
                  <w:sz w:val="24"/>
                  <w:szCs w:val="24"/>
                  <w:lang w:val="es-ES_tradnl"/>
                </w:rPr>
                <w:object w:dxaOrig="6060" w:dyaOrig="5565" w14:anchorId="569F8717">
                  <v:shape id="_x0000_i1029" type="#_x0000_t75" style="width:303pt;height:278.25pt" o:ole="">
                    <v:imagedata r:id="rId19" o:title=""/>
                  </v:shape>
                  <o:OLEObject Type="Embed" ProgID="PBrush" ShapeID="_x0000_i1029" DrawAspect="Content" ObjectID="_1500567620" r:id="rId20"/>
                </w:object>
              </w:r>
            </w:ins>
          </w:p>
        </w:tc>
      </w:tr>
      <w:tr w:rsidR="00495619" w14:paraId="7AA57502" w14:textId="77777777" w:rsidTr="00495619">
        <w:trPr>
          <w:ins w:id="310" w:author="Alex" w:date="2015-07-20T13:00: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4BB81C" w14:textId="77777777" w:rsidR="00495619" w:rsidRDefault="00495619">
            <w:pPr>
              <w:rPr>
                <w:ins w:id="311" w:author="Alex" w:date="2015-07-20T13:00:00Z"/>
                <w:rFonts w:ascii="Times New Roman" w:hAnsi="Times New Roman" w:cs="Times New Roman"/>
                <w:color w:val="000000"/>
              </w:rPr>
            </w:pPr>
            <w:ins w:id="312" w:author="Alex" w:date="2015-07-20T13:00:00Z">
              <w:r>
                <w:rPr>
                  <w:rFonts w:ascii="Times New Roman" w:hAnsi="Times New Roman" w:cs="Times New Roman"/>
                  <w:b/>
                  <w:color w:val="000000"/>
                  <w:sz w:val="18"/>
                  <w:szCs w:val="18"/>
                </w:rPr>
                <w:t xml:space="preserve">Código </w:t>
              </w:r>
              <w:proofErr w:type="spellStart"/>
              <w:r>
                <w:rPr>
                  <w:rFonts w:ascii="Times New Roman" w:hAnsi="Times New Roman" w:cs="Times New Roman"/>
                  <w:b/>
                  <w:color w:val="000000"/>
                  <w:sz w:val="18"/>
                  <w:szCs w:val="18"/>
                </w:rPr>
                <w:t>Shutterstock</w:t>
              </w:r>
              <w:proofErr w:type="spellEnd"/>
              <w:r>
                <w:rPr>
                  <w:rFonts w:ascii="Times New Roman" w:hAnsi="Times New Roman" w:cs="Times New Roman"/>
                  <w:b/>
                  <w:color w:val="000000"/>
                  <w:sz w:val="18"/>
                  <w:szCs w:val="18"/>
                </w:rPr>
                <w:t xml:space="preserve"> (o URL o la ruta en </w:t>
              </w:r>
              <w:proofErr w:type="spellStart"/>
              <w:r>
                <w:rPr>
                  <w:rFonts w:ascii="Times New Roman" w:hAnsi="Times New Roman" w:cs="Times New Roman"/>
                  <w:b/>
                  <w:color w:val="000000"/>
                  <w:sz w:val="18"/>
                  <w:szCs w:val="18"/>
                </w:rPr>
                <w:t>AulaPlaneta</w:t>
              </w:r>
              <w:proofErr w:type="spellEnd"/>
              <w:r>
                <w:rPr>
                  <w:rFonts w:ascii="Times New Roman" w:hAnsi="Times New Roman" w:cs="Times New Roman"/>
                  <w:b/>
                  <w:color w:val="000000"/>
                  <w:sz w:val="18"/>
                  <w:szCs w:val="18"/>
                </w:rPr>
                <w:t>)</w:t>
              </w:r>
            </w:ins>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E2E62E" w14:textId="77777777" w:rsidR="00495619" w:rsidRDefault="00495619">
            <w:pPr>
              <w:rPr>
                <w:ins w:id="313" w:author="Alex" w:date="2015-07-20T13:00:00Z"/>
                <w:rFonts w:ascii="Times New Roman" w:hAnsi="Times New Roman" w:cs="Times New Roman"/>
                <w:color w:val="000000"/>
              </w:rPr>
            </w:pPr>
          </w:p>
        </w:tc>
      </w:tr>
      <w:tr w:rsidR="00495619" w14:paraId="76AF599B" w14:textId="77777777" w:rsidTr="00495619">
        <w:trPr>
          <w:ins w:id="314" w:author="Alex" w:date="2015-07-20T13:00: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86C922" w14:textId="77777777" w:rsidR="00495619" w:rsidRDefault="00495619">
            <w:pPr>
              <w:rPr>
                <w:ins w:id="315" w:author="Alex" w:date="2015-07-20T13:00:00Z"/>
                <w:rFonts w:ascii="Times New Roman" w:hAnsi="Times New Roman" w:cs="Times New Roman"/>
                <w:color w:val="000000"/>
              </w:rPr>
            </w:pPr>
            <w:ins w:id="316" w:author="Alex" w:date="2015-07-20T13:00:00Z">
              <w:r>
                <w:rPr>
                  <w:rFonts w:ascii="Times New Roman" w:hAnsi="Times New Roman" w:cs="Times New Roman"/>
                  <w:b/>
                  <w:color w:val="000000"/>
                  <w:sz w:val="18"/>
                  <w:szCs w:val="18"/>
                </w:rPr>
                <w:t>Pie de imagen</w:t>
              </w:r>
            </w:ins>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DEFD7D" w14:textId="2A51354A" w:rsidR="00495619" w:rsidRDefault="00495619">
            <w:pPr>
              <w:rPr>
                <w:ins w:id="317" w:author="Alex" w:date="2015-07-20T13:00:00Z"/>
                <w:rFonts w:ascii="Times New Roman" w:hAnsi="Times New Roman" w:cs="Times New Roman"/>
                <w:color w:val="000000"/>
              </w:rPr>
            </w:pPr>
            <w:ins w:id="318" w:author="Alex" w:date="2015-07-20T13:01:00Z">
              <w:r>
                <w:rPr>
                  <w:rFonts w:ascii="Times New Roman" w:hAnsi="Times New Roman" w:cs="Times New Roman"/>
                  <w:color w:val="000000"/>
                </w:rPr>
                <w:t>Expresión analítica de una función</w:t>
              </w:r>
            </w:ins>
            <w:ins w:id="319" w:author="Alex" w:date="2015-07-20T13:04:00Z">
              <w:r w:rsidR="00CD2624">
                <w:rPr>
                  <w:rFonts w:ascii="Times New Roman" w:hAnsi="Times New Roman" w:cs="Times New Roman"/>
                  <w:color w:val="000000"/>
                </w:rPr>
                <w:t xml:space="preserve"> como ecuación</w:t>
              </w:r>
            </w:ins>
          </w:p>
        </w:tc>
      </w:tr>
      <w:tr w:rsidR="00495619" w14:paraId="043A5F92" w14:textId="77777777" w:rsidTr="00495619">
        <w:trPr>
          <w:ins w:id="320" w:author="Alex" w:date="2015-07-20T13:00: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0D8E2A" w14:textId="77777777" w:rsidR="00495619" w:rsidRDefault="00495619">
            <w:pPr>
              <w:rPr>
                <w:ins w:id="321" w:author="Alex" w:date="2015-07-20T13:00:00Z"/>
                <w:rFonts w:ascii="Times New Roman" w:hAnsi="Times New Roman" w:cs="Times New Roman"/>
                <w:b/>
                <w:color w:val="000000"/>
                <w:sz w:val="18"/>
                <w:szCs w:val="18"/>
              </w:rPr>
            </w:pPr>
            <w:ins w:id="322" w:author="Alex" w:date="2015-07-20T13:00:00Z">
              <w:r>
                <w:rPr>
                  <w:rFonts w:ascii="Times New Roman" w:hAnsi="Times New Roman" w:cs="Times New Roman"/>
                  <w:b/>
                  <w:color w:val="000000"/>
                  <w:sz w:val="18"/>
                  <w:szCs w:val="18"/>
                </w:rPr>
                <w:t>Ubicación del pie de imagen</w:t>
              </w:r>
            </w:ins>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13A8AA" w14:textId="77777777" w:rsidR="00495619" w:rsidRDefault="00495619">
            <w:pPr>
              <w:rPr>
                <w:ins w:id="323" w:author="Alex" w:date="2015-07-20T13:00:00Z"/>
                <w:rFonts w:ascii="Times New Roman" w:hAnsi="Times New Roman" w:cs="Times New Roman"/>
                <w:color w:val="000000"/>
              </w:rPr>
            </w:pPr>
            <w:ins w:id="324" w:author="Alex" w:date="2015-07-20T13:00:00Z">
              <w:r>
                <w:rPr>
                  <w:rFonts w:ascii="Times New Roman" w:hAnsi="Times New Roman" w:cs="Times New Roman"/>
                  <w:color w:val="000000"/>
                </w:rPr>
                <w:t>Inferior o lateral</w:t>
              </w:r>
            </w:ins>
          </w:p>
        </w:tc>
      </w:tr>
    </w:tbl>
    <w:p w14:paraId="325D0ACE" w14:textId="77777777" w:rsidR="00346963" w:rsidRPr="00441BF2" w:rsidRDefault="00346963" w:rsidP="009C6C16">
      <w:pPr>
        <w:spacing w:after="0"/>
        <w:jc w:val="both"/>
        <w:rPr>
          <w:rFonts w:ascii="Times New Roman" w:hAnsi="Times New Roman" w:cs="Times New Roman"/>
        </w:rPr>
      </w:pPr>
    </w:p>
    <w:p w14:paraId="4405DA5E" w14:textId="380FE656" w:rsidR="004A6D1C" w:rsidRPr="00441BF2" w:rsidRDefault="004A6D1C" w:rsidP="009C6C16">
      <w:pPr>
        <w:spacing w:after="0"/>
        <w:jc w:val="both"/>
        <w:rPr>
          <w:rFonts w:ascii="Times New Roman" w:hAnsi="Times New Roman" w:cs="Times New Roman"/>
        </w:rPr>
      </w:pPr>
      <w:r w:rsidRPr="00441BF2">
        <w:rPr>
          <w:rFonts w:ascii="Times New Roman" w:hAnsi="Times New Roman" w:cs="Times New Roman"/>
        </w:rPr>
        <w:t>Veamos</w:t>
      </w:r>
      <w:r w:rsidR="00346963" w:rsidRPr="00441BF2">
        <w:rPr>
          <w:rFonts w:ascii="Times New Roman" w:hAnsi="Times New Roman" w:cs="Times New Roman"/>
        </w:rPr>
        <w:t xml:space="preserve"> algunos ejemplos</w:t>
      </w:r>
      <w:r w:rsidRPr="00441BF2">
        <w:rPr>
          <w:rFonts w:ascii="Times New Roman" w:hAnsi="Times New Roman" w:cs="Times New Roman"/>
        </w:rPr>
        <w:t>:</w:t>
      </w:r>
    </w:p>
    <w:p w14:paraId="2F9731F3" w14:textId="77777777" w:rsidR="004A6D1C" w:rsidRPr="00441BF2" w:rsidRDefault="004A6D1C" w:rsidP="004A6D1C">
      <w:pPr>
        <w:spacing w:after="0"/>
        <w:rPr>
          <w:rFonts w:ascii="Times New Roman" w:hAnsi="Times New Roman" w:cs="Times New Roman"/>
        </w:rPr>
      </w:pPr>
    </w:p>
    <w:p w14:paraId="24325616" w14:textId="2C807071" w:rsidR="00A20DB3" w:rsidRDefault="004A6D1C" w:rsidP="009C6C16">
      <w:pPr>
        <w:pStyle w:val="Prrafodelista"/>
        <w:numPr>
          <w:ilvl w:val="0"/>
          <w:numId w:val="2"/>
        </w:numPr>
        <w:spacing w:after="0"/>
        <w:jc w:val="both"/>
        <w:rPr>
          <w:ins w:id="325" w:author="Alex" w:date="2015-07-20T12:42:00Z"/>
          <w:rFonts w:ascii="Times New Roman" w:hAnsi="Times New Roman" w:cs="Times New Roman"/>
        </w:rPr>
      </w:pPr>
      <w:r w:rsidRPr="00441BF2">
        <w:rPr>
          <w:rFonts w:ascii="Times New Roman" w:hAnsi="Times New Roman" w:cs="Times New Roman"/>
        </w:rPr>
        <w:t>La relación “</w:t>
      </w:r>
      <w:r w:rsidR="00F13DD4">
        <w:rPr>
          <w:rFonts w:ascii="Times New Roman" w:hAnsi="Times New Roman" w:cs="Times New Roman"/>
        </w:rPr>
        <w:t>s</w:t>
      </w:r>
      <w:r w:rsidRPr="00441BF2">
        <w:rPr>
          <w:rFonts w:ascii="Times New Roman" w:hAnsi="Times New Roman" w:cs="Times New Roman"/>
        </w:rPr>
        <w:t>er cuadrado de” se puede escribir como</w:t>
      </w:r>
      <w:ins w:id="326" w:author="Alex" w:date="2015-07-20T12:42:00Z">
        <w:r w:rsidR="00A20DB3">
          <w:rPr>
            <w:rFonts w:ascii="Times New Roman" w:hAnsi="Times New Roman" w:cs="Times New Roman"/>
          </w:rPr>
          <w:t xml:space="preserve"> </w:t>
        </w:r>
      </w:ins>
      <w:ins w:id="327" w:author="Alex" w:date="2015-07-20T12:43:00Z">
        <w:r w:rsidR="00092C72">
          <w:rPr>
            <w:rFonts w:ascii="Times New Roman" w:hAnsi="Times New Roman" w:cs="Times New Roman"/>
          </w:rPr>
          <w:t>f(x)=x</w:t>
        </w:r>
        <w:r w:rsidR="00092C72" w:rsidRPr="00092C72">
          <w:rPr>
            <w:rFonts w:ascii="Times New Roman" w:hAnsi="Times New Roman" w:cs="Times New Roman"/>
            <w:vertAlign w:val="superscript"/>
            <w:rPrChange w:id="328" w:author="Alex" w:date="2015-07-20T12:43:00Z">
              <w:rPr>
                <w:rFonts w:ascii="Times New Roman" w:hAnsi="Times New Roman" w:cs="Times New Roman"/>
              </w:rPr>
            </w:rPrChange>
          </w:rPr>
          <w:t>2</w:t>
        </w:r>
      </w:ins>
      <w:del w:id="329" w:author="Alex" w:date="2015-07-20T12:43:00Z">
        <w:r w:rsidRPr="00441BF2" w:rsidDel="00092C72">
          <w:rPr>
            <w:rFonts w:ascii="Times New Roman" w:hAnsi="Times New Roman" w:cs="Times New Roman"/>
          </w:rPr>
          <w:delText xml:space="preserve"> </w:delTex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oMath>
      </w:del>
      <w:r w:rsidRPr="00441BF2">
        <w:rPr>
          <w:rFonts w:ascii="Times New Roman" w:hAnsi="Times New Roman" w:cs="Times New Roman"/>
        </w:rPr>
        <w:t xml:space="preserve">. </w:t>
      </w:r>
      <w:r w:rsidR="00FF6CCB">
        <w:rPr>
          <w:rFonts w:ascii="Times New Roman" w:hAnsi="Times New Roman" w:cs="Times New Roman"/>
        </w:rPr>
        <w:t xml:space="preserve">Esta relación </w:t>
      </w:r>
      <w:r w:rsidRPr="00441BF2">
        <w:rPr>
          <w:rFonts w:ascii="Times New Roman" w:hAnsi="Times New Roman" w:cs="Times New Roman"/>
          <w:b/>
        </w:rPr>
        <w:t>Sí</w:t>
      </w:r>
      <w:r w:rsidRPr="00441BF2">
        <w:rPr>
          <w:rFonts w:ascii="Times New Roman" w:hAnsi="Times New Roman" w:cs="Times New Roman"/>
        </w:rPr>
        <w:t xml:space="preserve"> es una función</w:t>
      </w:r>
      <w:del w:id="330" w:author="Alex" w:date="2015-07-20T12:42:00Z">
        <w:r w:rsidRPr="00441BF2" w:rsidDel="00A20DB3">
          <w:rPr>
            <w:rFonts w:ascii="Times New Roman" w:hAnsi="Times New Roman" w:cs="Times New Roman"/>
          </w:rPr>
          <w:delText>,</w:delText>
        </w:r>
      </w:del>
      <w:ins w:id="331" w:author="Alex" w:date="2015-07-20T12:42:00Z">
        <w:r w:rsidR="00A20DB3">
          <w:rPr>
            <w:rFonts w:ascii="Times New Roman" w:hAnsi="Times New Roman" w:cs="Times New Roman"/>
          </w:rPr>
          <w:t>.</w:t>
        </w:r>
      </w:ins>
      <w:r w:rsidRPr="00441BF2">
        <w:rPr>
          <w:rFonts w:ascii="Times New Roman" w:hAnsi="Times New Roman" w:cs="Times New Roman"/>
        </w:rPr>
        <w:t xml:space="preserve"> </w:t>
      </w:r>
      <w:del w:id="332" w:author="Alex" w:date="2015-07-20T12:42:00Z">
        <w:r w:rsidRPr="00441BF2" w:rsidDel="00A20DB3">
          <w:rPr>
            <w:rFonts w:ascii="Times New Roman" w:hAnsi="Times New Roman" w:cs="Times New Roman"/>
          </w:rPr>
          <w:delText xml:space="preserve">ya que a cada número le corresponde un único </w:delText>
        </w:r>
        <w:r w:rsidR="00FF6CCB" w:rsidDel="00A20DB3">
          <w:rPr>
            <w:rFonts w:ascii="Times New Roman" w:hAnsi="Times New Roman" w:cs="Times New Roman"/>
          </w:rPr>
          <w:delText xml:space="preserve">número </w:delText>
        </w:r>
        <w:r w:rsidRPr="00441BF2" w:rsidDel="00A20DB3">
          <w:rPr>
            <w:rFonts w:ascii="Times New Roman" w:hAnsi="Times New Roman" w:cs="Times New Roman"/>
          </w:rPr>
          <w:delText xml:space="preserve">cuadrado. Sin embargo, la relación </w:delText>
        </w:r>
      </w:del>
    </w:p>
    <w:p w14:paraId="5663FD09" w14:textId="042B6B13" w:rsidR="004A6D1C" w:rsidRPr="00441BF2" w:rsidRDefault="00A20DB3" w:rsidP="009C6C16">
      <w:pPr>
        <w:pStyle w:val="Prrafodelista"/>
        <w:numPr>
          <w:ilvl w:val="0"/>
          <w:numId w:val="2"/>
        </w:numPr>
        <w:spacing w:after="0"/>
        <w:jc w:val="both"/>
        <w:rPr>
          <w:rFonts w:ascii="Times New Roman" w:hAnsi="Times New Roman" w:cs="Times New Roman"/>
        </w:rPr>
      </w:pPr>
      <w:ins w:id="333" w:author="Alex" w:date="2015-07-20T12:42:00Z">
        <w:r>
          <w:rPr>
            <w:rFonts w:ascii="Times New Roman" w:hAnsi="Times New Roman" w:cs="Times New Roman"/>
          </w:rPr>
          <w:t xml:space="preserve">La relación </w:t>
        </w:r>
      </w:ins>
      <w:r w:rsidR="004A6D1C" w:rsidRPr="00441BF2">
        <w:rPr>
          <w:rFonts w:ascii="Times New Roman" w:hAnsi="Times New Roman" w:cs="Times New Roman"/>
        </w:rPr>
        <w:t>“</w:t>
      </w:r>
      <w:r w:rsidR="00F13DD4">
        <w:rPr>
          <w:rFonts w:ascii="Times New Roman" w:hAnsi="Times New Roman" w:cs="Times New Roman"/>
        </w:rPr>
        <w:t>s</w:t>
      </w:r>
      <w:r w:rsidR="004A6D1C" w:rsidRPr="00441BF2">
        <w:rPr>
          <w:rFonts w:ascii="Times New Roman" w:hAnsi="Times New Roman" w:cs="Times New Roman"/>
        </w:rPr>
        <w:t xml:space="preserve">er raíz cuadrada de” </w:t>
      </w:r>
      <w:r w:rsidR="004A6D1C" w:rsidRPr="00FF6CCB">
        <w:rPr>
          <w:rFonts w:ascii="Times New Roman" w:hAnsi="Times New Roman" w:cs="Times New Roman"/>
        </w:rPr>
        <w:t>no</w:t>
      </w:r>
      <w:r w:rsidR="004A6D1C" w:rsidRPr="00441BF2">
        <w:rPr>
          <w:rFonts w:ascii="Times New Roman" w:hAnsi="Times New Roman" w:cs="Times New Roman"/>
        </w:rPr>
        <w:t xml:space="preserve"> es una función, ya que cada número positivo tiene dos raíces cuadradas</w:t>
      </w:r>
      <w:ins w:id="334" w:author="Alex" w:date="2015-07-20T12:42:00Z">
        <w:r>
          <w:rPr>
            <w:rFonts w:ascii="Times New Roman" w:hAnsi="Times New Roman" w:cs="Times New Roman"/>
          </w:rPr>
          <w:t xml:space="preserve">, por ejemplo </w:t>
        </w:r>
      </w:ins>
      <w:ins w:id="335" w:author="Alex" w:date="2015-07-20T12:51:00Z">
        <w:r w:rsidR="00092C72">
          <w:rPr>
            <w:rFonts w:ascii="Times New Roman" w:hAnsi="Times New Roman" w:cs="Times New Roman"/>
          </w:rPr>
          <w:t>4 tiene como raíces cuadradas 2 y -2</w:t>
        </w:r>
      </w:ins>
      <w:r w:rsidR="004A6D1C" w:rsidRPr="00441BF2">
        <w:rPr>
          <w:rFonts w:ascii="Times New Roman" w:hAnsi="Times New Roman" w:cs="Times New Roman"/>
        </w:rPr>
        <w:t>. Lo que sí es función es “</w:t>
      </w:r>
      <w:r w:rsidR="00F13DD4">
        <w:rPr>
          <w:rFonts w:ascii="Times New Roman" w:hAnsi="Times New Roman" w:cs="Times New Roman"/>
        </w:rPr>
        <w:t>s</w:t>
      </w:r>
      <w:r w:rsidR="004A6D1C" w:rsidRPr="00441BF2">
        <w:rPr>
          <w:rFonts w:ascii="Times New Roman" w:hAnsi="Times New Roman" w:cs="Times New Roman"/>
        </w:rPr>
        <w:t>er raíz cuadrada positiva de” y “</w:t>
      </w:r>
      <w:r w:rsidR="00F13DD4">
        <w:rPr>
          <w:rFonts w:ascii="Times New Roman" w:hAnsi="Times New Roman" w:cs="Times New Roman"/>
        </w:rPr>
        <w:t>s</w:t>
      </w:r>
      <w:r w:rsidR="004A6D1C" w:rsidRPr="00441BF2">
        <w:rPr>
          <w:rFonts w:ascii="Times New Roman" w:hAnsi="Times New Roman" w:cs="Times New Roman"/>
        </w:rPr>
        <w:t>er raíz cuadrada negativa de”</w:t>
      </w:r>
      <w:del w:id="336" w:author="Alex" w:date="2015-07-20T12:51:00Z">
        <w:r w:rsidR="004A6D1C" w:rsidRPr="00441BF2" w:rsidDel="00092C72">
          <w:rPr>
            <w:rFonts w:ascii="Times New Roman" w:hAnsi="Times New Roman" w:cs="Times New Roman"/>
          </w:rPr>
          <w:delText xml:space="preserve">, que se escriben respectivamente como </w:delTex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rad>
            <m:radPr>
              <m:ctrlPr>
                <w:rPr>
                  <w:rFonts w:ascii="Cambria Math" w:hAnsi="Cambria Math" w:cs="Times New Roman"/>
                  <w:i/>
                </w:rPr>
              </m:ctrlPr>
            </m:radPr>
            <m:deg>
              <m:r>
                <w:rPr>
                  <w:rFonts w:ascii="Cambria Math" w:hAnsi="Cambria Math" w:cs="Times New Roman"/>
                </w:rPr>
                <m:t>2</m:t>
              </m:r>
            </m:deg>
            <m:e>
              <m:r>
                <w:rPr>
                  <w:rFonts w:ascii="Cambria Math" w:hAnsi="Cambria Math" w:cs="Times New Roman"/>
                </w:rPr>
                <m:t>x</m:t>
              </m:r>
            </m:e>
          </m:rad>
        </m:oMath>
        <w:r w:rsidR="004A6D1C" w:rsidRPr="00441BF2" w:rsidDel="00092C72">
          <w:rPr>
            <w:rFonts w:ascii="Times New Roman" w:eastAsiaTheme="minorEastAsia" w:hAnsi="Times New Roman" w:cs="Times New Roman"/>
          </w:rPr>
          <w:delText xml:space="preserve"> y </w:delTex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rad>
            <m:radPr>
              <m:ctrlPr>
                <w:rPr>
                  <w:rFonts w:ascii="Cambria Math" w:hAnsi="Cambria Math" w:cs="Times New Roman"/>
                  <w:i/>
                </w:rPr>
              </m:ctrlPr>
            </m:radPr>
            <m:deg/>
            <m:e>
              <m:r>
                <w:rPr>
                  <w:rFonts w:ascii="Cambria Math" w:hAnsi="Cambria Math" w:cs="Times New Roman"/>
                </w:rPr>
                <m:t>x</m:t>
              </m:r>
            </m:e>
          </m:rad>
        </m:oMath>
        <w:r w:rsidR="004A6D1C" w:rsidRPr="00441BF2" w:rsidDel="00092C72">
          <w:rPr>
            <w:rFonts w:ascii="Times New Roman" w:eastAsiaTheme="minorEastAsia" w:hAnsi="Times New Roman" w:cs="Times New Roman"/>
          </w:rPr>
          <w:delText>.</w:delText>
        </w:r>
      </w:del>
      <w:ins w:id="337" w:author="Alex" w:date="2015-07-20T12:51:00Z">
        <w:r w:rsidR="00092C72">
          <w:rPr>
            <w:rFonts w:ascii="Times New Roman" w:eastAsiaTheme="minorEastAsia" w:hAnsi="Times New Roman" w:cs="Times New Roman"/>
          </w:rPr>
          <w:t>.</w:t>
        </w:r>
      </w:ins>
    </w:p>
    <w:p w14:paraId="10B76696" w14:textId="077FBE0F" w:rsidR="00092C72" w:rsidRPr="00092C72" w:rsidRDefault="004A6D1C" w:rsidP="009C6C16">
      <w:pPr>
        <w:pStyle w:val="Prrafodelista"/>
        <w:numPr>
          <w:ilvl w:val="0"/>
          <w:numId w:val="2"/>
        </w:numPr>
        <w:spacing w:after="0"/>
        <w:jc w:val="both"/>
        <w:rPr>
          <w:ins w:id="338" w:author="Alex" w:date="2015-07-20T12:51:00Z"/>
          <w:rFonts w:ascii="Times New Roman" w:hAnsi="Times New Roman" w:cs="Times New Roman"/>
          <w:rPrChange w:id="339" w:author="Alex" w:date="2015-07-20T12:51:00Z">
            <w:rPr>
              <w:ins w:id="340" w:author="Alex" w:date="2015-07-20T12:51:00Z"/>
              <w:rFonts w:ascii="Times New Roman" w:eastAsiaTheme="minorEastAsia" w:hAnsi="Times New Roman" w:cs="Times New Roman"/>
            </w:rPr>
          </w:rPrChange>
        </w:rPr>
      </w:pPr>
      <w:r w:rsidRPr="00441BF2">
        <w:rPr>
          <w:rFonts w:ascii="Times New Roman" w:hAnsi="Times New Roman" w:cs="Times New Roman"/>
        </w:rPr>
        <w:t>La relación “</w:t>
      </w:r>
      <w:r w:rsidR="00F13DD4">
        <w:rPr>
          <w:rFonts w:ascii="Times New Roman" w:hAnsi="Times New Roman" w:cs="Times New Roman"/>
        </w:rPr>
        <w:t>s</w:t>
      </w:r>
      <w:r w:rsidRPr="00441BF2">
        <w:rPr>
          <w:rFonts w:ascii="Times New Roman" w:hAnsi="Times New Roman" w:cs="Times New Roman"/>
        </w:rPr>
        <w:t xml:space="preserve">er el </w:t>
      </w:r>
      <m:oMath>
        <m:r>
          <w:rPr>
            <w:rFonts w:ascii="Cambria Math" w:hAnsi="Cambria Math" w:cs="Times New Roman"/>
          </w:rPr>
          <m:t>n</m:t>
        </m:r>
      </m:oMath>
      <w:r w:rsidRPr="00441BF2">
        <w:rPr>
          <w:rFonts w:ascii="Times New Roman" w:hAnsi="Times New Roman" w:cs="Times New Roman"/>
        </w:rPr>
        <w:t>-</w:t>
      </w:r>
      <w:proofErr w:type="spellStart"/>
      <w:r w:rsidRPr="001A6CA3">
        <w:rPr>
          <w:rFonts w:ascii="Times New Roman" w:hAnsi="Times New Roman" w:cs="Times New Roman"/>
          <w:i/>
        </w:rPr>
        <w:t>ésimo</w:t>
      </w:r>
      <w:proofErr w:type="spellEnd"/>
      <w:r w:rsidRPr="00441BF2">
        <w:rPr>
          <w:rFonts w:ascii="Times New Roman" w:hAnsi="Times New Roman" w:cs="Times New Roman"/>
        </w:rPr>
        <w:t xml:space="preserve"> número triangular”, en el conjunto de los números naturales, asigna a cada natural la suma de los números naturales desde 1 hasta </w:t>
      </w:r>
      <m:oMath>
        <m:r>
          <w:rPr>
            <w:rFonts w:ascii="Cambria Math" w:hAnsi="Cambria Math" w:cs="Times New Roman"/>
          </w:rPr>
          <m:t>n</m:t>
        </m:r>
      </m:oMath>
      <w:r w:rsidRPr="00441BF2">
        <w:rPr>
          <w:rFonts w:ascii="Times New Roman" w:hAnsi="Times New Roman" w:cs="Times New Roman"/>
        </w:rPr>
        <w:t>. Se puede escribir</w:t>
      </w:r>
      <w:ins w:id="341" w:author="Alex" w:date="2015-07-20T12:52:00Z">
        <w:r w:rsidR="00113216">
          <w:rPr>
            <w:rFonts w:ascii="Times New Roman" w:hAnsi="Times New Roman" w:cs="Times New Roman"/>
          </w:rPr>
          <w:t xml:space="preserve"> anal</w:t>
        </w:r>
      </w:ins>
      <w:ins w:id="342" w:author="Alex" w:date="2015-07-20T12:53:00Z">
        <w:r w:rsidR="00113216">
          <w:rPr>
            <w:rFonts w:ascii="Times New Roman" w:hAnsi="Times New Roman" w:cs="Times New Roman"/>
          </w:rPr>
          <w:t>íticamente</w:t>
        </w:r>
      </w:ins>
      <w:r w:rsidRPr="00441BF2">
        <w:rPr>
          <w:rFonts w:ascii="Times New Roman" w:hAnsi="Times New Roman" w:cs="Times New Roman"/>
        </w:rPr>
        <w:t xml:space="preserve"> como </w:t>
      </w:r>
    </w:p>
    <w:p w14:paraId="4832F613" w14:textId="20E3F364" w:rsidR="007142CD" w:rsidRDefault="004A6D1C">
      <w:pPr>
        <w:pStyle w:val="Prrafodelista"/>
        <w:spacing w:after="0"/>
        <w:jc w:val="both"/>
        <w:rPr>
          <w:ins w:id="343" w:author="Alex" w:date="2015-08-02T18:53:00Z"/>
          <w:rFonts w:ascii="Times New Roman" w:eastAsiaTheme="minorEastAsia" w:hAnsi="Times New Roman" w:cs="Times New Roman"/>
          <w:b/>
        </w:rPr>
        <w:pPrChange w:id="344" w:author="Alex" w:date="2015-07-20T12:52:00Z">
          <w:pPr>
            <w:pStyle w:val="Prrafodelista"/>
            <w:numPr>
              <w:numId w:val="2"/>
            </w:numPr>
            <w:spacing w:after="0"/>
            <w:ind w:hanging="360"/>
            <w:jc w:val="both"/>
          </w:pPr>
        </w:pPrChange>
      </w:pPr>
      <w:del w:id="345" w:author="Alex" w:date="2015-08-02T18:59:00Z">
        <m:oMathPara>
          <m:oMath>
            <m:r>
              <m:rPr>
                <m:sty m:val="bi"/>
              </m:rPr>
              <w:rPr>
                <w:rFonts w:ascii="Cambria Math" w:hAnsi="Cambria Math" w:cs="Times New Roman"/>
              </w:rPr>
              <m:t>f</m:t>
            </m:r>
            <m:d>
              <m:dPr>
                <m:ctrlPr>
                  <w:rPr>
                    <w:rFonts w:ascii="Cambria Math" w:hAnsi="Cambria Math" w:cs="Times New Roman"/>
                    <w:b/>
                    <w:i/>
                  </w:rPr>
                </m:ctrlPr>
              </m:dPr>
              <m:e>
                <m:r>
                  <m:rPr>
                    <m:sty m:val="bi"/>
                  </m:rPr>
                  <w:rPr>
                    <w:rFonts w:ascii="Cambria Math" w:hAnsi="Cambria Math" w:cs="Times New Roman"/>
                  </w:rPr>
                  <m:t>n</m:t>
                </m:r>
              </m:e>
            </m:d>
            <m:r>
              <m:rPr>
                <m:sty m:val="bi"/>
              </m:rPr>
              <w:rPr>
                <w:rFonts w:ascii="Cambria Math" w:hAnsi="Cambria Math" w:cs="Times New Roman"/>
              </w:rPr>
              <m:t>=</m:t>
            </m:r>
            <m:f>
              <m:fPr>
                <m:ctrlPr>
                  <w:rPr>
                    <w:rFonts w:ascii="Cambria Math" w:hAnsi="Cambria Math" w:cs="Times New Roman"/>
                    <w:b/>
                    <w:i/>
                  </w:rPr>
                </m:ctrlPr>
              </m:fPr>
              <m:num>
                <m:r>
                  <m:rPr>
                    <m:sty m:val="bi"/>
                  </m:rPr>
                  <w:rPr>
                    <w:rFonts w:ascii="Cambria Math" w:hAnsi="Cambria Math" w:cs="Times New Roman"/>
                  </w:rPr>
                  <m:t>n</m:t>
                </m:r>
                <m:d>
                  <m:dPr>
                    <m:ctrlPr>
                      <w:rPr>
                        <w:rFonts w:ascii="Cambria Math" w:hAnsi="Cambria Math" w:cs="Times New Roman"/>
                        <w:b/>
                        <w:i/>
                      </w:rPr>
                    </m:ctrlPr>
                  </m:dPr>
                  <m:e>
                    <m:r>
                      <m:rPr>
                        <m:sty m:val="bi"/>
                      </m:rPr>
                      <w:rPr>
                        <w:rFonts w:ascii="Cambria Math" w:hAnsi="Cambria Math" w:cs="Times New Roman"/>
                      </w:rPr>
                      <m:t>n+3</m:t>
                    </m:r>
                  </m:e>
                </m:d>
              </m:num>
              <m:den>
                <m:r>
                  <m:rPr>
                    <m:sty m:val="bi"/>
                  </m:rPr>
                  <w:rPr>
                    <w:rFonts w:ascii="Cambria Math" w:hAnsi="Cambria Math" w:cs="Times New Roman"/>
                  </w:rPr>
                  <m:t>2</m:t>
                </m:r>
              </m:den>
            </m:f>
          </m:oMath>
        </m:oMathPara>
      </w:del>
    </w:p>
    <w:p w14:paraId="50E30008" w14:textId="69AEAF8F" w:rsidR="00092C72" w:rsidRPr="00092C72" w:rsidRDefault="007142CD">
      <w:pPr>
        <w:pStyle w:val="Prrafodelista"/>
        <w:spacing w:after="0"/>
        <w:jc w:val="both"/>
        <w:rPr>
          <w:ins w:id="346" w:author="Alex" w:date="2015-07-20T12:52:00Z"/>
          <w:rFonts w:ascii="Times New Roman" w:hAnsi="Times New Roman" w:cs="Times New Roman"/>
          <w:rPrChange w:id="347" w:author="Alex" w:date="2015-07-20T12:52:00Z">
            <w:rPr>
              <w:ins w:id="348" w:author="Alex" w:date="2015-07-20T12:52:00Z"/>
              <w:rFonts w:ascii="Times New Roman" w:eastAsiaTheme="minorEastAsia" w:hAnsi="Times New Roman" w:cs="Times New Roman"/>
            </w:rPr>
          </w:rPrChange>
        </w:rPr>
        <w:pPrChange w:id="349" w:author="Alex" w:date="2015-07-20T12:52:00Z">
          <w:pPr>
            <w:pStyle w:val="Prrafodelista"/>
            <w:numPr>
              <w:numId w:val="2"/>
            </w:numPr>
            <w:spacing w:after="0"/>
            <w:ind w:hanging="360"/>
            <w:jc w:val="both"/>
          </w:pPr>
        </w:pPrChange>
      </w:pPr>
      <w:ins w:id="350" w:author="Alex" w:date="2015-08-02T18:53:00Z">
        <w:r>
          <w:rPr>
            <w:rFonts w:ascii="Times New Roman" w:eastAsiaTheme="minorEastAsia" w:hAnsi="Times New Roman" w:cs="Times New Roman"/>
            <w:b/>
          </w:rPr>
          <w:t>&lt;&lt;FQ_MA_10_01_00</w:t>
        </w:r>
      </w:ins>
      <w:ins w:id="351" w:author="Alex" w:date="2015-08-02T18:54:00Z">
        <w:r>
          <w:rPr>
            <w:rFonts w:ascii="Times New Roman" w:eastAsiaTheme="minorEastAsia" w:hAnsi="Times New Roman" w:cs="Times New Roman"/>
            <w:b/>
          </w:rPr>
          <w:t>1</w:t>
        </w:r>
      </w:ins>
      <w:ins w:id="352" w:author="Alex" w:date="2015-08-02T18:53:00Z">
        <w:r>
          <w:rPr>
            <w:rFonts w:ascii="Times New Roman" w:eastAsiaTheme="minorEastAsia" w:hAnsi="Times New Roman" w:cs="Times New Roman"/>
            <w:b/>
          </w:rPr>
          <w:t>.</w:t>
        </w:r>
        <w:commentRangeStart w:id="353"/>
        <w:r>
          <w:rPr>
            <w:rFonts w:ascii="Times New Roman" w:eastAsiaTheme="minorEastAsia" w:hAnsi="Times New Roman" w:cs="Times New Roman"/>
            <w:b/>
          </w:rPr>
          <w:t>gif</w:t>
        </w:r>
      </w:ins>
      <w:commentRangeEnd w:id="353"/>
      <w:ins w:id="354" w:author="Alex" w:date="2015-08-02T18:59:00Z">
        <w:r w:rsidR="00761FDB">
          <w:rPr>
            <w:rStyle w:val="Refdecomentario"/>
            <w:rFonts w:ascii="Calibri" w:eastAsia="Calibri" w:hAnsi="Calibri" w:cs="Times New Roman"/>
            <w:lang w:val="es-MX"/>
          </w:rPr>
          <w:commentReference w:id="353"/>
        </w:r>
      </w:ins>
      <w:ins w:id="355" w:author="Alex" w:date="2015-08-02T18:53:00Z">
        <w:r>
          <w:rPr>
            <w:rFonts w:ascii="Times New Roman" w:eastAsiaTheme="minorEastAsia" w:hAnsi="Times New Roman" w:cs="Times New Roman"/>
            <w:b/>
          </w:rPr>
          <w:t>&gt;&gt;</w:t>
        </w:r>
      </w:ins>
      <w:del w:id="356" w:author="Alex" w:date="2015-07-20T12:53:00Z">
        <w:r w:rsidR="004A6D1C" w:rsidRPr="00441BF2" w:rsidDel="00113216">
          <w:rPr>
            <w:rFonts w:ascii="Times New Roman" w:eastAsiaTheme="minorEastAsia" w:hAnsi="Times New Roman" w:cs="Times New Roman"/>
          </w:rPr>
          <w:delText>,</w:delText>
        </w:r>
      </w:del>
    </w:p>
    <w:p w14:paraId="63FCFE38" w14:textId="77777777" w:rsidR="00761FDB" w:rsidRDefault="00761FDB">
      <w:pPr>
        <w:pStyle w:val="Prrafodelista"/>
        <w:spacing w:after="0"/>
        <w:jc w:val="both"/>
        <w:rPr>
          <w:ins w:id="357" w:author="Alex" w:date="2015-08-02T18:59:00Z"/>
          <w:rFonts w:ascii="Times New Roman" w:eastAsiaTheme="minorEastAsia" w:hAnsi="Times New Roman" w:cs="Times New Roman"/>
        </w:rPr>
        <w:pPrChange w:id="358" w:author="Alex" w:date="2015-07-20T12:54:00Z">
          <w:pPr>
            <w:pStyle w:val="Prrafodelista"/>
            <w:numPr>
              <w:numId w:val="2"/>
            </w:numPr>
            <w:spacing w:after="0"/>
            <w:ind w:hanging="360"/>
            <w:jc w:val="both"/>
          </w:pPr>
        </w:pPrChange>
      </w:pPr>
    </w:p>
    <w:p w14:paraId="54EF203B" w14:textId="14A5DFBB" w:rsidR="004A6D1C" w:rsidRPr="00441BF2" w:rsidRDefault="004A6D1C">
      <w:pPr>
        <w:pStyle w:val="Prrafodelista"/>
        <w:spacing w:after="0"/>
        <w:jc w:val="both"/>
        <w:rPr>
          <w:rFonts w:ascii="Times New Roman" w:hAnsi="Times New Roman" w:cs="Times New Roman"/>
        </w:rPr>
        <w:pPrChange w:id="359" w:author="Alex" w:date="2015-07-20T12:54:00Z">
          <w:pPr>
            <w:pStyle w:val="Prrafodelista"/>
            <w:numPr>
              <w:numId w:val="2"/>
            </w:numPr>
            <w:spacing w:after="0"/>
            <w:ind w:hanging="360"/>
            <w:jc w:val="both"/>
          </w:pPr>
        </w:pPrChange>
      </w:pPr>
      <w:del w:id="360" w:author="Alex" w:date="2015-07-20T12:54:00Z">
        <w:r w:rsidRPr="00441BF2" w:rsidDel="00113216">
          <w:rPr>
            <w:rFonts w:ascii="Times New Roman" w:eastAsiaTheme="minorEastAsia" w:hAnsi="Times New Roman" w:cs="Times New Roman"/>
          </w:rPr>
          <w:delText xml:space="preserve"> y </w:delText>
        </w:r>
        <w:r w:rsidRPr="00441BF2" w:rsidDel="00113216">
          <w:rPr>
            <w:rFonts w:ascii="Times New Roman" w:hAnsi="Times New Roman" w:cs="Times New Roman"/>
            <w:b/>
          </w:rPr>
          <w:delText>sí</w:delText>
        </w:r>
      </w:del>
      <w:ins w:id="361" w:author="Alex" w:date="2015-07-20T12:54:00Z">
        <w:r w:rsidR="00113216">
          <w:rPr>
            <w:rFonts w:ascii="Times New Roman" w:eastAsiaTheme="minorEastAsia" w:hAnsi="Times New Roman" w:cs="Times New Roman"/>
          </w:rPr>
          <w:t>Además</w:t>
        </w:r>
      </w:ins>
      <w:r w:rsidRPr="00441BF2">
        <w:rPr>
          <w:rFonts w:ascii="Times New Roman" w:hAnsi="Times New Roman" w:cs="Times New Roman"/>
        </w:rPr>
        <w:t xml:space="preserve"> es una </w:t>
      </w:r>
      <w:r w:rsidRPr="00FA5082">
        <w:rPr>
          <w:rFonts w:ascii="Times New Roman" w:hAnsi="Times New Roman" w:cs="Times New Roman"/>
          <w:b/>
        </w:rPr>
        <w:t>función discreta</w:t>
      </w:r>
      <w:del w:id="362" w:author="Alex" w:date="2015-07-20T12:54:00Z">
        <w:r w:rsidRPr="00441BF2" w:rsidDel="00113216">
          <w:rPr>
            <w:rFonts w:ascii="Times New Roman" w:hAnsi="Times New Roman" w:cs="Times New Roman"/>
          </w:rPr>
          <w:delText>.</w:delText>
        </w:r>
        <w:r w:rsidR="00472339" w:rsidRPr="00441BF2" w:rsidDel="00113216">
          <w:rPr>
            <w:rFonts w:ascii="Times New Roman" w:hAnsi="Times New Roman" w:cs="Times New Roman"/>
          </w:rPr>
          <w:delText xml:space="preserve"> </w:delText>
        </w:r>
        <w:r w:rsidR="00481044" w:rsidRPr="00441BF2" w:rsidDel="00113216">
          <w:rPr>
            <w:rFonts w:ascii="Times New Roman" w:hAnsi="Times New Roman" w:cs="Times New Roman"/>
          </w:rPr>
          <w:delText xml:space="preserve">Que la función sea discreta significa </w:delText>
        </w:r>
      </w:del>
      <w:ins w:id="363" w:author="Alex" w:date="2015-07-20T12:54:00Z">
        <w:r w:rsidR="00113216">
          <w:rPr>
            <w:rFonts w:ascii="Times New Roman" w:hAnsi="Times New Roman" w:cs="Times New Roman"/>
          </w:rPr>
          <w:t xml:space="preserve">, </w:t>
        </w:r>
      </w:ins>
      <w:del w:id="364" w:author="Alex" w:date="2015-07-20T12:54:00Z">
        <w:r w:rsidR="00481044" w:rsidRPr="00441BF2" w:rsidDel="00113216">
          <w:rPr>
            <w:rFonts w:ascii="Times New Roman" w:hAnsi="Times New Roman" w:cs="Times New Roman"/>
          </w:rPr>
          <w:delText>q</w:delText>
        </w:r>
      </w:del>
      <w:ins w:id="365" w:author="Alex" w:date="2015-07-20T12:54:00Z">
        <w:r w:rsidR="00113216">
          <w:rPr>
            <w:rFonts w:ascii="Times New Roman" w:hAnsi="Times New Roman" w:cs="Times New Roman"/>
          </w:rPr>
          <w:t>es decir</w:t>
        </w:r>
      </w:ins>
      <w:del w:id="366" w:author="Alex" w:date="2015-07-20T12:54:00Z">
        <w:r w:rsidR="00481044" w:rsidRPr="00441BF2" w:rsidDel="00113216">
          <w:rPr>
            <w:rFonts w:ascii="Times New Roman" w:hAnsi="Times New Roman" w:cs="Times New Roman"/>
          </w:rPr>
          <w:delText>ue</w:delText>
        </w:r>
      </w:del>
      <w:r w:rsidR="00481044" w:rsidRPr="00441BF2">
        <w:rPr>
          <w:rFonts w:ascii="Times New Roman" w:hAnsi="Times New Roman" w:cs="Times New Roman"/>
        </w:rPr>
        <w:t xml:space="preserve"> los valores del conjunto de salida solamente son los números naturales y se </w:t>
      </w:r>
      <w:del w:id="367" w:author="Alex" w:date="2015-07-20T12:55:00Z">
        <w:r w:rsidR="00481044" w:rsidRPr="00441BF2" w:rsidDel="00113216">
          <w:rPr>
            <w:rFonts w:ascii="Times New Roman" w:hAnsi="Times New Roman" w:cs="Times New Roman"/>
          </w:rPr>
          <w:delText xml:space="preserve">observa </w:delText>
        </w:r>
      </w:del>
      <w:ins w:id="368" w:author="Alex" w:date="2015-07-20T12:55:00Z">
        <w:r w:rsidR="00113216">
          <w:rPr>
            <w:rFonts w:ascii="Times New Roman" w:hAnsi="Times New Roman" w:cs="Times New Roman"/>
          </w:rPr>
          <w:t>recalca</w:t>
        </w:r>
        <w:r w:rsidR="00113216" w:rsidRPr="00441BF2">
          <w:rPr>
            <w:rFonts w:ascii="Times New Roman" w:hAnsi="Times New Roman" w:cs="Times New Roman"/>
          </w:rPr>
          <w:t xml:space="preserve"> </w:t>
        </w:r>
      </w:ins>
      <w:r w:rsidR="00481044" w:rsidRPr="00441BF2">
        <w:rPr>
          <w:rFonts w:ascii="Times New Roman" w:hAnsi="Times New Roman" w:cs="Times New Roman"/>
        </w:rPr>
        <w:t>en el hecho de que</w:t>
      </w:r>
      <w:r w:rsidR="00472339" w:rsidRPr="00441BF2">
        <w:rPr>
          <w:rFonts w:ascii="Times New Roman" w:hAnsi="Times New Roman" w:cs="Times New Roman"/>
        </w:rPr>
        <w:t xml:space="preserve"> la variable que se usa es </w:t>
      </w:r>
      <m:oMath>
        <m:r>
          <w:rPr>
            <w:rFonts w:ascii="Cambria Math" w:hAnsi="Cambria Math" w:cs="Times New Roman"/>
          </w:rPr>
          <m:t>n</m:t>
        </m:r>
      </m:oMath>
      <w:r w:rsidR="00472339" w:rsidRPr="00441BF2">
        <w:rPr>
          <w:rFonts w:ascii="Times New Roman" w:hAnsi="Times New Roman" w:cs="Times New Roman"/>
        </w:rPr>
        <w:t xml:space="preserve"> en lugar de </w:t>
      </w:r>
      <m:oMath>
        <m:r>
          <w:rPr>
            <w:rFonts w:ascii="Cambria Math" w:hAnsi="Cambria Math" w:cs="Times New Roman"/>
          </w:rPr>
          <m:t>x</m:t>
        </m:r>
      </m:oMath>
      <w:r w:rsidR="00481044" w:rsidRPr="00441BF2">
        <w:rPr>
          <w:rFonts w:ascii="Times New Roman" w:hAnsi="Times New Roman" w:cs="Times New Roman"/>
        </w:rPr>
        <w:t>.</w:t>
      </w:r>
    </w:p>
    <w:p w14:paraId="4E0288F4" w14:textId="5D0AF4D7" w:rsidR="0061185D" w:rsidRPr="00113216" w:rsidRDefault="004A6D1C" w:rsidP="009C6C16">
      <w:pPr>
        <w:pStyle w:val="Prrafodelista"/>
        <w:numPr>
          <w:ilvl w:val="0"/>
          <w:numId w:val="2"/>
        </w:numPr>
        <w:spacing w:after="0"/>
        <w:jc w:val="both"/>
        <w:rPr>
          <w:ins w:id="369" w:author="Alex" w:date="2015-07-20T13:00:00Z"/>
          <w:rFonts w:ascii="Times New Roman" w:hAnsi="Times New Roman" w:cs="Times New Roman"/>
          <w:rPrChange w:id="370" w:author="Alex" w:date="2015-07-20T13:00:00Z">
            <w:rPr>
              <w:ins w:id="371" w:author="Alex" w:date="2015-07-20T13:00:00Z"/>
              <w:rFonts w:ascii="Times New Roman" w:eastAsiaTheme="minorEastAsia" w:hAnsi="Times New Roman" w:cs="Times New Roman"/>
            </w:rPr>
          </w:rPrChange>
        </w:rPr>
      </w:pPr>
      <w:r w:rsidRPr="00441BF2">
        <w:rPr>
          <w:rFonts w:ascii="Times New Roman" w:hAnsi="Times New Roman" w:cs="Times New Roman"/>
        </w:rPr>
        <w:t>La relación “</w:t>
      </w:r>
      <w:r w:rsidR="00F13DD4">
        <w:rPr>
          <w:rFonts w:ascii="Times New Roman" w:hAnsi="Times New Roman" w:cs="Times New Roman"/>
        </w:rPr>
        <w:t>s</w:t>
      </w:r>
      <w:r w:rsidRPr="00441BF2">
        <w:rPr>
          <w:rFonts w:ascii="Times New Roman" w:hAnsi="Times New Roman" w:cs="Times New Roman"/>
        </w:rPr>
        <w:t xml:space="preserve">er el </w:t>
      </w:r>
      <m:oMath>
        <m:r>
          <w:rPr>
            <w:rFonts w:ascii="Cambria Math" w:hAnsi="Cambria Math" w:cs="Times New Roman"/>
          </w:rPr>
          <m:t>n</m:t>
        </m:r>
      </m:oMath>
      <w:r w:rsidRPr="00441BF2">
        <w:rPr>
          <w:rFonts w:ascii="Times New Roman" w:eastAsiaTheme="minorEastAsia" w:hAnsi="Times New Roman" w:cs="Times New Roman"/>
        </w:rPr>
        <w:t>-</w:t>
      </w:r>
      <w:proofErr w:type="spellStart"/>
      <w:r w:rsidRPr="001A6CA3">
        <w:rPr>
          <w:rFonts w:ascii="Times New Roman" w:eastAsiaTheme="minorEastAsia" w:hAnsi="Times New Roman" w:cs="Times New Roman"/>
          <w:i/>
        </w:rPr>
        <w:t>ésimo</w:t>
      </w:r>
      <w:proofErr w:type="spellEnd"/>
      <w:r w:rsidRPr="00441BF2">
        <w:rPr>
          <w:rFonts w:ascii="Times New Roman" w:eastAsiaTheme="minorEastAsia" w:hAnsi="Times New Roman" w:cs="Times New Roman"/>
        </w:rPr>
        <w:t xml:space="preserve"> número de Fibonacci”, </w:t>
      </w:r>
      <w:r w:rsidRPr="00441BF2">
        <w:rPr>
          <w:rFonts w:ascii="Times New Roman" w:hAnsi="Times New Roman" w:cs="Times New Roman"/>
        </w:rPr>
        <w:t xml:space="preserve">en el conjunto de los números naturales, asigna a cada natural el resultado de la </w:t>
      </w:r>
      <w:r w:rsidR="00540E43">
        <w:rPr>
          <w:rFonts w:ascii="Times New Roman" w:hAnsi="Times New Roman" w:cs="Times New Roman"/>
        </w:rPr>
        <w:t>adicción</w:t>
      </w:r>
      <w:r w:rsidR="00540E43" w:rsidRPr="00441BF2">
        <w:rPr>
          <w:rFonts w:ascii="Times New Roman" w:hAnsi="Times New Roman" w:cs="Times New Roman"/>
        </w:rPr>
        <w:t xml:space="preserve"> </w:t>
      </w:r>
      <w:r w:rsidRPr="00441BF2">
        <w:rPr>
          <w:rFonts w:ascii="Times New Roman" w:hAnsi="Times New Roman" w:cs="Times New Roman"/>
        </w:rPr>
        <w:t>de los dos números de Fibonacci que lo preceden</w:t>
      </w:r>
      <w:ins w:id="372" w:author="Alex" w:date="2015-07-20T12:56:00Z">
        <w:r w:rsidR="00113216">
          <w:rPr>
            <w:rFonts w:ascii="Times New Roman" w:hAnsi="Times New Roman" w:cs="Times New Roman"/>
          </w:rPr>
          <w:t xml:space="preserve"> esta</w:t>
        </w:r>
        <w:r w:rsidR="00113216" w:rsidRPr="00113216">
          <w:rPr>
            <w:rFonts w:ascii="Times New Roman" w:eastAsiaTheme="minorEastAsia" w:hAnsi="Times New Roman" w:cs="Times New Roman"/>
            <w:b/>
          </w:rPr>
          <w:t xml:space="preserve"> </w:t>
        </w:r>
        <w:r w:rsidR="00113216" w:rsidRPr="00441BF2">
          <w:rPr>
            <w:rFonts w:ascii="Times New Roman" w:eastAsiaTheme="minorEastAsia" w:hAnsi="Times New Roman" w:cs="Times New Roman"/>
            <w:b/>
          </w:rPr>
          <w:t>sí</w:t>
        </w:r>
        <w:r w:rsidR="00113216" w:rsidRPr="00441BF2">
          <w:rPr>
            <w:rFonts w:ascii="Times New Roman" w:eastAsiaTheme="minorEastAsia" w:hAnsi="Times New Roman" w:cs="Times New Roman"/>
          </w:rPr>
          <w:t xml:space="preserve"> es una función</w:t>
        </w:r>
      </w:ins>
      <w:r w:rsidRPr="00441BF2">
        <w:rPr>
          <w:rFonts w:ascii="Times New Roman" w:hAnsi="Times New Roman" w:cs="Times New Roman"/>
        </w:rPr>
        <w:t xml:space="preserve">. Para describir la generación de números de Fibonacci se usa la expresión </w:t>
      </w:r>
      <w:proofErr w:type="spellStart"/>
      <w:ins w:id="373" w:author="Alex" w:date="2015-07-20T12:55:00Z">
        <w:r w:rsidR="00113216">
          <w:rPr>
            <w:rFonts w:ascii="Times New Roman" w:eastAsiaTheme="minorEastAsia" w:hAnsi="Times New Roman" w:cs="Times New Roman"/>
          </w:rPr>
          <w:t>F</w:t>
        </w:r>
        <w:r w:rsidR="00113216" w:rsidRPr="0048610C">
          <w:rPr>
            <w:rFonts w:ascii="Times New Roman" w:eastAsiaTheme="minorEastAsia" w:hAnsi="Times New Roman" w:cs="Times New Roman"/>
            <w:vertAlign w:val="subscript"/>
          </w:rPr>
          <w:t>n</w:t>
        </w:r>
        <w:proofErr w:type="spellEnd"/>
        <w:r w:rsidR="00113216">
          <w:rPr>
            <w:rFonts w:ascii="Times New Roman" w:eastAsiaTheme="minorEastAsia" w:hAnsi="Times New Roman" w:cs="Times New Roman"/>
          </w:rPr>
          <w:t>=F</w:t>
        </w:r>
        <w:r w:rsidR="00113216" w:rsidRPr="0048610C">
          <w:rPr>
            <w:rFonts w:ascii="Times New Roman" w:eastAsiaTheme="minorEastAsia" w:hAnsi="Times New Roman" w:cs="Times New Roman"/>
            <w:vertAlign w:val="subscript"/>
          </w:rPr>
          <w:t>n-2</w:t>
        </w:r>
        <w:r w:rsidR="00113216">
          <w:rPr>
            <w:rFonts w:ascii="Times New Roman" w:eastAsiaTheme="minorEastAsia" w:hAnsi="Times New Roman" w:cs="Times New Roman"/>
          </w:rPr>
          <w:t>+F</w:t>
        </w:r>
        <w:r w:rsidR="00113216" w:rsidRPr="0048610C">
          <w:rPr>
            <w:rFonts w:ascii="Times New Roman" w:eastAsiaTheme="minorEastAsia" w:hAnsi="Times New Roman" w:cs="Times New Roman"/>
            <w:vertAlign w:val="subscript"/>
          </w:rPr>
          <w:t>n-1</w:t>
        </w:r>
      </w:ins>
      <m:oMath>
        <m:sSub>
          <m:sSubPr>
            <m:ctrlPr>
              <w:del w:id="374" w:author="Alex" w:date="2015-07-20T12:55:00Z">
                <w:rPr>
                  <w:rFonts w:ascii="Cambria Math" w:hAnsi="Cambria Math" w:cs="Times New Roman"/>
                  <w:b/>
                  <w:i/>
                </w:rPr>
              </w:del>
            </m:ctrlPr>
          </m:sSubPr>
          <m:e>
            <w:del w:id="375" w:author="Alex" w:date="2015-07-20T12:55:00Z">
              <m:r>
                <m:rPr>
                  <m:sty m:val="bi"/>
                </m:rPr>
                <w:rPr>
                  <w:rFonts w:ascii="Cambria Math" w:hAnsi="Cambria Math" w:cs="Times New Roman"/>
                </w:rPr>
                <m:t>F</m:t>
              </m:r>
            </w:del>
          </m:e>
          <m:sub>
            <w:del w:id="376" w:author="Alex" w:date="2015-07-20T12:55:00Z">
              <m:r>
                <m:rPr>
                  <m:sty m:val="bi"/>
                </m:rPr>
                <w:rPr>
                  <w:rFonts w:ascii="Cambria Math" w:hAnsi="Cambria Math" w:cs="Times New Roman"/>
                </w:rPr>
                <m:t>n</m:t>
              </m:r>
            </w:del>
          </m:sub>
        </m:sSub>
        <w:del w:id="377" w:author="Alex" w:date="2015-07-20T12:55:00Z">
          <m:r>
            <m:rPr>
              <m:sty m:val="bi"/>
            </m:rPr>
            <w:rPr>
              <w:rFonts w:ascii="Cambria Math" w:hAnsi="Cambria Math" w:cs="Times New Roman"/>
            </w:rPr>
            <m:t>=</m:t>
          </m:r>
        </w:del>
        <m:sSub>
          <m:sSubPr>
            <m:ctrlPr>
              <w:del w:id="378" w:author="Alex" w:date="2015-07-20T12:55:00Z">
                <w:rPr>
                  <w:rFonts w:ascii="Cambria Math" w:hAnsi="Cambria Math" w:cs="Times New Roman"/>
                  <w:b/>
                  <w:i/>
                </w:rPr>
              </w:del>
            </m:ctrlPr>
          </m:sSubPr>
          <m:e>
            <w:del w:id="379" w:author="Alex" w:date="2015-07-20T12:55:00Z">
              <m:r>
                <m:rPr>
                  <m:sty m:val="bi"/>
                </m:rPr>
                <w:rPr>
                  <w:rFonts w:ascii="Cambria Math" w:hAnsi="Cambria Math" w:cs="Times New Roman"/>
                </w:rPr>
                <m:t>F</m:t>
              </m:r>
            </w:del>
          </m:e>
          <m:sub>
            <w:del w:id="380" w:author="Alex" w:date="2015-07-20T12:55:00Z">
              <m:r>
                <m:rPr>
                  <m:sty m:val="bi"/>
                </m:rPr>
                <w:rPr>
                  <w:rFonts w:ascii="Cambria Math" w:hAnsi="Cambria Math" w:cs="Times New Roman"/>
                </w:rPr>
                <m:t>n-1</m:t>
              </m:r>
            </w:del>
          </m:sub>
        </m:sSub>
        <w:del w:id="381" w:author="Alex" w:date="2015-07-20T12:55:00Z">
          <m:r>
            <m:rPr>
              <m:sty m:val="bi"/>
            </m:rPr>
            <w:rPr>
              <w:rFonts w:ascii="Cambria Math" w:hAnsi="Cambria Math" w:cs="Times New Roman"/>
            </w:rPr>
            <m:t>+</m:t>
          </m:r>
        </w:del>
        <m:sSub>
          <m:sSubPr>
            <m:ctrlPr>
              <w:del w:id="382" w:author="Alex" w:date="2015-07-20T12:55:00Z">
                <w:rPr>
                  <w:rFonts w:ascii="Cambria Math" w:hAnsi="Cambria Math" w:cs="Times New Roman"/>
                  <w:b/>
                  <w:i/>
                </w:rPr>
              </w:del>
            </m:ctrlPr>
          </m:sSubPr>
          <m:e>
            <w:del w:id="383" w:author="Alex" w:date="2015-07-20T12:55:00Z">
              <m:r>
                <m:rPr>
                  <m:sty m:val="bi"/>
                </m:rPr>
                <w:rPr>
                  <w:rFonts w:ascii="Cambria Math" w:hAnsi="Cambria Math" w:cs="Times New Roman"/>
                </w:rPr>
                <m:t>F</m:t>
              </m:r>
            </w:del>
          </m:e>
          <m:sub>
            <w:del w:id="384" w:author="Alex" w:date="2015-07-20T12:55:00Z">
              <m:r>
                <m:rPr>
                  <m:sty m:val="bi"/>
                </m:rPr>
                <w:rPr>
                  <w:rFonts w:ascii="Cambria Math" w:hAnsi="Cambria Math" w:cs="Times New Roman"/>
                </w:rPr>
                <m:t>n-2</m:t>
              </m:r>
            </w:del>
          </m:sub>
        </m:sSub>
      </m:oMath>
      <w:del w:id="385" w:author="Alex" w:date="2015-07-20T12:55:00Z">
        <w:r w:rsidRPr="00441BF2" w:rsidDel="00113216">
          <w:rPr>
            <w:rFonts w:ascii="Times New Roman" w:eastAsiaTheme="minorEastAsia" w:hAnsi="Times New Roman" w:cs="Times New Roman"/>
          </w:rPr>
          <w:delText>, y</w:delText>
        </w:r>
      </w:del>
      <w:ins w:id="386" w:author="Alex" w:date="2015-07-20T12:56:00Z">
        <w:r w:rsidR="00113216">
          <w:rPr>
            <w:rFonts w:ascii="Times New Roman" w:eastAsiaTheme="minorEastAsia" w:hAnsi="Times New Roman" w:cs="Times New Roman"/>
          </w:rPr>
          <w:t>.</w:t>
        </w:r>
      </w:ins>
      <w:del w:id="387" w:author="Alex" w:date="2015-07-20T12:56:00Z">
        <w:r w:rsidRPr="00441BF2" w:rsidDel="00113216">
          <w:rPr>
            <w:rFonts w:ascii="Times New Roman" w:eastAsiaTheme="minorEastAsia" w:hAnsi="Times New Roman" w:cs="Times New Roman"/>
          </w:rPr>
          <w:delText xml:space="preserve"> </w:delText>
        </w:r>
        <w:r w:rsidRPr="00441BF2" w:rsidDel="00113216">
          <w:rPr>
            <w:rFonts w:ascii="Times New Roman" w:eastAsiaTheme="minorEastAsia" w:hAnsi="Times New Roman" w:cs="Times New Roman"/>
            <w:b/>
          </w:rPr>
          <w:delText>sí</w:delText>
        </w:r>
        <w:r w:rsidRPr="00441BF2" w:rsidDel="00113216">
          <w:rPr>
            <w:rFonts w:ascii="Times New Roman" w:eastAsiaTheme="minorEastAsia" w:hAnsi="Times New Roman" w:cs="Times New Roman"/>
          </w:rPr>
          <w:delText xml:space="preserve"> es una función</w:delText>
        </w:r>
      </w:del>
      <w:del w:id="388" w:author="Alex" w:date="2015-07-20T12:57:00Z">
        <w:r w:rsidRPr="00441BF2" w:rsidDel="00113216">
          <w:rPr>
            <w:rFonts w:ascii="Times New Roman" w:eastAsiaTheme="minorEastAsia" w:hAnsi="Times New Roman" w:cs="Times New Roman"/>
          </w:rPr>
          <w:delText xml:space="preserve">, pero </w:delText>
        </w:r>
        <w:r w:rsidR="00980AB5" w:rsidRPr="00441BF2" w:rsidDel="00113216">
          <w:rPr>
            <w:rFonts w:ascii="Times New Roman" w:eastAsiaTheme="minorEastAsia" w:hAnsi="Times New Roman" w:cs="Times New Roman"/>
          </w:rPr>
          <w:delText>debemos</w:delText>
        </w:r>
      </w:del>
      <w:ins w:id="389" w:author="Alex" w:date="2015-07-20T12:57:00Z">
        <w:r w:rsidR="00113216">
          <w:rPr>
            <w:rFonts w:ascii="Times New Roman" w:eastAsiaTheme="minorEastAsia" w:hAnsi="Times New Roman" w:cs="Times New Roman"/>
          </w:rPr>
          <w:t xml:space="preserve"> Debes</w:t>
        </w:r>
      </w:ins>
      <w:r w:rsidR="00980AB5" w:rsidRPr="00441BF2">
        <w:rPr>
          <w:rFonts w:ascii="Times New Roman" w:eastAsiaTheme="minorEastAsia" w:hAnsi="Times New Roman" w:cs="Times New Roman"/>
        </w:rPr>
        <w:t xml:space="preserve"> </w:t>
      </w:r>
      <w:r w:rsidRPr="00441BF2">
        <w:rPr>
          <w:rFonts w:ascii="Times New Roman" w:eastAsiaTheme="minorEastAsia" w:hAnsi="Times New Roman" w:cs="Times New Roman"/>
        </w:rPr>
        <w:t>n</w:t>
      </w:r>
      <w:r w:rsidR="00980AB5" w:rsidRPr="00441BF2">
        <w:rPr>
          <w:rFonts w:ascii="Times New Roman" w:eastAsiaTheme="minorEastAsia" w:hAnsi="Times New Roman" w:cs="Times New Roman"/>
        </w:rPr>
        <w:t>o</w:t>
      </w:r>
      <w:r w:rsidRPr="00441BF2">
        <w:rPr>
          <w:rFonts w:ascii="Times New Roman" w:eastAsiaTheme="minorEastAsia" w:hAnsi="Times New Roman" w:cs="Times New Roman"/>
        </w:rPr>
        <w:t>t</w:t>
      </w:r>
      <w:r w:rsidR="00980AB5" w:rsidRPr="00441BF2">
        <w:rPr>
          <w:rFonts w:ascii="Times New Roman" w:eastAsiaTheme="minorEastAsia" w:hAnsi="Times New Roman" w:cs="Times New Roman"/>
        </w:rPr>
        <w:t>ar</w:t>
      </w:r>
      <w:r w:rsidRPr="00441BF2">
        <w:rPr>
          <w:rFonts w:ascii="Times New Roman" w:eastAsiaTheme="minorEastAsia" w:hAnsi="Times New Roman" w:cs="Times New Roman"/>
        </w:rPr>
        <w:t xml:space="preserve"> que </w:t>
      </w:r>
      <w:del w:id="390" w:author="Alex" w:date="2015-07-20T12:57:00Z">
        <w:r w:rsidRPr="00441BF2" w:rsidDel="00113216">
          <w:rPr>
            <w:rFonts w:ascii="Times New Roman" w:eastAsiaTheme="minorEastAsia" w:hAnsi="Times New Roman" w:cs="Times New Roman"/>
          </w:rPr>
          <w:delText xml:space="preserve">no </w:delText>
        </w:r>
        <w:r w:rsidRPr="00441BF2" w:rsidDel="00113216">
          <w:rPr>
            <w:rFonts w:ascii="Times New Roman" w:eastAsiaTheme="minorEastAsia" w:hAnsi="Times New Roman" w:cs="Times New Roman"/>
            <w:i/>
          </w:rPr>
          <w:delText>funciona</w:delText>
        </w:r>
        <w:r w:rsidRPr="00441BF2" w:rsidDel="00113216">
          <w:rPr>
            <w:rFonts w:ascii="Times New Roman" w:eastAsiaTheme="minorEastAsia" w:hAnsi="Times New Roman" w:cs="Times New Roman"/>
          </w:rPr>
          <w:delText xml:space="preserve"> como una forma de obtener el </w:delText>
        </w:r>
        <m:oMath>
          <m:r>
            <w:rPr>
              <w:rFonts w:ascii="Cambria Math" w:hAnsi="Cambria Math" w:cs="Times New Roman"/>
            </w:rPr>
            <m:t>n</m:t>
          </m:r>
        </m:oMath>
        <w:r w:rsidRPr="00441BF2" w:rsidDel="00113216">
          <w:rPr>
            <w:rFonts w:ascii="Times New Roman" w:eastAsiaTheme="minorEastAsia" w:hAnsi="Times New Roman" w:cs="Times New Roman"/>
          </w:rPr>
          <w:delText>-</w:delText>
        </w:r>
        <w:r w:rsidRPr="001A6CA3" w:rsidDel="00113216">
          <w:rPr>
            <w:rFonts w:ascii="Times New Roman" w:eastAsiaTheme="minorEastAsia" w:hAnsi="Times New Roman" w:cs="Times New Roman"/>
            <w:i/>
          </w:rPr>
          <w:delText>ésimo</w:delText>
        </w:r>
        <w:r w:rsidRPr="00441BF2" w:rsidDel="00113216">
          <w:rPr>
            <w:rFonts w:ascii="Times New Roman" w:eastAsiaTheme="minorEastAsia" w:hAnsi="Times New Roman" w:cs="Times New Roman"/>
          </w:rPr>
          <w:delText xml:space="preserve"> término haciendo operaciones sobre él mismo. </w:delText>
        </w:r>
        <w:r w:rsidR="00AE61B0" w:rsidDel="00113216">
          <w:rPr>
            <w:rFonts w:ascii="Times New Roman" w:eastAsiaTheme="minorEastAsia" w:hAnsi="Times New Roman" w:cs="Times New Roman"/>
          </w:rPr>
          <w:delText>Debido a</w:delText>
        </w:r>
        <w:r w:rsidR="00AE61B0" w:rsidRPr="00441BF2" w:rsidDel="00113216">
          <w:rPr>
            <w:rFonts w:ascii="Times New Roman" w:eastAsiaTheme="minorEastAsia" w:hAnsi="Times New Roman" w:cs="Times New Roman"/>
          </w:rPr>
          <w:delText xml:space="preserve"> </w:delText>
        </w:r>
        <w:r w:rsidRPr="00441BF2" w:rsidDel="00113216">
          <w:rPr>
            <w:rFonts w:ascii="Times New Roman" w:eastAsiaTheme="minorEastAsia" w:hAnsi="Times New Roman" w:cs="Times New Roman"/>
          </w:rPr>
          <w:delText xml:space="preserve">que </w:delText>
        </w:r>
      </w:del>
      <w:r w:rsidR="00346963" w:rsidRPr="00441BF2">
        <w:rPr>
          <w:rFonts w:ascii="Times New Roman" w:eastAsiaTheme="minorEastAsia" w:hAnsi="Times New Roman" w:cs="Times New Roman"/>
        </w:rPr>
        <w:t xml:space="preserve">para obtener </w:t>
      </w:r>
      <w:r w:rsidR="00346963" w:rsidRPr="00441BF2">
        <w:rPr>
          <w:rFonts w:ascii="Times New Roman" w:eastAsiaTheme="minorEastAsia" w:hAnsi="Times New Roman" w:cs="Times New Roman"/>
        </w:rPr>
        <w:lastRenderedPageBreak/>
        <w:t xml:space="preserve">un nuevo número de Fibonacci </w:t>
      </w:r>
      <w:r w:rsidRPr="00441BF2">
        <w:rPr>
          <w:rFonts w:ascii="Times New Roman" w:eastAsiaTheme="minorEastAsia" w:hAnsi="Times New Roman" w:cs="Times New Roman"/>
        </w:rPr>
        <w:t xml:space="preserve">se requiere conocer los dos números de Fibonacci previos, </w:t>
      </w:r>
      <w:del w:id="391" w:author="Alex" w:date="2015-07-20T12:57:00Z">
        <w:r w:rsidRPr="00441BF2" w:rsidDel="00113216">
          <w:rPr>
            <w:rFonts w:ascii="Times New Roman" w:eastAsiaTheme="minorEastAsia" w:hAnsi="Times New Roman" w:cs="Times New Roman"/>
          </w:rPr>
          <w:delText>ello</w:delText>
        </w:r>
      </w:del>
      <w:ins w:id="392" w:author="Alex" w:date="2015-07-20T12:57:00Z">
        <w:r w:rsidR="00113216">
          <w:rPr>
            <w:rFonts w:ascii="Times New Roman" w:eastAsiaTheme="minorEastAsia" w:hAnsi="Times New Roman" w:cs="Times New Roman"/>
          </w:rPr>
          <w:t>esta característica</w:t>
        </w:r>
      </w:ins>
      <w:r w:rsidRPr="00441BF2">
        <w:rPr>
          <w:rFonts w:ascii="Times New Roman" w:eastAsiaTheme="minorEastAsia" w:hAnsi="Times New Roman" w:cs="Times New Roman"/>
        </w:rPr>
        <w:t xml:space="preserve"> la hace una </w:t>
      </w:r>
      <w:r w:rsidRPr="00441BF2">
        <w:rPr>
          <w:rFonts w:ascii="Times New Roman" w:eastAsiaTheme="minorEastAsia" w:hAnsi="Times New Roman" w:cs="Times New Roman"/>
          <w:i/>
        </w:rPr>
        <w:t>función recursiva</w:t>
      </w:r>
      <w:r w:rsidRPr="00441BF2">
        <w:rPr>
          <w:rFonts w:ascii="Times New Roman" w:eastAsiaTheme="minorEastAsia" w:hAnsi="Times New Roman" w:cs="Times New Roman"/>
        </w:rPr>
        <w:t>.</w:t>
      </w:r>
    </w:p>
    <w:p w14:paraId="2F5633D6" w14:textId="77777777" w:rsidR="00113216" w:rsidRPr="00441BF2" w:rsidRDefault="00113216">
      <w:pPr>
        <w:pStyle w:val="Prrafodelista"/>
        <w:spacing w:after="0"/>
        <w:jc w:val="both"/>
        <w:rPr>
          <w:rFonts w:ascii="Times New Roman" w:hAnsi="Times New Roman" w:cs="Times New Roman"/>
        </w:rPr>
        <w:pPrChange w:id="393" w:author="Alex" w:date="2015-07-20T13:00:00Z">
          <w:pPr>
            <w:pStyle w:val="Prrafodelista"/>
            <w:numPr>
              <w:numId w:val="2"/>
            </w:numPr>
            <w:spacing w:after="0"/>
            <w:ind w:hanging="360"/>
            <w:jc w:val="both"/>
          </w:pPr>
        </w:pPrChange>
      </w:pPr>
    </w:p>
    <w:p w14:paraId="43570AD8" w14:textId="77777777" w:rsidR="004A6D1C" w:rsidRPr="00441BF2" w:rsidRDefault="004A6D1C" w:rsidP="009C6C16">
      <w:pPr>
        <w:spacing w:after="0"/>
        <w:jc w:val="both"/>
        <w:rPr>
          <w:rFonts w:ascii="Times New Roman" w:hAnsi="Times New Roman" w:cs="Times New Roman"/>
        </w:rPr>
      </w:pPr>
    </w:p>
    <w:p w14:paraId="4EDF8AAC" w14:textId="5B999E2E" w:rsidR="0061185D" w:rsidRPr="00441BF2" w:rsidRDefault="0061185D" w:rsidP="00FD6938">
      <w:pPr>
        <w:spacing w:after="0"/>
        <w:jc w:val="both"/>
        <w:rPr>
          <w:rFonts w:ascii="Times New Roman" w:hAnsi="Times New Roman" w:cs="Times New Roman"/>
        </w:rPr>
      </w:pPr>
      <w:r w:rsidRPr="00441BF2">
        <w:rPr>
          <w:rFonts w:ascii="Times New Roman" w:hAnsi="Times New Roman" w:cs="Times New Roman"/>
        </w:rPr>
        <w:t xml:space="preserve">Una </w:t>
      </w:r>
      <w:r w:rsidRPr="00FA5082">
        <w:rPr>
          <w:rFonts w:ascii="Times New Roman" w:hAnsi="Times New Roman" w:cs="Times New Roman"/>
        </w:rPr>
        <w:t xml:space="preserve">tercera </w:t>
      </w:r>
      <w:del w:id="394" w:author="Alex" w:date="2015-07-20T12:58:00Z">
        <w:r w:rsidRPr="00FA5082" w:rsidDel="00113216">
          <w:rPr>
            <w:rFonts w:ascii="Times New Roman" w:hAnsi="Times New Roman" w:cs="Times New Roman"/>
          </w:rPr>
          <w:delText>idea</w:delText>
        </w:r>
        <w:r w:rsidRPr="00441BF2" w:rsidDel="00113216">
          <w:rPr>
            <w:rFonts w:ascii="Times New Roman" w:hAnsi="Times New Roman" w:cs="Times New Roman"/>
          </w:rPr>
          <w:delText xml:space="preserve"> </w:delText>
        </w:r>
      </w:del>
      <w:ins w:id="395" w:author="Alex" w:date="2015-07-20T12:58:00Z">
        <w:r w:rsidR="00113216">
          <w:rPr>
            <w:rFonts w:ascii="Times New Roman" w:hAnsi="Times New Roman" w:cs="Times New Roman"/>
          </w:rPr>
          <w:t xml:space="preserve">forma de representación </w:t>
        </w:r>
      </w:ins>
      <w:r w:rsidRPr="00441BF2">
        <w:rPr>
          <w:rFonts w:ascii="Times New Roman" w:hAnsi="Times New Roman" w:cs="Times New Roman"/>
        </w:rPr>
        <w:t>que sirve como representac</w:t>
      </w:r>
      <w:r w:rsidR="00F90D16" w:rsidRPr="00441BF2">
        <w:rPr>
          <w:rFonts w:ascii="Times New Roman" w:hAnsi="Times New Roman" w:cs="Times New Roman"/>
        </w:rPr>
        <w:t xml:space="preserve">ión del concepto de función es </w:t>
      </w:r>
      <w:r w:rsidRPr="00441BF2">
        <w:rPr>
          <w:rFonts w:ascii="Times New Roman" w:hAnsi="Times New Roman" w:cs="Times New Roman"/>
        </w:rPr>
        <w:t>l</w:t>
      </w:r>
      <w:r w:rsidR="00F90D16" w:rsidRPr="00441BF2">
        <w:rPr>
          <w:rFonts w:ascii="Times New Roman" w:hAnsi="Times New Roman" w:cs="Times New Roman"/>
        </w:rPr>
        <w:t>a</w:t>
      </w:r>
      <w:r w:rsidRPr="00441BF2">
        <w:rPr>
          <w:rFonts w:ascii="Times New Roman" w:hAnsi="Times New Roman" w:cs="Times New Roman"/>
        </w:rPr>
        <w:t xml:space="preserve"> de </w:t>
      </w:r>
      <w:r w:rsidRPr="00441BF2">
        <w:rPr>
          <w:rFonts w:ascii="Times New Roman" w:hAnsi="Times New Roman" w:cs="Times New Roman"/>
          <w:b/>
        </w:rPr>
        <w:t>tabulación</w:t>
      </w:r>
      <w:r w:rsidR="00F90D16" w:rsidRPr="00441BF2">
        <w:rPr>
          <w:rFonts w:ascii="Times New Roman" w:hAnsi="Times New Roman" w:cs="Times New Roman"/>
        </w:rPr>
        <w:t xml:space="preserve">, en </w:t>
      </w:r>
      <w:r w:rsidRPr="00441BF2">
        <w:rPr>
          <w:rFonts w:ascii="Times New Roman" w:hAnsi="Times New Roman" w:cs="Times New Roman"/>
        </w:rPr>
        <w:t>l</w:t>
      </w:r>
      <w:r w:rsidR="00F90D16" w:rsidRPr="00441BF2">
        <w:rPr>
          <w:rFonts w:ascii="Times New Roman" w:hAnsi="Times New Roman" w:cs="Times New Roman"/>
        </w:rPr>
        <w:t>a</w:t>
      </w:r>
      <w:r w:rsidRPr="00441BF2">
        <w:rPr>
          <w:rFonts w:ascii="Times New Roman" w:hAnsi="Times New Roman" w:cs="Times New Roman"/>
        </w:rPr>
        <w:t xml:space="preserve"> que se ubican los valores del conjunto de salida en la primera columna de una tabla</w:t>
      </w:r>
      <w:del w:id="396" w:author="Alex" w:date="2015-07-20T12:59:00Z">
        <w:r w:rsidRPr="00441BF2" w:rsidDel="00113216">
          <w:rPr>
            <w:rFonts w:ascii="Times New Roman" w:hAnsi="Times New Roman" w:cs="Times New Roman"/>
          </w:rPr>
          <w:delText>,</w:delText>
        </w:r>
      </w:del>
      <w:r w:rsidRPr="00441BF2">
        <w:rPr>
          <w:rFonts w:ascii="Times New Roman" w:hAnsi="Times New Roman" w:cs="Times New Roman"/>
        </w:rPr>
        <w:t xml:space="preserve"> y sus valores respectivos al conjunto de llegada se </w:t>
      </w:r>
      <w:r w:rsidR="00466621">
        <w:rPr>
          <w:rFonts w:ascii="Times New Roman" w:hAnsi="Times New Roman" w:cs="Times New Roman"/>
        </w:rPr>
        <w:t>sitú</w:t>
      </w:r>
      <w:r w:rsidR="00466621" w:rsidRPr="00441BF2">
        <w:rPr>
          <w:rFonts w:ascii="Times New Roman" w:hAnsi="Times New Roman" w:cs="Times New Roman"/>
        </w:rPr>
        <w:t xml:space="preserve">an </w:t>
      </w:r>
      <w:r w:rsidRPr="00441BF2">
        <w:rPr>
          <w:rFonts w:ascii="Times New Roman" w:hAnsi="Times New Roman" w:cs="Times New Roman"/>
        </w:rPr>
        <w:t>al frente, en la segunda columna.</w:t>
      </w:r>
    </w:p>
    <w:p w14:paraId="65403080" w14:textId="77777777" w:rsidR="0061185D" w:rsidRPr="00441BF2" w:rsidRDefault="0061185D" w:rsidP="00FD6938">
      <w:pPr>
        <w:spacing w:after="0"/>
        <w:jc w:val="both"/>
        <w:rPr>
          <w:rFonts w:ascii="Times New Roman" w:hAnsi="Times New Roman" w:cs="Times New Roman"/>
        </w:rPr>
      </w:pPr>
    </w:p>
    <w:p w14:paraId="6A9186DF" w14:textId="03073E8D" w:rsidR="0061185D" w:rsidRPr="00441BF2" w:rsidRDefault="0061185D" w:rsidP="00FD6938">
      <w:pPr>
        <w:spacing w:after="0"/>
        <w:jc w:val="both"/>
        <w:rPr>
          <w:rFonts w:ascii="Times New Roman" w:hAnsi="Times New Roman" w:cs="Times New Roman"/>
        </w:rPr>
      </w:pPr>
      <w:r w:rsidRPr="00441BF2">
        <w:rPr>
          <w:rFonts w:ascii="Times New Roman" w:hAnsi="Times New Roman" w:cs="Times New Roman"/>
        </w:rPr>
        <w:t xml:space="preserve">Como parte de los procesos asociados a la representación de funciones, la posibilidad de </w:t>
      </w:r>
      <w:r w:rsidRPr="00441BF2">
        <w:rPr>
          <w:rFonts w:ascii="Times New Roman" w:hAnsi="Times New Roman" w:cs="Times New Roman"/>
          <w:i/>
        </w:rPr>
        <w:t>ordenar</w:t>
      </w:r>
      <w:r w:rsidRPr="00441BF2">
        <w:rPr>
          <w:rFonts w:ascii="Times New Roman" w:hAnsi="Times New Roman" w:cs="Times New Roman"/>
        </w:rPr>
        <w:t xml:space="preserve"> los elementos del conjunto de salida está siempre </w:t>
      </w:r>
      <w:del w:id="397" w:author="Alex" w:date="2015-07-20T13:04:00Z">
        <w:r w:rsidRPr="00441BF2" w:rsidDel="00CD2624">
          <w:rPr>
            <w:rFonts w:ascii="Times New Roman" w:hAnsi="Times New Roman" w:cs="Times New Roman"/>
          </w:rPr>
          <w:delText>latente</w:delText>
        </w:r>
      </w:del>
      <w:ins w:id="398" w:author="Alex" w:date="2015-07-20T13:04:00Z">
        <w:r w:rsidR="00CD2624">
          <w:rPr>
            <w:rFonts w:ascii="Times New Roman" w:hAnsi="Times New Roman" w:cs="Times New Roman"/>
          </w:rPr>
          <w:t>presente</w:t>
        </w:r>
      </w:ins>
      <w:r w:rsidRPr="00441BF2">
        <w:rPr>
          <w:rFonts w:ascii="Times New Roman" w:hAnsi="Times New Roman" w:cs="Times New Roman"/>
        </w:rPr>
        <w:t xml:space="preserve">. En la representación tabular habitualmente los valores en la tabla van de menor a mayor, </w:t>
      </w:r>
      <w:del w:id="399" w:author="Alex" w:date="2015-07-20T13:06:00Z">
        <w:r w:rsidRPr="00441BF2" w:rsidDel="00CD2624">
          <w:rPr>
            <w:rFonts w:ascii="Times New Roman" w:hAnsi="Times New Roman" w:cs="Times New Roman"/>
          </w:rPr>
          <w:delText>aunque no es un requerimiento, siempre que frente a cada elemento de la primera columna esté su correspondiente.</w:delText>
        </w:r>
        <w:r w:rsidR="00DC45FA" w:rsidRPr="00441BF2" w:rsidDel="00CD2624">
          <w:rPr>
            <w:rFonts w:ascii="Times New Roman" w:hAnsi="Times New Roman" w:cs="Times New Roman"/>
          </w:rPr>
          <w:delText xml:space="preserve"> La anterior es una de las razones por </w:delText>
        </w:r>
        <w:r w:rsidR="00466621" w:rsidDel="00CD2624">
          <w:rPr>
            <w:rFonts w:ascii="Times New Roman" w:hAnsi="Times New Roman" w:cs="Times New Roman"/>
          </w:rPr>
          <w:delText xml:space="preserve">las </w:delText>
        </w:r>
        <w:r w:rsidR="00DC45FA" w:rsidRPr="00441BF2" w:rsidDel="00CD2624">
          <w:rPr>
            <w:rFonts w:ascii="Times New Roman" w:hAnsi="Times New Roman" w:cs="Times New Roman"/>
          </w:rPr>
          <w:delText>que la noción de orden es fundamental en matemáticas.</w:delText>
        </w:r>
      </w:del>
      <w:ins w:id="400" w:author="Alex" w:date="2015-07-20T13:06:00Z">
        <w:r w:rsidR="00CD2624">
          <w:rPr>
            <w:rFonts w:ascii="Times New Roman" w:hAnsi="Times New Roman" w:cs="Times New Roman"/>
          </w:rPr>
          <w:t>lo que facilita su lectura y análisis.</w:t>
        </w:r>
      </w:ins>
    </w:p>
    <w:p w14:paraId="3F388F08" w14:textId="77777777" w:rsidR="003B099B" w:rsidRPr="00441BF2" w:rsidRDefault="003B099B" w:rsidP="0061185D">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86"/>
        <w:gridCol w:w="6342"/>
      </w:tblGrid>
      <w:tr w:rsidR="00DC45FA" w:rsidRPr="00441BF2" w14:paraId="76E559F3" w14:textId="77777777" w:rsidTr="000007D9">
        <w:tc>
          <w:tcPr>
            <w:tcW w:w="8978" w:type="dxa"/>
            <w:gridSpan w:val="2"/>
            <w:shd w:val="clear" w:color="auto" w:fill="000000" w:themeFill="text1"/>
          </w:tcPr>
          <w:p w14:paraId="760D4A39" w14:textId="77777777" w:rsidR="00DC45FA" w:rsidRPr="00441BF2" w:rsidRDefault="00DC45FA" w:rsidP="000007D9">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Recuerda</w:t>
            </w:r>
          </w:p>
        </w:tc>
      </w:tr>
      <w:tr w:rsidR="00DC45FA" w:rsidRPr="00441BF2" w14:paraId="2FEDD481" w14:textId="77777777" w:rsidTr="000007D9">
        <w:tc>
          <w:tcPr>
            <w:tcW w:w="2518" w:type="dxa"/>
          </w:tcPr>
          <w:p w14:paraId="57B8B92F" w14:textId="77777777" w:rsidR="00DC45FA" w:rsidRPr="00441BF2" w:rsidRDefault="00DC45FA" w:rsidP="000007D9">
            <w:pPr>
              <w:rPr>
                <w:rFonts w:ascii="Times New Roman" w:hAnsi="Times New Roman" w:cs="Times New Roman"/>
                <w:b/>
                <w:lang w:val="es-ES_tradnl"/>
              </w:rPr>
            </w:pPr>
            <w:r w:rsidRPr="00441BF2">
              <w:rPr>
                <w:rFonts w:ascii="Times New Roman" w:hAnsi="Times New Roman" w:cs="Times New Roman"/>
                <w:b/>
                <w:lang w:val="es-ES_tradnl"/>
              </w:rPr>
              <w:t>Contenido</w:t>
            </w:r>
          </w:p>
        </w:tc>
        <w:tc>
          <w:tcPr>
            <w:tcW w:w="6460" w:type="dxa"/>
          </w:tcPr>
          <w:p w14:paraId="76AD7D46" w14:textId="15C21289" w:rsidR="00DC45FA" w:rsidRPr="00441BF2" w:rsidRDefault="00DC45FA" w:rsidP="00DC45FA">
            <w:pPr>
              <w:jc w:val="center"/>
              <w:rPr>
                <w:rFonts w:ascii="Times New Roman" w:hAnsi="Times New Roman" w:cs="Times New Roman"/>
                <w:lang w:val="es-ES_tradnl"/>
              </w:rPr>
            </w:pPr>
            <w:r w:rsidRPr="00441BF2">
              <w:rPr>
                <w:rFonts w:ascii="Times New Roman" w:hAnsi="Times New Roman" w:cs="Times New Roman"/>
                <w:lang w:val="es-ES_tradnl"/>
              </w:rPr>
              <w:t xml:space="preserve">La recta real contiene el conjunto de los números reales, y su ubicación horizontal suele representarse con los números ordenados de menor a mayor, de izquierda a derecha. Es decir, para saber si un número </w:t>
            </w:r>
            <w:r w:rsidR="00466621">
              <w:rPr>
                <w:rFonts w:ascii="Times New Roman" w:hAnsi="Times New Roman" w:cs="Times New Roman"/>
                <w:lang w:val="es-ES_tradnl"/>
              </w:rPr>
              <w:t xml:space="preserve">es </w:t>
            </w:r>
            <w:r w:rsidRPr="00441BF2">
              <w:rPr>
                <w:rFonts w:ascii="Times New Roman" w:hAnsi="Times New Roman" w:cs="Times New Roman"/>
                <w:lang w:val="es-ES_tradnl"/>
              </w:rPr>
              <w:t>mayor que otro</w:t>
            </w:r>
            <w:r w:rsidR="001952FA">
              <w:rPr>
                <w:rFonts w:ascii="Times New Roman" w:hAnsi="Times New Roman" w:cs="Times New Roman"/>
                <w:lang w:val="es-ES_tradnl"/>
              </w:rPr>
              <w:t xml:space="preserve">, </w:t>
            </w:r>
            <w:r w:rsidRPr="00441BF2">
              <w:rPr>
                <w:rFonts w:ascii="Times New Roman" w:hAnsi="Times New Roman" w:cs="Times New Roman"/>
                <w:lang w:val="es-ES_tradnl"/>
              </w:rPr>
              <w:t xml:space="preserve">siempre </w:t>
            </w:r>
            <w:r w:rsidR="001952FA">
              <w:rPr>
                <w:rFonts w:ascii="Times New Roman" w:hAnsi="Times New Roman" w:cs="Times New Roman"/>
                <w:lang w:val="es-ES_tradnl"/>
              </w:rPr>
              <w:t>será mayor el que</w:t>
            </w:r>
            <w:r w:rsidR="001952FA" w:rsidRPr="00441BF2">
              <w:rPr>
                <w:rFonts w:ascii="Times New Roman" w:hAnsi="Times New Roman" w:cs="Times New Roman"/>
                <w:lang w:val="es-ES_tradnl"/>
              </w:rPr>
              <w:t xml:space="preserve"> </w:t>
            </w:r>
            <w:r w:rsidRPr="00441BF2">
              <w:rPr>
                <w:rFonts w:ascii="Times New Roman" w:hAnsi="Times New Roman" w:cs="Times New Roman"/>
                <w:lang w:val="es-ES_tradnl"/>
              </w:rPr>
              <w:t xml:space="preserve">está a su derecha. </w:t>
            </w:r>
          </w:p>
          <w:p w14:paraId="766AFEA2" w14:textId="77777777" w:rsidR="00DC45FA" w:rsidRPr="00441BF2" w:rsidRDefault="00DC45FA" w:rsidP="00DC45FA">
            <w:pPr>
              <w:jc w:val="center"/>
              <w:rPr>
                <w:rFonts w:ascii="Times New Roman" w:hAnsi="Times New Roman" w:cs="Times New Roman"/>
                <w:lang w:val="es-ES_tradnl"/>
              </w:rPr>
            </w:pPr>
          </w:p>
          <w:p w14:paraId="64A52E4B" w14:textId="514DC5D8" w:rsidR="00DC45FA" w:rsidRPr="00441BF2" w:rsidRDefault="00DC45FA" w:rsidP="001952FA">
            <w:pPr>
              <w:jc w:val="center"/>
              <w:rPr>
                <w:rFonts w:ascii="Times New Roman" w:hAnsi="Times New Roman" w:cs="Times New Roman"/>
                <w:lang w:val="es-ES_tradnl"/>
              </w:rPr>
            </w:pPr>
            <w:r w:rsidRPr="00441BF2">
              <w:rPr>
                <w:rFonts w:ascii="Times New Roman" w:hAnsi="Times New Roman" w:cs="Times New Roman"/>
                <w:lang w:val="es-ES_tradnl"/>
              </w:rPr>
              <w:t xml:space="preserve">En el plano cartesiano, los ejes son dos rectas reales perpendiculares, en </w:t>
            </w:r>
            <w:r w:rsidR="001952FA">
              <w:rPr>
                <w:rFonts w:ascii="Times New Roman" w:hAnsi="Times New Roman" w:cs="Times New Roman"/>
                <w:lang w:val="es-ES_tradnl"/>
              </w:rPr>
              <w:t>el</w:t>
            </w:r>
            <w:r w:rsidR="001952FA" w:rsidRPr="00441BF2">
              <w:rPr>
                <w:rFonts w:ascii="Times New Roman" w:hAnsi="Times New Roman" w:cs="Times New Roman"/>
                <w:lang w:val="es-ES_tradnl"/>
              </w:rPr>
              <w:t xml:space="preserve"> </w:t>
            </w:r>
            <w:r w:rsidRPr="00441BF2">
              <w:rPr>
                <w:rFonts w:ascii="Times New Roman" w:hAnsi="Times New Roman" w:cs="Times New Roman"/>
                <w:lang w:val="es-ES_tradnl"/>
              </w:rPr>
              <w:t>que la recta vertical presenta los números ordenados de menor a mayor, de abajo hacia arriba.</w:t>
            </w:r>
          </w:p>
        </w:tc>
      </w:tr>
    </w:tbl>
    <w:p w14:paraId="0317AFD5" w14:textId="77777777" w:rsidR="00DC45FA" w:rsidRPr="00441BF2" w:rsidRDefault="00DC45FA" w:rsidP="0061185D">
      <w:pPr>
        <w:spacing w:after="0"/>
        <w:rPr>
          <w:rFonts w:ascii="Times New Roman" w:hAnsi="Times New Roman" w:cs="Times New Roman"/>
        </w:rPr>
      </w:pPr>
    </w:p>
    <w:p w14:paraId="177BAFD8" w14:textId="77777777" w:rsidR="00CD2624" w:rsidRPr="00441BF2" w:rsidRDefault="00CD2624" w:rsidP="00CD2624">
      <w:pPr>
        <w:spacing w:after="0"/>
        <w:jc w:val="both"/>
        <w:rPr>
          <w:ins w:id="401" w:author="Alex" w:date="2015-07-20T13:05:00Z"/>
          <w:rFonts w:ascii="Times New Roman" w:hAnsi="Times New Roman" w:cs="Times New Roman"/>
        </w:rPr>
      </w:pPr>
      <w:ins w:id="402" w:author="Alex" w:date="2015-07-20T13:05:00Z">
        <w:r w:rsidRPr="00441BF2">
          <w:rPr>
            <w:rFonts w:ascii="Times New Roman" w:hAnsi="Times New Roman" w:cs="Times New Roman"/>
          </w:rPr>
          <w:t xml:space="preserve">Como parte de los procesos asociados a la representación de funciones, la posibilidad de </w:t>
        </w:r>
        <w:r w:rsidRPr="00441BF2">
          <w:rPr>
            <w:rFonts w:ascii="Times New Roman" w:hAnsi="Times New Roman" w:cs="Times New Roman"/>
            <w:i/>
          </w:rPr>
          <w:t>ordenar</w:t>
        </w:r>
        <w:r w:rsidRPr="00441BF2">
          <w:rPr>
            <w:rFonts w:ascii="Times New Roman" w:hAnsi="Times New Roman" w:cs="Times New Roman"/>
          </w:rPr>
          <w:t xml:space="preserve"> los elementos del conjunto de salida está siempre </w:t>
        </w:r>
        <w:r>
          <w:rPr>
            <w:rFonts w:ascii="Times New Roman" w:hAnsi="Times New Roman" w:cs="Times New Roman"/>
          </w:rPr>
          <w:t>presente</w:t>
        </w:r>
        <w:r w:rsidRPr="00441BF2">
          <w:rPr>
            <w:rFonts w:ascii="Times New Roman" w:hAnsi="Times New Roman" w:cs="Times New Roman"/>
          </w:rPr>
          <w:t xml:space="preserve">. En la representación tabular habitualmente los valores en la tabla van de menor a mayor, aunque no es un requerimiento, siempre que frente a cada elemento de la primera columna esté su correspondiente. La anterior es una de las razones por </w:t>
        </w:r>
        <w:r>
          <w:rPr>
            <w:rFonts w:ascii="Times New Roman" w:hAnsi="Times New Roman" w:cs="Times New Roman"/>
          </w:rPr>
          <w:t xml:space="preserve">las </w:t>
        </w:r>
        <w:r w:rsidRPr="00441BF2">
          <w:rPr>
            <w:rFonts w:ascii="Times New Roman" w:hAnsi="Times New Roman" w:cs="Times New Roman"/>
          </w:rPr>
          <w:t>que la noción de orden es fundamental en matemáticas.</w:t>
        </w:r>
      </w:ins>
    </w:p>
    <w:p w14:paraId="7F15A5D7" w14:textId="77777777" w:rsidR="00CD2624" w:rsidRPr="00441BF2" w:rsidRDefault="00CD2624" w:rsidP="00CD2624">
      <w:pPr>
        <w:spacing w:after="0"/>
        <w:rPr>
          <w:ins w:id="403" w:author="Alex" w:date="2015-07-20T13:05:00Z"/>
          <w:rFonts w:ascii="Times New Roman" w:hAnsi="Times New Roman" w:cs="Times New Roman"/>
        </w:rPr>
      </w:pPr>
    </w:p>
    <w:p w14:paraId="77D3EB5D" w14:textId="2FABD286" w:rsidR="003B099B" w:rsidRPr="00441BF2" w:rsidRDefault="003B099B" w:rsidP="0061185D">
      <w:pPr>
        <w:spacing w:after="0"/>
        <w:rPr>
          <w:rFonts w:ascii="Times New Roman" w:hAnsi="Times New Roman" w:cs="Times New Roman"/>
        </w:rPr>
      </w:pPr>
      <w:r w:rsidRPr="00441BF2">
        <w:rPr>
          <w:rFonts w:ascii="Times New Roman" w:hAnsi="Times New Roman" w:cs="Times New Roman"/>
        </w:rPr>
        <w:t>Veamo</w:t>
      </w:r>
      <w:r w:rsidR="00DC45FA" w:rsidRPr="00441BF2">
        <w:rPr>
          <w:rFonts w:ascii="Times New Roman" w:hAnsi="Times New Roman" w:cs="Times New Roman"/>
        </w:rPr>
        <w:t>s</w:t>
      </w:r>
      <w:r w:rsidR="00472339" w:rsidRPr="00441BF2">
        <w:rPr>
          <w:rFonts w:ascii="Times New Roman" w:hAnsi="Times New Roman" w:cs="Times New Roman"/>
        </w:rPr>
        <w:t xml:space="preserve"> la descripción tabular asociada a la función “ser cuadrado de”:</w:t>
      </w:r>
    </w:p>
    <w:p w14:paraId="762E1EE0" w14:textId="7C75F77C" w:rsidR="00B40FB2" w:rsidRPr="00441BF2" w:rsidRDefault="00B40FB2" w:rsidP="00B40FB2">
      <w:pPr>
        <w:pStyle w:val="Descripcin"/>
        <w:keepNext/>
      </w:pPr>
    </w:p>
    <w:tbl>
      <w:tblPr>
        <w:tblStyle w:val="Tablaconcuadrcula"/>
        <w:tblW w:w="0" w:type="auto"/>
        <w:tblLook w:val="04A0" w:firstRow="1" w:lastRow="0" w:firstColumn="1" w:lastColumn="0" w:noHBand="0" w:noVBand="1"/>
      </w:tblPr>
      <w:tblGrid>
        <w:gridCol w:w="4409"/>
        <w:gridCol w:w="4419"/>
      </w:tblGrid>
      <w:tr w:rsidR="004B5AA7" w:rsidRPr="00441BF2" w14:paraId="500923D2" w14:textId="77777777" w:rsidTr="00472339">
        <w:tc>
          <w:tcPr>
            <w:tcW w:w="8978" w:type="dxa"/>
            <w:gridSpan w:val="2"/>
          </w:tcPr>
          <w:p w14:paraId="7CB53D99" w14:textId="3D1ABB8D" w:rsidR="004B5AA7" w:rsidRPr="00441BF2" w:rsidRDefault="004B5AA7" w:rsidP="001D2C4A">
            <w:pPr>
              <w:rPr>
                <w:rFonts w:ascii="Times New Roman" w:hAnsi="Times New Roman" w:cs="Times New Roman"/>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540E43">
              <w:rPr>
                <w:rFonts w:ascii="Times New Roman" w:hAnsi="Times New Roman" w:cs="Times New Roman"/>
                <w:lang w:val="es-ES_tradnl"/>
              </w:rPr>
              <w:t>s</w:t>
            </w:r>
            <w:r w:rsidRPr="00441BF2">
              <w:rPr>
                <w:rFonts w:ascii="Times New Roman" w:hAnsi="Times New Roman" w:cs="Times New Roman"/>
                <w:lang w:val="es-ES_tradnl"/>
              </w:rPr>
              <w:t>er el cuadrado de</w:t>
            </w:r>
            <w:del w:id="404" w:author="Alex" w:date="2015-07-20T13:06:00Z">
              <w:r w:rsidR="004D6C2F" w:rsidRPr="00441BF2" w:rsidDel="00CD2624">
                <w:rPr>
                  <w:rFonts w:ascii="Times New Roman" w:hAnsi="Times New Roman" w:cs="Times New Roman"/>
                  <w:lang w:val="es-ES_tradnl"/>
                </w:rPr>
                <w:delText xml:space="preserve"> _</w:delText>
              </w:r>
              <w:r w:rsidR="00F12FBB" w:rsidRPr="001A6CA3" w:rsidDel="00CD2624">
                <w:rPr>
                  <w:rFonts w:ascii="Times New Roman" w:hAnsi="Times New Roman" w:cs="Times New Roman"/>
                  <w:i/>
                </w:rPr>
                <w:delText>x</w:delText>
              </w:r>
              <w:r w:rsidR="004D6C2F" w:rsidRPr="00441BF2" w:rsidDel="00CD2624">
                <w:rPr>
                  <w:rFonts w:ascii="Times New Roman" w:hAnsi="Times New Roman" w:cs="Times New Roman"/>
                  <w:lang w:val="es-ES_tradnl"/>
                </w:rPr>
                <w:delText>__</w:delText>
              </w:r>
            </w:del>
            <w:ins w:id="405" w:author="Alex" w:date="2015-07-20T13:06:00Z">
              <w:r w:rsidR="00CD2624">
                <w:rPr>
                  <w:rFonts w:ascii="Times New Roman" w:hAnsi="Times New Roman" w:cs="Times New Roman"/>
                  <w:lang w:val="es-ES_tradnl"/>
                </w:rPr>
                <w:t xml:space="preserve"> x</w:t>
              </w:r>
            </w:ins>
            <w:r w:rsidRPr="00441BF2">
              <w:rPr>
                <w:rFonts w:ascii="Times New Roman" w:hAnsi="Times New Roman" w:cs="Times New Roman"/>
                <w:lang w:val="es-ES_tradnl"/>
              </w:rPr>
              <w:t>”</w:t>
            </w:r>
          </w:p>
        </w:tc>
      </w:tr>
      <w:tr w:rsidR="004B5AA7" w:rsidRPr="00441BF2" w14:paraId="358C9ACB" w14:textId="77777777" w:rsidTr="00472339">
        <w:tc>
          <w:tcPr>
            <w:tcW w:w="8978" w:type="dxa"/>
            <w:gridSpan w:val="2"/>
          </w:tcPr>
          <w:p w14:paraId="4D2C3F7E" w14:textId="501ACF74" w:rsidR="004B5AA7" w:rsidRPr="00441BF2" w:rsidRDefault="004B5AA7" w:rsidP="00540E43">
            <w:pPr>
              <w:rPr>
                <w:rFonts w:ascii="Times New Roman" w:hAnsi="Times New Roman" w:cs="Times New Roman"/>
                <w:b/>
                <w:lang w:val="es-ES_tradnl"/>
              </w:rPr>
            </w:pPr>
            <w:r w:rsidRPr="00441BF2">
              <w:rPr>
                <w:rFonts w:ascii="Times New Roman" w:hAnsi="Times New Roman" w:cs="Times New Roman"/>
                <w:b/>
                <w:lang w:val="es-ES_tradnl"/>
              </w:rPr>
              <w:t>Elementos del conjunto de partida:</w:t>
            </w:r>
            <w:r w:rsidR="00D82DF5" w:rsidRPr="00441BF2">
              <w:rPr>
                <w:rFonts w:ascii="Times New Roman" w:hAnsi="Times New Roman" w:cs="Times New Roman"/>
                <w:b/>
                <w:lang w:val="es-ES_tradnl"/>
              </w:rPr>
              <w:t xml:space="preserve"> </w:t>
            </w:r>
            <w:r w:rsidR="00540E43">
              <w:rPr>
                <w:rFonts w:ascii="Times New Roman" w:hAnsi="Times New Roman" w:cs="Times New Roman"/>
                <w:lang w:val="es-ES_tradnl"/>
              </w:rPr>
              <w:t>t</w:t>
            </w:r>
            <w:r w:rsidR="00D82DF5" w:rsidRPr="00441BF2">
              <w:rPr>
                <w:rFonts w:ascii="Times New Roman" w:hAnsi="Times New Roman" w:cs="Times New Roman"/>
                <w:lang w:val="es-ES_tradnl"/>
              </w:rPr>
              <w:t>odos los números reales</w:t>
            </w:r>
          </w:p>
        </w:tc>
      </w:tr>
      <w:tr w:rsidR="004B5AA7" w:rsidRPr="00441BF2" w14:paraId="740DCFCB" w14:textId="77777777" w:rsidTr="00472339">
        <w:tc>
          <w:tcPr>
            <w:tcW w:w="8978" w:type="dxa"/>
            <w:gridSpan w:val="2"/>
          </w:tcPr>
          <w:p w14:paraId="2D0A027A" w14:textId="2F956B16" w:rsidR="004B5AA7" w:rsidRPr="00441BF2" w:rsidRDefault="004B5AA7" w:rsidP="0061185D">
            <w:pPr>
              <w:rPr>
                <w:rFonts w:ascii="Times New Roman" w:hAnsi="Times New Roman" w:cs="Times New Roman"/>
                <w:b/>
                <w:lang w:val="es-ES_tradnl"/>
              </w:rPr>
            </w:pPr>
            <w:r w:rsidRPr="00441BF2">
              <w:rPr>
                <w:rFonts w:ascii="Times New Roman" w:hAnsi="Times New Roman" w:cs="Times New Roman"/>
                <w:b/>
                <w:lang w:val="es-ES_tradnl"/>
              </w:rPr>
              <w:t>Elementos del conjunto de llegada:</w:t>
            </w:r>
            <w:r w:rsidR="00D82DF5" w:rsidRPr="00441BF2">
              <w:rPr>
                <w:rFonts w:ascii="Times New Roman" w:hAnsi="Times New Roman" w:cs="Times New Roman"/>
                <w:b/>
                <w:lang w:val="es-ES_tradnl"/>
              </w:rPr>
              <w:t xml:space="preserve"> </w:t>
            </w:r>
            <w:r w:rsidR="00540E43">
              <w:rPr>
                <w:rFonts w:ascii="Times New Roman" w:hAnsi="Times New Roman" w:cs="Times New Roman"/>
                <w:lang w:val="es-ES_tradnl"/>
              </w:rPr>
              <w:t>t</w:t>
            </w:r>
            <w:r w:rsidR="00346963" w:rsidRPr="00441BF2">
              <w:rPr>
                <w:rFonts w:ascii="Times New Roman" w:hAnsi="Times New Roman" w:cs="Times New Roman"/>
                <w:lang w:val="es-ES_tradnl"/>
              </w:rPr>
              <w:t xml:space="preserve">odos los números reales </w:t>
            </w:r>
            <w:r w:rsidR="0014696A" w:rsidRPr="00441BF2">
              <w:rPr>
                <w:rFonts w:ascii="Times New Roman" w:hAnsi="Times New Roman" w:cs="Times New Roman"/>
                <w:lang w:val="es-ES_tradnl"/>
              </w:rPr>
              <w:t>positivos (fíjate que</w:t>
            </w:r>
            <w:r w:rsidR="00346963" w:rsidRPr="00441BF2">
              <w:rPr>
                <w:rFonts w:ascii="Times New Roman" w:hAnsi="Times New Roman" w:cs="Times New Roman"/>
                <w:lang w:val="es-ES_tradnl"/>
              </w:rPr>
              <w:t xml:space="preserve"> no </w:t>
            </w:r>
            <w:r w:rsidR="0014696A" w:rsidRPr="00441BF2">
              <w:rPr>
                <w:rFonts w:ascii="Times New Roman" w:hAnsi="Times New Roman" w:cs="Times New Roman"/>
                <w:lang w:val="es-ES_tradnl"/>
              </w:rPr>
              <w:t xml:space="preserve">son </w:t>
            </w:r>
            <w:r w:rsidR="00346963" w:rsidRPr="00441BF2">
              <w:rPr>
                <w:rFonts w:ascii="Times New Roman" w:hAnsi="Times New Roman" w:cs="Times New Roman"/>
                <w:lang w:val="es-ES_tradnl"/>
              </w:rPr>
              <w:t>solo l</w:t>
            </w:r>
            <w:r w:rsidR="00D82DF5" w:rsidRPr="00441BF2">
              <w:rPr>
                <w:rFonts w:ascii="Times New Roman" w:hAnsi="Times New Roman" w:cs="Times New Roman"/>
                <w:lang w:val="es-ES_tradnl"/>
              </w:rPr>
              <w:t>os</w:t>
            </w:r>
            <w:r w:rsidR="00346963" w:rsidRPr="00441BF2">
              <w:rPr>
                <w:rFonts w:ascii="Times New Roman" w:hAnsi="Times New Roman" w:cs="Times New Roman"/>
                <w:lang w:val="es-ES_tradnl"/>
              </w:rPr>
              <w:t xml:space="preserve"> que se conocen como</w:t>
            </w:r>
            <w:r w:rsidR="00D82DF5" w:rsidRPr="00441BF2">
              <w:rPr>
                <w:rFonts w:ascii="Times New Roman" w:hAnsi="Times New Roman" w:cs="Times New Roman"/>
                <w:lang w:val="es-ES_tradnl"/>
              </w:rPr>
              <w:t xml:space="preserve"> números cuadrados</w:t>
            </w:r>
            <w:r w:rsidR="0014696A" w:rsidRPr="00441BF2">
              <w:rPr>
                <w:rFonts w:ascii="Times New Roman" w:hAnsi="Times New Roman" w:cs="Times New Roman"/>
                <w:lang w:val="es-ES_tradnl"/>
              </w:rPr>
              <w:t>)</w:t>
            </w:r>
            <w:r w:rsidR="00346963" w:rsidRPr="00441BF2">
              <w:rPr>
                <w:rFonts w:ascii="Times New Roman" w:hAnsi="Times New Roman" w:cs="Times New Roman"/>
                <w:lang w:val="es-ES_tradnl"/>
              </w:rPr>
              <w:t>.</w:t>
            </w:r>
          </w:p>
        </w:tc>
      </w:tr>
      <w:tr w:rsidR="004B5AA7" w:rsidRPr="00441BF2" w14:paraId="533C0F38" w14:textId="77777777" w:rsidTr="00472339">
        <w:tc>
          <w:tcPr>
            <w:tcW w:w="8978" w:type="dxa"/>
            <w:gridSpan w:val="2"/>
          </w:tcPr>
          <w:p w14:paraId="32110D68" w14:textId="364BF282" w:rsidR="004B5AA7" w:rsidRPr="00441BF2" w:rsidRDefault="004B5AA7" w:rsidP="00D024E4">
            <w:pPr>
              <w:rPr>
                <w:rFonts w:ascii="Times New Roman" w:hAnsi="Times New Roman" w:cs="Times New Roman"/>
                <w:b/>
                <w:lang w:val="es-ES_tradnl"/>
              </w:rPr>
            </w:pPr>
            <w:r w:rsidRPr="00441BF2">
              <w:rPr>
                <w:rFonts w:ascii="Times New Roman" w:hAnsi="Times New Roman" w:cs="Times New Roman"/>
                <w:b/>
                <w:lang w:val="es-ES_tradnl"/>
              </w:rPr>
              <w:t xml:space="preserve">Ecuación o regla para </w:t>
            </w:r>
            <w:r w:rsidR="00D82DF5" w:rsidRPr="00441BF2">
              <w:rPr>
                <w:rFonts w:ascii="Times New Roman" w:hAnsi="Times New Roman" w:cs="Times New Roman"/>
                <w:b/>
                <w:lang w:val="es-ES_tradnl"/>
              </w:rPr>
              <w:t xml:space="preserve">relacionar los elementos. </w:t>
            </w:r>
            <m:oMath>
              <m:r>
                <m:rPr>
                  <m:sty m:val="bi"/>
                </m:rPr>
                <w:rPr>
                  <w:rFonts w:ascii="Cambria Math" w:hAnsi="Cambria Math" w:cs="Times New Roman"/>
                  <w:color w:val="DE9400"/>
                  <w:lang w:val="es-ES_tradnl"/>
                </w:rPr>
                <m:t>y=f</m:t>
              </m:r>
              <m:d>
                <m:dPr>
                  <m:ctrlPr>
                    <w:rPr>
                      <w:rFonts w:ascii="Cambria Math" w:hAnsi="Cambria Math" w:cs="Times New Roman"/>
                      <w:b/>
                      <w:i/>
                      <w:color w:val="DE9400"/>
                      <w:lang w:val="es-ES_tradnl"/>
                    </w:rPr>
                  </m:ctrlPr>
                </m:dPr>
                <m:e>
                  <m:r>
                    <m:rPr>
                      <m:sty m:val="bi"/>
                    </m:rPr>
                    <w:rPr>
                      <w:rFonts w:ascii="Cambria Math" w:hAnsi="Cambria Math" w:cs="Times New Roman"/>
                      <w:color w:val="DE9400"/>
                      <w:lang w:val="es-ES_tradnl"/>
                    </w:rPr>
                    <m:t>x</m:t>
                  </m:r>
                </m:e>
              </m:d>
              <m:r>
                <m:rPr>
                  <m:sty m:val="bi"/>
                </m:rPr>
                <w:rPr>
                  <w:rFonts w:ascii="Cambria Math" w:eastAsiaTheme="minorEastAsia" w:hAnsi="Cambria Math" w:cs="Times New Roman"/>
                  <w:color w:val="DE9400"/>
                  <w:lang w:val="es-ES_tradnl"/>
                </w:rPr>
                <m:t>=</m:t>
              </m:r>
              <m:sSup>
                <m:sSupPr>
                  <m:ctrlPr>
                    <w:rPr>
                      <w:rFonts w:ascii="Cambria Math" w:eastAsiaTheme="minorEastAsia" w:hAnsi="Cambria Math" w:cs="Times New Roman"/>
                      <w:b/>
                      <w:i/>
                      <w:color w:val="DE9400"/>
                      <w:lang w:val="es-ES_tradnl"/>
                    </w:rPr>
                  </m:ctrlPr>
                </m:sSupPr>
                <m:e>
                  <m:r>
                    <m:rPr>
                      <m:sty m:val="bi"/>
                    </m:rPr>
                    <w:rPr>
                      <w:rFonts w:ascii="Cambria Math" w:eastAsiaTheme="minorEastAsia" w:hAnsi="Cambria Math" w:cs="Times New Roman"/>
                      <w:color w:val="DE9400"/>
                      <w:lang w:val="es-ES_tradnl"/>
                    </w:rPr>
                    <m:t>x</m:t>
                  </m:r>
                </m:e>
                <m:sup>
                  <m:r>
                    <m:rPr>
                      <m:sty m:val="bi"/>
                    </m:rPr>
                    <w:rPr>
                      <w:rFonts w:ascii="Cambria Math" w:eastAsiaTheme="minorEastAsia" w:hAnsi="Cambria Math" w:cs="Times New Roman"/>
                      <w:color w:val="DE9400"/>
                      <w:lang w:val="es-ES_tradnl"/>
                    </w:rPr>
                    <m:t>2</m:t>
                  </m:r>
                </m:sup>
              </m:sSup>
            </m:oMath>
          </w:p>
        </w:tc>
      </w:tr>
      <w:tr w:rsidR="004B5AA7" w:rsidRPr="00441BF2" w14:paraId="5FF7A2B2" w14:textId="77777777" w:rsidTr="004B5AA7">
        <w:tc>
          <w:tcPr>
            <w:tcW w:w="4489" w:type="dxa"/>
          </w:tcPr>
          <w:p w14:paraId="09B01844" w14:textId="56CC4E55" w:rsidR="004B5AA7" w:rsidRPr="00441BF2" w:rsidRDefault="00D82DF5" w:rsidP="00A33BE6">
            <w:pPr>
              <w:jc w:val="center"/>
              <w:rPr>
                <w:rFonts w:ascii="Times New Roman" w:hAnsi="Times New Roman" w:cs="Times New Roman"/>
                <w:b/>
                <w:color w:val="FF0000"/>
                <w:lang w:val="es-ES_tradnl"/>
              </w:rPr>
            </w:pPr>
            <m:oMathPara>
              <m:oMath>
                <m:r>
                  <m:rPr>
                    <m:sty m:val="bi"/>
                  </m:rPr>
                  <w:rPr>
                    <w:rFonts w:ascii="Cambria Math" w:hAnsi="Cambria Math" w:cs="Times New Roman"/>
                    <w:color w:val="FF0000"/>
                    <w:lang w:val="es-ES_tradnl"/>
                  </w:rPr>
                  <m:t>x</m:t>
                </m:r>
              </m:oMath>
            </m:oMathPara>
          </w:p>
        </w:tc>
        <w:tc>
          <w:tcPr>
            <w:tcW w:w="4489" w:type="dxa"/>
          </w:tcPr>
          <w:p w14:paraId="439FAE89" w14:textId="6B076568" w:rsidR="004B5AA7" w:rsidRPr="00441BF2" w:rsidRDefault="00D82DF5" w:rsidP="00A33BE6">
            <w:pPr>
              <w:jc w:val="center"/>
              <w:rPr>
                <w:rFonts w:ascii="Times New Roman" w:hAnsi="Times New Roman" w:cs="Times New Roman"/>
                <w:b/>
                <w:color w:val="0070C0"/>
                <w:lang w:val="es-ES_tradnl"/>
              </w:rPr>
            </w:pPr>
            <m:oMathPara>
              <m:oMathParaPr>
                <m:jc m:val="center"/>
              </m:oMathParaPr>
              <m:oMath>
                <m:r>
                  <m:rPr>
                    <m:sty m:val="bi"/>
                  </m:rPr>
                  <w:rPr>
                    <w:rFonts w:ascii="Cambria Math" w:hAnsi="Cambria Math" w:cs="Times New Roman"/>
                    <w:color w:val="0070C0"/>
                    <w:lang w:val="es-ES_tradnl"/>
                  </w:rPr>
                  <m:t>y=f</m:t>
                </m:r>
                <m:d>
                  <m:dPr>
                    <m:ctrlPr>
                      <w:rPr>
                        <w:rFonts w:ascii="Cambria Math" w:hAnsi="Cambria Math" w:cs="Times New Roman"/>
                        <w:b/>
                        <w:i/>
                        <w:color w:val="0070C0"/>
                        <w:lang w:val="es-ES_tradnl"/>
                      </w:rPr>
                    </m:ctrlPr>
                  </m:dPr>
                  <m:e>
                    <m:r>
                      <m:rPr>
                        <m:sty m:val="bi"/>
                      </m:rPr>
                      <w:rPr>
                        <w:rFonts w:ascii="Cambria Math" w:hAnsi="Cambria Math" w:cs="Times New Roman"/>
                        <w:color w:val="0070C0"/>
                        <w:lang w:val="es-ES_tradnl"/>
                      </w:rPr>
                      <m:t>x</m:t>
                    </m:r>
                  </m:e>
                </m:d>
              </m:oMath>
            </m:oMathPara>
          </w:p>
        </w:tc>
      </w:tr>
      <w:tr w:rsidR="004B5AA7" w:rsidRPr="00441BF2" w14:paraId="52276FA8" w14:textId="77777777" w:rsidTr="001F78B0">
        <w:trPr>
          <w:trHeight w:val="77"/>
        </w:trPr>
        <w:tc>
          <w:tcPr>
            <w:tcW w:w="4489" w:type="dxa"/>
          </w:tcPr>
          <w:p w14:paraId="3A297A34" w14:textId="5A2AB0E7" w:rsidR="004B5AA7" w:rsidRPr="00441BF2" w:rsidRDefault="001F78B0" w:rsidP="00A33BE6">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-5</m:t>
                </m:r>
              </m:oMath>
            </m:oMathPara>
          </w:p>
        </w:tc>
        <w:tc>
          <w:tcPr>
            <w:tcW w:w="4489" w:type="dxa"/>
          </w:tcPr>
          <w:p w14:paraId="6441FA2D" w14:textId="66D1A8CF" w:rsidR="001F78B0" w:rsidRPr="00441BF2" w:rsidRDefault="001F78B0" w:rsidP="00A33BE6">
            <w:pPr>
              <w:jc w:val="center"/>
              <w:rPr>
                <w:rFonts w:ascii="Times New Roman" w:hAnsi="Times New Roman" w:cs="Times New Roman"/>
                <w:color w:val="0070C0"/>
                <w:lang w:val="es-ES_tradnl"/>
              </w:rPr>
            </w:pPr>
            <m:oMathPara>
              <m:oMath>
                <m:r>
                  <w:rPr>
                    <w:rFonts w:ascii="Cambria Math" w:eastAsiaTheme="minorEastAsia" w:hAnsi="Cambria Math" w:cs="Times New Roman"/>
                    <w:color w:val="0070C0"/>
                    <w:lang w:val="es-ES_tradnl"/>
                  </w:rPr>
                  <m:t>25</m:t>
                </m:r>
              </m:oMath>
            </m:oMathPara>
          </w:p>
        </w:tc>
      </w:tr>
      <w:tr w:rsidR="004B5AA7" w:rsidRPr="00441BF2" w14:paraId="723AAD56" w14:textId="77777777" w:rsidTr="004B5AA7">
        <w:tc>
          <w:tcPr>
            <w:tcW w:w="4489" w:type="dxa"/>
          </w:tcPr>
          <w:p w14:paraId="4DF35BAB" w14:textId="18085ABB" w:rsidR="004B5AA7" w:rsidRPr="00441BF2" w:rsidRDefault="001F78B0" w:rsidP="00A33BE6">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-4,3</m:t>
                </m:r>
              </m:oMath>
            </m:oMathPara>
          </w:p>
        </w:tc>
        <w:tc>
          <w:tcPr>
            <w:tcW w:w="4489" w:type="dxa"/>
          </w:tcPr>
          <w:p w14:paraId="0C108E95" w14:textId="14460ADB" w:rsidR="004B5AA7"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18,49</w:t>
            </w:r>
          </w:p>
        </w:tc>
      </w:tr>
      <w:tr w:rsidR="004B5AA7" w:rsidRPr="00441BF2" w14:paraId="3BCE3236" w14:textId="77777777" w:rsidTr="004B5AA7">
        <w:tc>
          <w:tcPr>
            <w:tcW w:w="4489" w:type="dxa"/>
          </w:tcPr>
          <w:p w14:paraId="5018B9D2" w14:textId="640428E6" w:rsidR="004B5AA7" w:rsidRPr="00441BF2" w:rsidRDefault="001F78B0" w:rsidP="00A33BE6">
            <w:pPr>
              <w:jc w:val="cente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m:t>
                </m:r>
                <m:rad>
                  <m:radPr>
                    <m:degHide m:val="1"/>
                    <m:ctrlPr>
                      <w:rPr>
                        <w:rFonts w:ascii="Cambria Math" w:hAnsi="Cambria Math" w:cs="Times New Roman"/>
                        <w:i/>
                        <w:color w:val="FF0000"/>
                        <w:lang w:val="es-ES_tradnl"/>
                      </w:rPr>
                    </m:ctrlPr>
                  </m:radPr>
                  <m:deg/>
                  <m:e>
                    <m:r>
                      <w:rPr>
                        <w:rFonts w:ascii="Cambria Math" w:hAnsi="Cambria Math" w:cs="Times New Roman"/>
                        <w:color w:val="FF0000"/>
                        <w:lang w:val="es-ES_tradnl"/>
                      </w:rPr>
                      <m:t>2</m:t>
                    </m:r>
                  </m:e>
                </m:rad>
              </m:oMath>
            </m:oMathPara>
          </w:p>
        </w:tc>
        <w:tc>
          <w:tcPr>
            <w:tcW w:w="4489" w:type="dxa"/>
          </w:tcPr>
          <w:p w14:paraId="5F9D979C" w14:textId="65C64FB7" w:rsidR="001F78B0"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2</w:t>
            </w:r>
          </w:p>
        </w:tc>
      </w:tr>
      <w:tr w:rsidR="004B5AA7" w:rsidRPr="00441BF2" w14:paraId="5026FCD1" w14:textId="77777777" w:rsidTr="004B5AA7">
        <w:tc>
          <w:tcPr>
            <w:tcW w:w="4489" w:type="dxa"/>
          </w:tcPr>
          <w:p w14:paraId="706902BA" w14:textId="56390D76" w:rsidR="004B5AA7" w:rsidRPr="00441BF2" w:rsidRDefault="001F78B0" w:rsidP="00A33BE6">
            <w:pPr>
              <w:jc w:val="cente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-1</m:t>
                </m:r>
              </m:oMath>
            </m:oMathPara>
          </w:p>
        </w:tc>
        <w:tc>
          <w:tcPr>
            <w:tcW w:w="4489" w:type="dxa"/>
          </w:tcPr>
          <w:p w14:paraId="079A93DB" w14:textId="03ED163F" w:rsidR="004B5AA7"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w:t>
            </w:r>
          </w:p>
        </w:tc>
      </w:tr>
      <w:tr w:rsidR="004B5AA7" w:rsidRPr="00441BF2" w14:paraId="29880D33" w14:textId="77777777" w:rsidTr="004B5AA7">
        <w:tc>
          <w:tcPr>
            <w:tcW w:w="4489" w:type="dxa"/>
          </w:tcPr>
          <w:p w14:paraId="02BDC9FA" w14:textId="3FE50EEC" w:rsidR="004B5AA7" w:rsidRPr="00441BF2" w:rsidRDefault="001F78B0" w:rsidP="00A33BE6">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m:t>
                </m:r>
                <m:f>
                  <m:fPr>
                    <m:ctrlPr>
                      <w:rPr>
                        <w:rFonts w:ascii="Cambria Math" w:hAnsi="Cambria Math" w:cs="Times New Roman"/>
                        <w:i/>
                        <w:color w:val="FF0000"/>
                        <w:lang w:val="es-ES_tradnl"/>
                      </w:rPr>
                    </m:ctrlPr>
                  </m:fPr>
                  <m:num>
                    <m:r>
                      <w:rPr>
                        <w:rFonts w:ascii="Cambria Math" w:hAnsi="Cambria Math" w:cs="Times New Roman"/>
                        <w:color w:val="FF0000"/>
                        <w:lang w:val="es-ES_tradnl"/>
                      </w:rPr>
                      <m:t>1</m:t>
                    </m:r>
                  </m:num>
                  <m:den>
                    <m:r>
                      <w:rPr>
                        <w:rFonts w:ascii="Cambria Math" w:hAnsi="Cambria Math" w:cs="Times New Roman"/>
                        <w:color w:val="FF0000"/>
                        <w:lang w:val="es-ES_tradnl"/>
                      </w:rPr>
                      <m:t>2</m:t>
                    </m:r>
                  </m:den>
                </m:f>
              </m:oMath>
            </m:oMathPara>
          </w:p>
        </w:tc>
        <w:tc>
          <w:tcPr>
            <w:tcW w:w="4489" w:type="dxa"/>
          </w:tcPr>
          <w:p w14:paraId="45FA2C73" w14:textId="397B1E8B" w:rsidR="004B5AA7"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0,25</w:t>
            </w:r>
          </w:p>
        </w:tc>
      </w:tr>
      <w:tr w:rsidR="004B5AA7" w:rsidRPr="00441BF2" w14:paraId="5CAD8428" w14:textId="77777777" w:rsidTr="004B5AA7">
        <w:tc>
          <w:tcPr>
            <w:tcW w:w="4489" w:type="dxa"/>
          </w:tcPr>
          <w:p w14:paraId="636F2AB4" w14:textId="7A4C42EE" w:rsidR="004B5AA7" w:rsidRPr="00441BF2" w:rsidRDefault="001F78B0" w:rsidP="00A33BE6">
            <w:pPr>
              <w:jc w:val="center"/>
              <w:rPr>
                <w:rFonts w:ascii="Times New Roman" w:hAnsi="Times New Roman" w:cs="Times New Roman"/>
                <w:color w:val="FF0000"/>
                <w:lang w:val="es-ES_tradnl"/>
              </w:rPr>
            </w:pPr>
            <m:oMathPara>
              <m:oMath>
                <m:r>
                  <w:rPr>
                    <w:rFonts w:ascii="Cambria Math" w:eastAsiaTheme="minorEastAsia" w:hAnsi="Cambria Math" w:cs="Times New Roman"/>
                    <w:color w:val="FF0000"/>
                    <w:lang w:val="es-ES_tradnl"/>
                  </w:rPr>
                  <m:t>0</m:t>
                </m:r>
              </m:oMath>
            </m:oMathPara>
          </w:p>
        </w:tc>
        <w:tc>
          <w:tcPr>
            <w:tcW w:w="4489" w:type="dxa"/>
          </w:tcPr>
          <w:p w14:paraId="3AC618AD" w14:textId="434F820E" w:rsidR="004B5AA7"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0</w:t>
            </w:r>
          </w:p>
        </w:tc>
      </w:tr>
      <w:tr w:rsidR="001F78B0" w:rsidRPr="00441BF2" w14:paraId="38C1459D" w14:textId="77777777" w:rsidTr="004B5AA7">
        <w:tc>
          <w:tcPr>
            <w:tcW w:w="4489" w:type="dxa"/>
          </w:tcPr>
          <w:p w14:paraId="186371F6" w14:textId="3F2B596F" w:rsidR="001F78B0" w:rsidRPr="00441BF2" w:rsidRDefault="001F78B0" w:rsidP="00A33BE6">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w:lastRenderedPageBreak/>
                  <m:t>1</m:t>
                </m:r>
              </m:oMath>
            </m:oMathPara>
          </w:p>
        </w:tc>
        <w:tc>
          <w:tcPr>
            <w:tcW w:w="4489" w:type="dxa"/>
          </w:tcPr>
          <w:p w14:paraId="3A17A928" w14:textId="5C3D1878" w:rsidR="001F78B0"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w:t>
            </w:r>
          </w:p>
        </w:tc>
      </w:tr>
      <w:tr w:rsidR="001F78B0" w:rsidRPr="00441BF2" w14:paraId="7D1C6ABD" w14:textId="77777777" w:rsidTr="004B5AA7">
        <w:tc>
          <w:tcPr>
            <w:tcW w:w="4489" w:type="dxa"/>
          </w:tcPr>
          <w:p w14:paraId="4E9A5BF8" w14:textId="2E8FFE54" w:rsidR="001F78B0" w:rsidRPr="00441BF2" w:rsidRDefault="001F78B0" w:rsidP="00A33BE6">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1,4142</m:t>
                </m:r>
              </m:oMath>
            </m:oMathPara>
          </w:p>
        </w:tc>
        <w:tc>
          <w:tcPr>
            <w:tcW w:w="4489" w:type="dxa"/>
          </w:tcPr>
          <w:p w14:paraId="12C7267E" w14:textId="4599EA23" w:rsidR="001F78B0"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1,9999616</w:t>
            </w:r>
            <w:ins w:id="406" w:author="Alex" w:date="2015-07-20T13:07:00Z">
              <w:r w:rsidR="00CD2624">
                <w:rPr>
                  <w:rFonts w:ascii="Times New Roman" w:hAnsi="Times New Roman" w:cs="Times New Roman"/>
                  <w:color w:val="0070C0"/>
                  <w:lang w:val="es-ES_tradnl"/>
                </w:rPr>
                <w:t>4</w:t>
              </w:r>
            </w:ins>
          </w:p>
        </w:tc>
      </w:tr>
      <w:tr w:rsidR="001F78B0" w:rsidRPr="00441BF2" w14:paraId="4F613176" w14:textId="77777777" w:rsidTr="004B5AA7">
        <w:tc>
          <w:tcPr>
            <w:tcW w:w="4489" w:type="dxa"/>
          </w:tcPr>
          <w:p w14:paraId="1E36CE05" w14:textId="60966A4E" w:rsidR="001F78B0" w:rsidRPr="00441BF2" w:rsidRDefault="001F78B0" w:rsidP="00A33BE6">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2</m:t>
                </m:r>
              </m:oMath>
            </m:oMathPara>
          </w:p>
        </w:tc>
        <w:tc>
          <w:tcPr>
            <w:tcW w:w="4489" w:type="dxa"/>
          </w:tcPr>
          <w:p w14:paraId="378A4AB7" w14:textId="78C3DFCD" w:rsidR="001F78B0"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4</w:t>
            </w:r>
          </w:p>
        </w:tc>
      </w:tr>
      <w:tr w:rsidR="001F78B0" w:rsidRPr="00441BF2" w14:paraId="4F930AF8" w14:textId="77777777" w:rsidTr="004B5AA7">
        <w:tc>
          <w:tcPr>
            <w:tcW w:w="4489" w:type="dxa"/>
          </w:tcPr>
          <w:p w14:paraId="11C5DAAA" w14:textId="1064A58E" w:rsidR="001F78B0" w:rsidRPr="00441BF2" w:rsidRDefault="001F78B0" w:rsidP="00A33BE6">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3</m:t>
                </m:r>
              </m:oMath>
            </m:oMathPara>
          </w:p>
        </w:tc>
        <w:tc>
          <w:tcPr>
            <w:tcW w:w="4489" w:type="dxa"/>
          </w:tcPr>
          <w:p w14:paraId="6E626394" w14:textId="0D6DBCE1" w:rsidR="001F78B0"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9</w:t>
            </w:r>
          </w:p>
        </w:tc>
      </w:tr>
      <w:tr w:rsidR="001F78B0" w:rsidRPr="00441BF2" w14:paraId="4A203788" w14:textId="77777777" w:rsidTr="004B5AA7">
        <w:tc>
          <w:tcPr>
            <w:tcW w:w="4489" w:type="dxa"/>
          </w:tcPr>
          <w:p w14:paraId="6B976AE3" w14:textId="5FB27544" w:rsidR="001F78B0" w:rsidRPr="00441BF2" w:rsidRDefault="001F78B0" w:rsidP="00A33BE6">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π</m:t>
                </m:r>
              </m:oMath>
            </m:oMathPara>
          </w:p>
        </w:tc>
        <w:tc>
          <w:tcPr>
            <w:tcW w:w="4489" w:type="dxa"/>
          </w:tcPr>
          <w:p w14:paraId="2AEC6660" w14:textId="509BD5A6" w:rsidR="001F78B0" w:rsidRPr="00441BF2" w:rsidRDefault="00143035" w:rsidP="00A33BE6">
            <w:pPr>
              <w:jc w:val="center"/>
              <w:rPr>
                <w:rFonts w:ascii="Times New Roman" w:hAnsi="Times New Roman" w:cs="Times New Roman"/>
                <w:color w:val="0070C0"/>
                <w:lang w:val="es-ES_tradnl"/>
              </w:rPr>
            </w:pPr>
            <m:oMathPara>
              <m:oMath>
                <m:sSup>
                  <m:sSupPr>
                    <m:ctrlPr>
                      <w:rPr>
                        <w:rFonts w:ascii="Cambria Math" w:eastAsiaTheme="minorEastAsia" w:hAnsi="Cambria Math" w:cs="Times New Roman"/>
                        <w:i/>
                        <w:color w:val="0070C0"/>
                        <w:lang w:val="es-ES_tradnl"/>
                      </w:rPr>
                    </m:ctrlPr>
                  </m:sSupPr>
                  <m:e>
                    <m:r>
                      <w:rPr>
                        <w:rFonts w:ascii="Cambria Math" w:eastAsiaTheme="minorEastAsia" w:hAnsi="Cambria Math" w:cs="Times New Roman"/>
                        <w:color w:val="0070C0"/>
                        <w:lang w:val="es-ES_tradnl"/>
                      </w:rPr>
                      <m:t>π</m:t>
                    </m:r>
                  </m:e>
                  <m:sup>
                    <m:r>
                      <w:rPr>
                        <w:rFonts w:ascii="Cambria Math" w:eastAsiaTheme="minorEastAsia" w:hAnsi="Cambria Math" w:cs="Times New Roman"/>
                        <w:color w:val="0070C0"/>
                        <w:lang w:val="es-ES_tradnl"/>
                      </w:rPr>
                      <m:t>2</m:t>
                    </m:r>
                  </m:sup>
                </m:sSup>
                <m:r>
                  <w:rPr>
                    <w:rFonts w:ascii="Cambria Math" w:eastAsiaTheme="minorEastAsia" w:hAnsi="Cambria Math" w:cs="Times New Roman"/>
                    <w:color w:val="0070C0"/>
                    <w:lang w:val="es-ES_tradnl"/>
                  </w:rPr>
                  <m:t>≅9,869604</m:t>
                </m:r>
              </m:oMath>
            </m:oMathPara>
          </w:p>
        </w:tc>
      </w:tr>
      <w:tr w:rsidR="001F78B0" w:rsidRPr="00441BF2" w14:paraId="111D5D46" w14:textId="77777777" w:rsidTr="004B5AA7">
        <w:tc>
          <w:tcPr>
            <w:tcW w:w="4489" w:type="dxa"/>
          </w:tcPr>
          <w:p w14:paraId="3601DC94" w14:textId="651CAED3" w:rsidR="001F78B0" w:rsidRPr="00441BF2" w:rsidRDefault="001F78B0" w:rsidP="00A33BE6">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4</w:t>
            </w:r>
          </w:p>
        </w:tc>
        <w:tc>
          <w:tcPr>
            <w:tcW w:w="4489" w:type="dxa"/>
          </w:tcPr>
          <w:p w14:paraId="0077DB1B" w14:textId="05601A66" w:rsidR="001F78B0"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16</w:t>
            </w:r>
          </w:p>
        </w:tc>
      </w:tr>
      <w:tr w:rsidR="001F78B0" w:rsidRPr="00441BF2" w14:paraId="6DED0EEC" w14:textId="77777777" w:rsidTr="004B5AA7">
        <w:tc>
          <w:tcPr>
            <w:tcW w:w="4489" w:type="dxa"/>
          </w:tcPr>
          <w:p w14:paraId="43BDF710" w14:textId="3A6255D1" w:rsidR="001F78B0" w:rsidRPr="00441BF2" w:rsidRDefault="001F78B0" w:rsidP="00A33BE6">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5</w:t>
            </w:r>
          </w:p>
        </w:tc>
        <w:tc>
          <w:tcPr>
            <w:tcW w:w="4489" w:type="dxa"/>
          </w:tcPr>
          <w:p w14:paraId="69BC0A89" w14:textId="52E16D68" w:rsidR="001F78B0"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25</w:t>
            </w:r>
          </w:p>
        </w:tc>
      </w:tr>
    </w:tbl>
    <w:p w14:paraId="4742CD94" w14:textId="77777777" w:rsidR="004B5AA7" w:rsidRPr="00441BF2" w:rsidRDefault="004B5AA7" w:rsidP="0061185D">
      <w:pPr>
        <w:spacing w:after="0"/>
        <w:rPr>
          <w:rFonts w:ascii="Times New Roman" w:hAnsi="Times New Roman" w:cs="Times New Roman"/>
        </w:rPr>
      </w:pPr>
    </w:p>
    <w:p w14:paraId="7E0BA302" w14:textId="0522C883" w:rsidR="00472339" w:rsidRPr="00441BF2" w:rsidRDefault="00472339" w:rsidP="0061185D">
      <w:pPr>
        <w:spacing w:after="0"/>
        <w:rPr>
          <w:rFonts w:ascii="Times New Roman" w:hAnsi="Times New Roman" w:cs="Times New Roman"/>
        </w:rPr>
      </w:pPr>
      <w:r w:rsidRPr="00441BF2">
        <w:rPr>
          <w:rFonts w:ascii="Times New Roman" w:hAnsi="Times New Roman" w:cs="Times New Roman"/>
        </w:rPr>
        <w:t>Ahora, veamos el ejemplo con la relación “ser la suma de los números consecutivos desde 1 hasta</w:t>
      </w:r>
      <w:r w:rsidR="006A7524">
        <w:rPr>
          <w:rFonts w:ascii="Times New Roman" w:hAnsi="Times New Roman" w:cs="Times New Roman"/>
        </w:rPr>
        <w:t xml:space="preserve"> </w:t>
      </w:r>
      <w:r w:rsidR="00F12FBB" w:rsidRPr="001A6CA3">
        <w:rPr>
          <w:rFonts w:ascii="Times New Roman" w:hAnsi="Times New Roman" w:cs="Times New Roman"/>
          <w:i/>
        </w:rPr>
        <w:t>x</w:t>
      </w:r>
      <w:r w:rsidRPr="00441BF2">
        <w:rPr>
          <w:rFonts w:ascii="Times New Roman" w:hAnsi="Times New Roman" w:cs="Times New Roman"/>
        </w:rPr>
        <w:t>”</w:t>
      </w:r>
    </w:p>
    <w:p w14:paraId="1F798009" w14:textId="77777777" w:rsidR="00472339" w:rsidRPr="00441BF2" w:rsidRDefault="00472339" w:rsidP="0061185D">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4413"/>
        <w:gridCol w:w="4415"/>
      </w:tblGrid>
      <w:tr w:rsidR="00472339" w:rsidRPr="00441BF2" w14:paraId="41C93598" w14:textId="77777777" w:rsidTr="00472339">
        <w:tc>
          <w:tcPr>
            <w:tcW w:w="8978" w:type="dxa"/>
            <w:gridSpan w:val="2"/>
          </w:tcPr>
          <w:p w14:paraId="1D54302F" w14:textId="530F7CA2" w:rsidR="00472339" w:rsidRPr="00441BF2" w:rsidRDefault="00472339" w:rsidP="005C2D0E">
            <w:pPr>
              <w:rPr>
                <w:rFonts w:ascii="Times New Roman" w:hAnsi="Times New Roman" w:cs="Times New Roman"/>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5C2D0E">
              <w:rPr>
                <w:rFonts w:ascii="Times New Roman" w:hAnsi="Times New Roman" w:cs="Times New Roman"/>
                <w:lang w:val="es-ES_tradnl"/>
              </w:rPr>
              <w:t>s</w:t>
            </w:r>
            <w:r w:rsidRPr="00441BF2">
              <w:rPr>
                <w:rFonts w:ascii="Times New Roman" w:hAnsi="Times New Roman" w:cs="Times New Roman"/>
                <w:lang w:val="es-ES_tradnl"/>
              </w:rPr>
              <w:t>er la suma de los números co</w:t>
            </w:r>
            <w:r w:rsidR="0025431F" w:rsidRPr="00441BF2">
              <w:rPr>
                <w:rFonts w:ascii="Times New Roman" w:hAnsi="Times New Roman" w:cs="Times New Roman"/>
                <w:lang w:val="es-ES_tradnl"/>
              </w:rPr>
              <w:t>nsecutivos desde 1 hasta este” o</w:t>
            </w:r>
            <w:r w:rsidRPr="00441BF2">
              <w:rPr>
                <w:rFonts w:ascii="Times New Roman" w:hAnsi="Times New Roman" w:cs="Times New Roman"/>
                <w:lang w:val="es-ES_tradnl"/>
              </w:rPr>
              <w:t xml:space="preserve"> “</w:t>
            </w:r>
            <w:r w:rsidR="005C2D0E">
              <w:rPr>
                <w:rFonts w:ascii="Times New Roman" w:hAnsi="Times New Roman" w:cs="Times New Roman"/>
                <w:lang w:val="es-ES_tradnl"/>
              </w:rPr>
              <w:t>s</w:t>
            </w:r>
            <w:r w:rsidRPr="00441BF2">
              <w:rPr>
                <w:rFonts w:ascii="Times New Roman" w:hAnsi="Times New Roman" w:cs="Times New Roman"/>
                <w:lang w:val="es-ES_tradnl"/>
              </w:rPr>
              <w:t>er el respectivo número triangular”</w:t>
            </w:r>
          </w:p>
        </w:tc>
      </w:tr>
      <w:tr w:rsidR="00472339" w:rsidRPr="00441BF2" w14:paraId="7E36144D" w14:textId="77777777" w:rsidTr="00472339">
        <w:tc>
          <w:tcPr>
            <w:tcW w:w="8978" w:type="dxa"/>
            <w:gridSpan w:val="2"/>
          </w:tcPr>
          <w:p w14:paraId="5F19DCBC" w14:textId="142D33F6" w:rsidR="00472339" w:rsidRPr="00441BF2" w:rsidRDefault="00472339" w:rsidP="00472339">
            <w:pPr>
              <w:rPr>
                <w:rFonts w:ascii="Times New Roman" w:hAnsi="Times New Roman" w:cs="Times New Roman"/>
                <w:b/>
                <w:lang w:val="es-ES_tradnl"/>
              </w:rPr>
            </w:pPr>
            <w:r w:rsidRPr="00441BF2">
              <w:rPr>
                <w:rFonts w:ascii="Times New Roman" w:hAnsi="Times New Roman" w:cs="Times New Roman"/>
                <w:b/>
                <w:lang w:val="es-ES_tradnl"/>
              </w:rPr>
              <w:t xml:space="preserve">Elementos del conjunto de partida: </w:t>
            </w:r>
            <w:r w:rsidR="005C2D0E">
              <w:rPr>
                <w:rFonts w:ascii="Times New Roman" w:hAnsi="Times New Roman" w:cs="Times New Roman"/>
                <w:lang w:val="es-ES_tradnl"/>
              </w:rPr>
              <w:t>t</w:t>
            </w:r>
            <w:r w:rsidRPr="00441BF2">
              <w:rPr>
                <w:rFonts w:ascii="Times New Roman" w:hAnsi="Times New Roman" w:cs="Times New Roman"/>
                <w:lang w:val="es-ES_tradnl"/>
              </w:rPr>
              <w:t>odos los números naturales</w:t>
            </w:r>
          </w:p>
        </w:tc>
      </w:tr>
      <w:tr w:rsidR="00472339" w:rsidRPr="00441BF2" w14:paraId="067D1FA7" w14:textId="77777777" w:rsidTr="00472339">
        <w:tc>
          <w:tcPr>
            <w:tcW w:w="8978" w:type="dxa"/>
            <w:gridSpan w:val="2"/>
          </w:tcPr>
          <w:p w14:paraId="7BB5BF69" w14:textId="252F276E" w:rsidR="00472339" w:rsidRPr="00441BF2" w:rsidRDefault="00472339" w:rsidP="00472339">
            <w:pPr>
              <w:rPr>
                <w:rFonts w:ascii="Times New Roman" w:hAnsi="Times New Roman" w:cs="Times New Roman"/>
                <w:b/>
                <w:lang w:val="es-ES_tradnl"/>
              </w:rPr>
            </w:pPr>
            <w:r w:rsidRPr="00441BF2">
              <w:rPr>
                <w:rFonts w:ascii="Times New Roman" w:hAnsi="Times New Roman" w:cs="Times New Roman"/>
                <w:b/>
                <w:lang w:val="es-ES_tradnl"/>
              </w:rPr>
              <w:t xml:space="preserve">Elementos del conjunto de llegada: </w:t>
            </w:r>
            <w:r w:rsidR="005C2D0E">
              <w:rPr>
                <w:rFonts w:ascii="Times New Roman" w:hAnsi="Times New Roman" w:cs="Times New Roman"/>
                <w:lang w:val="es-ES_tradnl"/>
              </w:rPr>
              <w:t>l</w:t>
            </w:r>
            <w:r w:rsidRPr="00441BF2">
              <w:rPr>
                <w:rFonts w:ascii="Times New Roman" w:hAnsi="Times New Roman" w:cs="Times New Roman"/>
                <w:lang w:val="es-ES_tradnl"/>
              </w:rPr>
              <w:t>os números triangulares</w:t>
            </w:r>
          </w:p>
        </w:tc>
      </w:tr>
      <w:tr w:rsidR="00472339" w:rsidRPr="00441BF2" w14:paraId="27BA6630" w14:textId="77777777" w:rsidTr="00472339">
        <w:tc>
          <w:tcPr>
            <w:tcW w:w="8978" w:type="dxa"/>
            <w:gridSpan w:val="2"/>
          </w:tcPr>
          <w:p w14:paraId="0933EA91" w14:textId="5551C519" w:rsidR="00472339" w:rsidRPr="00441BF2" w:rsidRDefault="00472339" w:rsidP="001D2C4A">
            <w:pPr>
              <w:rPr>
                <w:rFonts w:ascii="Times New Roman" w:hAnsi="Times New Roman" w:cs="Times New Roman"/>
                <w:b/>
                <w:lang w:val="es-ES_tradnl"/>
              </w:rPr>
            </w:pPr>
            <w:r w:rsidRPr="00441BF2">
              <w:rPr>
                <w:rFonts w:ascii="Times New Roman" w:hAnsi="Times New Roman" w:cs="Times New Roman"/>
                <w:b/>
                <w:lang w:val="es-ES_tradnl"/>
              </w:rPr>
              <w:t>Ecuación o regla para relacionar los elementos.</w:t>
            </w:r>
            <w:ins w:id="407" w:author="Alex" w:date="2015-07-20T13:09:00Z">
              <w:r w:rsidR="00CD2624">
                <w:rPr>
                  <w:rFonts w:ascii="Times New Roman" w:hAnsi="Times New Roman" w:cs="Times New Roman"/>
                  <w:b/>
                  <w:lang w:val="es-ES_tradnl"/>
                </w:rPr>
                <w:t xml:space="preserve"> </w:t>
              </w:r>
            </w:ins>
            <w:del w:id="408" w:author="Alex" w:date="2015-07-20T13:09:00Z">
              <w:r w:rsidRPr="00441BF2" w:rsidDel="00CD2624">
                <w:rPr>
                  <w:rFonts w:ascii="Times New Roman" w:hAnsi="Times New Roman" w:cs="Times New Roman"/>
                  <w:b/>
                  <w:lang w:val="es-ES_tradnl"/>
                </w:rPr>
                <w:delText xml:space="preserve"> </w:delText>
              </w:r>
              <m:oMath>
                <m:r>
                  <m:rPr>
                    <m:sty m:val="bi"/>
                  </m:rPr>
                  <w:rPr>
                    <w:rFonts w:ascii="Cambria Math" w:hAnsi="Cambria Math" w:cs="Times New Roman"/>
                    <w:lang w:val="es-ES_tradnl"/>
                  </w:rPr>
                  <m:t>y=f</m:t>
                </m:r>
                <m:d>
                  <m:dPr>
                    <m:ctrlPr>
                      <w:rPr>
                        <w:rFonts w:ascii="Cambria Math" w:hAnsi="Cambria Math" w:cs="Times New Roman"/>
                        <w:b/>
                        <w:i/>
                        <w:lang w:val="es-ES_tradnl"/>
                      </w:rPr>
                    </m:ctrlPr>
                  </m:dPr>
                  <m:e>
                    <m:r>
                      <m:rPr>
                        <m:sty m:val="bi"/>
                      </m:rPr>
                      <w:rPr>
                        <w:rFonts w:ascii="Cambria Math" w:hAnsi="Cambria Math" w:cs="Times New Roman"/>
                        <w:lang w:val="es-ES_tradnl"/>
                      </w:rPr>
                      <m:t>n</m:t>
                    </m:r>
                  </m:e>
                </m:d>
                <m:r>
                  <m:rPr>
                    <m:sty m:val="bi"/>
                  </m:rPr>
                  <w:rPr>
                    <w:rFonts w:ascii="Cambria Math" w:eastAsiaTheme="minorEastAsia" w:hAnsi="Cambria Math" w:cs="Times New Roman"/>
                    <w:lang w:val="es-ES_tradnl"/>
                  </w:rPr>
                  <m:t>=</m:t>
                </m:r>
              </m:oMath>
            </w:del>
            <w:ins w:id="409" w:author="Alex" w:date="2015-07-20T13:09:00Z">
              <w:r w:rsidR="00CD2624">
                <w:rPr>
                  <w:rFonts w:ascii="Times New Roman" w:eastAsiaTheme="minorEastAsia" w:hAnsi="Times New Roman" w:cs="Times New Roman"/>
                  <w:b/>
                  <w:lang w:val="es-ES_tradnl"/>
                </w:rPr>
                <w:t>y=f(n)=</w:t>
              </w:r>
            </w:ins>
            <w:del w:id="410" w:author="Alex" w:date="2015-07-20T13:09:00Z">
              <w:r w:rsidRPr="00441BF2" w:rsidDel="00CD2624">
                <w:rPr>
                  <w:rFonts w:ascii="Times New Roman" w:eastAsiaTheme="minorEastAsia" w:hAnsi="Times New Roman" w:cs="Times New Roman"/>
                  <w:b/>
                  <w:lang w:val="es-ES_tradnl"/>
                </w:rPr>
                <w:delText>:</w:delText>
              </w:r>
            </w:del>
            <w:ins w:id="411" w:author="Alex" w:date="2015-07-20T13:09:00Z">
              <w:r w:rsidR="00CD2624">
                <w:rPr>
                  <w:rFonts w:ascii="Times New Roman" w:eastAsiaTheme="minorEastAsia" w:hAnsi="Times New Roman" w:cs="Times New Roman"/>
                  <w:b/>
                  <w:lang w:val="es-ES_tradnl"/>
                </w:rPr>
                <w:t xml:space="preserve"> “sumar los primeros n números naturales”</w:t>
              </w:r>
            </w:ins>
            <w:r w:rsidRPr="00441BF2">
              <w:rPr>
                <w:rFonts w:ascii="Times New Roman" w:eastAsiaTheme="minorEastAsia" w:hAnsi="Times New Roman" w:cs="Times New Roman"/>
                <w:b/>
                <w:lang w:val="es-ES_tradnl"/>
              </w:rPr>
              <w:t xml:space="preserve"> </w:t>
            </w:r>
            <m:oMath>
              <m:f>
                <m:fPr>
                  <m:ctrlPr>
                    <w:del w:id="412" w:author="Alex" w:date="2015-07-20T13:09:00Z">
                      <w:rPr>
                        <w:rFonts w:ascii="Cambria Math" w:hAnsi="Cambria Math" w:cs="Times New Roman"/>
                        <w:i/>
                        <w:color w:val="000000"/>
                        <w:lang w:val="es-ES_tradnl"/>
                      </w:rPr>
                    </w:del>
                  </m:ctrlPr>
                </m:fPr>
                <m:num>
                  <w:del w:id="413" w:author="Alex" w:date="2015-07-20T13:09:00Z">
                    <m:r>
                      <w:rPr>
                        <w:rFonts w:ascii="Cambria Math" w:hAnsi="Cambria Math" w:cs="Times New Roman"/>
                        <w:color w:val="000000"/>
                        <w:lang w:val="es-ES_tradnl"/>
                      </w:rPr>
                      <m:t>n</m:t>
                    </m:r>
                  </w:del>
                  <m:d>
                    <m:dPr>
                      <m:ctrlPr>
                        <w:del w:id="414" w:author="Alex" w:date="2015-07-20T13:09:00Z">
                          <w:rPr>
                            <w:rFonts w:ascii="Cambria Math" w:hAnsi="Cambria Math" w:cs="Times New Roman"/>
                            <w:i/>
                            <w:color w:val="000000"/>
                            <w:lang w:val="es-ES_tradnl"/>
                          </w:rPr>
                        </w:del>
                      </m:ctrlPr>
                    </m:dPr>
                    <m:e>
                      <w:del w:id="415" w:author="Alex" w:date="2015-07-20T13:09:00Z">
                        <m:r>
                          <w:rPr>
                            <w:rFonts w:ascii="Cambria Math" w:hAnsi="Cambria Math" w:cs="Times New Roman"/>
                            <w:color w:val="000000"/>
                            <w:lang w:val="es-ES_tradnl"/>
                          </w:rPr>
                          <m:t>n-3</m:t>
                        </m:r>
                      </w:del>
                    </m:e>
                  </m:d>
                </m:num>
                <m:den>
                  <w:del w:id="416" w:author="Alex" w:date="2015-07-20T13:09:00Z">
                    <m:r>
                      <w:rPr>
                        <w:rFonts w:ascii="Cambria Math" w:hAnsi="Cambria Math" w:cs="Times New Roman"/>
                        <w:color w:val="000000"/>
                        <w:lang w:val="es-ES_tradnl"/>
                      </w:rPr>
                      <m:t>2</m:t>
                    </m:r>
                  </w:del>
                </m:den>
              </m:f>
            </m:oMath>
          </w:p>
        </w:tc>
      </w:tr>
      <w:tr w:rsidR="00472339" w:rsidRPr="00441BF2" w14:paraId="51EF3965" w14:textId="77777777" w:rsidTr="00472339">
        <w:tc>
          <w:tcPr>
            <w:tcW w:w="4489" w:type="dxa"/>
          </w:tcPr>
          <w:p w14:paraId="34EF0B0B" w14:textId="77777777" w:rsidR="00472339" w:rsidRPr="00441BF2" w:rsidRDefault="00472339" w:rsidP="00472339">
            <w:pPr>
              <w:rPr>
                <w:rFonts w:ascii="Times New Roman" w:hAnsi="Times New Roman" w:cs="Times New Roman"/>
                <w:b/>
                <w:color w:val="FF0000"/>
                <w:lang w:val="es-ES_tradnl"/>
              </w:rPr>
            </w:pPr>
            <m:oMathPara>
              <m:oMath>
                <m:r>
                  <m:rPr>
                    <m:sty m:val="bi"/>
                  </m:rPr>
                  <w:rPr>
                    <w:rFonts w:ascii="Cambria Math" w:hAnsi="Cambria Math" w:cs="Times New Roman"/>
                    <w:color w:val="FF0000"/>
                    <w:lang w:val="es-ES_tradnl"/>
                  </w:rPr>
                  <m:t>x</m:t>
                </m:r>
              </m:oMath>
            </m:oMathPara>
          </w:p>
        </w:tc>
        <w:tc>
          <w:tcPr>
            <w:tcW w:w="4489" w:type="dxa"/>
          </w:tcPr>
          <w:p w14:paraId="51876309" w14:textId="77777777" w:rsidR="00472339" w:rsidRPr="00441BF2" w:rsidRDefault="00472339" w:rsidP="00472339">
            <w:pPr>
              <w:rPr>
                <w:rFonts w:ascii="Times New Roman" w:hAnsi="Times New Roman" w:cs="Times New Roman"/>
                <w:b/>
                <w:color w:val="0070C0"/>
                <w:lang w:val="es-ES_tradnl"/>
              </w:rPr>
            </w:pPr>
            <m:oMathPara>
              <m:oMathParaPr>
                <m:jc m:val="center"/>
              </m:oMathParaPr>
              <m:oMath>
                <m:r>
                  <m:rPr>
                    <m:sty m:val="bi"/>
                  </m:rPr>
                  <w:rPr>
                    <w:rFonts w:ascii="Cambria Math" w:hAnsi="Cambria Math" w:cs="Times New Roman"/>
                    <w:color w:val="0070C0"/>
                    <w:lang w:val="es-ES_tradnl"/>
                  </w:rPr>
                  <m:t>y=f</m:t>
                </m:r>
                <m:d>
                  <m:dPr>
                    <m:ctrlPr>
                      <w:rPr>
                        <w:rFonts w:ascii="Cambria Math" w:hAnsi="Cambria Math" w:cs="Times New Roman"/>
                        <w:b/>
                        <w:i/>
                        <w:color w:val="0070C0"/>
                        <w:lang w:val="es-ES_tradnl"/>
                      </w:rPr>
                    </m:ctrlPr>
                  </m:dPr>
                  <m:e>
                    <m:r>
                      <m:rPr>
                        <m:sty m:val="bi"/>
                      </m:rPr>
                      <w:rPr>
                        <w:rFonts w:ascii="Cambria Math" w:hAnsi="Cambria Math" w:cs="Times New Roman"/>
                        <w:color w:val="0070C0"/>
                        <w:lang w:val="es-ES_tradnl"/>
                      </w:rPr>
                      <m:t>x</m:t>
                    </m:r>
                  </m:e>
                </m:d>
              </m:oMath>
            </m:oMathPara>
          </w:p>
        </w:tc>
      </w:tr>
      <w:tr w:rsidR="00472339" w:rsidRPr="00441BF2" w14:paraId="6EA2D782" w14:textId="77777777" w:rsidTr="00472339">
        <w:trPr>
          <w:trHeight w:val="77"/>
        </w:trPr>
        <w:tc>
          <w:tcPr>
            <w:tcW w:w="4489" w:type="dxa"/>
          </w:tcPr>
          <w:p w14:paraId="6179AB76" w14:textId="77777777" w:rsidR="00472339" w:rsidRPr="00441BF2" w:rsidRDefault="00472339" w:rsidP="00472339">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-5</m:t>
                </m:r>
              </m:oMath>
            </m:oMathPara>
          </w:p>
        </w:tc>
        <w:tc>
          <w:tcPr>
            <w:tcW w:w="4489" w:type="dxa"/>
          </w:tcPr>
          <w:p w14:paraId="13B3AA8E" w14:textId="57C9F877" w:rsidR="00472339" w:rsidRPr="00441BF2" w:rsidRDefault="00472339" w:rsidP="00472339">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No está en el conjunto de salida</w:t>
            </w:r>
          </w:p>
        </w:tc>
      </w:tr>
      <w:tr w:rsidR="00472339" w:rsidRPr="00441BF2" w14:paraId="437CE46F" w14:textId="77777777" w:rsidTr="00472339">
        <w:tc>
          <w:tcPr>
            <w:tcW w:w="4489" w:type="dxa"/>
          </w:tcPr>
          <w:p w14:paraId="783292D4" w14:textId="5FE0595E" w:rsidR="00472339" w:rsidRPr="00441BF2" w:rsidRDefault="00472339" w:rsidP="00472339">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-4,3</m:t>
                </m:r>
              </m:oMath>
            </m:oMathPara>
          </w:p>
        </w:tc>
        <w:tc>
          <w:tcPr>
            <w:tcW w:w="4489" w:type="dxa"/>
          </w:tcPr>
          <w:p w14:paraId="4737D1EA" w14:textId="13F590AB" w:rsidR="00472339" w:rsidRPr="00441BF2" w:rsidRDefault="00472339" w:rsidP="00472339">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No está en el conjunto de salida</w:t>
            </w:r>
          </w:p>
        </w:tc>
      </w:tr>
      <w:tr w:rsidR="00472339" w:rsidRPr="00441BF2" w14:paraId="6E2E9CE7" w14:textId="77777777" w:rsidTr="00472339">
        <w:tc>
          <w:tcPr>
            <w:tcW w:w="4489" w:type="dxa"/>
          </w:tcPr>
          <w:p w14:paraId="29545BC7" w14:textId="77777777" w:rsidR="00472339" w:rsidRPr="00441BF2" w:rsidRDefault="00472339" w:rsidP="00472339">
            <w:pP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m:t>
                </m:r>
                <m:rad>
                  <m:radPr>
                    <m:degHide m:val="1"/>
                    <m:ctrlPr>
                      <w:rPr>
                        <w:rFonts w:ascii="Cambria Math" w:hAnsi="Cambria Math" w:cs="Times New Roman"/>
                        <w:i/>
                        <w:color w:val="FF0000"/>
                        <w:lang w:val="es-ES_tradnl"/>
                      </w:rPr>
                    </m:ctrlPr>
                  </m:radPr>
                  <m:deg/>
                  <m:e>
                    <m:r>
                      <w:rPr>
                        <w:rFonts w:ascii="Cambria Math" w:hAnsi="Cambria Math" w:cs="Times New Roman"/>
                        <w:color w:val="FF0000"/>
                        <w:lang w:val="es-ES_tradnl"/>
                      </w:rPr>
                      <m:t>2</m:t>
                    </m:r>
                  </m:e>
                </m:rad>
              </m:oMath>
            </m:oMathPara>
          </w:p>
        </w:tc>
        <w:tc>
          <w:tcPr>
            <w:tcW w:w="4489" w:type="dxa"/>
          </w:tcPr>
          <w:p w14:paraId="2451B8E3" w14:textId="4EBB998E" w:rsidR="00472339" w:rsidRPr="00441BF2" w:rsidRDefault="00472339" w:rsidP="00472339">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No está en el conjunto de salida</w:t>
            </w:r>
          </w:p>
        </w:tc>
      </w:tr>
      <w:tr w:rsidR="00472339" w:rsidRPr="00441BF2" w14:paraId="07C26643" w14:textId="77777777" w:rsidTr="00472339">
        <w:tc>
          <w:tcPr>
            <w:tcW w:w="4489" w:type="dxa"/>
          </w:tcPr>
          <w:p w14:paraId="0D462BDA" w14:textId="77777777" w:rsidR="00472339" w:rsidRPr="00441BF2" w:rsidRDefault="00472339" w:rsidP="00472339">
            <w:pPr>
              <w:jc w:val="cente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-1</m:t>
                </m:r>
              </m:oMath>
            </m:oMathPara>
          </w:p>
        </w:tc>
        <w:tc>
          <w:tcPr>
            <w:tcW w:w="4489" w:type="dxa"/>
          </w:tcPr>
          <w:p w14:paraId="580D0D41" w14:textId="0DFEC796" w:rsidR="00472339" w:rsidRPr="00441BF2" w:rsidRDefault="00472339" w:rsidP="00472339">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No está en el conjunto de salida</w:t>
            </w:r>
          </w:p>
        </w:tc>
      </w:tr>
      <w:tr w:rsidR="00472339" w:rsidRPr="00441BF2" w14:paraId="4B2E98DF" w14:textId="77777777" w:rsidTr="00472339">
        <w:tc>
          <w:tcPr>
            <w:tcW w:w="4489" w:type="dxa"/>
          </w:tcPr>
          <w:p w14:paraId="47D9BE2E" w14:textId="77777777" w:rsidR="00472339" w:rsidRPr="00441BF2" w:rsidRDefault="00472339" w:rsidP="00472339">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m:t>
                </m:r>
                <m:f>
                  <m:fPr>
                    <m:ctrlPr>
                      <w:rPr>
                        <w:rFonts w:ascii="Cambria Math" w:hAnsi="Cambria Math" w:cs="Times New Roman"/>
                        <w:i/>
                        <w:color w:val="FF0000"/>
                        <w:lang w:val="es-ES_tradnl"/>
                      </w:rPr>
                    </m:ctrlPr>
                  </m:fPr>
                  <m:num>
                    <m:r>
                      <w:rPr>
                        <w:rFonts w:ascii="Cambria Math" w:hAnsi="Cambria Math" w:cs="Times New Roman"/>
                        <w:color w:val="FF0000"/>
                        <w:lang w:val="es-ES_tradnl"/>
                      </w:rPr>
                      <m:t>1</m:t>
                    </m:r>
                  </m:num>
                  <m:den>
                    <m:r>
                      <w:rPr>
                        <w:rFonts w:ascii="Cambria Math" w:hAnsi="Cambria Math" w:cs="Times New Roman"/>
                        <w:color w:val="FF0000"/>
                        <w:lang w:val="es-ES_tradnl"/>
                      </w:rPr>
                      <m:t>2</m:t>
                    </m:r>
                  </m:den>
                </m:f>
              </m:oMath>
            </m:oMathPara>
          </w:p>
        </w:tc>
        <w:tc>
          <w:tcPr>
            <w:tcW w:w="4489" w:type="dxa"/>
          </w:tcPr>
          <w:p w14:paraId="0761BA24" w14:textId="023B87A8" w:rsidR="00472339" w:rsidRPr="00441BF2" w:rsidRDefault="00472339" w:rsidP="00472339">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No está en el conjunto de salida</w:t>
            </w:r>
          </w:p>
        </w:tc>
      </w:tr>
      <w:tr w:rsidR="00472339" w:rsidRPr="00441BF2" w14:paraId="74059085" w14:textId="77777777" w:rsidTr="00472339">
        <w:tc>
          <w:tcPr>
            <w:tcW w:w="4489" w:type="dxa"/>
          </w:tcPr>
          <w:p w14:paraId="55AB79C7" w14:textId="77777777" w:rsidR="00472339" w:rsidRPr="00441BF2" w:rsidRDefault="00472339" w:rsidP="00472339">
            <w:pPr>
              <w:jc w:val="center"/>
              <w:rPr>
                <w:rFonts w:ascii="Times New Roman" w:hAnsi="Times New Roman" w:cs="Times New Roman"/>
                <w:color w:val="FF0000"/>
                <w:lang w:val="es-ES_tradnl"/>
              </w:rPr>
            </w:pPr>
            <m:oMathPara>
              <m:oMath>
                <m:r>
                  <w:rPr>
                    <w:rFonts w:ascii="Cambria Math" w:eastAsiaTheme="minorEastAsia" w:hAnsi="Cambria Math" w:cs="Times New Roman"/>
                    <w:color w:val="FF0000"/>
                    <w:lang w:val="es-ES_tradnl"/>
                  </w:rPr>
                  <m:t>0</m:t>
                </m:r>
              </m:oMath>
            </m:oMathPara>
          </w:p>
        </w:tc>
        <w:tc>
          <w:tcPr>
            <w:tcW w:w="4489" w:type="dxa"/>
          </w:tcPr>
          <w:p w14:paraId="2E6BAE2C" w14:textId="666D8DD9" w:rsidR="00472339" w:rsidRPr="00441BF2" w:rsidRDefault="00472339" w:rsidP="00472339">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m:t>
                </m:r>
                <m:r>
                  <m:rPr>
                    <m:sty m:val="bi"/>
                  </m:rPr>
                  <w:rPr>
                    <w:rFonts w:ascii="Cambria Math" w:hAnsi="Cambria Math" w:cs="Times New Roman"/>
                    <w:color w:val="0070C0"/>
                    <w:lang w:val="es-ES_tradnl"/>
                  </w:rPr>
                  <m:t>0</m:t>
                </m:r>
              </m:oMath>
            </m:oMathPara>
          </w:p>
        </w:tc>
      </w:tr>
      <w:tr w:rsidR="00472339" w:rsidRPr="00441BF2" w14:paraId="3A9CCB88" w14:textId="77777777" w:rsidTr="00472339">
        <w:tc>
          <w:tcPr>
            <w:tcW w:w="4489" w:type="dxa"/>
          </w:tcPr>
          <w:p w14:paraId="1486238C" w14:textId="77777777" w:rsidR="00472339" w:rsidRPr="00441BF2" w:rsidRDefault="00472339" w:rsidP="00472339">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1</m:t>
                </m:r>
              </m:oMath>
            </m:oMathPara>
          </w:p>
        </w:tc>
        <w:tc>
          <w:tcPr>
            <w:tcW w:w="4489" w:type="dxa"/>
          </w:tcPr>
          <w:p w14:paraId="790E749E" w14:textId="39BD701C" w:rsidR="00472339" w:rsidRPr="00441BF2" w:rsidRDefault="00472339" w:rsidP="00472339">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0+1=</m:t>
                </m:r>
                <m:r>
                  <m:rPr>
                    <m:sty m:val="bi"/>
                  </m:rPr>
                  <w:rPr>
                    <w:rFonts w:ascii="Cambria Math" w:hAnsi="Cambria Math" w:cs="Times New Roman"/>
                    <w:color w:val="0070C0"/>
                    <w:lang w:val="es-ES_tradnl"/>
                  </w:rPr>
                  <m:t>1</m:t>
                </m:r>
              </m:oMath>
            </m:oMathPara>
          </w:p>
        </w:tc>
      </w:tr>
      <w:tr w:rsidR="00472339" w:rsidRPr="00441BF2" w14:paraId="4A5316F7" w14:textId="77777777" w:rsidTr="00472339">
        <w:tc>
          <w:tcPr>
            <w:tcW w:w="4489" w:type="dxa"/>
          </w:tcPr>
          <w:p w14:paraId="2C38FD3E" w14:textId="77777777" w:rsidR="00472339" w:rsidRPr="00441BF2" w:rsidRDefault="00472339" w:rsidP="00472339">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1,4142</m:t>
                </m:r>
              </m:oMath>
            </m:oMathPara>
          </w:p>
        </w:tc>
        <w:tc>
          <w:tcPr>
            <w:tcW w:w="4489" w:type="dxa"/>
          </w:tcPr>
          <w:p w14:paraId="21580F63" w14:textId="05C6B22B" w:rsidR="00472339" w:rsidRPr="00441BF2" w:rsidRDefault="00472339" w:rsidP="00472339">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No está en el conjunto de salida</w:t>
            </w:r>
          </w:p>
        </w:tc>
      </w:tr>
      <w:tr w:rsidR="00472339" w:rsidRPr="00441BF2" w14:paraId="0BAE59AA" w14:textId="77777777" w:rsidTr="00472339">
        <w:tc>
          <w:tcPr>
            <w:tcW w:w="4489" w:type="dxa"/>
          </w:tcPr>
          <w:p w14:paraId="70A4DEF0" w14:textId="77777777" w:rsidR="00472339" w:rsidRPr="00441BF2" w:rsidRDefault="00472339" w:rsidP="00472339">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2</m:t>
                </m:r>
              </m:oMath>
            </m:oMathPara>
          </w:p>
        </w:tc>
        <w:tc>
          <w:tcPr>
            <w:tcW w:w="4489" w:type="dxa"/>
          </w:tcPr>
          <w:p w14:paraId="00099BE5" w14:textId="38BE78E9" w:rsidR="00472339" w:rsidRPr="00441BF2" w:rsidRDefault="00472339" w:rsidP="00472339">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0+1+2=</m:t>
                </m:r>
                <m:r>
                  <m:rPr>
                    <m:sty m:val="bi"/>
                  </m:rPr>
                  <w:rPr>
                    <w:rFonts w:ascii="Cambria Math" w:hAnsi="Cambria Math" w:cs="Times New Roman"/>
                    <w:color w:val="0070C0"/>
                    <w:lang w:val="es-ES_tradnl"/>
                  </w:rPr>
                  <m:t>3</m:t>
                </m:r>
              </m:oMath>
            </m:oMathPara>
          </w:p>
        </w:tc>
      </w:tr>
      <w:tr w:rsidR="00472339" w:rsidRPr="00441BF2" w14:paraId="45C86693" w14:textId="77777777" w:rsidTr="00472339">
        <w:tc>
          <w:tcPr>
            <w:tcW w:w="4489" w:type="dxa"/>
          </w:tcPr>
          <w:p w14:paraId="3AB28E73" w14:textId="77777777" w:rsidR="00472339" w:rsidRPr="00441BF2" w:rsidRDefault="00472339" w:rsidP="00472339">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3</m:t>
                </m:r>
              </m:oMath>
            </m:oMathPara>
          </w:p>
        </w:tc>
        <w:tc>
          <w:tcPr>
            <w:tcW w:w="4489" w:type="dxa"/>
          </w:tcPr>
          <w:p w14:paraId="6F0FA20B" w14:textId="454E82E2" w:rsidR="00472339" w:rsidRPr="00441BF2" w:rsidRDefault="00472339" w:rsidP="00472339">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0+1+2+3=</m:t>
                </m:r>
                <m:r>
                  <m:rPr>
                    <m:sty m:val="bi"/>
                  </m:rPr>
                  <w:rPr>
                    <w:rFonts w:ascii="Cambria Math" w:hAnsi="Cambria Math" w:cs="Times New Roman"/>
                    <w:color w:val="0070C0"/>
                    <w:lang w:val="es-ES_tradnl"/>
                  </w:rPr>
                  <m:t>6</m:t>
                </m:r>
              </m:oMath>
            </m:oMathPara>
          </w:p>
        </w:tc>
      </w:tr>
      <w:tr w:rsidR="00472339" w:rsidRPr="00441BF2" w14:paraId="6B9BD923" w14:textId="77777777" w:rsidTr="00472339">
        <w:tc>
          <w:tcPr>
            <w:tcW w:w="4489" w:type="dxa"/>
          </w:tcPr>
          <w:p w14:paraId="3413E281" w14:textId="77777777" w:rsidR="00472339" w:rsidRPr="00441BF2" w:rsidRDefault="00472339" w:rsidP="00472339">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π</m:t>
                </m:r>
              </m:oMath>
            </m:oMathPara>
          </w:p>
        </w:tc>
        <w:tc>
          <w:tcPr>
            <w:tcW w:w="4489" w:type="dxa"/>
          </w:tcPr>
          <w:p w14:paraId="79E5452D" w14:textId="137D450C" w:rsidR="00472339" w:rsidRPr="00441BF2" w:rsidRDefault="00472339" w:rsidP="00472339">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No está en el conjunto de salida</w:t>
            </w:r>
          </w:p>
        </w:tc>
      </w:tr>
      <w:tr w:rsidR="00472339" w:rsidRPr="00441BF2" w14:paraId="6C06D511" w14:textId="77777777" w:rsidTr="00472339">
        <w:tc>
          <w:tcPr>
            <w:tcW w:w="4489" w:type="dxa"/>
          </w:tcPr>
          <w:p w14:paraId="54E6156A" w14:textId="77777777" w:rsidR="00472339" w:rsidRPr="00441BF2" w:rsidRDefault="00472339" w:rsidP="00472339">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4</w:t>
            </w:r>
          </w:p>
        </w:tc>
        <w:tc>
          <w:tcPr>
            <w:tcW w:w="4489" w:type="dxa"/>
          </w:tcPr>
          <w:p w14:paraId="19D06D89" w14:textId="3A5A8039" w:rsidR="00472339" w:rsidRPr="00441BF2" w:rsidRDefault="00472339" w:rsidP="00472339">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0+1+2+3+4=</m:t>
                </m:r>
                <m:r>
                  <m:rPr>
                    <m:sty m:val="bi"/>
                  </m:rPr>
                  <w:rPr>
                    <w:rFonts w:ascii="Cambria Math" w:hAnsi="Cambria Math" w:cs="Times New Roman"/>
                    <w:color w:val="0070C0"/>
                    <w:lang w:val="es-ES_tradnl"/>
                  </w:rPr>
                  <m:t>10</m:t>
                </m:r>
              </m:oMath>
            </m:oMathPara>
          </w:p>
        </w:tc>
      </w:tr>
      <w:tr w:rsidR="00472339" w:rsidRPr="00441BF2" w14:paraId="5057EAEE" w14:textId="77777777" w:rsidTr="00472339">
        <w:tc>
          <w:tcPr>
            <w:tcW w:w="4489" w:type="dxa"/>
          </w:tcPr>
          <w:p w14:paraId="5D28E522" w14:textId="77777777" w:rsidR="00472339" w:rsidRPr="00441BF2" w:rsidRDefault="00472339" w:rsidP="00472339">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5</w:t>
            </w:r>
          </w:p>
        </w:tc>
        <w:tc>
          <w:tcPr>
            <w:tcW w:w="4489" w:type="dxa"/>
          </w:tcPr>
          <w:p w14:paraId="04EB4237" w14:textId="494F75D0" w:rsidR="00472339" w:rsidRPr="00441BF2" w:rsidRDefault="00472339" w:rsidP="00472339">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0+1+2+3+4+5=</m:t>
                </m:r>
                <m:r>
                  <m:rPr>
                    <m:sty m:val="bi"/>
                  </m:rPr>
                  <w:rPr>
                    <w:rFonts w:ascii="Cambria Math" w:hAnsi="Cambria Math" w:cs="Times New Roman"/>
                    <w:color w:val="0070C0"/>
                    <w:lang w:val="es-ES_tradnl"/>
                  </w:rPr>
                  <m:t>15</m:t>
                </m:r>
              </m:oMath>
            </m:oMathPara>
          </w:p>
        </w:tc>
      </w:tr>
    </w:tbl>
    <w:p w14:paraId="133199F0" w14:textId="77777777" w:rsidR="00472339" w:rsidRPr="00441BF2" w:rsidRDefault="00472339" w:rsidP="0061185D">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1"/>
        <w:gridCol w:w="6357"/>
      </w:tblGrid>
      <w:tr w:rsidR="00900724" w:rsidRPr="00441BF2" w14:paraId="5878C290" w14:textId="77777777" w:rsidTr="00C770BA">
        <w:tc>
          <w:tcPr>
            <w:tcW w:w="9033" w:type="dxa"/>
            <w:gridSpan w:val="2"/>
            <w:shd w:val="clear" w:color="auto" w:fill="000000" w:themeFill="text1"/>
          </w:tcPr>
          <w:p w14:paraId="4DFF5BFC" w14:textId="29B69A2E" w:rsidR="00900724" w:rsidRPr="00441BF2" w:rsidRDefault="00900724" w:rsidP="00900724">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900724" w:rsidRPr="00441BF2" w14:paraId="610BAD8D" w14:textId="77777777" w:rsidTr="00C770BA">
        <w:tc>
          <w:tcPr>
            <w:tcW w:w="2518" w:type="dxa"/>
          </w:tcPr>
          <w:p w14:paraId="2BCCFD5C" w14:textId="77777777" w:rsidR="00900724" w:rsidRPr="00441BF2" w:rsidRDefault="00900724" w:rsidP="00C770B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72206D3D" w14:textId="7247F72F" w:rsidR="00900724" w:rsidRPr="00441BF2" w:rsidRDefault="00FD1058" w:rsidP="005537BC">
            <w:pPr>
              <w:pStyle w:val="Recursos"/>
              <w:ind w:left="0"/>
              <w:rPr>
                <w:lang w:val="es-ES_tradnl"/>
              </w:rPr>
            </w:pPr>
            <w:r w:rsidRPr="00441BF2">
              <w:rPr>
                <w:lang w:val="es-ES_tradnl"/>
              </w:rPr>
              <w:t>MA_10_01_</w:t>
            </w:r>
            <w:r w:rsidR="005537BC" w:rsidRPr="00441BF2">
              <w:rPr>
                <w:lang w:val="es-ES_tradnl"/>
              </w:rPr>
              <w:t>CO_</w:t>
            </w:r>
            <w:r w:rsidRPr="00441BF2">
              <w:rPr>
                <w:lang w:val="es-ES_tradnl"/>
              </w:rPr>
              <w:t>REC30</w:t>
            </w:r>
          </w:p>
        </w:tc>
      </w:tr>
      <w:tr w:rsidR="00900724" w:rsidRPr="00441BF2" w14:paraId="1F197BA3" w14:textId="77777777" w:rsidTr="00C770BA">
        <w:tc>
          <w:tcPr>
            <w:tcW w:w="2518" w:type="dxa"/>
          </w:tcPr>
          <w:p w14:paraId="180DE5BF" w14:textId="77777777" w:rsidR="00900724" w:rsidRPr="00441BF2" w:rsidRDefault="00900724" w:rsidP="00C770BA">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68339CF6" w14:textId="26FB9A0C" w:rsidR="00900724" w:rsidRPr="00441BF2" w:rsidRDefault="00DC45FA" w:rsidP="00C770BA">
            <w:pPr>
              <w:rPr>
                <w:rFonts w:ascii="Times New Roman" w:hAnsi="Times New Roman" w:cs="Times New Roman"/>
                <w:color w:val="000000"/>
                <w:lang w:val="es-ES_tradnl"/>
              </w:rPr>
            </w:pPr>
            <w:r w:rsidRPr="00441BF2">
              <w:rPr>
                <w:rFonts w:ascii="Times New Roman" w:hAnsi="Times New Roman" w:cs="Times New Roman"/>
                <w:color w:val="000000"/>
                <w:lang w:val="es-ES_tradnl"/>
              </w:rPr>
              <w:t>Completa</w:t>
            </w:r>
            <w:r w:rsidR="00900724" w:rsidRPr="00441BF2">
              <w:rPr>
                <w:rFonts w:ascii="Times New Roman" w:hAnsi="Times New Roman" w:cs="Times New Roman"/>
                <w:color w:val="000000"/>
                <w:lang w:val="es-ES_tradnl"/>
              </w:rPr>
              <w:t xml:space="preserve"> la representación tabular</w:t>
            </w:r>
          </w:p>
        </w:tc>
      </w:tr>
      <w:tr w:rsidR="00900724" w:rsidRPr="00441BF2" w14:paraId="3B0AB5BD" w14:textId="77777777" w:rsidTr="00C770BA">
        <w:tc>
          <w:tcPr>
            <w:tcW w:w="2518" w:type="dxa"/>
          </w:tcPr>
          <w:p w14:paraId="2FA8CFC4" w14:textId="77777777" w:rsidR="00900724" w:rsidRPr="00441BF2" w:rsidRDefault="00900724" w:rsidP="00C770B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7A376AD7" w14:textId="445AFE85" w:rsidR="00900724" w:rsidRPr="00441BF2" w:rsidRDefault="00900724" w:rsidP="00900724">
            <w:pPr>
              <w:rPr>
                <w:rFonts w:ascii="Times New Roman" w:hAnsi="Times New Roman" w:cs="Times New Roman"/>
                <w:color w:val="000000"/>
                <w:lang w:val="es-ES_tradnl"/>
              </w:rPr>
            </w:pPr>
            <w:r w:rsidRPr="00441BF2">
              <w:rPr>
                <w:rFonts w:ascii="Times New Roman" w:hAnsi="Times New Roman" w:cs="Times New Roman"/>
                <w:color w:val="000000"/>
                <w:lang w:val="es-ES_tradnl"/>
              </w:rPr>
              <w:t>Completar la representación tabular para la función “</w:t>
            </w:r>
            <w:r w:rsidR="005C2D0E">
              <w:rPr>
                <w:rFonts w:ascii="Times New Roman" w:hAnsi="Times New Roman" w:cs="Times New Roman"/>
                <w:color w:val="000000"/>
                <w:lang w:val="es-ES_tradnl"/>
              </w:rPr>
              <w:t>s</w:t>
            </w:r>
            <w:r w:rsidRPr="00441BF2">
              <w:rPr>
                <w:rFonts w:ascii="Times New Roman" w:hAnsi="Times New Roman" w:cs="Times New Roman"/>
                <w:color w:val="000000"/>
                <w:lang w:val="es-ES_tradnl"/>
              </w:rPr>
              <w:t>er raíz cuadrada negativa de”</w:t>
            </w:r>
            <w:r w:rsidR="0096736E" w:rsidRPr="00441BF2">
              <w:rPr>
                <w:rFonts w:ascii="Times New Roman" w:hAnsi="Times New Roman" w:cs="Times New Roman"/>
                <w:color w:val="000000"/>
                <w:lang w:val="es-ES_tradnl"/>
              </w:rPr>
              <w:t>.</w:t>
            </w:r>
          </w:p>
        </w:tc>
      </w:tr>
    </w:tbl>
    <w:p w14:paraId="215A685F" w14:textId="77777777" w:rsidR="008C568D" w:rsidRPr="00441BF2" w:rsidRDefault="008C568D" w:rsidP="0061185D">
      <w:pPr>
        <w:spacing w:after="0"/>
        <w:rPr>
          <w:rFonts w:ascii="Times New Roman" w:hAnsi="Times New Roman" w:cs="Times New Roman"/>
        </w:rPr>
      </w:pPr>
    </w:p>
    <w:p w14:paraId="0E53BB11" w14:textId="538195E5" w:rsidR="003B099B" w:rsidRPr="00441BF2" w:rsidRDefault="003B099B" w:rsidP="0096736E">
      <w:pPr>
        <w:spacing w:after="0"/>
        <w:jc w:val="both"/>
        <w:rPr>
          <w:rFonts w:ascii="Times New Roman" w:eastAsiaTheme="minorEastAsia" w:hAnsi="Times New Roman" w:cs="Times New Roman"/>
        </w:rPr>
      </w:pPr>
      <w:r w:rsidRPr="00441BF2">
        <w:rPr>
          <w:rFonts w:ascii="Times New Roman" w:hAnsi="Times New Roman" w:cs="Times New Roman"/>
        </w:rPr>
        <w:t xml:space="preserve">Finalmente, una </w:t>
      </w:r>
      <w:r w:rsidRPr="00441BF2">
        <w:rPr>
          <w:rFonts w:ascii="Times New Roman" w:hAnsi="Times New Roman" w:cs="Times New Roman"/>
          <w:b/>
        </w:rPr>
        <w:t xml:space="preserve">cuarta </w:t>
      </w:r>
      <w:del w:id="417" w:author="Alex" w:date="2015-07-20T13:19:00Z">
        <w:r w:rsidRPr="00441BF2" w:rsidDel="006A6A96">
          <w:rPr>
            <w:rFonts w:ascii="Times New Roman" w:hAnsi="Times New Roman" w:cs="Times New Roman"/>
            <w:b/>
          </w:rPr>
          <w:delText>idea</w:delText>
        </w:r>
        <w:r w:rsidRPr="00441BF2" w:rsidDel="006A6A96">
          <w:rPr>
            <w:rFonts w:ascii="Times New Roman" w:hAnsi="Times New Roman" w:cs="Times New Roman"/>
          </w:rPr>
          <w:delText xml:space="preserve"> </w:delText>
        </w:r>
      </w:del>
      <w:ins w:id="418" w:author="Alex" w:date="2015-07-20T13:19:00Z">
        <w:r w:rsidR="006A6A96">
          <w:rPr>
            <w:rFonts w:ascii="Times New Roman" w:hAnsi="Times New Roman" w:cs="Times New Roman"/>
            <w:b/>
          </w:rPr>
          <w:t xml:space="preserve">forma de representación </w:t>
        </w:r>
      </w:ins>
      <w:del w:id="419" w:author="Alex" w:date="2015-07-20T13:19:00Z">
        <w:r w:rsidR="00052C2D" w:rsidDel="006A6A96">
          <w:rPr>
            <w:rFonts w:ascii="Times New Roman" w:hAnsi="Times New Roman" w:cs="Times New Roman"/>
          </w:rPr>
          <w:delText>con</w:delText>
        </w:r>
        <w:r w:rsidR="00052C2D" w:rsidRPr="00441BF2" w:rsidDel="006A6A96">
          <w:rPr>
            <w:rFonts w:ascii="Times New Roman" w:hAnsi="Times New Roman" w:cs="Times New Roman"/>
          </w:rPr>
          <w:delText xml:space="preserve"> </w:delText>
        </w:r>
        <w:r w:rsidRPr="00441BF2" w:rsidDel="006A6A96">
          <w:rPr>
            <w:rFonts w:ascii="Times New Roman" w:hAnsi="Times New Roman" w:cs="Times New Roman"/>
          </w:rPr>
          <w:delText xml:space="preserve">relación </w:delText>
        </w:r>
        <w:r w:rsidR="00052C2D" w:rsidDel="006A6A96">
          <w:rPr>
            <w:rFonts w:ascii="Times New Roman" w:hAnsi="Times New Roman" w:cs="Times New Roman"/>
          </w:rPr>
          <w:delText>a</w:delText>
        </w:r>
        <w:r w:rsidR="00052C2D" w:rsidRPr="00441BF2" w:rsidDel="006A6A96">
          <w:rPr>
            <w:rFonts w:ascii="Times New Roman" w:hAnsi="Times New Roman" w:cs="Times New Roman"/>
          </w:rPr>
          <w:delText xml:space="preserve"> </w:delText>
        </w:r>
        <w:r w:rsidRPr="00441BF2" w:rsidDel="006A6A96">
          <w:rPr>
            <w:rFonts w:ascii="Times New Roman" w:hAnsi="Times New Roman" w:cs="Times New Roman"/>
          </w:rPr>
          <w:delText xml:space="preserve">la representación de </w:delText>
        </w:r>
      </w:del>
      <w:ins w:id="420" w:author="Alex" w:date="2015-07-20T13:19:00Z">
        <w:r w:rsidR="006A6A96">
          <w:rPr>
            <w:rFonts w:ascii="Times New Roman" w:hAnsi="Times New Roman" w:cs="Times New Roman"/>
          </w:rPr>
          <w:t xml:space="preserve">para </w:t>
        </w:r>
      </w:ins>
      <w:r w:rsidRPr="00441BF2">
        <w:rPr>
          <w:rFonts w:ascii="Times New Roman" w:hAnsi="Times New Roman" w:cs="Times New Roman"/>
        </w:rPr>
        <w:t xml:space="preserve">funciones es la </w:t>
      </w:r>
      <w:r w:rsidRPr="00441BF2">
        <w:rPr>
          <w:rFonts w:ascii="Times New Roman" w:hAnsi="Times New Roman" w:cs="Times New Roman"/>
          <w:b/>
        </w:rPr>
        <w:t>gráfica</w:t>
      </w:r>
      <w:r w:rsidRPr="00441BF2">
        <w:rPr>
          <w:rFonts w:ascii="Times New Roman" w:hAnsi="Times New Roman" w:cs="Times New Roman"/>
        </w:rPr>
        <w:t xml:space="preserve"> de la función</w:t>
      </w:r>
      <w:r w:rsidR="00472339" w:rsidRPr="00FA5082">
        <w:rPr>
          <w:rFonts w:ascii="Times New Roman" w:hAnsi="Times New Roman" w:cs="Times New Roman"/>
        </w:rPr>
        <w:t xml:space="preserve">. En esta representación, los conjuntos de salida y de llegada se </w:t>
      </w:r>
      <w:r w:rsidR="00052C2D" w:rsidRPr="00FA5082">
        <w:rPr>
          <w:rFonts w:ascii="Times New Roman" w:hAnsi="Times New Roman" w:cs="Times New Roman"/>
        </w:rPr>
        <w:t xml:space="preserve">sitúan </w:t>
      </w:r>
      <w:r w:rsidR="00472339" w:rsidRPr="00FA5082">
        <w:rPr>
          <w:rFonts w:ascii="Times New Roman" w:hAnsi="Times New Roman" w:cs="Times New Roman"/>
        </w:rPr>
        <w:t xml:space="preserve">respectivamente en los ejes </w:t>
      </w:r>
      <w:r w:rsidR="005A4247" w:rsidRPr="00FA5082">
        <w:rPr>
          <w:rFonts w:ascii="Times New Roman" w:hAnsi="Times New Roman" w:cs="Times New Roman"/>
          <w:i/>
        </w:rPr>
        <w:t>X</w:t>
      </w:r>
      <w:r w:rsidR="005A4247" w:rsidRPr="00FA5082">
        <w:rPr>
          <w:rFonts w:ascii="Times New Roman" w:hAnsi="Times New Roman" w:cs="Times New Roman"/>
        </w:rPr>
        <w:t xml:space="preserve"> </w:t>
      </w:r>
      <w:r w:rsidR="00472339" w:rsidRPr="00FA5082">
        <w:rPr>
          <w:rFonts w:ascii="Times New Roman" w:hAnsi="Times New Roman" w:cs="Times New Roman"/>
        </w:rPr>
        <w:t xml:space="preserve">y </w:t>
      </w:r>
      <w:proofErr w:type="spellStart"/>
      <w:r w:rsidR="005A4247" w:rsidRPr="00FA5082">
        <w:rPr>
          <w:rFonts w:ascii="Times New Roman" w:hAnsi="Times New Roman" w:cs="Times New Roman"/>
          <w:i/>
        </w:rPr>
        <w:t>Y</w:t>
      </w:r>
      <w:proofErr w:type="spellEnd"/>
      <w:r w:rsidR="00472339" w:rsidRPr="00FA5082">
        <w:rPr>
          <w:rFonts w:ascii="Times New Roman" w:eastAsiaTheme="minorEastAsia" w:hAnsi="Times New Roman" w:cs="Times New Roman"/>
        </w:rPr>
        <w:t xml:space="preserve"> de un plano cartesiano, y se </w:t>
      </w:r>
      <w:r w:rsidR="003930AC" w:rsidRPr="00FA5082">
        <w:rPr>
          <w:rFonts w:ascii="Times New Roman" w:eastAsiaTheme="minorEastAsia" w:hAnsi="Times New Roman" w:cs="Times New Roman"/>
        </w:rPr>
        <w:t xml:space="preserve">ubica un punto para </w:t>
      </w:r>
      <w:r w:rsidR="00472339" w:rsidRPr="00FA5082">
        <w:rPr>
          <w:rFonts w:ascii="Times New Roman" w:eastAsiaTheme="minorEastAsia" w:hAnsi="Times New Roman" w:cs="Times New Roman"/>
        </w:rPr>
        <w:t xml:space="preserve">la </w:t>
      </w:r>
      <w:r w:rsidR="003930AC" w:rsidRPr="00FA5082">
        <w:rPr>
          <w:rFonts w:ascii="Times New Roman" w:eastAsiaTheme="minorEastAsia" w:hAnsi="Times New Roman" w:cs="Times New Roman"/>
        </w:rPr>
        <w:t>coordenada</w:t>
      </w:r>
      <w:r w:rsidR="00E872D2" w:rsidRPr="00FA5082">
        <w:rPr>
          <w:rFonts w:ascii="Times New Roman" w:eastAsiaTheme="minorEastAsia" w:hAnsi="Times New Roman" w:cs="Times New Roman"/>
        </w:rPr>
        <w:t xml:space="preserve"> </w:t>
      </w:r>
      <w:ins w:id="421" w:author="Alex" w:date="2015-07-20T13:29:00Z">
        <w:r w:rsidR="009E6BB2">
          <w:rPr>
            <w:rFonts w:ascii="Times New Roman" w:eastAsiaTheme="minorEastAsia" w:hAnsi="Times New Roman" w:cs="Times New Roman"/>
          </w:rPr>
          <w:t>P=(</w:t>
        </w:r>
        <w:proofErr w:type="spellStart"/>
        <w:r w:rsidR="009E6BB2">
          <w:rPr>
            <w:rFonts w:ascii="Times New Roman" w:eastAsiaTheme="minorEastAsia" w:hAnsi="Times New Roman" w:cs="Times New Roman"/>
          </w:rPr>
          <w:t>x</w:t>
        </w:r>
        <w:proofErr w:type="gramStart"/>
        <w:r w:rsidR="009E6BB2">
          <w:rPr>
            <w:rFonts w:ascii="Times New Roman" w:eastAsiaTheme="minorEastAsia" w:hAnsi="Times New Roman" w:cs="Times New Roman"/>
          </w:rPr>
          <w:t>,y</w:t>
        </w:r>
        <w:proofErr w:type="spellEnd"/>
        <w:proofErr w:type="gramEnd"/>
        <w:r w:rsidR="009E6BB2">
          <w:rPr>
            <w:rFonts w:ascii="Times New Roman" w:eastAsiaTheme="minorEastAsia" w:hAnsi="Times New Roman" w:cs="Times New Roman"/>
          </w:rPr>
          <w:t>)</w:t>
        </w:r>
      </w:ins>
      <w:del w:id="422" w:author="Alex" w:date="2015-07-20T13:29:00Z">
        <m:oMath>
          <m:r>
            <w:rPr>
              <w:rFonts w:ascii="Cambria Math" w:eastAsiaTheme="minorEastAsia" w:hAnsi="Cambria Math" w:cs="Times New Roman"/>
            </w:rPr>
            <m:t>P</m:t>
          </m:r>
          <m:r>
            <m:rPr>
              <m:sty m:val="p"/>
            </m:rP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x,  y</m:t>
              </m:r>
            </m:e>
          </m:d>
        </m:oMath>
        <w:r w:rsidR="00D024E4" w:rsidRPr="00FA5082" w:rsidDel="009E6BB2">
          <w:rPr>
            <w:rFonts w:ascii="Times New Roman" w:eastAsiaTheme="minorEastAsia" w:hAnsi="Times New Roman" w:cs="Times New Roman"/>
          </w:rPr>
          <w:delText xml:space="preserve">, </w:delText>
        </w:r>
      </w:del>
      <w:ins w:id="423" w:author="Alex" w:date="2015-07-20T13:29:00Z">
        <w:r w:rsidR="009E6BB2">
          <w:rPr>
            <w:rFonts w:ascii="Times New Roman" w:eastAsiaTheme="minorEastAsia" w:hAnsi="Times New Roman" w:cs="Times New Roman"/>
          </w:rPr>
          <w:t xml:space="preserve"> </w:t>
        </w:r>
      </w:ins>
      <w:r w:rsidR="00D024E4" w:rsidRPr="00FA5082">
        <w:rPr>
          <w:rFonts w:ascii="Times New Roman" w:eastAsiaTheme="minorEastAsia" w:hAnsi="Times New Roman" w:cs="Times New Roman"/>
        </w:rPr>
        <w:t xml:space="preserve">donde el elemento </w:t>
      </w:r>
      <m:oMath>
        <m:r>
          <w:rPr>
            <w:rFonts w:ascii="Cambria Math" w:eastAsiaTheme="minorEastAsia" w:hAnsi="Cambria Math" w:cs="Times New Roman"/>
          </w:rPr>
          <m:t>x</m:t>
        </m:r>
      </m:oMath>
      <w:r w:rsidR="00D024E4" w:rsidRPr="00FA5082">
        <w:rPr>
          <w:rFonts w:ascii="Times New Roman" w:eastAsiaTheme="minorEastAsia" w:hAnsi="Times New Roman" w:cs="Times New Roman"/>
        </w:rPr>
        <w:t xml:space="preserve"> pertenece al conjunto de salida, y el elemento </w:t>
      </w:r>
      <m:oMath>
        <m:r>
          <w:rPr>
            <w:rFonts w:ascii="Cambria Math" w:eastAsiaTheme="minorEastAsia" w:hAnsi="Cambria Math" w:cs="Times New Roman"/>
          </w:rPr>
          <m:t>y</m:t>
        </m:r>
      </m:oMath>
      <w:r w:rsidR="00D024E4" w:rsidRPr="00FA5082">
        <w:rPr>
          <w:rFonts w:ascii="Times New Roman" w:eastAsiaTheme="minorEastAsia" w:hAnsi="Times New Roman" w:cs="Times New Roman"/>
        </w:rPr>
        <w:t xml:space="preserve"> es su correspondiente en el conjunto de llegada. Desde la representación tabular, cada </w:t>
      </w:r>
      <w:del w:id="424" w:author="Alex" w:date="2015-07-20T13:29:00Z">
        <w:r w:rsidR="00D024E4" w:rsidRPr="00FA5082" w:rsidDel="009E6BB2">
          <w:rPr>
            <w:rFonts w:ascii="Times New Roman" w:eastAsiaTheme="minorEastAsia" w:hAnsi="Times New Roman" w:cs="Times New Roman"/>
          </w:rPr>
          <w:delText xml:space="preserve">punto </w:delText>
        </w:r>
        <m:oMath>
          <m:r>
            <w:rPr>
              <w:rFonts w:ascii="Cambria Math" w:eastAsiaTheme="minorEastAsia" w:hAnsi="Cambria Math" w:cs="Times New Roman"/>
            </w:rPr>
            <m:t>P</m:t>
          </m:r>
          <m:r>
            <m:rPr>
              <m:sty m:val="p"/>
            </m:rP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x,  y</m:t>
              </m:r>
            </m:e>
          </m:d>
        </m:oMath>
      </w:del>
      <w:ins w:id="425" w:author="Alex" w:date="2015-07-20T13:29:00Z">
        <w:r w:rsidR="009E6BB2">
          <w:rPr>
            <w:rFonts w:ascii="Times New Roman" w:eastAsiaTheme="minorEastAsia" w:hAnsi="Times New Roman" w:cs="Times New Roman"/>
          </w:rPr>
          <w:t xml:space="preserve">punto </w:t>
        </w:r>
      </w:ins>
      <w:ins w:id="426" w:author="Alex" w:date="2015-07-20T13:30:00Z">
        <w:r w:rsidR="009E6BB2">
          <w:rPr>
            <w:rFonts w:ascii="Times New Roman" w:eastAsiaTheme="minorEastAsia" w:hAnsi="Times New Roman" w:cs="Times New Roman"/>
          </w:rPr>
          <w:t>P=(</w:t>
        </w:r>
        <w:proofErr w:type="spellStart"/>
        <w:r w:rsidR="009E6BB2">
          <w:rPr>
            <w:rFonts w:ascii="Times New Roman" w:eastAsiaTheme="minorEastAsia" w:hAnsi="Times New Roman" w:cs="Times New Roman"/>
          </w:rPr>
          <w:t>x</w:t>
        </w:r>
        <w:proofErr w:type="gramStart"/>
        <w:r w:rsidR="009E6BB2">
          <w:rPr>
            <w:rFonts w:ascii="Times New Roman" w:eastAsiaTheme="minorEastAsia" w:hAnsi="Times New Roman" w:cs="Times New Roman"/>
          </w:rPr>
          <w:t>,y</w:t>
        </w:r>
        <w:proofErr w:type="spellEnd"/>
        <w:proofErr w:type="gramEnd"/>
        <w:r w:rsidR="009E6BB2">
          <w:rPr>
            <w:rFonts w:ascii="Times New Roman" w:eastAsiaTheme="minorEastAsia" w:hAnsi="Times New Roman" w:cs="Times New Roman"/>
          </w:rPr>
          <w:t>)</w:t>
        </w:r>
      </w:ins>
      <w:r w:rsidR="00472339" w:rsidRPr="00FA5082">
        <w:rPr>
          <w:rFonts w:ascii="Times New Roman" w:eastAsiaTheme="minorEastAsia" w:hAnsi="Times New Roman" w:cs="Times New Roman"/>
        </w:rPr>
        <w:t xml:space="preserve"> </w:t>
      </w:r>
      <w:r w:rsidR="00D024E4" w:rsidRPr="00FA5082">
        <w:rPr>
          <w:rFonts w:ascii="Times New Roman" w:eastAsiaTheme="minorEastAsia" w:hAnsi="Times New Roman" w:cs="Times New Roman"/>
        </w:rPr>
        <w:t xml:space="preserve">corresponde a la pareja ordenada </w:t>
      </w:r>
      <w:r w:rsidR="003930AC" w:rsidRPr="00FA5082">
        <w:rPr>
          <w:rFonts w:ascii="Times New Roman" w:eastAsiaTheme="minorEastAsia" w:hAnsi="Times New Roman" w:cs="Times New Roman"/>
        </w:rPr>
        <w:t>que aparece en cada una de las filas de la representaci</w:t>
      </w:r>
      <w:r w:rsidR="00281CF6" w:rsidRPr="00FA5082">
        <w:rPr>
          <w:rFonts w:ascii="Times New Roman" w:eastAsiaTheme="minorEastAsia" w:hAnsi="Times New Roman" w:cs="Times New Roman"/>
        </w:rPr>
        <w:t>ón tabular.</w:t>
      </w:r>
    </w:p>
    <w:p w14:paraId="558D9167" w14:textId="77777777" w:rsidR="00BD4434" w:rsidRPr="00441BF2" w:rsidRDefault="00BD4434" w:rsidP="0061185D">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08"/>
        <w:gridCol w:w="6420"/>
      </w:tblGrid>
      <w:tr w:rsidR="00D024E4" w:rsidRPr="00441BF2" w14:paraId="7C28BA6A" w14:textId="77777777" w:rsidTr="00346963">
        <w:tc>
          <w:tcPr>
            <w:tcW w:w="9033" w:type="dxa"/>
            <w:gridSpan w:val="2"/>
            <w:shd w:val="clear" w:color="auto" w:fill="0D0D0D" w:themeFill="text1" w:themeFillTint="F2"/>
          </w:tcPr>
          <w:p w14:paraId="1C7629A7" w14:textId="77777777" w:rsidR="00D024E4" w:rsidRPr="00441BF2" w:rsidRDefault="00D024E4" w:rsidP="00346963">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D024E4" w:rsidRPr="00441BF2" w14:paraId="175408E0" w14:textId="77777777" w:rsidTr="00346963">
        <w:tc>
          <w:tcPr>
            <w:tcW w:w="2518" w:type="dxa"/>
          </w:tcPr>
          <w:p w14:paraId="4184710A" w14:textId="77777777" w:rsidR="00D024E4" w:rsidRPr="00441BF2" w:rsidRDefault="00D024E4" w:rsidP="0034696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10F16247" w14:textId="57EB5F9B" w:rsidR="00D024E4" w:rsidRPr="00441BF2" w:rsidRDefault="00DC4F8D" w:rsidP="00DC4F8D">
            <w:pPr>
              <w:pStyle w:val="Tema1Img"/>
              <w:numPr>
                <w:ilvl w:val="0"/>
                <w:numId w:val="0"/>
              </w:numPr>
              <w:rPr>
                <w:sz w:val="24"/>
                <w:szCs w:val="24"/>
                <w:lang w:val="es-ES_tradnl"/>
              </w:rPr>
            </w:pPr>
            <w:r w:rsidRPr="00441BF2">
              <w:rPr>
                <w:sz w:val="24"/>
                <w:szCs w:val="24"/>
                <w:lang w:val="es-ES_tradnl"/>
              </w:rPr>
              <w:t>MA_10_01_</w:t>
            </w:r>
            <w:r w:rsidR="0096736E" w:rsidRPr="00441BF2">
              <w:rPr>
                <w:sz w:val="24"/>
                <w:szCs w:val="24"/>
                <w:lang w:val="es-ES_tradnl"/>
              </w:rPr>
              <w:t>CO_</w:t>
            </w:r>
            <w:r w:rsidRPr="00441BF2">
              <w:rPr>
                <w:sz w:val="24"/>
                <w:szCs w:val="24"/>
                <w:lang w:val="es-ES_tradnl"/>
              </w:rPr>
              <w:t>IMG0</w:t>
            </w:r>
            <w:ins w:id="427" w:author="Alex" w:date="2015-08-02T16:25:00Z">
              <w:r w:rsidR="004E35CB">
                <w:rPr>
                  <w:sz w:val="24"/>
                  <w:szCs w:val="24"/>
                  <w:lang w:val="es-ES_tradnl"/>
                </w:rPr>
                <w:t>9</w:t>
              </w:r>
            </w:ins>
            <w:del w:id="428" w:author="Alex" w:date="2015-08-02T16:25:00Z">
              <w:r w:rsidRPr="00441BF2" w:rsidDel="004E35CB">
                <w:rPr>
                  <w:sz w:val="24"/>
                  <w:szCs w:val="24"/>
                  <w:lang w:val="es-ES_tradnl"/>
                </w:rPr>
                <w:delText>6</w:delText>
              </w:r>
            </w:del>
          </w:p>
        </w:tc>
      </w:tr>
      <w:tr w:rsidR="00D024E4" w:rsidRPr="00441BF2" w14:paraId="061489D3" w14:textId="77777777" w:rsidTr="00346963">
        <w:tc>
          <w:tcPr>
            <w:tcW w:w="2518" w:type="dxa"/>
          </w:tcPr>
          <w:p w14:paraId="0DE52D01" w14:textId="77777777" w:rsidR="00D024E4" w:rsidRPr="00441BF2" w:rsidRDefault="00D024E4" w:rsidP="00346963">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Descripción</w:t>
            </w:r>
          </w:p>
        </w:tc>
        <w:tc>
          <w:tcPr>
            <w:tcW w:w="6515" w:type="dxa"/>
          </w:tcPr>
          <w:p w14:paraId="2BFC389C" w14:textId="7247E8D4" w:rsidR="00D024E4" w:rsidRPr="00441BF2" w:rsidRDefault="00D024E4" w:rsidP="001C5865">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Representación de función como </w:t>
            </w:r>
            <w:r w:rsidR="001C5865" w:rsidRPr="00441BF2">
              <w:rPr>
                <w:rFonts w:ascii="Times New Roman" w:hAnsi="Times New Roman" w:cs="Times New Roman"/>
                <w:color w:val="000000"/>
                <w:lang w:val="es-ES_tradnl"/>
              </w:rPr>
              <w:t>gráfica en el plano cartesiano</w:t>
            </w:r>
          </w:p>
        </w:tc>
      </w:tr>
      <w:tr w:rsidR="00D024E4" w:rsidRPr="00441BF2" w14:paraId="23B37B36" w14:textId="77777777" w:rsidTr="00346963">
        <w:tc>
          <w:tcPr>
            <w:tcW w:w="2518" w:type="dxa"/>
          </w:tcPr>
          <w:p w14:paraId="5CF80C43" w14:textId="77777777" w:rsidR="00D024E4" w:rsidRPr="00441BF2" w:rsidRDefault="00D024E4" w:rsidP="00346963">
            <w:pPr>
              <w:rPr>
                <w:rFonts w:ascii="Times New Roman" w:hAnsi="Times New Roman" w:cs="Times New Roman"/>
                <w:color w:val="000000"/>
                <w:lang w:val="es-ES_tradnl"/>
              </w:rPr>
            </w:pPr>
            <w:r w:rsidRPr="00441BF2">
              <w:rPr>
                <w:rFonts w:ascii="Times New Roman" w:hAnsi="Times New Roman" w:cs="Times New Roman"/>
                <w:b/>
                <w:color w:val="000000"/>
                <w:lang w:val="es-ES_tradnl"/>
              </w:rPr>
              <w:t xml:space="preserve">Código </w:t>
            </w:r>
            <w:proofErr w:type="spellStart"/>
            <w:r w:rsidRPr="00441BF2">
              <w:rPr>
                <w:rFonts w:ascii="Times New Roman" w:hAnsi="Times New Roman" w:cs="Times New Roman"/>
                <w:b/>
                <w:color w:val="000000"/>
                <w:lang w:val="es-ES_tradnl"/>
              </w:rPr>
              <w:t>Shutterstock</w:t>
            </w:r>
            <w:proofErr w:type="spellEnd"/>
            <w:r w:rsidRPr="00441BF2">
              <w:rPr>
                <w:rFonts w:ascii="Times New Roman" w:hAnsi="Times New Roman" w:cs="Times New Roman"/>
                <w:b/>
                <w:color w:val="000000"/>
                <w:lang w:val="es-ES_tradnl"/>
              </w:rPr>
              <w:t xml:space="preserve"> (o URL o la ruta en </w:t>
            </w:r>
            <w:proofErr w:type="spellStart"/>
            <w:r w:rsidRPr="00441BF2">
              <w:rPr>
                <w:rFonts w:ascii="Times New Roman" w:hAnsi="Times New Roman" w:cs="Times New Roman"/>
                <w:b/>
                <w:color w:val="000000"/>
                <w:lang w:val="es-ES_tradnl"/>
              </w:rPr>
              <w:t>AulaPlaneta</w:t>
            </w:r>
            <w:proofErr w:type="spellEnd"/>
            <w:r w:rsidRPr="00441BF2">
              <w:rPr>
                <w:rFonts w:ascii="Times New Roman" w:hAnsi="Times New Roman" w:cs="Times New Roman"/>
                <w:b/>
                <w:color w:val="000000"/>
                <w:lang w:val="es-ES_tradnl"/>
              </w:rPr>
              <w:t>)</w:t>
            </w:r>
          </w:p>
        </w:tc>
        <w:tc>
          <w:tcPr>
            <w:tcW w:w="6515" w:type="dxa"/>
          </w:tcPr>
          <w:p w14:paraId="32FB516A" w14:textId="2D6E15F3" w:rsidR="00D024E4" w:rsidRPr="00441BF2" w:rsidRDefault="005A4247" w:rsidP="00346963">
            <w:pPr>
              <w:rPr>
                <w:rFonts w:ascii="Times New Roman" w:hAnsi="Times New Roman" w:cs="Times New Roman"/>
                <w:color w:val="000000"/>
                <w:lang w:val="es-ES_tradnl"/>
              </w:rPr>
            </w:pPr>
            <w:r w:rsidRPr="00441BF2">
              <w:rPr>
                <w:rFonts w:ascii="Times New Roman" w:hAnsi="Times New Roman" w:cs="Times New Roman"/>
                <w:color w:val="000000"/>
                <w:highlight w:val="yellow"/>
                <w:lang w:val="es-ES_tradnl"/>
              </w:rPr>
              <w:t xml:space="preserve">Esta gráfica se construyó como una </w:t>
            </w:r>
            <w:r w:rsidR="001C5865" w:rsidRPr="00441BF2">
              <w:rPr>
                <w:rFonts w:ascii="Times New Roman" w:hAnsi="Times New Roman" w:cs="Times New Roman"/>
                <w:color w:val="000000"/>
                <w:highlight w:val="yellow"/>
                <w:lang w:val="es-ES_tradnl"/>
              </w:rPr>
              <w:t xml:space="preserve">captura de pantalla desde el archivo de </w:t>
            </w:r>
            <w:proofErr w:type="spellStart"/>
            <w:r w:rsidR="001C5865" w:rsidRPr="00441BF2">
              <w:rPr>
                <w:rFonts w:ascii="Times New Roman" w:hAnsi="Times New Roman" w:cs="Times New Roman"/>
                <w:color w:val="000000"/>
                <w:highlight w:val="yellow"/>
                <w:lang w:val="es-ES_tradnl"/>
              </w:rPr>
              <w:t>Geogebra</w:t>
            </w:r>
            <w:proofErr w:type="spellEnd"/>
            <w:r w:rsidR="001C5865" w:rsidRPr="00441BF2">
              <w:rPr>
                <w:rFonts w:ascii="Times New Roman" w:hAnsi="Times New Roman" w:cs="Times New Roman"/>
                <w:color w:val="000000"/>
                <w:highlight w:val="yellow"/>
                <w:lang w:val="es-ES_tradnl"/>
              </w:rPr>
              <w:t xml:space="preserve"> que indica el tránsito entre la representación conjuntista y la gráfica de la función </w:t>
            </w:r>
            <m:oMath>
              <m:r>
                <m:rPr>
                  <m:sty m:val="bi"/>
                </m:rPr>
                <w:rPr>
                  <w:rFonts w:ascii="Cambria Math" w:hAnsi="Cambria Math" w:cs="Times New Roman"/>
                  <w:color w:val="DE9400"/>
                  <w:highlight w:val="yellow"/>
                  <w:lang w:val="es-ES_tradnl"/>
                </w:rPr>
                <m:t>y=f</m:t>
              </m:r>
              <m:d>
                <m:dPr>
                  <m:ctrlPr>
                    <w:rPr>
                      <w:rFonts w:ascii="Cambria Math" w:hAnsi="Cambria Math" w:cs="Times New Roman"/>
                      <w:b/>
                      <w:i/>
                      <w:color w:val="DE9400"/>
                      <w:highlight w:val="yellow"/>
                      <w:lang w:val="es-ES_tradnl"/>
                    </w:rPr>
                  </m:ctrlPr>
                </m:dPr>
                <m:e>
                  <m:r>
                    <m:rPr>
                      <m:sty m:val="bi"/>
                    </m:rPr>
                    <w:rPr>
                      <w:rFonts w:ascii="Cambria Math" w:hAnsi="Cambria Math" w:cs="Times New Roman"/>
                      <w:color w:val="DE9400"/>
                      <w:highlight w:val="yellow"/>
                      <w:lang w:val="es-ES_tradnl"/>
                    </w:rPr>
                    <m:t>x</m:t>
                  </m:r>
                </m:e>
              </m:d>
              <m:r>
                <m:rPr>
                  <m:sty m:val="bi"/>
                </m:rPr>
                <w:rPr>
                  <w:rFonts w:ascii="Cambria Math" w:eastAsiaTheme="minorEastAsia" w:hAnsi="Cambria Math" w:cs="Times New Roman"/>
                  <w:color w:val="DE9400"/>
                  <w:highlight w:val="yellow"/>
                  <w:lang w:val="es-ES_tradnl"/>
                </w:rPr>
                <m:t>=</m:t>
              </m:r>
              <m:sSup>
                <m:sSupPr>
                  <m:ctrlPr>
                    <w:rPr>
                      <w:rFonts w:ascii="Cambria Math" w:eastAsiaTheme="minorEastAsia" w:hAnsi="Cambria Math" w:cs="Times New Roman"/>
                      <w:b/>
                      <w:i/>
                      <w:color w:val="DE9400"/>
                      <w:highlight w:val="yellow"/>
                      <w:lang w:val="es-ES_tradnl"/>
                    </w:rPr>
                  </m:ctrlPr>
                </m:sSupPr>
                <m:e>
                  <m:r>
                    <m:rPr>
                      <m:sty m:val="bi"/>
                    </m:rPr>
                    <w:rPr>
                      <w:rFonts w:ascii="Cambria Math" w:eastAsiaTheme="minorEastAsia" w:hAnsi="Cambria Math" w:cs="Times New Roman"/>
                      <w:color w:val="DE9400"/>
                      <w:highlight w:val="yellow"/>
                      <w:lang w:val="es-ES_tradnl"/>
                    </w:rPr>
                    <m:t>x</m:t>
                  </m:r>
                </m:e>
                <m:sup>
                  <m:r>
                    <m:rPr>
                      <m:sty m:val="bi"/>
                    </m:rPr>
                    <w:rPr>
                      <w:rFonts w:ascii="Cambria Math" w:eastAsiaTheme="minorEastAsia" w:hAnsi="Cambria Math" w:cs="Times New Roman"/>
                      <w:color w:val="DE9400"/>
                      <w:highlight w:val="yellow"/>
                      <w:lang w:val="es-ES_tradnl"/>
                    </w:rPr>
                    <m:t>2</m:t>
                  </m:r>
                </m:sup>
              </m:sSup>
            </m:oMath>
            <w:r w:rsidR="00E50F53" w:rsidRPr="00441BF2">
              <w:rPr>
                <w:rFonts w:ascii="Times New Roman" w:eastAsiaTheme="minorEastAsia" w:hAnsi="Times New Roman" w:cs="Times New Roman"/>
                <w:b/>
                <w:color w:val="DE9400"/>
                <w:lang w:val="es-ES_tradnl"/>
              </w:rPr>
              <w:t xml:space="preserve"> </w:t>
            </w:r>
            <w:r w:rsidR="00E50F53" w:rsidRPr="00441BF2">
              <w:rPr>
                <w:rFonts w:ascii="Times New Roman" w:eastAsiaTheme="minorEastAsia" w:hAnsi="Times New Roman" w:cs="Times New Roman"/>
                <w:b/>
                <w:color w:val="DE9400"/>
                <w:highlight w:val="yellow"/>
                <w:lang w:val="es-ES_tradnl"/>
              </w:rPr>
              <w:t>mantener los colores de la gráfica de ejemplo y colocar los nombres de los ejes del plano cartesiano en mayúscula e itálica.</w:t>
            </w:r>
          </w:p>
          <w:p w14:paraId="71E7D4EE" w14:textId="47C5481D" w:rsidR="0051721A" w:rsidRPr="00441BF2" w:rsidRDefault="00D024E4">
            <w:pPr>
              <w:keepNext/>
              <w:ind w:left="708" w:hanging="708"/>
              <w:jc w:val="center"/>
              <w:rPr>
                <w:rFonts w:ascii="Times New Roman" w:hAnsi="Times New Roman" w:cs="Times New Roman"/>
                <w:lang w:val="es-ES_tradnl"/>
              </w:rPr>
              <w:pPrChange w:id="429" w:author="Alex" w:date="2015-07-20T13:33:00Z">
                <w:pPr>
                  <w:keepNext/>
                  <w:jc w:val="center"/>
                </w:pPr>
              </w:pPrChange>
            </w:pPr>
            <w:r w:rsidRPr="00441BF2">
              <w:rPr>
                <w:rFonts w:ascii="Times New Roman" w:hAnsi="Times New Roman" w:cs="Times New Roman"/>
                <w:noProof/>
                <w:color w:val="000000"/>
                <w:lang w:val="es-CO" w:eastAsia="es-CO"/>
              </w:rPr>
              <w:drawing>
                <wp:inline distT="0" distB="0" distL="0" distR="0" wp14:anchorId="7D10D6DC" wp14:editId="31881F56">
                  <wp:extent cx="3416061" cy="341606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dráticaConjuntos.jpg"/>
                          <pic:cNvPicPr/>
                        </pic:nvPicPr>
                        <pic:blipFill>
                          <a:blip r:embed="rId23">
                            <a:extLst>
                              <a:ext uri="{28A0092B-C50C-407E-A947-70E740481C1C}">
                                <a14:useLocalDpi xmlns:a14="http://schemas.microsoft.com/office/drawing/2010/main" val="0"/>
                              </a:ext>
                            </a:extLst>
                          </a:blip>
                          <a:stretch>
                            <a:fillRect/>
                          </a:stretch>
                        </pic:blipFill>
                        <pic:spPr>
                          <a:xfrm>
                            <a:off x="0" y="0"/>
                            <a:ext cx="3420870" cy="3420870"/>
                          </a:xfrm>
                          <a:prstGeom prst="rect">
                            <a:avLst/>
                          </a:prstGeom>
                        </pic:spPr>
                      </pic:pic>
                    </a:graphicData>
                  </a:graphic>
                </wp:inline>
              </w:drawing>
            </w:r>
          </w:p>
          <w:p w14:paraId="371109D8" w14:textId="60EFFD82" w:rsidR="00D024E4" w:rsidRPr="00441BF2" w:rsidRDefault="0051721A" w:rsidP="00346963">
            <w:pPr>
              <w:pStyle w:val="Descripcin"/>
              <w:jc w:val="center"/>
              <w:rPr>
                <w:rFonts w:ascii="Times New Roman" w:hAnsi="Times New Roman" w:cs="Times New Roman"/>
                <w:sz w:val="24"/>
                <w:szCs w:val="24"/>
                <w:lang w:val="es-ES_tradnl"/>
              </w:rPr>
            </w:pPr>
            <w:r w:rsidRPr="00441BF2">
              <w:rPr>
                <w:rFonts w:ascii="Times New Roman" w:hAnsi="Times New Roman" w:cs="Times New Roman"/>
                <w:sz w:val="24"/>
                <w:szCs w:val="24"/>
                <w:lang w:val="es-ES_tradnl"/>
              </w:rPr>
              <w:t xml:space="preserve">Creada </w:t>
            </w:r>
            <w:r w:rsidRPr="00441BF2">
              <w:rPr>
                <w:rFonts w:ascii="Times New Roman" w:hAnsi="Times New Roman" w:cs="Times New Roman"/>
                <w:sz w:val="24"/>
                <w:szCs w:val="24"/>
              </w:rPr>
              <w:fldChar w:fldCharType="begin"/>
            </w:r>
            <w:r w:rsidRPr="00441BF2">
              <w:rPr>
                <w:rFonts w:ascii="Times New Roman" w:hAnsi="Times New Roman" w:cs="Times New Roman"/>
                <w:sz w:val="24"/>
                <w:szCs w:val="24"/>
                <w:lang w:val="es-ES_tradnl"/>
              </w:rPr>
              <w:instrText xml:space="preserve"> SEQ Creada \* ARABIC </w:instrText>
            </w:r>
            <w:r w:rsidRPr="00441BF2">
              <w:rPr>
                <w:rFonts w:ascii="Times New Roman" w:hAnsi="Times New Roman" w:cs="Times New Roman"/>
                <w:sz w:val="24"/>
                <w:szCs w:val="24"/>
              </w:rPr>
              <w:fldChar w:fldCharType="separate"/>
            </w:r>
            <w:r w:rsidRPr="00441BF2">
              <w:rPr>
                <w:rFonts w:ascii="Times New Roman" w:hAnsi="Times New Roman" w:cs="Times New Roman"/>
                <w:noProof/>
                <w:sz w:val="24"/>
                <w:szCs w:val="24"/>
                <w:lang w:val="es-ES_tradnl"/>
              </w:rPr>
              <w:t>4</w:t>
            </w:r>
            <w:r w:rsidRPr="00441BF2">
              <w:rPr>
                <w:rFonts w:ascii="Times New Roman" w:hAnsi="Times New Roman" w:cs="Times New Roman"/>
                <w:sz w:val="24"/>
                <w:szCs w:val="24"/>
              </w:rPr>
              <w:fldChar w:fldCharType="end"/>
            </w:r>
          </w:p>
        </w:tc>
      </w:tr>
      <w:tr w:rsidR="00D024E4" w:rsidRPr="00441BF2" w14:paraId="6258A077" w14:textId="77777777" w:rsidTr="00346963">
        <w:tc>
          <w:tcPr>
            <w:tcW w:w="2518" w:type="dxa"/>
          </w:tcPr>
          <w:p w14:paraId="378A94FE" w14:textId="77777777" w:rsidR="00D024E4" w:rsidRPr="00441BF2" w:rsidRDefault="00D024E4" w:rsidP="00346963">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5A82ADF6" w14:textId="3F5E0483" w:rsidR="00D024E4" w:rsidRPr="00441BF2" w:rsidRDefault="00D024E4" w:rsidP="00531591">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Representación como </w:t>
            </w:r>
            <w:r w:rsidR="0051721A" w:rsidRPr="00441BF2">
              <w:rPr>
                <w:rFonts w:ascii="Times New Roman" w:hAnsi="Times New Roman" w:cs="Times New Roman"/>
                <w:color w:val="000000"/>
                <w:lang w:val="es-ES_tradnl"/>
              </w:rPr>
              <w:t>gráfica cartesiana</w:t>
            </w:r>
            <w:r w:rsidRPr="00441BF2">
              <w:rPr>
                <w:rFonts w:ascii="Times New Roman" w:hAnsi="Times New Roman" w:cs="Times New Roman"/>
                <w:color w:val="000000"/>
                <w:lang w:val="es-ES_tradnl"/>
              </w:rPr>
              <w:t xml:space="preserve"> para la función “</w:t>
            </w:r>
            <w:r w:rsidR="00531591">
              <w:rPr>
                <w:rFonts w:ascii="Times New Roman" w:hAnsi="Times New Roman" w:cs="Times New Roman"/>
                <w:color w:val="000000"/>
                <w:lang w:val="es-ES_tradnl"/>
              </w:rPr>
              <w:t>s</w:t>
            </w:r>
            <w:r w:rsidRPr="00441BF2">
              <w:rPr>
                <w:rFonts w:ascii="Times New Roman" w:hAnsi="Times New Roman" w:cs="Times New Roman"/>
                <w:color w:val="000000"/>
                <w:lang w:val="es-ES_tradnl"/>
              </w:rPr>
              <w:t>er cuadrado de”</w:t>
            </w:r>
            <w:r w:rsidR="00052C2D">
              <w:rPr>
                <w:rFonts w:ascii="Times New Roman" w:hAnsi="Times New Roman" w:cs="Times New Roman"/>
                <w:color w:val="000000"/>
                <w:lang w:val="es-ES_tradnl"/>
              </w:rPr>
              <w:t>.</w:t>
            </w:r>
          </w:p>
        </w:tc>
      </w:tr>
    </w:tbl>
    <w:p w14:paraId="330FF057" w14:textId="77777777" w:rsidR="00BD4434" w:rsidRPr="00441BF2" w:rsidRDefault="00BD4434" w:rsidP="0061185D">
      <w:pPr>
        <w:spacing w:after="0"/>
        <w:rPr>
          <w:rFonts w:ascii="Times New Roman" w:eastAsiaTheme="minorEastAsia" w:hAnsi="Times New Roman" w:cs="Times New Roman"/>
        </w:rPr>
      </w:pPr>
    </w:p>
    <w:p w14:paraId="7F11CCD3" w14:textId="77777777" w:rsidR="004B5AA7" w:rsidRPr="00441BF2" w:rsidRDefault="004B5AA7" w:rsidP="0061185D">
      <w:pPr>
        <w:spacing w:after="0"/>
        <w:rPr>
          <w:rFonts w:ascii="Times New Roman" w:hAnsi="Times New Roman" w:cs="Times New Roman"/>
          <w:b/>
          <w:color w:val="FFFFFF" w:themeColor="background1"/>
          <w:sz w:val="22"/>
          <w:szCs w:val="22"/>
        </w:rPr>
      </w:pPr>
    </w:p>
    <w:tbl>
      <w:tblPr>
        <w:tblStyle w:val="Tablaconcuadrcula"/>
        <w:tblW w:w="0" w:type="auto"/>
        <w:tblLook w:val="04A0" w:firstRow="1" w:lastRow="0" w:firstColumn="1" w:lastColumn="0" w:noHBand="0" w:noVBand="1"/>
      </w:tblPr>
      <w:tblGrid>
        <w:gridCol w:w="2471"/>
        <w:gridCol w:w="6357"/>
      </w:tblGrid>
      <w:tr w:rsidR="004B5AA7" w:rsidRPr="00441BF2" w14:paraId="5ED6C293" w14:textId="77777777" w:rsidTr="00472339">
        <w:tc>
          <w:tcPr>
            <w:tcW w:w="9033" w:type="dxa"/>
            <w:gridSpan w:val="2"/>
            <w:shd w:val="clear" w:color="auto" w:fill="000000" w:themeFill="text1"/>
          </w:tcPr>
          <w:p w14:paraId="4C652204" w14:textId="77777777" w:rsidR="004B5AA7" w:rsidRPr="00441BF2" w:rsidRDefault="004B5AA7" w:rsidP="00472339">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Profundiza: recurso nuevo</w:t>
            </w:r>
          </w:p>
        </w:tc>
      </w:tr>
      <w:tr w:rsidR="004B5AA7" w:rsidRPr="00441BF2" w14:paraId="61F20938" w14:textId="77777777" w:rsidTr="00472339">
        <w:tc>
          <w:tcPr>
            <w:tcW w:w="2518" w:type="dxa"/>
          </w:tcPr>
          <w:p w14:paraId="6FF37A69" w14:textId="77777777" w:rsidR="004B5AA7" w:rsidRPr="00441BF2" w:rsidRDefault="004B5AA7" w:rsidP="00472339">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6AABF565" w14:textId="61C06B2E" w:rsidR="004B5AA7" w:rsidRPr="00441BF2" w:rsidRDefault="00FD1058" w:rsidP="0046268D">
            <w:pPr>
              <w:pStyle w:val="Recursos"/>
              <w:ind w:left="0"/>
              <w:rPr>
                <w:lang w:val="es-ES_tradnl"/>
              </w:rPr>
            </w:pPr>
            <w:r w:rsidRPr="00441BF2">
              <w:rPr>
                <w:lang w:val="es-ES_tradnl"/>
              </w:rPr>
              <w:t>MA_10_01_</w:t>
            </w:r>
            <w:r w:rsidR="0046268D" w:rsidRPr="00441BF2">
              <w:rPr>
                <w:lang w:val="es-ES_tradnl"/>
              </w:rPr>
              <w:t>CO_</w:t>
            </w:r>
            <w:r w:rsidRPr="00441BF2">
              <w:rPr>
                <w:lang w:val="es-ES_tradnl"/>
              </w:rPr>
              <w:t>REC40</w:t>
            </w:r>
          </w:p>
        </w:tc>
      </w:tr>
      <w:tr w:rsidR="004B5AA7" w:rsidRPr="00441BF2" w14:paraId="27924EE4" w14:textId="77777777" w:rsidTr="00472339">
        <w:tc>
          <w:tcPr>
            <w:tcW w:w="2518" w:type="dxa"/>
          </w:tcPr>
          <w:p w14:paraId="1D5887E8" w14:textId="77777777" w:rsidR="004B5AA7" w:rsidRPr="00441BF2" w:rsidRDefault="004B5AA7" w:rsidP="00472339">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68628B99" w14:textId="680D03AA" w:rsidR="004B5AA7" w:rsidRPr="00441BF2" w:rsidRDefault="00970F7F" w:rsidP="007670C5">
            <w:pPr>
              <w:rPr>
                <w:rFonts w:ascii="Arial" w:hAnsi="Arial"/>
                <w:sz w:val="18"/>
                <w:szCs w:val="18"/>
                <w:lang w:val="es-ES_tradnl"/>
              </w:rPr>
            </w:pPr>
            <w:r w:rsidRPr="00441BF2">
              <w:rPr>
                <w:rFonts w:ascii="Times New Roman" w:hAnsi="Times New Roman" w:cs="Times New Roman"/>
                <w:color w:val="000000"/>
                <w:lang w:val="es-ES_tradnl"/>
              </w:rPr>
              <w:t>Conversión entre representaciones de la función</w:t>
            </w:r>
          </w:p>
        </w:tc>
      </w:tr>
      <w:tr w:rsidR="004B5AA7" w:rsidRPr="00441BF2" w14:paraId="72C0629F" w14:textId="77777777" w:rsidTr="00472339">
        <w:tc>
          <w:tcPr>
            <w:tcW w:w="2518" w:type="dxa"/>
          </w:tcPr>
          <w:p w14:paraId="32E9404B" w14:textId="77777777" w:rsidR="004B5AA7" w:rsidRPr="00441BF2" w:rsidRDefault="004B5AA7" w:rsidP="00472339">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39545151" w14:textId="71E30EC1" w:rsidR="00A20689" w:rsidRPr="00441BF2" w:rsidRDefault="00970F7F" w:rsidP="00A20689">
            <w:pPr>
              <w:rPr>
                <w:rFonts w:ascii="Arial" w:hAnsi="Arial"/>
                <w:sz w:val="18"/>
                <w:szCs w:val="18"/>
                <w:lang w:val="es-ES_tradnl"/>
              </w:rPr>
            </w:pPr>
            <w:r w:rsidRPr="00441BF2">
              <w:rPr>
                <w:rFonts w:ascii="Times New Roman" w:hAnsi="Times New Roman" w:cs="Times New Roman"/>
                <w:color w:val="000000"/>
                <w:lang w:val="es-ES_tradnl"/>
              </w:rPr>
              <w:t xml:space="preserve">Interactivo que muestra los pasos para obtener la representación de </w:t>
            </w:r>
            <w:r w:rsidR="00052C2D">
              <w:rPr>
                <w:rFonts w:ascii="Times New Roman" w:hAnsi="Times New Roman" w:cs="Times New Roman"/>
                <w:color w:val="000000"/>
                <w:lang w:val="es-ES_tradnl"/>
              </w:rPr>
              <w:t xml:space="preserve">la </w:t>
            </w:r>
            <w:r w:rsidRPr="00441BF2">
              <w:rPr>
                <w:rFonts w:ascii="Times New Roman" w:hAnsi="Times New Roman" w:cs="Times New Roman"/>
                <w:color w:val="000000"/>
                <w:lang w:val="es-ES_tradnl"/>
              </w:rPr>
              <w:t>función desde la representación como correspondencia entre conjuntos hasta la representación gráfica de la función</w:t>
            </w:r>
          </w:p>
        </w:tc>
      </w:tr>
    </w:tbl>
    <w:p w14:paraId="7B38D627" w14:textId="77777777" w:rsidR="003801E1" w:rsidRPr="00441BF2" w:rsidRDefault="003801E1" w:rsidP="008C568D">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71"/>
        <w:gridCol w:w="6357"/>
      </w:tblGrid>
      <w:tr w:rsidR="002F5901" w:rsidRPr="00441BF2" w14:paraId="4C08B3FE" w14:textId="77777777" w:rsidTr="00B50833">
        <w:tc>
          <w:tcPr>
            <w:tcW w:w="9033" w:type="dxa"/>
            <w:gridSpan w:val="2"/>
            <w:shd w:val="clear" w:color="auto" w:fill="000000" w:themeFill="text1"/>
          </w:tcPr>
          <w:p w14:paraId="3B8DDA9E" w14:textId="77777777" w:rsidR="002F5901" w:rsidRPr="00441BF2" w:rsidRDefault="002F5901" w:rsidP="00B50833">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2F5901" w:rsidRPr="00441BF2" w14:paraId="45799399" w14:textId="77777777" w:rsidTr="00B50833">
        <w:tc>
          <w:tcPr>
            <w:tcW w:w="2518" w:type="dxa"/>
          </w:tcPr>
          <w:p w14:paraId="04EDF3E4" w14:textId="77777777" w:rsidR="002F5901" w:rsidRPr="00441BF2" w:rsidRDefault="002F5901" w:rsidP="00B5083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37B2126C" w14:textId="17EB80BC" w:rsidR="002F5901" w:rsidRPr="00441BF2" w:rsidRDefault="00FD1058" w:rsidP="005B3A6F">
            <w:pPr>
              <w:pStyle w:val="Recursos"/>
              <w:ind w:left="0"/>
              <w:rPr>
                <w:lang w:val="es-ES_tradnl"/>
              </w:rPr>
            </w:pPr>
            <w:r w:rsidRPr="00441BF2">
              <w:rPr>
                <w:lang w:val="es-ES_tradnl"/>
              </w:rPr>
              <w:t>MA_10_01_</w:t>
            </w:r>
            <w:r w:rsidR="005B3A6F" w:rsidRPr="00441BF2">
              <w:rPr>
                <w:lang w:val="es-ES_tradnl"/>
              </w:rPr>
              <w:t>CO_</w:t>
            </w:r>
            <w:r w:rsidRPr="00441BF2">
              <w:rPr>
                <w:lang w:val="es-ES_tradnl"/>
              </w:rPr>
              <w:t>REC</w:t>
            </w:r>
            <w:r w:rsidR="005B3A6F" w:rsidRPr="00441BF2">
              <w:rPr>
                <w:lang w:val="es-ES_tradnl"/>
              </w:rPr>
              <w:t>5</w:t>
            </w:r>
            <w:r w:rsidRPr="00441BF2">
              <w:rPr>
                <w:lang w:val="es-ES_tradnl"/>
              </w:rPr>
              <w:t>0</w:t>
            </w:r>
          </w:p>
        </w:tc>
      </w:tr>
      <w:tr w:rsidR="002F5901" w:rsidRPr="00441BF2" w14:paraId="60332464" w14:textId="77777777" w:rsidTr="00B50833">
        <w:tc>
          <w:tcPr>
            <w:tcW w:w="2518" w:type="dxa"/>
          </w:tcPr>
          <w:p w14:paraId="642030AB" w14:textId="77777777" w:rsidR="002F5901" w:rsidRPr="00441BF2" w:rsidRDefault="002F5901" w:rsidP="00B50833">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41F7F307" w14:textId="3849F46F" w:rsidR="002F5901" w:rsidRPr="00441BF2" w:rsidRDefault="003511E0" w:rsidP="003511E0">
            <w:pPr>
              <w:rPr>
                <w:rFonts w:ascii="Times New Roman" w:hAnsi="Times New Roman" w:cs="Times New Roman"/>
                <w:color w:val="000000"/>
                <w:lang w:val="es-ES_tradnl"/>
              </w:rPr>
            </w:pPr>
            <w:r w:rsidRPr="00441BF2">
              <w:rPr>
                <w:rFonts w:ascii="Times New Roman" w:hAnsi="Times New Roman" w:cs="Times New Roman"/>
                <w:color w:val="000000"/>
                <w:lang w:val="es-ES_tradnl"/>
              </w:rPr>
              <w:t>Identifica diferentes tipos de r</w:t>
            </w:r>
            <w:r w:rsidR="002F5901" w:rsidRPr="00441BF2">
              <w:rPr>
                <w:rFonts w:ascii="Times New Roman" w:hAnsi="Times New Roman" w:cs="Times New Roman"/>
                <w:color w:val="000000"/>
                <w:lang w:val="es-ES_tradnl"/>
              </w:rPr>
              <w:t>epresentación de funciones</w:t>
            </w:r>
          </w:p>
        </w:tc>
      </w:tr>
      <w:tr w:rsidR="002F5901" w:rsidRPr="00441BF2" w14:paraId="26A2162F" w14:textId="77777777" w:rsidTr="00B50833">
        <w:tc>
          <w:tcPr>
            <w:tcW w:w="2518" w:type="dxa"/>
          </w:tcPr>
          <w:p w14:paraId="2507E9CB" w14:textId="77777777" w:rsidR="002F5901" w:rsidRPr="00441BF2" w:rsidRDefault="002F5901" w:rsidP="00B50833">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3BA0E5F1" w14:textId="2EB9E52B" w:rsidR="002F5901" w:rsidRPr="00441BF2" w:rsidRDefault="00BB2360" w:rsidP="003511E0">
            <w:pPr>
              <w:rPr>
                <w:rFonts w:ascii="Times New Roman" w:hAnsi="Times New Roman" w:cs="Times New Roman"/>
                <w:color w:val="000000"/>
                <w:lang w:val="es-ES_tradnl"/>
              </w:rPr>
            </w:pPr>
            <w:r w:rsidRPr="00441BF2">
              <w:rPr>
                <w:rFonts w:ascii="Times New Roman" w:hAnsi="Times New Roman" w:cs="Times New Roman"/>
                <w:color w:val="000000"/>
                <w:lang w:val="es-ES_tradnl"/>
              </w:rPr>
              <w:t>Agrupar</w:t>
            </w:r>
            <w:r w:rsidR="002F5901" w:rsidRPr="00441BF2">
              <w:rPr>
                <w:rFonts w:ascii="Times New Roman" w:hAnsi="Times New Roman" w:cs="Times New Roman"/>
                <w:color w:val="000000"/>
                <w:lang w:val="es-ES_tradnl"/>
              </w:rPr>
              <w:t xml:space="preserve"> diferentes tipos de representación para </w:t>
            </w:r>
            <w:r w:rsidR="000E3B58" w:rsidRPr="00441BF2">
              <w:rPr>
                <w:rFonts w:ascii="Times New Roman" w:hAnsi="Times New Roman" w:cs="Times New Roman"/>
                <w:color w:val="000000"/>
                <w:lang w:val="es-ES_tradnl"/>
              </w:rPr>
              <w:t xml:space="preserve">tres </w:t>
            </w:r>
            <w:r w:rsidR="003511E0" w:rsidRPr="00441BF2">
              <w:rPr>
                <w:rFonts w:ascii="Times New Roman" w:hAnsi="Times New Roman" w:cs="Times New Roman"/>
                <w:color w:val="000000"/>
                <w:lang w:val="es-ES_tradnl"/>
              </w:rPr>
              <w:t xml:space="preserve">funciones </w:t>
            </w:r>
            <w:r w:rsidRPr="00441BF2">
              <w:rPr>
                <w:rFonts w:ascii="Times New Roman" w:hAnsi="Times New Roman" w:cs="Times New Roman"/>
                <w:color w:val="000000"/>
                <w:lang w:val="es-ES_tradnl"/>
              </w:rPr>
              <w:t>diferentes</w:t>
            </w:r>
          </w:p>
        </w:tc>
      </w:tr>
    </w:tbl>
    <w:p w14:paraId="594F3277" w14:textId="23A36A7B" w:rsidR="008C568D" w:rsidRPr="00441BF2" w:rsidRDefault="008C568D" w:rsidP="008C568D">
      <w:pPr>
        <w:spacing w:after="0"/>
        <w:rPr>
          <w:rFonts w:ascii="Times New Roman" w:hAnsi="Times New Roman" w:cs="Times New Roman"/>
        </w:rPr>
      </w:pPr>
    </w:p>
    <w:p w14:paraId="5AE202B0" w14:textId="3B9A5A23" w:rsidR="00C968B4" w:rsidRPr="00441BF2" w:rsidRDefault="00264352" w:rsidP="00264352">
      <w:pPr>
        <w:spacing w:after="0"/>
        <w:rPr>
          <w:rFonts w:ascii="Times New Roman" w:hAnsi="Times New Roman" w:cs="Times New Roman"/>
          <w:b/>
        </w:rPr>
      </w:pPr>
      <w:r w:rsidRPr="00441BF2">
        <w:rPr>
          <w:rFonts w:ascii="Times New Roman" w:hAnsi="Times New Roman" w:cs="Times New Roman"/>
          <w:highlight w:val="yellow"/>
        </w:rPr>
        <w:t>[SECCIÓN 2]</w:t>
      </w:r>
      <w:r w:rsidRPr="00441BF2">
        <w:rPr>
          <w:rFonts w:ascii="Times New Roman" w:hAnsi="Times New Roman" w:cs="Times New Roman"/>
        </w:rPr>
        <w:t xml:space="preserve"> </w:t>
      </w:r>
      <w:r w:rsidRPr="00441BF2">
        <w:rPr>
          <w:rFonts w:ascii="Times New Roman" w:hAnsi="Times New Roman" w:cs="Times New Roman"/>
          <w:b/>
        </w:rPr>
        <w:t>1.</w:t>
      </w:r>
      <w:r w:rsidR="00C968B4" w:rsidRPr="00441BF2">
        <w:rPr>
          <w:rFonts w:ascii="Times New Roman" w:hAnsi="Times New Roman" w:cs="Times New Roman"/>
          <w:b/>
        </w:rPr>
        <w:t>3</w:t>
      </w:r>
      <w:r w:rsidRPr="00441BF2">
        <w:rPr>
          <w:rFonts w:ascii="Times New Roman" w:hAnsi="Times New Roman" w:cs="Times New Roman"/>
          <w:b/>
        </w:rPr>
        <w:t xml:space="preserve"> </w:t>
      </w:r>
      <w:r w:rsidR="00867DB5" w:rsidRPr="00441BF2">
        <w:rPr>
          <w:rFonts w:ascii="Times New Roman" w:hAnsi="Times New Roman" w:cs="Times New Roman"/>
          <w:b/>
        </w:rPr>
        <w:t>Dominio</w:t>
      </w:r>
      <w:r w:rsidR="00055244" w:rsidRPr="00441BF2">
        <w:rPr>
          <w:rFonts w:ascii="Times New Roman" w:hAnsi="Times New Roman" w:cs="Times New Roman"/>
          <w:b/>
        </w:rPr>
        <w:t xml:space="preserve">, </w:t>
      </w:r>
      <w:proofErr w:type="spellStart"/>
      <w:r w:rsidR="00055244" w:rsidRPr="00441BF2">
        <w:rPr>
          <w:rFonts w:ascii="Times New Roman" w:hAnsi="Times New Roman" w:cs="Times New Roman"/>
          <w:b/>
        </w:rPr>
        <w:t>codominio</w:t>
      </w:r>
      <w:proofErr w:type="spellEnd"/>
      <w:r w:rsidR="00867DB5" w:rsidRPr="00441BF2">
        <w:rPr>
          <w:rFonts w:ascii="Times New Roman" w:hAnsi="Times New Roman" w:cs="Times New Roman"/>
          <w:b/>
        </w:rPr>
        <w:t xml:space="preserve"> y rango de una función</w:t>
      </w:r>
    </w:p>
    <w:p w14:paraId="29473FFD" w14:textId="77777777" w:rsidR="007670C5" w:rsidRPr="00441BF2" w:rsidRDefault="007670C5" w:rsidP="00264352">
      <w:pPr>
        <w:spacing w:after="0"/>
        <w:rPr>
          <w:rFonts w:ascii="Times New Roman" w:hAnsi="Times New Roman" w:cs="Times New Roman"/>
          <w:b/>
        </w:rPr>
      </w:pPr>
    </w:p>
    <w:p w14:paraId="70994E2D" w14:textId="6C01FE69" w:rsidR="001D2C4A" w:rsidRDefault="007670C5" w:rsidP="00015750">
      <w:pPr>
        <w:spacing w:after="0"/>
        <w:jc w:val="both"/>
        <w:rPr>
          <w:ins w:id="430" w:author="Alex" w:date="2015-07-20T14:20:00Z"/>
          <w:rFonts w:ascii="Times New Roman" w:hAnsi="Times New Roman" w:cs="Times New Roman"/>
        </w:rPr>
      </w:pPr>
      <w:r w:rsidRPr="00441BF2">
        <w:rPr>
          <w:rFonts w:ascii="Times New Roman" w:hAnsi="Times New Roman" w:cs="Times New Roman"/>
        </w:rPr>
        <w:t>Tanto en la representación conjuntista, como en la tabular y gráfica del concepto de función</w:t>
      </w:r>
      <w:del w:id="431" w:author="Alex" w:date="2015-07-20T13:44:00Z">
        <w:r w:rsidR="00973F1E" w:rsidDel="004B729B">
          <w:rPr>
            <w:rFonts w:ascii="Times New Roman" w:hAnsi="Times New Roman" w:cs="Times New Roman"/>
          </w:rPr>
          <w:delText>,</w:delText>
        </w:r>
      </w:del>
      <w:r w:rsidRPr="00441BF2">
        <w:rPr>
          <w:rFonts w:ascii="Times New Roman" w:hAnsi="Times New Roman" w:cs="Times New Roman"/>
        </w:rPr>
        <w:t xml:space="preserve"> se</w:t>
      </w:r>
      <w:r w:rsidR="00055244" w:rsidRPr="00441BF2">
        <w:rPr>
          <w:rFonts w:ascii="Times New Roman" w:hAnsi="Times New Roman" w:cs="Times New Roman"/>
        </w:rPr>
        <w:t xml:space="preserve"> </w:t>
      </w:r>
      <w:del w:id="432" w:author="Alex" w:date="2015-07-20T13:44:00Z">
        <w:r w:rsidR="00055244" w:rsidRPr="00441BF2" w:rsidDel="004B729B">
          <w:rPr>
            <w:rFonts w:ascii="Times New Roman" w:hAnsi="Times New Roman" w:cs="Times New Roman"/>
          </w:rPr>
          <w:delText xml:space="preserve">habla </w:delText>
        </w:r>
      </w:del>
      <w:ins w:id="433" w:author="Alex" w:date="2015-07-20T13:44:00Z">
        <w:r w:rsidR="004B729B">
          <w:rPr>
            <w:rFonts w:ascii="Times New Roman" w:hAnsi="Times New Roman" w:cs="Times New Roman"/>
          </w:rPr>
          <w:t>identifica</w:t>
        </w:r>
        <w:r w:rsidR="004B729B" w:rsidRPr="00441BF2">
          <w:rPr>
            <w:rFonts w:ascii="Times New Roman" w:hAnsi="Times New Roman" w:cs="Times New Roman"/>
          </w:rPr>
          <w:t xml:space="preserve"> </w:t>
        </w:r>
      </w:ins>
      <w:r w:rsidR="00055244" w:rsidRPr="00441BF2">
        <w:rPr>
          <w:rFonts w:ascii="Times New Roman" w:hAnsi="Times New Roman" w:cs="Times New Roman"/>
        </w:rPr>
        <w:t xml:space="preserve">del conjunto de salida, </w:t>
      </w:r>
      <w:r w:rsidRPr="00441BF2">
        <w:rPr>
          <w:rFonts w:ascii="Times New Roman" w:hAnsi="Times New Roman" w:cs="Times New Roman"/>
        </w:rPr>
        <w:t>del conjunto de llegada</w:t>
      </w:r>
      <w:r w:rsidR="00055244" w:rsidRPr="00441BF2">
        <w:rPr>
          <w:rFonts w:ascii="Times New Roman" w:hAnsi="Times New Roman" w:cs="Times New Roman"/>
        </w:rPr>
        <w:t xml:space="preserve"> y de las flechas</w:t>
      </w:r>
      <w:r w:rsidRPr="00441BF2">
        <w:rPr>
          <w:rFonts w:ascii="Times New Roman" w:hAnsi="Times New Roman" w:cs="Times New Roman"/>
        </w:rPr>
        <w:t xml:space="preserve"> </w:t>
      </w:r>
      <w:r w:rsidR="00055244" w:rsidRPr="00441BF2">
        <w:rPr>
          <w:rFonts w:ascii="Times New Roman" w:hAnsi="Times New Roman" w:cs="Times New Roman"/>
        </w:rPr>
        <w:t>entre</w:t>
      </w:r>
      <w:r w:rsidRPr="00441BF2">
        <w:rPr>
          <w:rFonts w:ascii="Times New Roman" w:hAnsi="Times New Roman" w:cs="Times New Roman"/>
        </w:rPr>
        <w:t xml:space="preserve"> los </w:t>
      </w:r>
      <w:r w:rsidRPr="00441BF2">
        <w:rPr>
          <w:rFonts w:ascii="Times New Roman" w:hAnsi="Times New Roman" w:cs="Times New Roman"/>
        </w:rPr>
        <w:lastRenderedPageBreak/>
        <w:t xml:space="preserve">elementos en cada conjunto. </w:t>
      </w:r>
      <w:r w:rsidR="002C4391" w:rsidRPr="00441BF2">
        <w:rPr>
          <w:rFonts w:ascii="Times New Roman" w:hAnsi="Times New Roman" w:cs="Times New Roman"/>
        </w:rPr>
        <w:t xml:space="preserve">Los nombres </w:t>
      </w:r>
      <w:del w:id="434" w:author="Alex" w:date="2015-07-20T13:45:00Z">
        <w:r w:rsidR="002C4391" w:rsidRPr="00441BF2" w:rsidDel="004B729B">
          <w:rPr>
            <w:rFonts w:ascii="Times New Roman" w:hAnsi="Times New Roman" w:cs="Times New Roman"/>
          </w:rPr>
          <w:delText>técnicos</w:delText>
        </w:r>
      </w:del>
      <w:del w:id="435" w:author="Alex" w:date="2015-07-20T14:19:00Z">
        <w:r w:rsidR="002C4391" w:rsidRPr="00441BF2" w:rsidDel="001D2C4A">
          <w:rPr>
            <w:rFonts w:ascii="Times New Roman" w:hAnsi="Times New Roman" w:cs="Times New Roman"/>
          </w:rPr>
          <w:delText xml:space="preserve"> </w:delText>
        </w:r>
      </w:del>
      <w:r w:rsidR="002C4391" w:rsidRPr="00441BF2">
        <w:rPr>
          <w:rFonts w:ascii="Times New Roman" w:hAnsi="Times New Roman" w:cs="Times New Roman"/>
        </w:rPr>
        <w:t>de este par de conjuntos son</w:t>
      </w:r>
      <w:r w:rsidR="00973F1E">
        <w:rPr>
          <w:rFonts w:ascii="Times New Roman" w:hAnsi="Times New Roman" w:cs="Times New Roman"/>
        </w:rPr>
        <w:t>,</w:t>
      </w:r>
      <w:r w:rsidR="002C4391" w:rsidRPr="00441BF2">
        <w:rPr>
          <w:rFonts w:ascii="Times New Roman" w:hAnsi="Times New Roman" w:cs="Times New Roman"/>
        </w:rPr>
        <w:t xml:space="preserve"> respectivamente</w:t>
      </w:r>
      <w:r w:rsidR="00973F1E">
        <w:rPr>
          <w:rFonts w:ascii="Times New Roman" w:hAnsi="Times New Roman" w:cs="Times New Roman"/>
        </w:rPr>
        <w:t>,</w:t>
      </w:r>
      <w:r w:rsidR="002C4391" w:rsidRPr="00441BF2">
        <w:rPr>
          <w:rFonts w:ascii="Times New Roman" w:hAnsi="Times New Roman" w:cs="Times New Roman"/>
        </w:rPr>
        <w:t xml:space="preserve"> </w:t>
      </w:r>
      <w:r w:rsidR="002C4391" w:rsidRPr="00441BF2">
        <w:rPr>
          <w:rFonts w:ascii="Times New Roman" w:hAnsi="Times New Roman" w:cs="Times New Roman"/>
          <w:i/>
        </w:rPr>
        <w:t>dominio</w:t>
      </w:r>
      <w:r w:rsidR="002C4391" w:rsidRPr="00441BF2">
        <w:rPr>
          <w:rFonts w:ascii="Times New Roman" w:hAnsi="Times New Roman" w:cs="Times New Roman"/>
        </w:rPr>
        <w:t xml:space="preserve"> y </w:t>
      </w:r>
      <w:proofErr w:type="spellStart"/>
      <w:r w:rsidR="00055244" w:rsidRPr="00441BF2">
        <w:rPr>
          <w:rFonts w:ascii="Times New Roman" w:hAnsi="Times New Roman" w:cs="Times New Roman"/>
          <w:i/>
        </w:rPr>
        <w:t>codominio</w:t>
      </w:r>
      <w:proofErr w:type="spellEnd"/>
      <w:r w:rsidR="002C4391" w:rsidRPr="00441BF2">
        <w:rPr>
          <w:rFonts w:ascii="Times New Roman" w:hAnsi="Times New Roman" w:cs="Times New Roman"/>
        </w:rPr>
        <w:t xml:space="preserve"> de la función</w:t>
      </w:r>
      <w:r w:rsidR="00055244" w:rsidRPr="00441BF2">
        <w:rPr>
          <w:rFonts w:ascii="Times New Roman" w:hAnsi="Times New Roman" w:cs="Times New Roman"/>
        </w:rPr>
        <w:t xml:space="preserve">, </w:t>
      </w:r>
      <w:del w:id="436" w:author="Alex" w:date="2015-07-20T14:20:00Z">
        <w:r w:rsidR="00055244" w:rsidRPr="00441BF2" w:rsidDel="001D2C4A">
          <w:rPr>
            <w:rFonts w:ascii="Times New Roman" w:hAnsi="Times New Roman" w:cs="Times New Roman"/>
          </w:rPr>
          <w:delText xml:space="preserve">mientras </w:delText>
        </w:r>
      </w:del>
    </w:p>
    <w:p w14:paraId="4CB54628" w14:textId="77777777" w:rsidR="007D0C6D" w:rsidRDefault="001D2C4A" w:rsidP="00015750">
      <w:pPr>
        <w:spacing w:after="0"/>
        <w:jc w:val="both"/>
        <w:rPr>
          <w:ins w:id="437" w:author="Alex" w:date="2015-07-20T15:12:00Z"/>
          <w:rFonts w:ascii="Times New Roman" w:hAnsi="Times New Roman" w:cs="Times New Roman"/>
        </w:rPr>
      </w:pPr>
      <w:ins w:id="438" w:author="Alex" w:date="2015-07-20T14:20:00Z">
        <w:r w:rsidRPr="00441BF2">
          <w:rPr>
            <w:rFonts w:ascii="Times New Roman" w:hAnsi="Times New Roman" w:cs="Times New Roman"/>
          </w:rPr>
          <w:t xml:space="preserve"> </w:t>
        </w:r>
      </w:ins>
    </w:p>
    <w:tbl>
      <w:tblPr>
        <w:tblStyle w:val="Tablaconcuadrcula"/>
        <w:tblW w:w="0" w:type="auto"/>
        <w:tblLook w:val="04A0" w:firstRow="1" w:lastRow="0" w:firstColumn="1" w:lastColumn="0" w:noHBand="0" w:noVBand="1"/>
      </w:tblPr>
      <w:tblGrid>
        <w:gridCol w:w="2484"/>
        <w:gridCol w:w="6344"/>
      </w:tblGrid>
      <w:tr w:rsidR="007D0C6D" w14:paraId="18C90673" w14:textId="77777777" w:rsidTr="007D0C6D">
        <w:trPr>
          <w:ins w:id="439" w:author="Alex" w:date="2015-07-20T15:13:00Z"/>
        </w:trPr>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E5CCA49" w14:textId="77777777" w:rsidR="007D0C6D" w:rsidRDefault="007D0C6D">
            <w:pPr>
              <w:jc w:val="center"/>
              <w:rPr>
                <w:ins w:id="440" w:author="Alex" w:date="2015-07-20T15:13:00Z"/>
                <w:rFonts w:ascii="Times New Roman" w:hAnsi="Times New Roman" w:cs="Times New Roman"/>
                <w:b/>
                <w:color w:val="FFFFFF" w:themeColor="background1"/>
              </w:rPr>
            </w:pPr>
            <w:ins w:id="441" w:author="Alex" w:date="2015-07-20T15:13:00Z">
              <w:r>
                <w:rPr>
                  <w:rFonts w:ascii="Times New Roman" w:hAnsi="Times New Roman" w:cs="Times New Roman"/>
                  <w:b/>
                  <w:color w:val="FFFFFF" w:themeColor="background1"/>
                </w:rPr>
                <w:t>Destacado</w:t>
              </w:r>
            </w:ins>
          </w:p>
        </w:tc>
      </w:tr>
      <w:tr w:rsidR="007D0C6D" w14:paraId="57C072DF" w14:textId="77777777" w:rsidTr="007D0C6D">
        <w:trPr>
          <w:ins w:id="442" w:author="Alex" w:date="2015-07-20T15:13: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091888" w14:textId="77777777" w:rsidR="007D0C6D" w:rsidRDefault="007D0C6D">
            <w:pPr>
              <w:rPr>
                <w:ins w:id="443" w:author="Alex" w:date="2015-07-20T15:13:00Z"/>
                <w:rFonts w:ascii="Times" w:hAnsi="Times"/>
                <w:b/>
                <w:sz w:val="18"/>
                <w:szCs w:val="18"/>
              </w:rPr>
            </w:pPr>
            <w:ins w:id="444" w:author="Alex" w:date="2015-07-20T15:13:00Z">
              <w:r>
                <w:rPr>
                  <w:rFonts w:ascii="Times" w:hAnsi="Times"/>
                  <w:b/>
                  <w:sz w:val="18"/>
                  <w:szCs w:val="18"/>
                </w:rPr>
                <w:t>Título</w:t>
              </w:r>
            </w:ins>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FF006F" w14:textId="7E463531" w:rsidR="007D0C6D" w:rsidRDefault="007D0C6D">
            <w:pPr>
              <w:rPr>
                <w:ins w:id="445" w:author="Alex" w:date="2015-07-20T15:13:00Z"/>
                <w:rFonts w:ascii="Times" w:hAnsi="Times"/>
                <w:b/>
                <w:sz w:val="18"/>
                <w:szCs w:val="18"/>
              </w:rPr>
              <w:pPrChange w:id="446" w:author="Alex" w:date="2015-07-20T15:13:00Z">
                <w:pPr>
                  <w:jc w:val="center"/>
                </w:pPr>
              </w:pPrChange>
            </w:pPr>
            <w:ins w:id="447" w:author="Alex" w:date="2015-07-20T15:13:00Z">
              <w:r>
                <w:rPr>
                  <w:rFonts w:ascii="Times" w:hAnsi="Times"/>
                  <w:b/>
                  <w:sz w:val="18"/>
                  <w:szCs w:val="18"/>
                </w:rPr>
                <w:t>Definiciones</w:t>
              </w:r>
            </w:ins>
          </w:p>
        </w:tc>
      </w:tr>
      <w:tr w:rsidR="007D0C6D" w14:paraId="23979F48" w14:textId="77777777" w:rsidTr="007D0C6D">
        <w:trPr>
          <w:ins w:id="448" w:author="Alex" w:date="2015-07-20T15:13: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03B8F8" w14:textId="77777777" w:rsidR="007D0C6D" w:rsidRDefault="007D0C6D">
            <w:pPr>
              <w:rPr>
                <w:ins w:id="449" w:author="Alex" w:date="2015-07-20T15:13:00Z"/>
                <w:rFonts w:ascii="Times" w:hAnsi="Times"/>
              </w:rPr>
            </w:pPr>
            <w:ins w:id="450" w:author="Alex" w:date="2015-07-20T15:13:00Z">
              <w:r>
                <w:rPr>
                  <w:rFonts w:ascii="Times" w:hAnsi="Times"/>
                  <w:b/>
                  <w:sz w:val="18"/>
                  <w:szCs w:val="18"/>
                </w:rPr>
                <w:t>Contenido</w:t>
              </w:r>
            </w:ins>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E51E5C" w14:textId="77777777" w:rsidR="007D0C6D" w:rsidRPr="00FA5082" w:rsidRDefault="007D0C6D" w:rsidP="007D0C6D">
            <w:pPr>
              <w:jc w:val="both"/>
              <w:rPr>
                <w:ins w:id="451" w:author="Alex" w:date="2015-07-20T15:14:00Z"/>
                <w:rFonts w:ascii="Times New Roman" w:hAnsi="Times New Roman" w:cs="Times New Roman"/>
              </w:rPr>
            </w:pPr>
            <w:ins w:id="452" w:author="Alex" w:date="2015-07-20T15:14:00Z">
              <w:r>
                <w:rPr>
                  <w:rFonts w:ascii="Times New Roman" w:hAnsi="Times New Roman" w:cs="Times New Roman"/>
                </w:rPr>
                <w:t>En</w:t>
              </w:r>
              <w:r w:rsidRPr="00FA5082">
                <w:rPr>
                  <w:rFonts w:ascii="Times New Roman" w:hAnsi="Times New Roman" w:cs="Times New Roman"/>
                </w:rPr>
                <w:t xml:space="preserve"> el </w:t>
              </w:r>
              <w:r w:rsidRPr="00FA5082">
                <w:rPr>
                  <w:rFonts w:ascii="Times New Roman" w:hAnsi="Times New Roman" w:cs="Times New Roman"/>
                  <w:i/>
                </w:rPr>
                <w:t>dominio</w:t>
              </w:r>
              <w:r w:rsidRPr="00FA5082">
                <w:rPr>
                  <w:rFonts w:ascii="Times New Roman" w:hAnsi="Times New Roman" w:cs="Times New Roman"/>
                </w:rPr>
                <w:t xml:space="preserve"> de una función se encuentran todos los valores que pueden estar en el conjunto de salida, mientras que en el </w:t>
              </w:r>
              <w:proofErr w:type="spellStart"/>
              <w:r w:rsidRPr="00FA5082">
                <w:rPr>
                  <w:rFonts w:ascii="Times New Roman" w:hAnsi="Times New Roman" w:cs="Times New Roman"/>
                  <w:i/>
                </w:rPr>
                <w:t>codominio</w:t>
              </w:r>
              <w:proofErr w:type="spellEnd"/>
              <w:r>
                <w:rPr>
                  <w:rFonts w:ascii="Times New Roman" w:hAnsi="Times New Roman" w:cs="Times New Roman"/>
                </w:rPr>
                <w:t xml:space="preserve"> aparecen todos</w:t>
              </w:r>
              <w:r w:rsidRPr="00FA5082">
                <w:rPr>
                  <w:rFonts w:ascii="Times New Roman" w:hAnsi="Times New Roman" w:cs="Times New Roman"/>
                </w:rPr>
                <w:t xml:space="preserve"> valores presentes en el conjunto de llegada. </w:t>
              </w:r>
              <w:r>
                <w:rPr>
                  <w:rFonts w:ascii="Times New Roman" w:hAnsi="Times New Roman" w:cs="Times New Roman"/>
                </w:rPr>
                <w:t xml:space="preserve">El </w:t>
              </w:r>
              <w:r w:rsidRPr="00323D7A">
                <w:rPr>
                  <w:rFonts w:ascii="Times New Roman" w:hAnsi="Times New Roman" w:cs="Times New Roman"/>
                  <w:i/>
                </w:rPr>
                <w:t>rango</w:t>
              </w:r>
              <w:r>
                <w:rPr>
                  <w:rFonts w:ascii="Times New Roman" w:hAnsi="Times New Roman" w:cs="Times New Roman"/>
                </w:rPr>
                <w:t xml:space="preserve"> o </w:t>
              </w:r>
              <w:r w:rsidRPr="00323D7A">
                <w:rPr>
                  <w:rFonts w:ascii="Times New Roman" w:hAnsi="Times New Roman" w:cs="Times New Roman"/>
                  <w:i/>
                </w:rPr>
                <w:t>imagen</w:t>
              </w:r>
              <w:r>
                <w:rPr>
                  <w:rFonts w:ascii="Times New Roman" w:hAnsi="Times New Roman" w:cs="Times New Roman"/>
                </w:rPr>
                <w:t xml:space="preserve"> de la función es el subconjunto del </w:t>
              </w:r>
              <w:proofErr w:type="spellStart"/>
              <w:r>
                <w:rPr>
                  <w:rFonts w:ascii="Times New Roman" w:hAnsi="Times New Roman" w:cs="Times New Roman"/>
                </w:rPr>
                <w:t>codominio</w:t>
              </w:r>
              <w:proofErr w:type="spellEnd"/>
              <w:r>
                <w:rPr>
                  <w:rFonts w:ascii="Times New Roman" w:hAnsi="Times New Roman" w:cs="Times New Roman"/>
                </w:rPr>
                <w:t xml:space="preserve"> que “vienen” de un elemento del dominio a través de la función. </w:t>
              </w:r>
            </w:ins>
          </w:p>
          <w:p w14:paraId="62DBC168" w14:textId="77777777" w:rsidR="007D0C6D" w:rsidRDefault="007D0C6D">
            <w:pPr>
              <w:rPr>
                <w:ins w:id="453" w:author="Alex" w:date="2015-07-20T15:13:00Z"/>
                <w:rFonts w:ascii="Times" w:hAnsi="Times"/>
              </w:rPr>
            </w:pPr>
          </w:p>
        </w:tc>
      </w:tr>
    </w:tbl>
    <w:p w14:paraId="468FD268" w14:textId="6151537B" w:rsidR="002C4391" w:rsidRPr="00FA5082" w:rsidDel="001D2C4A" w:rsidRDefault="00055244" w:rsidP="00015750">
      <w:pPr>
        <w:spacing w:after="0"/>
        <w:jc w:val="both"/>
        <w:rPr>
          <w:del w:id="454" w:author="Alex" w:date="2015-07-20T14:22:00Z"/>
          <w:rFonts w:ascii="Times New Roman" w:hAnsi="Times New Roman" w:cs="Times New Roman"/>
        </w:rPr>
      </w:pPr>
      <w:commentRangeStart w:id="455"/>
      <w:del w:id="456" w:author="Alex" w:date="2015-07-20T14:22:00Z">
        <w:r w:rsidRPr="00441BF2" w:rsidDel="001D2C4A">
          <w:rPr>
            <w:rFonts w:ascii="Times New Roman" w:hAnsi="Times New Roman" w:cs="Times New Roman"/>
          </w:rPr>
          <w:delText xml:space="preserve">que las flechas o la relación misma representa el </w:delText>
        </w:r>
        <w:r w:rsidRPr="00441BF2" w:rsidDel="001D2C4A">
          <w:rPr>
            <w:rFonts w:ascii="Times New Roman" w:hAnsi="Times New Roman" w:cs="Times New Roman"/>
            <w:i/>
          </w:rPr>
          <w:delText>rango</w:delText>
        </w:r>
        <w:r w:rsidRPr="00441BF2" w:rsidDel="001D2C4A">
          <w:rPr>
            <w:rFonts w:ascii="Times New Roman" w:hAnsi="Times New Roman" w:cs="Times New Roman"/>
          </w:rPr>
          <w:delText xml:space="preserve"> </w:delText>
        </w:r>
        <w:r w:rsidR="00CD3E81" w:rsidRPr="00441BF2" w:rsidDel="001D2C4A">
          <w:rPr>
            <w:rFonts w:ascii="Times New Roman" w:hAnsi="Times New Roman" w:cs="Times New Roman"/>
          </w:rPr>
          <w:delText xml:space="preserve">o </w:delText>
        </w:r>
        <w:r w:rsidR="00CD3E81" w:rsidRPr="00441BF2" w:rsidDel="001D2C4A">
          <w:rPr>
            <w:rFonts w:ascii="Times New Roman" w:hAnsi="Times New Roman" w:cs="Times New Roman"/>
            <w:i/>
          </w:rPr>
          <w:delText>imagen</w:delText>
        </w:r>
        <w:r w:rsidR="00CD3E81" w:rsidRPr="00441BF2" w:rsidDel="001D2C4A">
          <w:rPr>
            <w:rFonts w:ascii="Times New Roman" w:hAnsi="Times New Roman" w:cs="Times New Roman"/>
          </w:rPr>
          <w:delText xml:space="preserve"> </w:delText>
        </w:r>
        <w:r w:rsidRPr="00FA5082" w:rsidDel="001D2C4A">
          <w:rPr>
            <w:rFonts w:ascii="Times New Roman" w:hAnsi="Times New Roman" w:cs="Times New Roman"/>
          </w:rPr>
          <w:delText>de la función.</w:delText>
        </w:r>
        <w:commentRangeEnd w:id="455"/>
        <w:r w:rsidR="001D2C4A" w:rsidDel="001D2C4A">
          <w:rPr>
            <w:rStyle w:val="Refdecomentario"/>
            <w:rFonts w:ascii="Calibri" w:eastAsia="Calibri" w:hAnsi="Calibri" w:cs="Times New Roman"/>
            <w:lang w:val="es-MX"/>
          </w:rPr>
          <w:commentReference w:id="455"/>
        </w:r>
      </w:del>
    </w:p>
    <w:p w14:paraId="6DFD508C" w14:textId="77777777" w:rsidR="002C4391" w:rsidRPr="00FA5082" w:rsidRDefault="002C4391" w:rsidP="00015750">
      <w:pPr>
        <w:spacing w:after="0"/>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1199"/>
        <w:gridCol w:w="7629"/>
      </w:tblGrid>
      <w:tr w:rsidR="007D0C6D" w14:paraId="433F7EE6" w14:textId="77777777" w:rsidTr="007D0C6D">
        <w:trPr>
          <w:ins w:id="457" w:author="Alex" w:date="2015-07-20T15:18:00Z"/>
        </w:trPr>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14:paraId="054BAD2E" w14:textId="77777777" w:rsidR="007D0C6D" w:rsidRDefault="007D0C6D">
            <w:pPr>
              <w:jc w:val="center"/>
              <w:rPr>
                <w:ins w:id="458" w:author="Alex" w:date="2015-07-20T15:18:00Z"/>
                <w:rFonts w:ascii="Times New Roman" w:hAnsi="Times New Roman" w:cs="Times New Roman"/>
                <w:b/>
                <w:color w:val="FFFFFF" w:themeColor="background1"/>
              </w:rPr>
            </w:pPr>
            <w:ins w:id="459" w:author="Alex" w:date="2015-07-20T15:18:00Z">
              <w:r>
                <w:rPr>
                  <w:rFonts w:ascii="Times New Roman" w:hAnsi="Times New Roman" w:cs="Times New Roman"/>
                  <w:b/>
                  <w:color w:val="FFFFFF" w:themeColor="background1"/>
                </w:rPr>
                <w:t>Imagen (fotografía, gráfica o ilustración)</w:t>
              </w:r>
            </w:ins>
          </w:p>
        </w:tc>
      </w:tr>
      <w:tr w:rsidR="007D0C6D" w14:paraId="1CF546A5" w14:textId="77777777" w:rsidTr="007D0C6D">
        <w:trPr>
          <w:ins w:id="460" w:author="Alex" w:date="2015-07-20T15:18: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F41871" w14:textId="77777777" w:rsidR="007D0C6D" w:rsidRDefault="007D0C6D">
            <w:pPr>
              <w:rPr>
                <w:ins w:id="461" w:author="Alex" w:date="2015-07-20T15:18:00Z"/>
                <w:rFonts w:ascii="Times New Roman" w:hAnsi="Times New Roman" w:cs="Times New Roman"/>
                <w:b/>
                <w:color w:val="000000"/>
                <w:sz w:val="18"/>
                <w:szCs w:val="18"/>
              </w:rPr>
            </w:pPr>
            <w:ins w:id="462" w:author="Alex" w:date="2015-07-20T15:18:00Z">
              <w:r>
                <w:rPr>
                  <w:rFonts w:ascii="Times New Roman" w:hAnsi="Times New Roman" w:cs="Times New Roman"/>
                  <w:b/>
                  <w:color w:val="000000"/>
                  <w:sz w:val="18"/>
                  <w:szCs w:val="18"/>
                </w:rPr>
                <w:t>Código</w:t>
              </w:r>
            </w:ins>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5A8D8E" w14:textId="0052BBC4" w:rsidR="007D0C6D" w:rsidRDefault="007D0C6D">
            <w:pPr>
              <w:rPr>
                <w:ins w:id="463" w:author="Alex" w:date="2015-07-20T15:18:00Z"/>
                <w:rFonts w:ascii="Times New Roman" w:hAnsi="Times New Roman" w:cs="Times New Roman"/>
                <w:b/>
                <w:color w:val="000000"/>
                <w:sz w:val="18"/>
                <w:szCs w:val="18"/>
              </w:rPr>
            </w:pPr>
            <w:ins w:id="464" w:author="Alex" w:date="2015-07-20T15:18:00Z">
              <w:r w:rsidRPr="00441BF2">
                <w:rPr>
                  <w:sz w:val="24"/>
                  <w:szCs w:val="24"/>
                  <w:lang w:val="es-ES_tradnl"/>
                </w:rPr>
                <w:t>MA_10_01_CO_</w:t>
              </w:r>
              <w:r w:rsidR="004E35CB">
                <w:rPr>
                  <w:sz w:val="24"/>
                  <w:szCs w:val="24"/>
                  <w:lang w:val="es-ES_tradnl"/>
                </w:rPr>
                <w:t>IMG10</w:t>
              </w:r>
            </w:ins>
          </w:p>
        </w:tc>
      </w:tr>
      <w:tr w:rsidR="007D0C6D" w14:paraId="52C17233" w14:textId="77777777" w:rsidTr="007D0C6D">
        <w:trPr>
          <w:ins w:id="465" w:author="Alex" w:date="2015-07-20T15:18: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A3FB6A" w14:textId="77777777" w:rsidR="007D0C6D" w:rsidRDefault="007D0C6D">
            <w:pPr>
              <w:rPr>
                <w:ins w:id="466" w:author="Alex" w:date="2015-07-20T15:18:00Z"/>
                <w:rFonts w:ascii="Times New Roman" w:hAnsi="Times New Roman" w:cs="Times New Roman"/>
                <w:color w:val="000000"/>
              </w:rPr>
            </w:pPr>
            <w:ins w:id="467" w:author="Alex" w:date="2015-07-20T15:18:00Z">
              <w:r>
                <w:rPr>
                  <w:rFonts w:ascii="Times New Roman" w:hAnsi="Times New Roman" w:cs="Times New Roman"/>
                  <w:b/>
                  <w:color w:val="000000"/>
                  <w:sz w:val="18"/>
                  <w:szCs w:val="18"/>
                </w:rPr>
                <w:t>Descripción</w:t>
              </w:r>
            </w:ins>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F6928A" w14:textId="77777777" w:rsidR="007D0C6D" w:rsidRDefault="007D0C6D">
            <w:pPr>
              <w:rPr>
                <w:ins w:id="468" w:author="Alex" w:date="2015-07-20T15:18:00Z"/>
                <w:rFonts w:ascii="Times New Roman" w:hAnsi="Times New Roman" w:cs="Times New Roman"/>
                <w:color w:val="000000"/>
              </w:rPr>
            </w:pPr>
          </w:p>
          <w:p w14:paraId="7A60B230" w14:textId="67BB459A" w:rsidR="007D0C6D" w:rsidRDefault="007D0C6D">
            <w:pPr>
              <w:rPr>
                <w:ins w:id="469" w:author="Alex" w:date="2015-07-20T15:18:00Z"/>
                <w:rFonts w:ascii="Times New Roman" w:hAnsi="Times New Roman" w:cs="Times New Roman"/>
                <w:color w:val="000000"/>
              </w:rPr>
            </w:pPr>
            <w:ins w:id="470" w:author="Alex" w:date="2015-07-20T15:24:00Z">
              <w:r>
                <w:rPr>
                  <w:sz w:val="24"/>
                  <w:szCs w:val="24"/>
                  <w:lang w:val="es-ES_tradnl"/>
                </w:rPr>
                <w:object w:dxaOrig="7605" w:dyaOrig="5325" w14:anchorId="3295E7AF">
                  <v:shape id="_x0000_i1030" type="#_x0000_t75" style="width:381pt;height:266.25pt" o:ole="">
                    <v:imagedata r:id="rId24" o:title=""/>
                  </v:shape>
                  <o:OLEObject Type="Embed" ProgID="PBrush" ShapeID="_x0000_i1030" DrawAspect="Content" ObjectID="_1500567621" r:id="rId25"/>
                </w:object>
              </w:r>
            </w:ins>
            <w:ins w:id="471" w:author="Alex" w:date="2015-07-20T15:24:00Z">
              <w:r>
                <w:t xml:space="preserve">Relación conjuntista de los conjuntos Dominio, </w:t>
              </w:r>
              <w:proofErr w:type="spellStart"/>
              <w:r>
                <w:t>Codominio</w:t>
              </w:r>
              <w:proofErr w:type="spellEnd"/>
              <w:r>
                <w:t xml:space="preserve"> y Rango</w:t>
              </w:r>
            </w:ins>
          </w:p>
          <w:p w14:paraId="6AA0D784" w14:textId="77777777" w:rsidR="007D0C6D" w:rsidRDefault="007D0C6D">
            <w:pPr>
              <w:rPr>
                <w:ins w:id="472" w:author="Alex" w:date="2015-07-20T15:18:00Z"/>
                <w:rFonts w:ascii="Times New Roman" w:hAnsi="Times New Roman" w:cs="Times New Roman"/>
                <w:color w:val="000000"/>
              </w:rPr>
            </w:pPr>
          </w:p>
          <w:p w14:paraId="15F0D253" w14:textId="77777777" w:rsidR="007D0C6D" w:rsidRDefault="007D0C6D">
            <w:pPr>
              <w:rPr>
                <w:ins w:id="473" w:author="Alex" w:date="2015-07-20T15:18:00Z"/>
                <w:rFonts w:ascii="Times New Roman" w:hAnsi="Times New Roman" w:cs="Times New Roman"/>
                <w:color w:val="000000"/>
              </w:rPr>
            </w:pPr>
          </w:p>
        </w:tc>
      </w:tr>
      <w:tr w:rsidR="007D0C6D" w14:paraId="427C441D" w14:textId="77777777" w:rsidTr="007D0C6D">
        <w:trPr>
          <w:ins w:id="474" w:author="Alex" w:date="2015-07-20T15:18: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46E345" w14:textId="77777777" w:rsidR="007D0C6D" w:rsidRDefault="007D0C6D">
            <w:pPr>
              <w:rPr>
                <w:ins w:id="475" w:author="Alex" w:date="2015-07-20T15:18:00Z"/>
                <w:rFonts w:ascii="Times New Roman" w:hAnsi="Times New Roman" w:cs="Times New Roman"/>
                <w:color w:val="000000"/>
              </w:rPr>
            </w:pPr>
            <w:ins w:id="476" w:author="Alex" w:date="2015-07-20T15:18:00Z">
              <w:r>
                <w:rPr>
                  <w:rFonts w:ascii="Times New Roman" w:hAnsi="Times New Roman" w:cs="Times New Roman"/>
                  <w:b/>
                  <w:color w:val="000000"/>
                  <w:sz w:val="18"/>
                  <w:szCs w:val="18"/>
                </w:rPr>
                <w:t xml:space="preserve">Código </w:t>
              </w:r>
              <w:proofErr w:type="spellStart"/>
              <w:r>
                <w:rPr>
                  <w:rFonts w:ascii="Times New Roman" w:hAnsi="Times New Roman" w:cs="Times New Roman"/>
                  <w:b/>
                  <w:color w:val="000000"/>
                  <w:sz w:val="18"/>
                  <w:szCs w:val="18"/>
                </w:rPr>
                <w:t>Shutterstock</w:t>
              </w:r>
              <w:proofErr w:type="spellEnd"/>
              <w:r>
                <w:rPr>
                  <w:rFonts w:ascii="Times New Roman" w:hAnsi="Times New Roman" w:cs="Times New Roman"/>
                  <w:b/>
                  <w:color w:val="000000"/>
                  <w:sz w:val="18"/>
                  <w:szCs w:val="18"/>
                </w:rPr>
                <w:t xml:space="preserve"> (o URL o la ruta en </w:t>
              </w:r>
              <w:proofErr w:type="spellStart"/>
              <w:r>
                <w:rPr>
                  <w:rFonts w:ascii="Times New Roman" w:hAnsi="Times New Roman" w:cs="Times New Roman"/>
                  <w:b/>
                  <w:color w:val="000000"/>
                  <w:sz w:val="18"/>
                  <w:szCs w:val="18"/>
                </w:rPr>
                <w:t>AulaPlaneta</w:t>
              </w:r>
              <w:proofErr w:type="spellEnd"/>
              <w:r>
                <w:rPr>
                  <w:rFonts w:ascii="Times New Roman" w:hAnsi="Times New Roman" w:cs="Times New Roman"/>
                  <w:b/>
                  <w:color w:val="000000"/>
                  <w:sz w:val="18"/>
                  <w:szCs w:val="18"/>
                </w:rPr>
                <w:t>)</w:t>
              </w:r>
            </w:ins>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89B89D" w14:textId="77777777" w:rsidR="007D0C6D" w:rsidRDefault="007D0C6D">
            <w:pPr>
              <w:rPr>
                <w:ins w:id="477" w:author="Alex" w:date="2015-07-20T15:18:00Z"/>
                <w:rFonts w:ascii="Times New Roman" w:hAnsi="Times New Roman" w:cs="Times New Roman"/>
                <w:color w:val="000000"/>
              </w:rPr>
            </w:pPr>
          </w:p>
        </w:tc>
      </w:tr>
      <w:tr w:rsidR="007D0C6D" w14:paraId="7E605663" w14:textId="77777777" w:rsidTr="007D0C6D">
        <w:trPr>
          <w:ins w:id="478" w:author="Alex" w:date="2015-07-20T15:18: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4DE7A6" w14:textId="77777777" w:rsidR="007D0C6D" w:rsidRDefault="007D0C6D">
            <w:pPr>
              <w:rPr>
                <w:ins w:id="479" w:author="Alex" w:date="2015-07-20T15:18:00Z"/>
                <w:rFonts w:ascii="Times New Roman" w:hAnsi="Times New Roman" w:cs="Times New Roman"/>
                <w:color w:val="000000"/>
              </w:rPr>
            </w:pPr>
            <w:ins w:id="480" w:author="Alex" w:date="2015-07-20T15:18:00Z">
              <w:r>
                <w:rPr>
                  <w:rFonts w:ascii="Times New Roman" w:hAnsi="Times New Roman" w:cs="Times New Roman"/>
                  <w:b/>
                  <w:color w:val="000000"/>
                  <w:sz w:val="18"/>
                  <w:szCs w:val="18"/>
                </w:rPr>
                <w:t>Pie de imagen</w:t>
              </w:r>
            </w:ins>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BCA05A" w14:textId="05A30EB1" w:rsidR="007D0C6D" w:rsidRDefault="00470990">
            <w:pPr>
              <w:rPr>
                <w:ins w:id="481" w:author="Alex" w:date="2015-07-20T15:18:00Z"/>
                <w:rFonts w:ascii="Times New Roman" w:hAnsi="Times New Roman" w:cs="Times New Roman"/>
                <w:color w:val="000000"/>
              </w:rPr>
            </w:pPr>
            <w:ins w:id="482" w:author="Alex" w:date="2015-07-20T15:25:00Z">
              <w:r>
                <w:rPr>
                  <w:rFonts w:ascii="Times New Roman" w:hAnsi="Times New Roman" w:cs="Times New Roman"/>
                  <w:color w:val="000000"/>
                </w:rPr>
                <w:t xml:space="preserve">El rango de </w:t>
              </w:r>
              <w:r w:rsidRPr="00470990">
                <w:rPr>
                  <w:rFonts w:ascii="Times New Roman" w:hAnsi="Times New Roman" w:cs="Times New Roman"/>
                  <w:i/>
                  <w:color w:val="000000"/>
                  <w:rPrChange w:id="483" w:author="Alex" w:date="2015-07-20T15:25:00Z">
                    <w:rPr>
                      <w:rFonts w:ascii="Times New Roman" w:hAnsi="Times New Roman" w:cs="Times New Roman"/>
                      <w:color w:val="000000"/>
                    </w:rPr>
                  </w:rPrChange>
                </w:rPr>
                <w:t>f</w:t>
              </w:r>
              <w:r>
                <w:rPr>
                  <w:rFonts w:ascii="Times New Roman" w:hAnsi="Times New Roman" w:cs="Times New Roman"/>
                  <w:color w:val="000000"/>
                </w:rPr>
                <w:t xml:space="preserve"> es subconjunto del </w:t>
              </w:r>
              <w:proofErr w:type="spellStart"/>
              <w:r>
                <w:rPr>
                  <w:rFonts w:ascii="Times New Roman" w:hAnsi="Times New Roman" w:cs="Times New Roman"/>
                  <w:color w:val="000000"/>
                </w:rPr>
                <w:t>codominio</w:t>
              </w:r>
              <w:proofErr w:type="spellEnd"/>
              <w:r>
                <w:rPr>
                  <w:rFonts w:ascii="Times New Roman" w:hAnsi="Times New Roman" w:cs="Times New Roman"/>
                  <w:color w:val="000000"/>
                </w:rPr>
                <w:t>, pueden ser iguales.</w:t>
              </w:r>
            </w:ins>
          </w:p>
        </w:tc>
      </w:tr>
      <w:tr w:rsidR="007D0C6D" w14:paraId="42B60D29" w14:textId="77777777" w:rsidTr="007D0C6D">
        <w:trPr>
          <w:ins w:id="484" w:author="Alex" w:date="2015-07-20T15:18: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DF0EEC" w14:textId="77777777" w:rsidR="007D0C6D" w:rsidRDefault="007D0C6D">
            <w:pPr>
              <w:rPr>
                <w:ins w:id="485" w:author="Alex" w:date="2015-07-20T15:18:00Z"/>
                <w:rFonts w:ascii="Times New Roman" w:hAnsi="Times New Roman" w:cs="Times New Roman"/>
                <w:b/>
                <w:color w:val="000000"/>
                <w:sz w:val="18"/>
                <w:szCs w:val="18"/>
              </w:rPr>
            </w:pPr>
            <w:ins w:id="486" w:author="Alex" w:date="2015-07-20T15:18:00Z">
              <w:r>
                <w:rPr>
                  <w:rFonts w:ascii="Times New Roman" w:hAnsi="Times New Roman" w:cs="Times New Roman"/>
                  <w:b/>
                  <w:color w:val="000000"/>
                  <w:sz w:val="18"/>
                  <w:szCs w:val="18"/>
                </w:rPr>
                <w:t>Ubicación del pie de imagen</w:t>
              </w:r>
            </w:ins>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4C506C" w14:textId="5B7761FC" w:rsidR="007D0C6D" w:rsidRDefault="007D0C6D">
            <w:pPr>
              <w:rPr>
                <w:ins w:id="487" w:author="Alex" w:date="2015-07-20T15:18:00Z"/>
                <w:rFonts w:ascii="Times New Roman" w:hAnsi="Times New Roman" w:cs="Times New Roman"/>
                <w:color w:val="000000"/>
              </w:rPr>
            </w:pPr>
            <w:ins w:id="488" w:author="Alex" w:date="2015-07-20T15:18:00Z">
              <w:r>
                <w:rPr>
                  <w:rFonts w:ascii="Times New Roman" w:hAnsi="Times New Roman" w:cs="Times New Roman"/>
                  <w:color w:val="000000"/>
                </w:rPr>
                <w:t xml:space="preserve">Inferior </w:t>
              </w:r>
            </w:ins>
          </w:p>
        </w:tc>
      </w:tr>
    </w:tbl>
    <w:p w14:paraId="06088A77" w14:textId="1CEE5FFD" w:rsidR="000D52A7" w:rsidRPr="00FA5082" w:rsidDel="007D0C6D" w:rsidRDefault="002C4391" w:rsidP="00015750">
      <w:pPr>
        <w:spacing w:after="0"/>
        <w:jc w:val="both"/>
        <w:rPr>
          <w:del w:id="489" w:author="Alex" w:date="2015-07-20T15:14:00Z"/>
          <w:rFonts w:ascii="Times New Roman" w:hAnsi="Times New Roman" w:cs="Times New Roman"/>
        </w:rPr>
      </w:pPr>
      <w:del w:id="490" w:author="Alex" w:date="2015-07-20T15:13:00Z">
        <w:r w:rsidRPr="00FA5082" w:rsidDel="007D0C6D">
          <w:rPr>
            <w:rFonts w:ascii="Times New Roman" w:hAnsi="Times New Roman" w:cs="Times New Roman"/>
          </w:rPr>
          <w:delText>Así, en</w:delText>
        </w:r>
      </w:del>
      <w:del w:id="491" w:author="Alex" w:date="2015-07-20T15:14:00Z">
        <w:r w:rsidRPr="00FA5082" w:rsidDel="007D0C6D">
          <w:rPr>
            <w:rFonts w:ascii="Times New Roman" w:hAnsi="Times New Roman" w:cs="Times New Roman"/>
          </w:rPr>
          <w:delText xml:space="preserve"> el </w:delText>
        </w:r>
        <w:r w:rsidRPr="00FA5082" w:rsidDel="007D0C6D">
          <w:rPr>
            <w:rFonts w:ascii="Times New Roman" w:hAnsi="Times New Roman" w:cs="Times New Roman"/>
            <w:i/>
          </w:rPr>
          <w:delText>dominio</w:delText>
        </w:r>
        <w:r w:rsidRPr="00FA5082" w:rsidDel="007D0C6D">
          <w:rPr>
            <w:rFonts w:ascii="Times New Roman" w:hAnsi="Times New Roman" w:cs="Times New Roman"/>
          </w:rPr>
          <w:delText xml:space="preserve"> de una función se encuentran todos los valores que pueden estar en el conjunto de salida, mientras que</w:delText>
        </w:r>
      </w:del>
      <w:del w:id="492" w:author="Alex" w:date="2015-07-20T14:22:00Z">
        <w:r w:rsidRPr="00FA5082" w:rsidDel="001D2C4A">
          <w:rPr>
            <w:rFonts w:ascii="Times New Roman" w:hAnsi="Times New Roman" w:cs="Times New Roman"/>
          </w:rPr>
          <w:delText>,</w:delText>
        </w:r>
      </w:del>
      <w:del w:id="493" w:author="Alex" w:date="2015-07-20T15:14:00Z">
        <w:r w:rsidRPr="00FA5082" w:rsidDel="007D0C6D">
          <w:rPr>
            <w:rFonts w:ascii="Times New Roman" w:hAnsi="Times New Roman" w:cs="Times New Roman"/>
          </w:rPr>
          <w:delText xml:space="preserve"> en el </w:delText>
        </w:r>
        <w:r w:rsidR="00055244" w:rsidRPr="00FA5082" w:rsidDel="007D0C6D">
          <w:rPr>
            <w:rFonts w:ascii="Times New Roman" w:hAnsi="Times New Roman" w:cs="Times New Roman"/>
            <w:i/>
          </w:rPr>
          <w:delText>codominio</w:delText>
        </w:r>
      </w:del>
      <w:del w:id="494" w:author="Alex" w:date="2015-07-20T15:11:00Z">
        <w:r w:rsidRPr="00FA5082" w:rsidDel="007D0C6D">
          <w:rPr>
            <w:rFonts w:ascii="Times New Roman" w:hAnsi="Times New Roman" w:cs="Times New Roman"/>
          </w:rPr>
          <w:delText>, aparecen justamente los</w:delText>
        </w:r>
      </w:del>
      <w:del w:id="495" w:author="Alex" w:date="2015-07-20T15:14:00Z">
        <w:r w:rsidRPr="00FA5082" w:rsidDel="007D0C6D">
          <w:rPr>
            <w:rFonts w:ascii="Times New Roman" w:hAnsi="Times New Roman" w:cs="Times New Roman"/>
          </w:rPr>
          <w:delText xml:space="preserve"> valores presentes en el conjunto de llegada. </w:delText>
        </w:r>
      </w:del>
      <w:del w:id="496" w:author="Alex" w:date="2015-07-20T15:12:00Z">
        <w:r w:rsidR="00055244" w:rsidRPr="00FA5082" w:rsidDel="007D0C6D">
          <w:rPr>
            <w:rFonts w:ascii="Times New Roman" w:hAnsi="Times New Roman" w:cs="Times New Roman"/>
          </w:rPr>
          <w:delText xml:space="preserve">El </w:delText>
        </w:r>
        <w:r w:rsidR="00055244" w:rsidRPr="00FA5082" w:rsidDel="007D0C6D">
          <w:rPr>
            <w:rFonts w:ascii="Times New Roman" w:hAnsi="Times New Roman" w:cs="Times New Roman"/>
            <w:i/>
          </w:rPr>
          <w:delText>rango</w:delText>
        </w:r>
        <w:r w:rsidR="00055244" w:rsidRPr="00FA5082" w:rsidDel="007D0C6D">
          <w:rPr>
            <w:rFonts w:ascii="Times New Roman" w:hAnsi="Times New Roman" w:cs="Times New Roman"/>
          </w:rPr>
          <w:delText xml:space="preserve"> o imagen son los vínculos entre los elementos del dominio y del codominio, y es lo que realmente captura la función.</w:delText>
        </w:r>
      </w:del>
    </w:p>
    <w:p w14:paraId="668A9017" w14:textId="77777777" w:rsidR="000D52A7" w:rsidRPr="00FA5082" w:rsidRDefault="000D52A7" w:rsidP="00015750">
      <w:pPr>
        <w:spacing w:after="0"/>
        <w:jc w:val="both"/>
        <w:rPr>
          <w:rFonts w:ascii="Times New Roman" w:hAnsi="Times New Roman" w:cs="Times New Roman"/>
        </w:rPr>
      </w:pPr>
    </w:p>
    <w:p w14:paraId="2CABB21A" w14:textId="1F42ECFC" w:rsidR="000D52A7" w:rsidRPr="00441BF2" w:rsidRDefault="000D52A7" w:rsidP="00015750">
      <w:pPr>
        <w:spacing w:after="0"/>
        <w:jc w:val="both"/>
        <w:rPr>
          <w:rFonts w:ascii="Times New Roman" w:hAnsi="Times New Roman" w:cs="Times New Roman"/>
        </w:rPr>
      </w:pPr>
      <w:r w:rsidRPr="00FA5082">
        <w:rPr>
          <w:rFonts w:ascii="Times New Roman" w:hAnsi="Times New Roman" w:cs="Times New Roman"/>
        </w:rPr>
        <w:lastRenderedPageBreak/>
        <w:t>Por ejemplo, para la función “</w:t>
      </w:r>
      <w:r w:rsidR="00324C11" w:rsidRPr="00FA5082">
        <w:rPr>
          <w:rFonts w:ascii="Times New Roman" w:hAnsi="Times New Roman" w:cs="Times New Roman"/>
        </w:rPr>
        <w:t>s</w:t>
      </w:r>
      <w:r w:rsidRPr="00FA5082">
        <w:rPr>
          <w:rFonts w:ascii="Times New Roman" w:hAnsi="Times New Roman" w:cs="Times New Roman"/>
        </w:rPr>
        <w:t>er raíz cuadrada negativa de”, no se pueden incluir en el dominio los números reales negativos, pues ellos no tienen raíz cuadrada. Del mismo modo, la función “La suma de los números consecutivos desde 1 hasta</w:t>
      </w:r>
      <w:r w:rsidR="00346963" w:rsidRPr="00FA5082">
        <w:rPr>
          <w:rFonts w:ascii="Times New Roman" w:hAnsi="Times New Roman" w:cs="Times New Roman"/>
        </w:rPr>
        <w:t xml:space="preserve"> </w:t>
      </w:r>
      <w:r w:rsidR="00745D16" w:rsidRPr="00FA5082">
        <w:rPr>
          <w:rFonts w:ascii="Times New Roman" w:hAnsi="Times New Roman" w:cs="Times New Roman"/>
          <w:i/>
        </w:rPr>
        <w:t>x</w:t>
      </w:r>
      <w:r w:rsidRPr="00FA5082">
        <w:rPr>
          <w:rFonts w:ascii="Times New Roman" w:hAnsi="Times New Roman" w:cs="Times New Roman"/>
        </w:rPr>
        <w:t xml:space="preserve">” solo es aplicable sobre el conjunto de los números naturales, es decir que su dominio </w:t>
      </w:r>
      <w:r w:rsidRPr="00441BF2">
        <w:rPr>
          <w:rFonts w:ascii="Times New Roman" w:hAnsi="Times New Roman" w:cs="Times New Roman"/>
        </w:rPr>
        <w:t>es el conjunto de los números naturales.</w:t>
      </w:r>
    </w:p>
    <w:p w14:paraId="0D39244B" w14:textId="77777777" w:rsidR="000D52A7" w:rsidRPr="00441BF2" w:rsidRDefault="000D52A7" w:rsidP="00015750">
      <w:pPr>
        <w:spacing w:after="0"/>
        <w:jc w:val="both"/>
        <w:rPr>
          <w:rFonts w:ascii="Times New Roman" w:hAnsi="Times New Roman" w:cs="Times New Roman"/>
        </w:rPr>
      </w:pPr>
    </w:p>
    <w:p w14:paraId="06D13E71" w14:textId="7B9B4772" w:rsidR="000D52A7" w:rsidRPr="00441BF2" w:rsidRDefault="000D52A7" w:rsidP="00015750">
      <w:pPr>
        <w:spacing w:after="0"/>
        <w:jc w:val="both"/>
        <w:rPr>
          <w:rFonts w:ascii="Times New Roman" w:hAnsi="Times New Roman" w:cs="Times New Roman"/>
        </w:rPr>
      </w:pPr>
      <w:r w:rsidRPr="00441BF2">
        <w:rPr>
          <w:rFonts w:ascii="Times New Roman" w:hAnsi="Times New Roman" w:cs="Times New Roman"/>
        </w:rPr>
        <w:t xml:space="preserve">En el caso de la función “Costo </w:t>
      </w:r>
      <w:r w:rsidR="00973F1E">
        <w:rPr>
          <w:rFonts w:ascii="Times New Roman" w:hAnsi="Times New Roman" w:cs="Times New Roman"/>
        </w:rPr>
        <w:t>de</w:t>
      </w:r>
      <w:r w:rsidR="00973F1E" w:rsidRPr="00441BF2">
        <w:rPr>
          <w:rFonts w:ascii="Times New Roman" w:hAnsi="Times New Roman" w:cs="Times New Roman"/>
        </w:rPr>
        <w:t xml:space="preserve"> </w:t>
      </w:r>
      <w:r w:rsidRPr="00441BF2">
        <w:rPr>
          <w:rFonts w:ascii="Times New Roman" w:hAnsi="Times New Roman" w:cs="Times New Roman"/>
        </w:rPr>
        <w:t xml:space="preserve">una llamada telefónica que duró </w:t>
      </w:r>
      <w:r w:rsidR="00F12FBB" w:rsidRPr="00745D16">
        <w:rPr>
          <w:rFonts w:ascii="Times New Roman" w:hAnsi="Times New Roman" w:cs="Times New Roman"/>
          <w:i/>
        </w:rPr>
        <w:t>x</w:t>
      </w:r>
      <w:r w:rsidRPr="00441BF2">
        <w:rPr>
          <w:rFonts w:ascii="Times New Roman" w:hAnsi="Times New Roman" w:cs="Times New Roman"/>
        </w:rPr>
        <w:t xml:space="preserve"> minutos”, cuando el conjunto de </w:t>
      </w:r>
      <w:r w:rsidR="00973F1E">
        <w:rPr>
          <w:rFonts w:ascii="Times New Roman" w:hAnsi="Times New Roman" w:cs="Times New Roman"/>
        </w:rPr>
        <w:t>salida</w:t>
      </w:r>
      <w:r w:rsidR="00973F1E" w:rsidRPr="00441BF2">
        <w:rPr>
          <w:rFonts w:ascii="Times New Roman" w:hAnsi="Times New Roman" w:cs="Times New Roman"/>
        </w:rPr>
        <w:t xml:space="preserve"> </w:t>
      </w:r>
      <w:r w:rsidRPr="00441BF2">
        <w:rPr>
          <w:rFonts w:ascii="Times New Roman" w:hAnsi="Times New Roman" w:cs="Times New Roman"/>
        </w:rPr>
        <w:t>incluye los tiempos de duración de la llamada y el conjunto de llegada incl</w:t>
      </w:r>
      <w:r w:rsidR="003325C3" w:rsidRPr="00441BF2">
        <w:rPr>
          <w:rFonts w:ascii="Times New Roman" w:hAnsi="Times New Roman" w:cs="Times New Roman"/>
        </w:rPr>
        <w:t>uye los costos correspondientes</w:t>
      </w:r>
      <w:r w:rsidRPr="00441BF2">
        <w:rPr>
          <w:rFonts w:ascii="Times New Roman" w:hAnsi="Times New Roman" w:cs="Times New Roman"/>
        </w:rPr>
        <w:t xml:space="preserve"> en pesos, el dominio de la función es el de los números reales positivos, mientras que en el </w:t>
      </w:r>
      <w:proofErr w:type="spellStart"/>
      <w:r w:rsidR="00055244" w:rsidRPr="00441BF2">
        <w:rPr>
          <w:rFonts w:ascii="Times New Roman" w:hAnsi="Times New Roman" w:cs="Times New Roman"/>
        </w:rPr>
        <w:t>codominio</w:t>
      </w:r>
      <w:proofErr w:type="spellEnd"/>
      <w:r w:rsidRPr="00441BF2">
        <w:rPr>
          <w:rFonts w:ascii="Times New Roman" w:hAnsi="Times New Roman" w:cs="Times New Roman"/>
        </w:rPr>
        <w:t xml:space="preserve"> estarán </w:t>
      </w:r>
      <w:ins w:id="497" w:author="Alex" w:date="2015-07-20T15:15:00Z">
        <w:r w:rsidR="007D0C6D">
          <w:rPr>
            <w:rFonts w:ascii="Times New Roman" w:hAnsi="Times New Roman" w:cs="Times New Roman"/>
          </w:rPr>
          <w:t>todos los enteros positivos, mientras que en el rango aparecer</w:t>
        </w:r>
      </w:ins>
      <w:ins w:id="498" w:author="Alex" w:date="2015-07-20T15:16:00Z">
        <w:r w:rsidR="007D0C6D">
          <w:rPr>
            <w:rFonts w:ascii="Times New Roman" w:hAnsi="Times New Roman" w:cs="Times New Roman"/>
          </w:rPr>
          <w:t xml:space="preserve">án </w:t>
        </w:r>
      </w:ins>
      <w:del w:id="499" w:author="Alex" w:date="2015-07-20T15:15:00Z">
        <w:r w:rsidRPr="00441BF2" w:rsidDel="007D0C6D">
          <w:rPr>
            <w:rFonts w:ascii="Times New Roman" w:hAnsi="Times New Roman" w:cs="Times New Roman"/>
          </w:rPr>
          <w:delText xml:space="preserve">solo </w:delText>
        </w:r>
      </w:del>
      <w:r w:rsidRPr="00441BF2">
        <w:rPr>
          <w:rFonts w:ascii="Times New Roman" w:hAnsi="Times New Roman" w:cs="Times New Roman"/>
        </w:rPr>
        <w:t>los múltiplos del valor por minuto. En caso de que se esté llamando desde una cabina o lugar público el costo deberá ser múltiplo de $50, pues no hay forma de pagar con monedas</w:t>
      </w:r>
      <w:r w:rsidR="003325C3" w:rsidRPr="00441BF2">
        <w:rPr>
          <w:rFonts w:ascii="Times New Roman" w:hAnsi="Times New Roman" w:cs="Times New Roman"/>
        </w:rPr>
        <w:t xml:space="preserve"> de menor valor</w:t>
      </w:r>
      <w:r w:rsidR="00055244" w:rsidRPr="00441BF2">
        <w:rPr>
          <w:rFonts w:ascii="Times New Roman" w:hAnsi="Times New Roman" w:cs="Times New Roman"/>
        </w:rPr>
        <w:t xml:space="preserve"> </w:t>
      </w:r>
      <w:r w:rsidR="003325C3" w:rsidRPr="00441BF2">
        <w:rPr>
          <w:rFonts w:ascii="Times New Roman" w:hAnsi="Times New Roman" w:cs="Times New Roman"/>
        </w:rPr>
        <w:t>(</w:t>
      </w:r>
      <w:r w:rsidR="00055244" w:rsidRPr="00441BF2">
        <w:rPr>
          <w:rFonts w:ascii="Times New Roman" w:hAnsi="Times New Roman" w:cs="Times New Roman"/>
        </w:rPr>
        <w:t>por ejemplo</w:t>
      </w:r>
      <w:r w:rsidR="003325C3" w:rsidRPr="00441BF2">
        <w:rPr>
          <w:rFonts w:ascii="Times New Roman" w:hAnsi="Times New Roman" w:cs="Times New Roman"/>
        </w:rPr>
        <w:t xml:space="preserve"> una llamada no podrá tener un costo de</w:t>
      </w:r>
      <w:r w:rsidRPr="00441BF2">
        <w:rPr>
          <w:rFonts w:ascii="Times New Roman" w:hAnsi="Times New Roman" w:cs="Times New Roman"/>
        </w:rPr>
        <w:t xml:space="preserve"> $2</w:t>
      </w:r>
      <w:r w:rsidR="001A0272" w:rsidRPr="00441BF2">
        <w:rPr>
          <w:rFonts w:ascii="Times New Roman" w:hAnsi="Times New Roman" w:cs="Times New Roman"/>
        </w:rPr>
        <w:t>69 pesos</w:t>
      </w:r>
      <w:r w:rsidR="003325C3" w:rsidRPr="00441BF2">
        <w:rPr>
          <w:rFonts w:ascii="Times New Roman" w:hAnsi="Times New Roman" w:cs="Times New Roman"/>
        </w:rPr>
        <w:t>)</w:t>
      </w:r>
      <w:r w:rsidR="001A0272" w:rsidRPr="00441BF2">
        <w:rPr>
          <w:rFonts w:ascii="Times New Roman" w:hAnsi="Times New Roman" w:cs="Times New Roman"/>
        </w:rPr>
        <w:t>.</w:t>
      </w:r>
    </w:p>
    <w:p w14:paraId="5C29923A" w14:textId="77777777" w:rsidR="001A0272" w:rsidRPr="00441BF2" w:rsidRDefault="001A0272" w:rsidP="00015750">
      <w:pPr>
        <w:spacing w:after="0"/>
        <w:jc w:val="both"/>
        <w:rPr>
          <w:rFonts w:ascii="Times New Roman" w:hAnsi="Times New Roman" w:cs="Times New Roman"/>
        </w:rPr>
      </w:pPr>
    </w:p>
    <w:p w14:paraId="3C427259" w14:textId="658A453A" w:rsidR="001A0272" w:rsidRPr="00441BF2" w:rsidRDefault="00346963" w:rsidP="00015750">
      <w:pPr>
        <w:spacing w:after="0"/>
        <w:jc w:val="both"/>
        <w:rPr>
          <w:rFonts w:ascii="Times New Roman" w:hAnsi="Times New Roman" w:cs="Times New Roman"/>
        </w:rPr>
      </w:pPr>
      <w:r w:rsidRPr="00441BF2">
        <w:rPr>
          <w:rFonts w:ascii="Times New Roman" w:hAnsi="Times New Roman" w:cs="Times New Roman"/>
        </w:rPr>
        <w:t>En la representación tabular propuesta podemos cambiar la descripción “Elementos del conjunto de partida” por “Dominio de la función”, mientras que “Elementos del conjunto de llegada”</w:t>
      </w:r>
      <w:r w:rsidR="00D16783" w:rsidRPr="00441BF2">
        <w:rPr>
          <w:rFonts w:ascii="Times New Roman" w:hAnsi="Times New Roman" w:cs="Times New Roman"/>
        </w:rPr>
        <w:t xml:space="preserve"> se puede denominar “</w:t>
      </w:r>
      <w:proofErr w:type="spellStart"/>
      <w:r w:rsidR="00D16783" w:rsidRPr="00441BF2">
        <w:rPr>
          <w:rFonts w:ascii="Times New Roman" w:hAnsi="Times New Roman" w:cs="Times New Roman"/>
        </w:rPr>
        <w:t>Codominio</w:t>
      </w:r>
      <w:proofErr w:type="spellEnd"/>
      <w:r w:rsidR="00D16783" w:rsidRPr="00441BF2">
        <w:rPr>
          <w:rFonts w:ascii="Times New Roman" w:hAnsi="Times New Roman" w:cs="Times New Roman"/>
        </w:rPr>
        <w:t xml:space="preserve"> de la función”</w:t>
      </w:r>
      <w:r w:rsidRPr="00441BF2">
        <w:rPr>
          <w:rFonts w:ascii="Times New Roman" w:hAnsi="Times New Roman" w:cs="Times New Roman"/>
        </w:rPr>
        <w:t>:</w:t>
      </w:r>
    </w:p>
    <w:p w14:paraId="35DF57F5" w14:textId="77777777" w:rsidR="00346963" w:rsidRPr="00441BF2" w:rsidRDefault="00346963" w:rsidP="00264352">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86"/>
        <w:gridCol w:w="6342"/>
      </w:tblGrid>
      <w:tr w:rsidR="009C28C7" w:rsidRPr="00441BF2" w14:paraId="12B82099" w14:textId="77777777" w:rsidTr="005D1EAB">
        <w:tc>
          <w:tcPr>
            <w:tcW w:w="8978" w:type="dxa"/>
            <w:gridSpan w:val="2"/>
            <w:shd w:val="clear" w:color="auto" w:fill="000000" w:themeFill="text1"/>
          </w:tcPr>
          <w:p w14:paraId="5AF561DC" w14:textId="77777777" w:rsidR="009C28C7" w:rsidRPr="00441BF2" w:rsidRDefault="009C28C7" w:rsidP="005D1EA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Destacado</w:t>
            </w:r>
          </w:p>
        </w:tc>
      </w:tr>
      <w:tr w:rsidR="009C28C7" w:rsidRPr="00441BF2" w14:paraId="5EF96DAA" w14:textId="77777777" w:rsidTr="005D1EAB">
        <w:tc>
          <w:tcPr>
            <w:tcW w:w="2518" w:type="dxa"/>
          </w:tcPr>
          <w:p w14:paraId="3CC741BC" w14:textId="77777777" w:rsidR="009C28C7" w:rsidRPr="00441BF2" w:rsidRDefault="009C28C7" w:rsidP="005D1EAB">
            <w:pPr>
              <w:rPr>
                <w:rFonts w:ascii="Times New Roman" w:hAnsi="Times New Roman" w:cs="Times New Roman"/>
                <w:b/>
                <w:lang w:val="es-ES_tradnl"/>
              </w:rPr>
            </w:pPr>
            <w:r w:rsidRPr="00441BF2">
              <w:rPr>
                <w:rFonts w:ascii="Times New Roman" w:hAnsi="Times New Roman" w:cs="Times New Roman"/>
                <w:b/>
                <w:lang w:val="es-ES_tradnl"/>
              </w:rPr>
              <w:t>Título</w:t>
            </w:r>
          </w:p>
        </w:tc>
        <w:tc>
          <w:tcPr>
            <w:tcW w:w="6460" w:type="dxa"/>
          </w:tcPr>
          <w:p w14:paraId="43318CF5" w14:textId="048EBF6E" w:rsidR="009C28C7" w:rsidRPr="00441BF2" w:rsidRDefault="009C28C7" w:rsidP="00A83673">
            <w:pPr>
              <w:jc w:val="center"/>
              <w:rPr>
                <w:rFonts w:ascii="Times New Roman" w:hAnsi="Times New Roman" w:cs="Times New Roman"/>
                <w:b/>
                <w:lang w:val="es-ES_tradnl"/>
              </w:rPr>
            </w:pPr>
            <w:r w:rsidRPr="00441BF2">
              <w:rPr>
                <w:rFonts w:ascii="Times New Roman" w:hAnsi="Times New Roman" w:cs="Times New Roman"/>
                <w:b/>
                <w:lang w:val="es-ES_tradnl"/>
              </w:rPr>
              <w:t>Dominio</w:t>
            </w:r>
            <w:r w:rsidR="00973F1E">
              <w:rPr>
                <w:rFonts w:ascii="Times New Roman" w:hAnsi="Times New Roman" w:cs="Times New Roman"/>
                <w:b/>
                <w:lang w:val="es-ES_tradnl"/>
              </w:rPr>
              <w:t>,</w:t>
            </w:r>
            <w:r w:rsidRPr="00441BF2">
              <w:rPr>
                <w:rFonts w:ascii="Times New Roman" w:hAnsi="Times New Roman" w:cs="Times New Roman"/>
                <w:b/>
                <w:lang w:val="es-ES_tradnl"/>
              </w:rPr>
              <w:t xml:space="preserve"> </w:t>
            </w:r>
            <w:proofErr w:type="spellStart"/>
            <w:r w:rsidRPr="00441BF2">
              <w:rPr>
                <w:rFonts w:ascii="Times New Roman" w:hAnsi="Times New Roman" w:cs="Times New Roman"/>
                <w:b/>
                <w:lang w:val="es-ES_tradnl"/>
              </w:rPr>
              <w:t>codominio</w:t>
            </w:r>
            <w:proofErr w:type="spellEnd"/>
            <w:r w:rsidRPr="00441BF2">
              <w:rPr>
                <w:rFonts w:ascii="Times New Roman" w:hAnsi="Times New Roman" w:cs="Times New Roman"/>
                <w:b/>
                <w:lang w:val="es-ES_tradnl"/>
              </w:rPr>
              <w:t xml:space="preserve"> y rango de una función </w:t>
            </w:r>
          </w:p>
        </w:tc>
      </w:tr>
      <w:tr w:rsidR="009C28C7" w:rsidRPr="00441BF2" w14:paraId="08648E0E" w14:textId="77777777" w:rsidTr="005D1EAB">
        <w:tc>
          <w:tcPr>
            <w:tcW w:w="2518" w:type="dxa"/>
          </w:tcPr>
          <w:p w14:paraId="21F10AB8" w14:textId="77777777" w:rsidR="009C28C7" w:rsidRPr="00441BF2" w:rsidRDefault="009C28C7" w:rsidP="005D1EAB">
            <w:pPr>
              <w:rPr>
                <w:rFonts w:ascii="Times New Roman" w:hAnsi="Times New Roman" w:cs="Times New Roman"/>
                <w:lang w:val="es-ES_tradnl"/>
              </w:rPr>
            </w:pPr>
            <w:r w:rsidRPr="00441BF2">
              <w:rPr>
                <w:rFonts w:ascii="Times New Roman" w:hAnsi="Times New Roman" w:cs="Times New Roman"/>
                <w:b/>
                <w:lang w:val="es-ES_tradnl"/>
              </w:rPr>
              <w:t>Contenido</w:t>
            </w:r>
          </w:p>
        </w:tc>
        <w:tc>
          <w:tcPr>
            <w:tcW w:w="6460" w:type="dxa"/>
          </w:tcPr>
          <w:p w14:paraId="37350744" w14:textId="41CC1D88" w:rsidR="009C28C7" w:rsidRPr="00441BF2" w:rsidRDefault="009C28C7">
            <w:pPr>
              <w:rPr>
                <w:rFonts w:ascii="Times New Roman" w:hAnsi="Times New Roman" w:cs="Times New Roman"/>
                <w:lang w:val="es-ES_tradnl"/>
              </w:rPr>
            </w:pPr>
            <w:r w:rsidRPr="00441BF2">
              <w:rPr>
                <w:rFonts w:ascii="Times New Roman" w:hAnsi="Times New Roman" w:cs="Times New Roman"/>
                <w:lang w:val="es-ES_tradnl"/>
              </w:rPr>
              <w:t xml:space="preserve">El </w:t>
            </w:r>
            <w:r w:rsidRPr="00441BF2">
              <w:rPr>
                <w:rFonts w:ascii="Times New Roman" w:hAnsi="Times New Roman" w:cs="Times New Roman"/>
                <w:i/>
                <w:lang w:val="es-ES_tradnl"/>
              </w:rPr>
              <w:t>dominio</w:t>
            </w:r>
            <w:r w:rsidRPr="00441BF2">
              <w:rPr>
                <w:rFonts w:ascii="Times New Roman" w:hAnsi="Times New Roman" w:cs="Times New Roman"/>
                <w:lang w:val="es-ES_tradnl"/>
              </w:rPr>
              <w:t xml:space="preserve"> de las funciones es importante para determinar cuáles de los valores aparecerán en el conjunto de salida en la representación conjuntista, o en la primera columna de la representación tabular, o en el eje </w:t>
            </w:r>
            <w:r w:rsidRPr="00441BF2">
              <w:rPr>
                <w:rFonts w:ascii="Times New Roman" w:hAnsi="Times New Roman" w:cs="Times New Roman"/>
                <w:i/>
                <w:lang w:val="es-ES_tradnl"/>
              </w:rPr>
              <w:t>X</w:t>
            </w:r>
            <w:r w:rsidRPr="00441BF2">
              <w:rPr>
                <w:rFonts w:ascii="Times New Roman" w:hAnsi="Times New Roman" w:cs="Times New Roman"/>
                <w:lang w:val="es-ES_tradnl"/>
              </w:rPr>
              <w:t xml:space="preserve"> de la representación gráfica cartesiana. </w:t>
            </w:r>
            <w:del w:id="500" w:author="Alex" w:date="2015-07-20T15:26:00Z">
              <w:r w:rsidRPr="00441BF2" w:rsidDel="00470990">
                <w:rPr>
                  <w:rFonts w:ascii="Times New Roman" w:hAnsi="Times New Roman" w:cs="Times New Roman"/>
                  <w:lang w:val="es-ES_tradnl"/>
                </w:rPr>
                <w:delText xml:space="preserve">Por su parte, el </w:delText>
              </w:r>
              <w:r w:rsidRPr="00441BF2" w:rsidDel="00470990">
                <w:rPr>
                  <w:rFonts w:ascii="Times New Roman" w:hAnsi="Times New Roman" w:cs="Times New Roman"/>
                  <w:i/>
                  <w:lang w:val="es-ES_tradnl"/>
                </w:rPr>
                <w:delText>codominio</w:delText>
              </w:r>
              <w:r w:rsidRPr="00441BF2" w:rsidDel="00470990">
                <w:rPr>
                  <w:rFonts w:ascii="Times New Roman" w:hAnsi="Times New Roman" w:cs="Times New Roman"/>
                  <w:lang w:val="es-ES_tradnl"/>
                </w:rPr>
                <w:delText xml:space="preserve"> de una función contiene los elementos del conjunto de llegada en la representación conjuntista, o en la segunda columna de la representación tabular, o en el eje </w:delText>
              </w:r>
              <w:r w:rsidRPr="00441BF2" w:rsidDel="00470990">
                <w:rPr>
                  <w:rFonts w:ascii="Times New Roman" w:hAnsi="Times New Roman" w:cs="Times New Roman"/>
                  <w:i/>
                  <w:lang w:val="es-ES_tradnl"/>
                </w:rPr>
                <w:delText>Y</w:delText>
              </w:r>
              <w:r w:rsidRPr="00441BF2" w:rsidDel="00470990">
                <w:rPr>
                  <w:rFonts w:ascii="Times New Roman" w:hAnsi="Times New Roman" w:cs="Times New Roman"/>
                  <w:lang w:val="es-ES_tradnl"/>
                </w:rPr>
                <w:delText xml:space="preserve"> de la representación gráfica  cartesiana. El </w:delText>
              </w:r>
              <w:r w:rsidRPr="00441BF2" w:rsidDel="00470990">
                <w:rPr>
                  <w:rFonts w:ascii="Times New Roman" w:hAnsi="Times New Roman" w:cs="Times New Roman"/>
                  <w:i/>
                  <w:lang w:val="es-ES_tradnl"/>
                </w:rPr>
                <w:delText>rango</w:delText>
              </w:r>
              <w:r w:rsidRPr="00441BF2" w:rsidDel="00470990">
                <w:rPr>
                  <w:rFonts w:ascii="Times New Roman" w:hAnsi="Times New Roman" w:cs="Times New Roman"/>
                  <w:lang w:val="es-ES_tradnl"/>
                </w:rPr>
                <w:delText xml:space="preserve"> es la imagen de la función, lo cual es evidente en su representación gráfica cartesiana; propiamente, la función es el conjunto de parejas ordenadas cuyas entradas están respectivamente en el dominio y en el codominio de la función. Tales parejas coinciden con la gráfica cartesiana y, a lo largo de la exposición</w:delText>
              </w:r>
              <w:r w:rsidR="00A83673" w:rsidDel="00470990">
                <w:rPr>
                  <w:rFonts w:ascii="Times New Roman" w:hAnsi="Times New Roman" w:cs="Times New Roman"/>
                  <w:lang w:val="es-ES_tradnl"/>
                </w:rPr>
                <w:delText>,</w:delText>
              </w:r>
              <w:r w:rsidRPr="00441BF2" w:rsidDel="00470990">
                <w:rPr>
                  <w:rFonts w:ascii="Times New Roman" w:hAnsi="Times New Roman" w:cs="Times New Roman"/>
                  <w:lang w:val="es-ES_tradnl"/>
                </w:rPr>
                <w:delText xml:space="preserve"> se ha identificado con los colores </w:delText>
              </w:r>
              <w:r w:rsidR="00A83673" w:rsidDel="00470990">
                <w:rPr>
                  <w:rFonts w:ascii="Times New Roman" w:hAnsi="Times New Roman" w:cs="Times New Roman"/>
                  <w:lang w:val="es-ES_tradnl"/>
                </w:rPr>
                <w:delText>de</w:delText>
              </w:r>
              <w:r w:rsidR="00A83673" w:rsidRPr="00441BF2" w:rsidDel="00470990">
                <w:rPr>
                  <w:rFonts w:ascii="Times New Roman" w:hAnsi="Times New Roman" w:cs="Times New Roman"/>
                  <w:lang w:val="es-ES_tradnl"/>
                </w:rPr>
                <w:delText xml:space="preserve"> </w:delText>
              </w:r>
              <w:r w:rsidRPr="00441BF2" w:rsidDel="00470990">
                <w:rPr>
                  <w:rFonts w:ascii="Times New Roman" w:hAnsi="Times New Roman" w:cs="Times New Roman"/>
                  <w:lang w:val="es-ES_tradnl"/>
                </w:rPr>
                <w:delText xml:space="preserve">los puntos en el rango o imagen como </w:delText>
              </w:r>
              <m:oMath>
                <m:r>
                  <w:rPr>
                    <w:rFonts w:ascii="Cambria Math" w:eastAsiaTheme="minorEastAsia" w:hAnsi="Cambria Math" w:cs="Times New Roman"/>
                    <w:color w:val="F79646" w:themeColor="accent6"/>
                    <w:lang w:val="es-ES_tradnl"/>
                  </w:rPr>
                  <m:t>P</m:t>
                </m:r>
                <m:r>
                  <m:rPr>
                    <m:sty m:val="p"/>
                  </m:rPr>
                  <w:rPr>
                    <w:rFonts w:ascii="Cambria Math" w:eastAsiaTheme="minorEastAsia" w:hAnsi="Cambria Math" w:cs="Times New Roman"/>
                    <w:lang w:val="es-ES_tradnl"/>
                  </w:rPr>
                  <m:t>=</m:t>
                </m:r>
                <m:d>
                  <m:dPr>
                    <m:ctrlPr>
                      <w:rPr>
                        <w:rFonts w:ascii="Cambria Math" w:eastAsiaTheme="minorEastAsia" w:hAnsi="Cambria Math" w:cs="Times New Roman"/>
                        <w:i/>
                        <w:lang w:val="es-ES_tradnl"/>
                      </w:rPr>
                    </m:ctrlPr>
                  </m:dPr>
                  <m:e>
                    <m:r>
                      <w:rPr>
                        <w:rFonts w:ascii="Cambria Math" w:eastAsiaTheme="minorEastAsia" w:hAnsi="Cambria Math" w:cs="Times New Roman"/>
                        <w:color w:val="FF0000"/>
                        <w:lang w:val="es-ES_tradnl"/>
                      </w:rPr>
                      <m:t>x</m:t>
                    </m:r>
                    <m:r>
                      <w:rPr>
                        <w:rFonts w:ascii="Cambria Math" w:eastAsiaTheme="minorEastAsia" w:hAnsi="Cambria Math" w:cs="Times New Roman"/>
                        <w:lang w:val="es-ES_tradnl"/>
                      </w:rPr>
                      <m:t>,</m:t>
                    </m:r>
                    <m:r>
                      <w:rPr>
                        <w:rFonts w:ascii="Cambria Math" w:eastAsiaTheme="minorEastAsia" w:hAnsi="Cambria Math" w:cs="Times New Roman"/>
                        <w:color w:val="0070C0"/>
                        <w:lang w:val="es-ES_tradnl"/>
                      </w:rPr>
                      <m:t>y</m:t>
                    </m:r>
                  </m:e>
                </m:d>
              </m:oMath>
              <w:r w:rsidRPr="00441BF2" w:rsidDel="00470990">
                <w:rPr>
                  <w:rFonts w:ascii="Times New Roman" w:eastAsiaTheme="minorEastAsia" w:hAnsi="Times New Roman" w:cs="Times New Roman"/>
                  <w:lang w:val="es-ES_tradnl"/>
                </w:rPr>
                <w:delText>.</w:delText>
              </w:r>
            </w:del>
          </w:p>
        </w:tc>
      </w:tr>
    </w:tbl>
    <w:p w14:paraId="2749259F" w14:textId="77777777" w:rsidR="009C28C7" w:rsidRPr="00441BF2" w:rsidRDefault="009C28C7" w:rsidP="00264352">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86"/>
        <w:gridCol w:w="6342"/>
      </w:tblGrid>
      <w:tr w:rsidR="00470990" w:rsidRPr="00441BF2" w14:paraId="1602AE7E" w14:textId="77777777" w:rsidTr="0092684C">
        <w:trPr>
          <w:ins w:id="501" w:author="Alex" w:date="2015-07-20T15:26:00Z"/>
        </w:trPr>
        <w:tc>
          <w:tcPr>
            <w:tcW w:w="8978" w:type="dxa"/>
            <w:gridSpan w:val="2"/>
            <w:shd w:val="clear" w:color="auto" w:fill="000000" w:themeFill="text1"/>
          </w:tcPr>
          <w:p w14:paraId="6AA9FAAD" w14:textId="77777777" w:rsidR="00470990" w:rsidRPr="00441BF2" w:rsidRDefault="00470990" w:rsidP="0092684C">
            <w:pPr>
              <w:jc w:val="center"/>
              <w:rPr>
                <w:ins w:id="502" w:author="Alex" w:date="2015-07-20T15:26:00Z"/>
                <w:rFonts w:ascii="Times New Roman" w:hAnsi="Times New Roman" w:cs="Times New Roman"/>
                <w:b/>
                <w:color w:val="FFFFFF" w:themeColor="background1"/>
                <w:lang w:val="es-ES_tradnl"/>
              </w:rPr>
            </w:pPr>
            <w:ins w:id="503" w:author="Alex" w:date="2015-07-20T15:26:00Z">
              <w:r w:rsidRPr="00441BF2">
                <w:rPr>
                  <w:rFonts w:ascii="Times New Roman" w:hAnsi="Times New Roman" w:cs="Times New Roman"/>
                  <w:b/>
                  <w:color w:val="FFFFFF" w:themeColor="background1"/>
                  <w:lang w:val="es-ES_tradnl"/>
                </w:rPr>
                <w:t>Destacado</w:t>
              </w:r>
            </w:ins>
          </w:p>
        </w:tc>
      </w:tr>
      <w:tr w:rsidR="00470990" w:rsidRPr="00441BF2" w14:paraId="2452E20B" w14:textId="77777777" w:rsidTr="0092684C">
        <w:trPr>
          <w:ins w:id="504" w:author="Alex" w:date="2015-07-20T15:26:00Z"/>
        </w:trPr>
        <w:tc>
          <w:tcPr>
            <w:tcW w:w="2518" w:type="dxa"/>
          </w:tcPr>
          <w:p w14:paraId="7FECE3F9" w14:textId="77777777" w:rsidR="00470990" w:rsidRPr="00441BF2" w:rsidRDefault="00470990" w:rsidP="0092684C">
            <w:pPr>
              <w:rPr>
                <w:ins w:id="505" w:author="Alex" w:date="2015-07-20T15:26:00Z"/>
                <w:rFonts w:ascii="Times New Roman" w:hAnsi="Times New Roman" w:cs="Times New Roman"/>
                <w:b/>
                <w:lang w:val="es-ES_tradnl"/>
              </w:rPr>
            </w:pPr>
            <w:ins w:id="506" w:author="Alex" w:date="2015-07-20T15:26:00Z">
              <w:r w:rsidRPr="00441BF2">
                <w:rPr>
                  <w:rFonts w:ascii="Times New Roman" w:hAnsi="Times New Roman" w:cs="Times New Roman"/>
                  <w:b/>
                  <w:lang w:val="es-ES_tradnl"/>
                </w:rPr>
                <w:t>Título</w:t>
              </w:r>
            </w:ins>
          </w:p>
        </w:tc>
        <w:tc>
          <w:tcPr>
            <w:tcW w:w="6460" w:type="dxa"/>
          </w:tcPr>
          <w:p w14:paraId="3DF2BD3F" w14:textId="77777777" w:rsidR="00470990" w:rsidRPr="00441BF2" w:rsidRDefault="00470990" w:rsidP="0092684C">
            <w:pPr>
              <w:jc w:val="center"/>
              <w:rPr>
                <w:ins w:id="507" w:author="Alex" w:date="2015-07-20T15:26:00Z"/>
                <w:rFonts w:ascii="Times New Roman" w:hAnsi="Times New Roman" w:cs="Times New Roman"/>
                <w:b/>
                <w:lang w:val="es-ES_tradnl"/>
              </w:rPr>
            </w:pPr>
            <w:ins w:id="508" w:author="Alex" w:date="2015-07-20T15:26:00Z">
              <w:r w:rsidRPr="00441BF2">
                <w:rPr>
                  <w:rFonts w:ascii="Times New Roman" w:hAnsi="Times New Roman" w:cs="Times New Roman"/>
                  <w:b/>
                  <w:lang w:val="es-ES_tradnl"/>
                </w:rPr>
                <w:t>Dominio</w:t>
              </w:r>
              <w:r>
                <w:rPr>
                  <w:rFonts w:ascii="Times New Roman" w:hAnsi="Times New Roman" w:cs="Times New Roman"/>
                  <w:b/>
                  <w:lang w:val="es-ES_tradnl"/>
                </w:rPr>
                <w:t>,</w:t>
              </w:r>
              <w:r w:rsidRPr="00441BF2">
                <w:rPr>
                  <w:rFonts w:ascii="Times New Roman" w:hAnsi="Times New Roman" w:cs="Times New Roman"/>
                  <w:b/>
                  <w:lang w:val="es-ES_tradnl"/>
                </w:rPr>
                <w:t xml:space="preserve"> </w:t>
              </w:r>
              <w:proofErr w:type="spellStart"/>
              <w:r w:rsidRPr="00441BF2">
                <w:rPr>
                  <w:rFonts w:ascii="Times New Roman" w:hAnsi="Times New Roman" w:cs="Times New Roman"/>
                  <w:b/>
                  <w:lang w:val="es-ES_tradnl"/>
                </w:rPr>
                <w:t>codominio</w:t>
              </w:r>
              <w:proofErr w:type="spellEnd"/>
              <w:r w:rsidRPr="00441BF2">
                <w:rPr>
                  <w:rFonts w:ascii="Times New Roman" w:hAnsi="Times New Roman" w:cs="Times New Roman"/>
                  <w:b/>
                  <w:lang w:val="es-ES_tradnl"/>
                </w:rPr>
                <w:t xml:space="preserve"> y rango de una función </w:t>
              </w:r>
            </w:ins>
          </w:p>
        </w:tc>
      </w:tr>
      <w:tr w:rsidR="00470990" w:rsidRPr="00441BF2" w14:paraId="6A295E61" w14:textId="77777777" w:rsidTr="0092684C">
        <w:trPr>
          <w:ins w:id="509" w:author="Alex" w:date="2015-07-20T15:26:00Z"/>
        </w:trPr>
        <w:tc>
          <w:tcPr>
            <w:tcW w:w="2518" w:type="dxa"/>
          </w:tcPr>
          <w:p w14:paraId="1AB696C4" w14:textId="77777777" w:rsidR="00470990" w:rsidRPr="00441BF2" w:rsidRDefault="00470990" w:rsidP="0092684C">
            <w:pPr>
              <w:rPr>
                <w:ins w:id="510" w:author="Alex" w:date="2015-07-20T15:26:00Z"/>
                <w:rFonts w:ascii="Times New Roman" w:hAnsi="Times New Roman" w:cs="Times New Roman"/>
                <w:lang w:val="es-ES_tradnl"/>
              </w:rPr>
            </w:pPr>
            <w:ins w:id="511" w:author="Alex" w:date="2015-07-20T15:26:00Z">
              <w:r w:rsidRPr="00441BF2">
                <w:rPr>
                  <w:rFonts w:ascii="Times New Roman" w:hAnsi="Times New Roman" w:cs="Times New Roman"/>
                  <w:b/>
                  <w:lang w:val="es-ES_tradnl"/>
                </w:rPr>
                <w:t>Contenido</w:t>
              </w:r>
            </w:ins>
          </w:p>
        </w:tc>
        <w:tc>
          <w:tcPr>
            <w:tcW w:w="6460" w:type="dxa"/>
          </w:tcPr>
          <w:p w14:paraId="69C29DB7" w14:textId="1C70CB92" w:rsidR="00470990" w:rsidRPr="00441BF2" w:rsidRDefault="00470990">
            <w:pPr>
              <w:rPr>
                <w:ins w:id="512" w:author="Alex" w:date="2015-07-20T15:26:00Z"/>
                <w:rFonts w:ascii="Times New Roman" w:hAnsi="Times New Roman" w:cs="Times New Roman"/>
                <w:lang w:val="es-ES_tradnl"/>
              </w:rPr>
            </w:pPr>
            <w:ins w:id="513" w:author="Alex" w:date="2015-07-20T15:27:00Z">
              <w:r>
                <w:rPr>
                  <w:rFonts w:ascii="Times New Roman" w:hAnsi="Times New Roman" w:cs="Times New Roman"/>
                  <w:lang w:val="es-ES_tradnl"/>
                </w:rPr>
                <w:t>El</w:t>
              </w:r>
            </w:ins>
            <w:ins w:id="514" w:author="Alex" w:date="2015-07-20T15:26:00Z">
              <w:r w:rsidRPr="00441BF2">
                <w:rPr>
                  <w:rFonts w:ascii="Times New Roman" w:hAnsi="Times New Roman" w:cs="Times New Roman"/>
                  <w:lang w:val="es-ES_tradnl"/>
                </w:rPr>
                <w:t xml:space="preserve"> </w:t>
              </w:r>
              <w:proofErr w:type="spellStart"/>
              <w:r w:rsidRPr="00441BF2">
                <w:rPr>
                  <w:rFonts w:ascii="Times New Roman" w:hAnsi="Times New Roman" w:cs="Times New Roman"/>
                  <w:i/>
                  <w:lang w:val="es-ES_tradnl"/>
                </w:rPr>
                <w:t>codominio</w:t>
              </w:r>
              <w:proofErr w:type="spellEnd"/>
              <w:r w:rsidRPr="00441BF2">
                <w:rPr>
                  <w:rFonts w:ascii="Times New Roman" w:hAnsi="Times New Roman" w:cs="Times New Roman"/>
                  <w:lang w:val="es-ES_tradnl"/>
                </w:rPr>
                <w:t xml:space="preserve"> de una función contiene los elementos del conjunto de llegada en la representación conjuntista, o en la segunda columna de la representación tabular, o en el eje </w:t>
              </w:r>
              <w:r w:rsidRPr="00441BF2">
                <w:rPr>
                  <w:rFonts w:ascii="Times New Roman" w:hAnsi="Times New Roman" w:cs="Times New Roman"/>
                  <w:i/>
                  <w:lang w:val="es-ES_tradnl"/>
                </w:rPr>
                <w:t>Y</w:t>
              </w:r>
              <w:r w:rsidRPr="00441BF2">
                <w:rPr>
                  <w:rFonts w:ascii="Times New Roman" w:hAnsi="Times New Roman" w:cs="Times New Roman"/>
                  <w:lang w:val="es-ES_tradnl"/>
                </w:rPr>
                <w:t xml:space="preserve"> de la representación gráfica  </w:t>
              </w:r>
              <w:proofErr w:type="spellStart"/>
              <w:r w:rsidRPr="00441BF2">
                <w:rPr>
                  <w:rFonts w:ascii="Times New Roman" w:hAnsi="Times New Roman" w:cs="Times New Roman"/>
                  <w:lang w:val="es-ES_tradnl"/>
                </w:rPr>
                <w:t>cartesiana</w:t>
              </w:r>
            </w:ins>
            <w:proofErr w:type="gramStart"/>
            <w:ins w:id="515" w:author="Alex" w:date="2015-07-20T15:27:00Z">
              <w:r>
                <w:rPr>
                  <w:rFonts w:ascii="Times New Roman" w:hAnsi="Times New Roman" w:cs="Times New Roman"/>
                  <w:lang w:val="es-ES_tradnl"/>
                </w:rPr>
                <w:t>,</w:t>
              </w:r>
            </w:ins>
            <w:ins w:id="516" w:author="Alex" w:date="2015-07-20T15:26:00Z">
              <w:r w:rsidRPr="00441BF2">
                <w:rPr>
                  <w:rFonts w:ascii="Times New Roman" w:hAnsi="Times New Roman" w:cs="Times New Roman"/>
                  <w:lang w:val="es-ES_tradnl"/>
                </w:rPr>
                <w:t>a</w:t>
              </w:r>
              <w:proofErr w:type="spellEnd"/>
              <w:proofErr w:type="gramEnd"/>
              <w:r w:rsidRPr="00441BF2">
                <w:rPr>
                  <w:rFonts w:ascii="Times New Roman" w:hAnsi="Times New Roman" w:cs="Times New Roman"/>
                  <w:lang w:val="es-ES_tradnl"/>
                </w:rPr>
                <w:t xml:space="preserve"> lo largo de la exposición</w:t>
              </w:r>
              <w:r>
                <w:rPr>
                  <w:rFonts w:ascii="Times New Roman" w:hAnsi="Times New Roman" w:cs="Times New Roman"/>
                  <w:lang w:val="es-ES_tradnl"/>
                </w:rPr>
                <w:t>,</w:t>
              </w:r>
              <w:r w:rsidRPr="00441BF2">
                <w:rPr>
                  <w:rFonts w:ascii="Times New Roman" w:hAnsi="Times New Roman" w:cs="Times New Roman"/>
                  <w:lang w:val="es-ES_tradnl"/>
                </w:rPr>
                <w:t xml:space="preserve"> se ha identificado con los colores </w:t>
              </w:r>
              <w:r>
                <w:rPr>
                  <w:rFonts w:ascii="Times New Roman" w:hAnsi="Times New Roman" w:cs="Times New Roman"/>
                  <w:lang w:val="es-ES_tradnl"/>
                </w:rPr>
                <w:t>de</w:t>
              </w:r>
              <w:r w:rsidRPr="00441BF2">
                <w:rPr>
                  <w:rFonts w:ascii="Times New Roman" w:hAnsi="Times New Roman" w:cs="Times New Roman"/>
                  <w:lang w:val="es-ES_tradnl"/>
                </w:rPr>
                <w:t xml:space="preserve"> los puntos en el rango o imagen como </w:t>
              </w:r>
              <m:oMath>
                <m:r>
                  <w:rPr>
                    <w:rFonts w:ascii="Cambria Math" w:eastAsiaTheme="minorEastAsia" w:hAnsi="Cambria Math" w:cs="Times New Roman"/>
                    <w:color w:val="F79646" w:themeColor="accent6"/>
                    <w:lang w:val="es-ES_tradnl"/>
                  </w:rPr>
                  <m:t>P</m:t>
                </m:r>
                <m:r>
                  <m:rPr>
                    <m:sty m:val="p"/>
                  </m:rPr>
                  <w:rPr>
                    <w:rFonts w:ascii="Cambria Math" w:eastAsiaTheme="minorEastAsia" w:hAnsi="Cambria Math" w:cs="Times New Roman"/>
                    <w:lang w:val="es-ES_tradnl"/>
                  </w:rPr>
                  <m:t>=</m:t>
                </m:r>
                <m:d>
                  <m:dPr>
                    <m:ctrlPr>
                      <w:rPr>
                        <w:rFonts w:ascii="Cambria Math" w:eastAsiaTheme="minorEastAsia" w:hAnsi="Cambria Math" w:cs="Times New Roman"/>
                        <w:i/>
                        <w:lang w:val="es-ES_tradnl"/>
                      </w:rPr>
                    </m:ctrlPr>
                  </m:dPr>
                  <m:e>
                    <m:r>
                      <w:rPr>
                        <w:rFonts w:ascii="Cambria Math" w:eastAsiaTheme="minorEastAsia" w:hAnsi="Cambria Math" w:cs="Times New Roman"/>
                        <w:color w:val="FF0000"/>
                        <w:lang w:val="es-ES_tradnl"/>
                      </w:rPr>
                      <m:t>x</m:t>
                    </m:r>
                    <m:r>
                      <w:rPr>
                        <w:rFonts w:ascii="Cambria Math" w:eastAsiaTheme="minorEastAsia" w:hAnsi="Cambria Math" w:cs="Times New Roman"/>
                        <w:lang w:val="es-ES_tradnl"/>
                      </w:rPr>
                      <m:t>,</m:t>
                    </m:r>
                    <m:r>
                      <w:rPr>
                        <w:rFonts w:ascii="Cambria Math" w:eastAsiaTheme="minorEastAsia" w:hAnsi="Cambria Math" w:cs="Times New Roman"/>
                        <w:color w:val="0070C0"/>
                        <w:lang w:val="es-ES_tradnl"/>
                      </w:rPr>
                      <m:t>y</m:t>
                    </m:r>
                  </m:e>
                </m:d>
              </m:oMath>
              <w:r w:rsidRPr="00441BF2">
                <w:rPr>
                  <w:rFonts w:ascii="Times New Roman" w:eastAsiaTheme="minorEastAsia" w:hAnsi="Times New Roman" w:cs="Times New Roman"/>
                  <w:lang w:val="es-ES_tradnl"/>
                </w:rPr>
                <w:t>.</w:t>
              </w:r>
            </w:ins>
          </w:p>
        </w:tc>
      </w:tr>
    </w:tbl>
    <w:p w14:paraId="3C3511B7" w14:textId="77777777" w:rsidR="009C28C7" w:rsidRDefault="009C28C7" w:rsidP="00264352">
      <w:pPr>
        <w:spacing w:after="0"/>
        <w:rPr>
          <w:ins w:id="517" w:author="Alex" w:date="2015-07-20T15:26:00Z"/>
          <w:rFonts w:ascii="Times New Roman" w:hAnsi="Times New Roman" w:cs="Times New Roman"/>
        </w:rPr>
      </w:pPr>
    </w:p>
    <w:p w14:paraId="0DF6D78B" w14:textId="77777777" w:rsidR="00470990" w:rsidRDefault="00470990" w:rsidP="00264352">
      <w:pPr>
        <w:spacing w:after="0"/>
        <w:rPr>
          <w:ins w:id="518" w:author="Alex" w:date="2015-07-20T15:26:00Z"/>
          <w:rFonts w:ascii="Times New Roman" w:hAnsi="Times New Roman" w:cs="Times New Roman"/>
        </w:rPr>
      </w:pPr>
    </w:p>
    <w:p w14:paraId="51B79E8D" w14:textId="77777777" w:rsidR="00470990" w:rsidRPr="00441BF2" w:rsidRDefault="00470990" w:rsidP="00264352">
      <w:pPr>
        <w:spacing w:after="0"/>
        <w:rPr>
          <w:rFonts w:ascii="Times New Roman" w:hAnsi="Times New Roman" w:cs="Times New Roman"/>
        </w:rPr>
      </w:pPr>
    </w:p>
    <w:p w14:paraId="6500EA68" w14:textId="31CC4229" w:rsidR="00C968B4" w:rsidRPr="00441BF2" w:rsidRDefault="00D16783" w:rsidP="00C968B4">
      <w:pPr>
        <w:spacing w:after="0"/>
        <w:rPr>
          <w:rFonts w:ascii="Times New Roman" w:hAnsi="Times New Roman" w:cs="Times New Roman"/>
          <w:b/>
        </w:rPr>
      </w:pPr>
      <w:r w:rsidRPr="00441BF2">
        <w:rPr>
          <w:rFonts w:ascii="Times New Roman" w:hAnsi="Times New Roman" w:cs="Times New Roman"/>
          <w:highlight w:val="yellow"/>
        </w:rPr>
        <w:t xml:space="preserve"> </w:t>
      </w:r>
      <w:r w:rsidR="00C968B4" w:rsidRPr="00441BF2">
        <w:rPr>
          <w:rFonts w:ascii="Times New Roman" w:hAnsi="Times New Roman" w:cs="Times New Roman"/>
          <w:highlight w:val="yellow"/>
        </w:rPr>
        <w:t>[SECCIÓN 2]</w:t>
      </w:r>
      <w:r w:rsidR="00C968B4" w:rsidRPr="00441BF2">
        <w:rPr>
          <w:rFonts w:ascii="Times New Roman" w:hAnsi="Times New Roman" w:cs="Times New Roman"/>
        </w:rPr>
        <w:t xml:space="preserve"> </w:t>
      </w:r>
      <w:r w:rsidR="00C968B4" w:rsidRPr="00441BF2">
        <w:rPr>
          <w:rFonts w:ascii="Times New Roman" w:hAnsi="Times New Roman" w:cs="Times New Roman"/>
          <w:b/>
        </w:rPr>
        <w:t>1.4 Consolidación</w:t>
      </w:r>
    </w:p>
    <w:p w14:paraId="447B1148" w14:textId="18428360" w:rsidR="003115DD" w:rsidRPr="00441BF2" w:rsidRDefault="009C28C7" w:rsidP="00C968B4">
      <w:pPr>
        <w:spacing w:after="0"/>
        <w:rPr>
          <w:rFonts w:ascii="Times New Roman" w:hAnsi="Times New Roman" w:cs="Times New Roman"/>
          <w:b/>
        </w:rPr>
      </w:pPr>
      <w:r w:rsidRPr="00441BF2">
        <w:br/>
      </w:r>
      <w:r w:rsidRPr="00FA5082">
        <w:rPr>
          <w:rFonts w:ascii="Arial" w:hAnsi="Arial" w:cs="Arial"/>
          <w:sz w:val="21"/>
          <w:szCs w:val="21"/>
          <w:shd w:val="clear" w:color="auto" w:fill="FFFFFF"/>
        </w:rPr>
        <w:t>Actividades para consolidar lo que has aprendido en esta sección.</w:t>
      </w:r>
    </w:p>
    <w:p w14:paraId="4052D98A" w14:textId="77777777" w:rsidR="003115DD" w:rsidRPr="00441BF2" w:rsidRDefault="003115DD"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71"/>
        <w:gridCol w:w="6357"/>
      </w:tblGrid>
      <w:tr w:rsidR="003A7909" w:rsidRPr="00441BF2" w14:paraId="21C6ABF5" w14:textId="77777777" w:rsidTr="00C770BA">
        <w:tc>
          <w:tcPr>
            <w:tcW w:w="9033" w:type="dxa"/>
            <w:gridSpan w:val="2"/>
            <w:shd w:val="clear" w:color="auto" w:fill="000000" w:themeFill="text1"/>
          </w:tcPr>
          <w:p w14:paraId="2A15CF83" w14:textId="77777777" w:rsidR="003A7909" w:rsidRPr="00441BF2" w:rsidRDefault="003A7909" w:rsidP="00C770BA">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3A7909" w:rsidRPr="00441BF2" w14:paraId="37283D0F" w14:textId="77777777" w:rsidTr="00C770BA">
        <w:tc>
          <w:tcPr>
            <w:tcW w:w="2518" w:type="dxa"/>
          </w:tcPr>
          <w:p w14:paraId="5DBFA7E6" w14:textId="77777777" w:rsidR="003A7909" w:rsidRPr="00441BF2" w:rsidRDefault="003A7909" w:rsidP="00C770B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1C9910DA" w14:textId="545854B3" w:rsidR="003A7909" w:rsidRPr="00441BF2" w:rsidRDefault="00015750" w:rsidP="00015750">
            <w:pPr>
              <w:pStyle w:val="Recursos"/>
              <w:ind w:left="0"/>
              <w:rPr>
                <w:lang w:val="es-ES_tradnl"/>
              </w:rPr>
            </w:pPr>
            <w:r w:rsidRPr="00441BF2">
              <w:rPr>
                <w:lang w:val="es-ES_tradnl"/>
              </w:rPr>
              <w:t>MA_10_01_CO_REC6</w:t>
            </w:r>
            <w:r w:rsidR="00FD1058" w:rsidRPr="00441BF2">
              <w:rPr>
                <w:lang w:val="es-ES_tradnl"/>
              </w:rPr>
              <w:t>0</w:t>
            </w:r>
          </w:p>
        </w:tc>
      </w:tr>
      <w:tr w:rsidR="003A7909" w:rsidRPr="00441BF2" w14:paraId="4F6CABE4" w14:textId="77777777" w:rsidTr="00C770BA">
        <w:tc>
          <w:tcPr>
            <w:tcW w:w="2518" w:type="dxa"/>
          </w:tcPr>
          <w:p w14:paraId="1DBB3554" w14:textId="77777777" w:rsidR="003A7909" w:rsidRPr="00441BF2" w:rsidRDefault="003A7909" w:rsidP="00C770BA">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31F998EE" w14:textId="5E080672" w:rsidR="003A7909" w:rsidRPr="00441BF2" w:rsidRDefault="003377DA" w:rsidP="00C770BA">
            <w:pPr>
              <w:rPr>
                <w:rFonts w:ascii="Times New Roman" w:hAnsi="Times New Roman" w:cs="Times New Roman"/>
                <w:color w:val="000000"/>
                <w:lang w:val="es-ES_tradnl"/>
              </w:rPr>
            </w:pPr>
            <w:r>
              <w:rPr>
                <w:rFonts w:ascii="Times New Roman" w:hAnsi="Times New Roman" w:cs="Times New Roman"/>
                <w:color w:val="000000"/>
                <w:lang w:val="es-ES_tradnl"/>
              </w:rPr>
              <w:t xml:space="preserve">Refuerza tu aprendizaje: </w:t>
            </w:r>
            <w:r w:rsidR="00D731EA">
              <w:rPr>
                <w:rFonts w:ascii="Times New Roman" w:hAnsi="Times New Roman" w:cs="Times New Roman"/>
                <w:color w:val="000000"/>
                <w:lang w:val="es-ES_tradnl"/>
              </w:rPr>
              <w:t>La r</w:t>
            </w:r>
            <w:r w:rsidR="003A7909" w:rsidRPr="00441BF2">
              <w:rPr>
                <w:rFonts w:ascii="Times New Roman" w:hAnsi="Times New Roman" w:cs="Times New Roman"/>
                <w:color w:val="000000"/>
                <w:lang w:val="es-ES_tradnl"/>
              </w:rPr>
              <w:t>epresentación de funciones</w:t>
            </w:r>
          </w:p>
        </w:tc>
      </w:tr>
      <w:tr w:rsidR="003A7909" w:rsidRPr="00441BF2" w14:paraId="539774B3" w14:textId="77777777" w:rsidTr="00C770BA">
        <w:tc>
          <w:tcPr>
            <w:tcW w:w="2518" w:type="dxa"/>
          </w:tcPr>
          <w:p w14:paraId="170B23F8" w14:textId="77777777" w:rsidR="003A7909" w:rsidRPr="00441BF2" w:rsidRDefault="003A7909" w:rsidP="00C770B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216FA847" w14:textId="2C99818F" w:rsidR="004905C0" w:rsidRPr="00441BF2" w:rsidRDefault="003A7909" w:rsidP="00D16664">
            <w:pPr>
              <w:rPr>
                <w:rFonts w:ascii="Times New Roman" w:hAnsi="Times New Roman" w:cs="Times New Roman"/>
                <w:color w:val="000000"/>
                <w:lang w:val="es-ES_tradnl"/>
              </w:rPr>
            </w:pPr>
            <w:r w:rsidRPr="00441BF2">
              <w:rPr>
                <w:rFonts w:ascii="Times New Roman" w:hAnsi="Times New Roman" w:cs="Times New Roman"/>
                <w:color w:val="000000"/>
                <w:lang w:val="es-ES_tradnl"/>
              </w:rPr>
              <w:t>Agrupar diferentes tipos de repres</w:t>
            </w:r>
            <w:r w:rsidR="00D16664" w:rsidRPr="00441BF2">
              <w:rPr>
                <w:rFonts w:ascii="Times New Roman" w:hAnsi="Times New Roman" w:cs="Times New Roman"/>
                <w:color w:val="000000"/>
                <w:lang w:val="es-ES_tradnl"/>
              </w:rPr>
              <w:t>entación para la misma función</w:t>
            </w:r>
          </w:p>
        </w:tc>
      </w:tr>
    </w:tbl>
    <w:p w14:paraId="383E34E6" w14:textId="4E073881" w:rsidR="00D25582" w:rsidRPr="00441BF2" w:rsidRDefault="00D25582" w:rsidP="00081745">
      <w:pPr>
        <w:spacing w:after="0"/>
        <w:rPr>
          <w:rFonts w:ascii="Times New Roman" w:hAnsi="Times New Roman" w:cs="Times New Roman"/>
          <w:highlight w:val="yellow"/>
        </w:rPr>
      </w:pPr>
      <w:r w:rsidRPr="00441BF2">
        <w:rPr>
          <w:rFonts w:ascii="Times New Roman" w:hAnsi="Times New Roman" w:cs="Times New Roman"/>
          <w:highlight w:val="yellow"/>
        </w:rPr>
        <w:br/>
      </w:r>
    </w:p>
    <w:p w14:paraId="060F976A" w14:textId="77777777" w:rsidR="00D25582" w:rsidRPr="00441BF2" w:rsidRDefault="00D25582">
      <w:pPr>
        <w:rPr>
          <w:rFonts w:ascii="Times New Roman" w:hAnsi="Times New Roman" w:cs="Times New Roman"/>
          <w:highlight w:val="yellow"/>
        </w:rPr>
      </w:pPr>
      <w:r w:rsidRPr="00441BF2">
        <w:rPr>
          <w:rFonts w:ascii="Times New Roman" w:hAnsi="Times New Roman" w:cs="Times New Roman"/>
          <w:highlight w:val="yellow"/>
        </w:rPr>
        <w:br w:type="page"/>
      </w:r>
    </w:p>
    <w:p w14:paraId="5923D09F" w14:textId="77777777" w:rsidR="005B35C1" w:rsidRPr="00441BF2" w:rsidRDefault="005B35C1" w:rsidP="00081745">
      <w:pPr>
        <w:spacing w:after="0"/>
        <w:rPr>
          <w:rFonts w:ascii="Times New Roman" w:hAnsi="Times New Roman" w:cs="Times New Roman"/>
          <w:highlight w:val="yellow"/>
        </w:rPr>
      </w:pPr>
    </w:p>
    <w:p w14:paraId="04970FB3" w14:textId="5B8FBC1A" w:rsidR="005D1738" w:rsidRPr="00441BF2" w:rsidRDefault="00F23646" w:rsidP="005D1738">
      <w:pPr>
        <w:spacing w:after="0"/>
        <w:rPr>
          <w:rFonts w:ascii="Times New Roman" w:hAnsi="Times New Roman" w:cs="Times New Roman"/>
          <w:b/>
        </w:rPr>
      </w:pPr>
      <w:r w:rsidRPr="00441BF2">
        <w:rPr>
          <w:rFonts w:ascii="Times New Roman" w:hAnsi="Times New Roman" w:cs="Times New Roman"/>
          <w:highlight w:val="yellow"/>
        </w:rPr>
        <w:t>[SECCIÓN 1]</w:t>
      </w:r>
      <w:r w:rsidR="00616DBC" w:rsidRPr="00441BF2">
        <w:rPr>
          <w:rFonts w:ascii="Times New Roman" w:hAnsi="Times New Roman" w:cs="Times New Roman"/>
        </w:rPr>
        <w:t xml:space="preserve"> </w:t>
      </w:r>
      <w:r w:rsidR="006A1381" w:rsidRPr="00441BF2">
        <w:rPr>
          <w:rFonts w:ascii="Times New Roman" w:hAnsi="Times New Roman" w:cs="Times New Roman"/>
          <w:b/>
        </w:rPr>
        <w:t>2</w:t>
      </w:r>
      <w:r w:rsidRPr="00441BF2">
        <w:rPr>
          <w:rFonts w:ascii="Times New Roman" w:hAnsi="Times New Roman" w:cs="Times New Roman"/>
          <w:b/>
        </w:rPr>
        <w:t xml:space="preserve"> </w:t>
      </w:r>
      <w:del w:id="519" w:author="Alex" w:date="2015-08-08T19:29:00Z">
        <w:r w:rsidR="003377DA" w:rsidDel="001A3B4E">
          <w:rPr>
            <w:rFonts w:ascii="Times New Roman" w:hAnsi="Times New Roman" w:cs="Times New Roman"/>
            <w:b/>
          </w:rPr>
          <w:delText>L</w:delText>
        </w:r>
        <w:r w:rsidR="00D827AC" w:rsidDel="001A3B4E">
          <w:rPr>
            <w:rFonts w:ascii="Times New Roman" w:hAnsi="Times New Roman" w:cs="Times New Roman"/>
            <w:b/>
          </w:rPr>
          <w:delText>a c</w:delText>
        </w:r>
        <w:r w:rsidR="00D827AC" w:rsidRPr="00441BF2" w:rsidDel="001A3B4E">
          <w:rPr>
            <w:rFonts w:ascii="Times New Roman" w:hAnsi="Times New Roman" w:cs="Times New Roman"/>
            <w:b/>
          </w:rPr>
          <w:delText xml:space="preserve">lasificación </w:delText>
        </w:r>
        <w:r w:rsidR="00454FEF" w:rsidRPr="00441BF2" w:rsidDel="001A3B4E">
          <w:rPr>
            <w:rFonts w:ascii="Times New Roman" w:hAnsi="Times New Roman" w:cs="Times New Roman"/>
            <w:b/>
          </w:rPr>
          <w:delText>del tipo de</w:delText>
        </w:r>
        <w:r w:rsidR="00C968B4" w:rsidRPr="00441BF2" w:rsidDel="001A3B4E">
          <w:rPr>
            <w:rFonts w:ascii="Times New Roman" w:hAnsi="Times New Roman" w:cs="Times New Roman"/>
            <w:b/>
          </w:rPr>
          <w:delText xml:space="preserve"> funciones</w:delText>
        </w:r>
        <w:r w:rsidR="007508CB" w:rsidRPr="00441BF2" w:rsidDel="001A3B4E">
          <w:rPr>
            <w:rFonts w:ascii="Times New Roman" w:hAnsi="Times New Roman" w:cs="Times New Roman"/>
            <w:b/>
          </w:rPr>
          <w:delText xml:space="preserve"> según su saturación</w:delText>
        </w:r>
        <w:r w:rsidR="004A667F" w:rsidRPr="00441BF2" w:rsidDel="001A3B4E">
          <w:rPr>
            <w:rFonts w:ascii="Times New Roman" w:hAnsi="Times New Roman" w:cs="Times New Roman"/>
            <w:b/>
          </w:rPr>
          <w:delText xml:space="preserve"> y tránsito</w:delText>
        </w:r>
      </w:del>
      <w:ins w:id="520" w:author="Alex" w:date="2015-08-08T19:29:00Z">
        <w:r w:rsidR="001A3B4E">
          <w:rPr>
            <w:rFonts w:ascii="Times New Roman" w:hAnsi="Times New Roman" w:cs="Times New Roman"/>
            <w:b/>
          </w:rPr>
          <w:t>Propiedades de las funciones</w:t>
        </w:r>
      </w:ins>
    </w:p>
    <w:p w14:paraId="6FD23129" w14:textId="77777777" w:rsidR="0018587B" w:rsidRPr="00441BF2" w:rsidRDefault="0018587B" w:rsidP="005D1738">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83"/>
        <w:gridCol w:w="6345"/>
      </w:tblGrid>
      <w:tr w:rsidR="00C710F9" w:rsidRPr="00441BF2" w14:paraId="6C861CAA" w14:textId="77777777" w:rsidTr="00C710F9">
        <w:tc>
          <w:tcPr>
            <w:tcW w:w="8978" w:type="dxa"/>
            <w:gridSpan w:val="2"/>
            <w:shd w:val="clear" w:color="auto" w:fill="000000" w:themeFill="text1"/>
          </w:tcPr>
          <w:p w14:paraId="4A8F0A2C" w14:textId="77777777" w:rsidR="00C710F9" w:rsidRPr="00441BF2" w:rsidRDefault="00C710F9" w:rsidP="00C710F9">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Recuerda</w:t>
            </w:r>
          </w:p>
        </w:tc>
      </w:tr>
      <w:tr w:rsidR="00C710F9" w:rsidRPr="00441BF2" w14:paraId="745E6EB8" w14:textId="77777777" w:rsidTr="00C710F9">
        <w:tc>
          <w:tcPr>
            <w:tcW w:w="2518" w:type="dxa"/>
          </w:tcPr>
          <w:p w14:paraId="70068810" w14:textId="77777777" w:rsidR="00C710F9" w:rsidRPr="00441BF2" w:rsidRDefault="00C710F9" w:rsidP="00C710F9">
            <w:pPr>
              <w:rPr>
                <w:rFonts w:ascii="Times New Roman" w:hAnsi="Times New Roman" w:cs="Times New Roman"/>
                <w:b/>
                <w:lang w:val="es-ES_tradnl"/>
              </w:rPr>
            </w:pPr>
            <w:r w:rsidRPr="00441BF2">
              <w:rPr>
                <w:rFonts w:ascii="Times New Roman" w:hAnsi="Times New Roman" w:cs="Times New Roman"/>
                <w:b/>
                <w:lang w:val="es-ES_tradnl"/>
              </w:rPr>
              <w:t>Contenido</w:t>
            </w:r>
          </w:p>
        </w:tc>
        <w:tc>
          <w:tcPr>
            <w:tcW w:w="6460" w:type="dxa"/>
          </w:tcPr>
          <w:p w14:paraId="4B8D3151" w14:textId="77777777" w:rsidR="00470990" w:rsidRDefault="00C925DE">
            <w:pPr>
              <w:jc w:val="both"/>
              <w:rPr>
                <w:ins w:id="521" w:author="Alex" w:date="2015-07-20T15:32:00Z"/>
                <w:rFonts w:ascii="Times New Roman" w:hAnsi="Times New Roman" w:cs="Times New Roman"/>
                <w:lang w:val="es-ES_tradnl"/>
              </w:rPr>
            </w:pPr>
            <w:r w:rsidRPr="00441BF2">
              <w:rPr>
                <w:rFonts w:ascii="Times New Roman" w:hAnsi="Times New Roman" w:cs="Times New Roman"/>
                <w:lang w:val="es-ES_tradnl"/>
              </w:rPr>
              <w:t xml:space="preserve">Una </w:t>
            </w:r>
            <w:r w:rsidRPr="00441BF2">
              <w:rPr>
                <w:rFonts w:ascii="Times New Roman" w:hAnsi="Times New Roman" w:cs="Times New Roman"/>
                <w:i/>
                <w:lang w:val="es-ES_tradnl"/>
              </w:rPr>
              <w:t>función</w:t>
            </w:r>
            <w:r w:rsidRPr="00441BF2">
              <w:rPr>
                <w:rFonts w:ascii="Times New Roman" w:hAnsi="Times New Roman" w:cs="Times New Roman"/>
                <w:lang w:val="es-ES_tradnl"/>
              </w:rPr>
              <w:t xml:space="preserve"> es una relación </w:t>
            </w:r>
            <w:del w:id="522" w:author="Alex" w:date="2015-07-20T15:28:00Z">
              <w:r w:rsidRPr="00441BF2" w:rsidDel="00470990">
                <w:rPr>
                  <w:rFonts w:ascii="Times New Roman" w:hAnsi="Times New Roman" w:cs="Times New Roman"/>
                  <w:lang w:val="es-ES_tradnl"/>
                </w:rPr>
                <w:delText xml:space="preserve">que </w:delText>
              </w:r>
              <w:r w:rsidR="001D6943" w:rsidRPr="00441BF2" w:rsidDel="00470990">
                <w:rPr>
                  <w:rFonts w:ascii="Times New Roman" w:hAnsi="Times New Roman" w:cs="Times New Roman"/>
                  <w:lang w:val="es-ES_tradnl"/>
                </w:rPr>
                <w:delText>captura la</w:delText>
              </w:r>
              <w:r w:rsidR="00BE156B" w:rsidRPr="00441BF2" w:rsidDel="00470990">
                <w:rPr>
                  <w:rFonts w:ascii="Times New Roman" w:hAnsi="Times New Roman" w:cs="Times New Roman"/>
                  <w:lang w:val="es-ES_tradnl"/>
                </w:rPr>
                <w:delText xml:space="preserve"> </w:delText>
              </w:r>
              <w:r w:rsidR="001D6943" w:rsidRPr="00441BF2" w:rsidDel="00470990">
                <w:rPr>
                  <w:rFonts w:ascii="Times New Roman" w:hAnsi="Times New Roman" w:cs="Times New Roman"/>
                  <w:lang w:val="es-ES_tradnl"/>
                </w:rPr>
                <w:delText xml:space="preserve">correspondencia </w:delText>
              </w:r>
            </w:del>
            <w:r w:rsidR="001D6943" w:rsidRPr="00441BF2">
              <w:rPr>
                <w:rFonts w:ascii="Times New Roman" w:hAnsi="Times New Roman" w:cs="Times New Roman"/>
                <w:lang w:val="es-ES_tradnl"/>
              </w:rPr>
              <w:t xml:space="preserve">entre dos conjuntos, el </w:t>
            </w:r>
            <w:r w:rsidR="001D6943" w:rsidRPr="00441BF2">
              <w:rPr>
                <w:rFonts w:ascii="Times New Roman" w:hAnsi="Times New Roman" w:cs="Times New Roman"/>
                <w:i/>
                <w:lang w:val="es-ES_tradnl"/>
              </w:rPr>
              <w:t>dominio</w:t>
            </w:r>
            <w:r w:rsidR="001D6943" w:rsidRPr="00441BF2">
              <w:rPr>
                <w:rFonts w:ascii="Times New Roman" w:hAnsi="Times New Roman" w:cs="Times New Roman"/>
                <w:lang w:val="es-ES_tradnl"/>
              </w:rPr>
              <w:t xml:space="preserve"> y </w:t>
            </w:r>
            <w:proofErr w:type="spellStart"/>
            <w:r w:rsidR="001D6943" w:rsidRPr="00441BF2">
              <w:rPr>
                <w:rFonts w:ascii="Times New Roman" w:hAnsi="Times New Roman" w:cs="Times New Roman"/>
                <w:i/>
                <w:lang w:val="es-ES_tradnl"/>
              </w:rPr>
              <w:t>codominio</w:t>
            </w:r>
            <w:proofErr w:type="spellEnd"/>
            <w:del w:id="523" w:author="Alex" w:date="2015-07-20T15:29:00Z">
              <w:r w:rsidR="001D6943" w:rsidRPr="00441BF2" w:rsidDel="00470990">
                <w:rPr>
                  <w:rFonts w:ascii="Times New Roman" w:hAnsi="Times New Roman" w:cs="Times New Roman"/>
                  <w:lang w:val="es-ES_tradnl"/>
                </w:rPr>
                <w:delText xml:space="preserve"> de la función</w:delText>
              </w:r>
            </w:del>
            <w:r w:rsidR="001D6943" w:rsidRPr="00441BF2">
              <w:rPr>
                <w:rFonts w:ascii="Times New Roman" w:hAnsi="Times New Roman" w:cs="Times New Roman"/>
                <w:lang w:val="es-ES_tradnl"/>
              </w:rPr>
              <w:t xml:space="preserve">, de manera que a cada elemento del dominio le corresponde un único elemento en el </w:t>
            </w:r>
            <w:proofErr w:type="spellStart"/>
            <w:r w:rsidR="001D6943" w:rsidRPr="00441BF2">
              <w:rPr>
                <w:rFonts w:ascii="Times New Roman" w:hAnsi="Times New Roman" w:cs="Times New Roman"/>
                <w:lang w:val="es-ES_tradnl"/>
              </w:rPr>
              <w:t>codominio</w:t>
            </w:r>
            <w:proofErr w:type="spellEnd"/>
            <w:r w:rsidR="001D6943" w:rsidRPr="00441BF2">
              <w:rPr>
                <w:rFonts w:ascii="Times New Roman" w:hAnsi="Times New Roman" w:cs="Times New Roman"/>
                <w:lang w:val="es-ES_tradnl"/>
              </w:rPr>
              <w:t xml:space="preserve">. El conjunto de todas las imágenes del dominio en el </w:t>
            </w:r>
            <w:proofErr w:type="spellStart"/>
            <w:r w:rsidR="001D6943" w:rsidRPr="00441BF2">
              <w:rPr>
                <w:rFonts w:ascii="Times New Roman" w:hAnsi="Times New Roman" w:cs="Times New Roman"/>
                <w:lang w:val="es-ES_tradnl"/>
              </w:rPr>
              <w:t>codominio</w:t>
            </w:r>
            <w:proofErr w:type="spellEnd"/>
            <w:r w:rsidR="001D6943" w:rsidRPr="00441BF2">
              <w:rPr>
                <w:rFonts w:ascii="Times New Roman" w:hAnsi="Times New Roman" w:cs="Times New Roman"/>
                <w:lang w:val="es-ES_tradnl"/>
              </w:rPr>
              <w:t xml:space="preserve"> se llama </w:t>
            </w:r>
            <w:r w:rsidR="001D6943" w:rsidRPr="00441BF2">
              <w:rPr>
                <w:rFonts w:ascii="Times New Roman" w:hAnsi="Times New Roman" w:cs="Times New Roman"/>
                <w:i/>
                <w:lang w:val="es-ES_tradnl"/>
              </w:rPr>
              <w:t>rango</w:t>
            </w:r>
            <w:r w:rsidR="001D6943" w:rsidRPr="00441BF2">
              <w:rPr>
                <w:rFonts w:ascii="Times New Roman" w:hAnsi="Times New Roman" w:cs="Times New Roman"/>
                <w:lang w:val="es-ES_tradnl"/>
              </w:rPr>
              <w:t xml:space="preserve"> o </w:t>
            </w:r>
            <w:r w:rsidR="001D6943" w:rsidRPr="00441BF2">
              <w:rPr>
                <w:rFonts w:ascii="Times New Roman" w:hAnsi="Times New Roman" w:cs="Times New Roman"/>
                <w:i/>
                <w:lang w:val="es-ES_tradnl"/>
              </w:rPr>
              <w:t>imagen</w:t>
            </w:r>
            <w:r w:rsidR="001D6943" w:rsidRPr="00441BF2">
              <w:rPr>
                <w:rFonts w:ascii="Times New Roman" w:hAnsi="Times New Roman" w:cs="Times New Roman"/>
                <w:lang w:val="es-ES_tradnl"/>
              </w:rPr>
              <w:t xml:space="preserve"> de la función</w:t>
            </w:r>
            <w:r w:rsidR="00BE156B" w:rsidRPr="00441BF2">
              <w:rPr>
                <w:rFonts w:ascii="Times New Roman" w:hAnsi="Times New Roman" w:cs="Times New Roman"/>
                <w:lang w:val="es-ES_tradnl"/>
              </w:rPr>
              <w:t xml:space="preserve"> que se representa,</w:t>
            </w:r>
            <w:ins w:id="524" w:author="Alex" w:date="2015-07-20T15:31:00Z">
              <w:r w:rsidR="00470990">
                <w:rPr>
                  <w:rFonts w:ascii="Times New Roman" w:hAnsi="Times New Roman" w:cs="Times New Roman"/>
                  <w:lang w:val="es-ES_tradnl"/>
                </w:rPr>
                <w:t xml:space="preserve"> esta representaci</w:t>
              </w:r>
            </w:ins>
            <w:ins w:id="525" w:author="Alex" w:date="2015-07-20T15:32:00Z">
              <w:r w:rsidR="00470990">
                <w:rPr>
                  <w:rFonts w:ascii="Times New Roman" w:hAnsi="Times New Roman" w:cs="Times New Roman"/>
                  <w:lang w:val="es-ES_tradnl"/>
                </w:rPr>
                <w:t>ón puede ser:</w:t>
              </w:r>
            </w:ins>
          </w:p>
          <w:p w14:paraId="330C9F55" w14:textId="58598F59" w:rsidR="00470990" w:rsidRDefault="00BE156B">
            <w:pPr>
              <w:pStyle w:val="Prrafodelista"/>
              <w:numPr>
                <w:ilvl w:val="0"/>
                <w:numId w:val="43"/>
              </w:numPr>
              <w:jc w:val="both"/>
              <w:rPr>
                <w:ins w:id="526" w:author="Alex" w:date="2015-07-20T15:32:00Z"/>
                <w:rFonts w:ascii="Times New Roman" w:hAnsi="Times New Roman" w:cs="Times New Roman"/>
                <w:lang w:val="es-ES_tradnl"/>
              </w:rPr>
              <w:pPrChange w:id="527" w:author="Alex" w:date="2015-07-20T15:32:00Z">
                <w:pPr>
                  <w:jc w:val="both"/>
                </w:pPr>
              </w:pPrChange>
            </w:pPr>
            <w:del w:id="528" w:author="Alex" w:date="2015-07-20T15:31:00Z">
              <w:r w:rsidRPr="00470990" w:rsidDel="00470990">
                <w:rPr>
                  <w:rFonts w:ascii="Times New Roman" w:hAnsi="Times New Roman" w:cs="Times New Roman"/>
                  <w:rPrChange w:id="529" w:author="Alex" w:date="2015-07-20T15:32:00Z">
                    <w:rPr/>
                  </w:rPrChange>
                </w:rPr>
                <w:delText xml:space="preserve"> </w:delText>
              </w:r>
            </w:del>
            <w:del w:id="530" w:author="Alex" w:date="2015-07-20T15:32:00Z">
              <w:r w:rsidRPr="00470990" w:rsidDel="00470990">
                <w:rPr>
                  <w:rFonts w:ascii="Times New Roman" w:hAnsi="Times New Roman" w:cs="Times New Roman"/>
                  <w:rPrChange w:id="531" w:author="Alex" w:date="2015-07-20T15:32:00Z">
                    <w:rPr/>
                  </w:rPrChange>
                </w:rPr>
                <w:delText xml:space="preserve">bien sea </w:delText>
              </w:r>
              <w:r w:rsidR="00DF685E" w:rsidRPr="00470990" w:rsidDel="00470990">
                <w:rPr>
                  <w:rFonts w:ascii="Times New Roman" w:hAnsi="Times New Roman" w:cs="Times New Roman"/>
                  <w:rPrChange w:id="532" w:author="Alex" w:date="2015-07-20T15:32:00Z">
                    <w:rPr/>
                  </w:rPrChange>
                </w:rPr>
                <w:delText>en form</w:delText>
              </w:r>
              <w:r w:rsidRPr="00470990" w:rsidDel="00470990">
                <w:rPr>
                  <w:rFonts w:ascii="Times New Roman" w:hAnsi="Times New Roman" w:cs="Times New Roman"/>
                  <w:rPrChange w:id="533" w:author="Alex" w:date="2015-07-20T15:32:00Z">
                    <w:rPr/>
                  </w:rPrChange>
                </w:rPr>
                <w:delText xml:space="preserve">a </w:delText>
              </w:r>
              <w:r w:rsidRPr="00470990" w:rsidDel="00470990">
                <w:rPr>
                  <w:rFonts w:ascii="Times New Roman" w:hAnsi="Times New Roman" w:cs="Times New Roman"/>
                  <w:i/>
                  <w:rPrChange w:id="534" w:author="Alex" w:date="2015-07-20T15:32:00Z">
                    <w:rPr>
                      <w:i/>
                    </w:rPr>
                  </w:rPrChange>
                </w:rPr>
                <w:delText>c</w:delText>
              </w:r>
            </w:del>
            <w:ins w:id="535" w:author="Alex" w:date="2015-07-20T15:32:00Z">
              <w:r w:rsidR="00470990">
                <w:rPr>
                  <w:rFonts w:ascii="Times New Roman" w:hAnsi="Times New Roman" w:cs="Times New Roman"/>
                  <w:i/>
                  <w:lang w:val="es-ES_tradnl"/>
                </w:rPr>
                <w:t>C</w:t>
              </w:r>
            </w:ins>
            <w:proofErr w:type="spellStart"/>
            <w:r w:rsidRPr="00470990">
              <w:rPr>
                <w:rFonts w:ascii="Times New Roman" w:hAnsi="Times New Roman" w:cs="Times New Roman"/>
                <w:i/>
                <w:rPrChange w:id="536" w:author="Alex" w:date="2015-07-20T15:32:00Z">
                  <w:rPr>
                    <w:i/>
                  </w:rPr>
                </w:rPrChange>
              </w:rPr>
              <w:t>onjuntista</w:t>
            </w:r>
            <w:proofErr w:type="spellEnd"/>
            <w:r w:rsidRPr="00470990">
              <w:rPr>
                <w:rFonts w:ascii="Times New Roman" w:hAnsi="Times New Roman" w:cs="Times New Roman"/>
                <w:rPrChange w:id="537" w:author="Alex" w:date="2015-07-20T15:32:00Z">
                  <w:rPr/>
                </w:rPrChange>
              </w:rPr>
              <w:t xml:space="preserve"> mediante flechas del dominio al </w:t>
            </w:r>
            <w:proofErr w:type="spellStart"/>
            <w:r w:rsidRPr="00470990">
              <w:rPr>
                <w:rFonts w:ascii="Times New Roman" w:hAnsi="Times New Roman" w:cs="Times New Roman"/>
                <w:rPrChange w:id="538" w:author="Alex" w:date="2015-07-20T15:32:00Z">
                  <w:rPr/>
                </w:rPrChange>
              </w:rPr>
              <w:t>codominio</w:t>
            </w:r>
            <w:proofErr w:type="spellEnd"/>
            <w:del w:id="539" w:author="Alex" w:date="2015-07-20T15:32:00Z">
              <w:r w:rsidRPr="00470990" w:rsidDel="00470990">
                <w:rPr>
                  <w:rFonts w:ascii="Times New Roman" w:hAnsi="Times New Roman" w:cs="Times New Roman"/>
                  <w:rPrChange w:id="540" w:author="Alex" w:date="2015-07-20T15:32:00Z">
                    <w:rPr/>
                  </w:rPrChange>
                </w:rPr>
                <w:delText>,</w:delText>
              </w:r>
            </w:del>
          </w:p>
          <w:p w14:paraId="0B215F10" w14:textId="6D1BA36D" w:rsidR="00470990" w:rsidRDefault="00BE156B">
            <w:pPr>
              <w:pStyle w:val="Prrafodelista"/>
              <w:numPr>
                <w:ilvl w:val="0"/>
                <w:numId w:val="43"/>
              </w:numPr>
              <w:jc w:val="both"/>
              <w:rPr>
                <w:ins w:id="541" w:author="Alex" w:date="2015-07-20T15:32:00Z"/>
                <w:rFonts w:ascii="Times New Roman" w:hAnsi="Times New Roman" w:cs="Times New Roman"/>
                <w:lang w:val="es-ES_tradnl"/>
              </w:rPr>
              <w:pPrChange w:id="542" w:author="Alex" w:date="2015-07-20T15:32:00Z">
                <w:pPr>
                  <w:jc w:val="both"/>
                </w:pPr>
              </w:pPrChange>
            </w:pPr>
            <w:del w:id="543" w:author="Alex" w:date="2015-07-20T15:32:00Z">
              <w:r w:rsidRPr="00470990" w:rsidDel="00470990">
                <w:rPr>
                  <w:rFonts w:ascii="Times New Roman" w:hAnsi="Times New Roman" w:cs="Times New Roman"/>
                  <w:rPrChange w:id="544" w:author="Alex" w:date="2015-07-20T15:32:00Z">
                    <w:rPr/>
                  </w:rPrChange>
                </w:rPr>
                <w:delText xml:space="preserve"> de manera </w:delText>
              </w:r>
              <w:r w:rsidRPr="00470990" w:rsidDel="00470990">
                <w:rPr>
                  <w:rFonts w:ascii="Times New Roman" w:hAnsi="Times New Roman" w:cs="Times New Roman"/>
                  <w:i/>
                  <w:rPrChange w:id="545" w:author="Alex" w:date="2015-07-20T15:32:00Z">
                    <w:rPr>
                      <w:i/>
                    </w:rPr>
                  </w:rPrChange>
                </w:rPr>
                <w:delText>t</w:delText>
              </w:r>
            </w:del>
            <w:ins w:id="546" w:author="Alex" w:date="2015-07-20T15:32:00Z">
              <w:r w:rsidR="00470990">
                <w:rPr>
                  <w:rFonts w:ascii="Times New Roman" w:hAnsi="Times New Roman" w:cs="Times New Roman"/>
                  <w:i/>
                  <w:lang w:val="es-ES_tradnl"/>
                </w:rPr>
                <w:t>T</w:t>
              </w:r>
            </w:ins>
            <w:proofErr w:type="spellStart"/>
            <w:r w:rsidRPr="00470990">
              <w:rPr>
                <w:rFonts w:ascii="Times New Roman" w:hAnsi="Times New Roman" w:cs="Times New Roman"/>
                <w:i/>
                <w:rPrChange w:id="547" w:author="Alex" w:date="2015-07-20T15:32:00Z">
                  <w:rPr>
                    <w:i/>
                  </w:rPr>
                </w:rPrChange>
              </w:rPr>
              <w:t>abular</w:t>
            </w:r>
            <w:proofErr w:type="spellEnd"/>
            <w:r w:rsidRPr="00470990">
              <w:rPr>
                <w:rFonts w:ascii="Times New Roman" w:hAnsi="Times New Roman" w:cs="Times New Roman"/>
                <w:rPrChange w:id="548" w:author="Alex" w:date="2015-07-20T15:32:00Z">
                  <w:rPr/>
                </w:rPrChange>
              </w:rPr>
              <w:t xml:space="preserve"> como puntos en un sistema de coordenadas</w:t>
            </w:r>
          </w:p>
          <w:p w14:paraId="64A7AB7A" w14:textId="7028ED11" w:rsidR="00470990" w:rsidRPr="00470990" w:rsidRDefault="00BE156B">
            <w:pPr>
              <w:pStyle w:val="Prrafodelista"/>
              <w:numPr>
                <w:ilvl w:val="0"/>
                <w:numId w:val="43"/>
              </w:numPr>
              <w:jc w:val="both"/>
              <w:rPr>
                <w:ins w:id="549" w:author="Alex" w:date="2015-07-20T15:33:00Z"/>
                <w:rFonts w:ascii="Times New Roman" w:hAnsi="Times New Roman" w:cs="Times New Roman"/>
                <w:lang w:val="es-ES_tradnl"/>
                <w:rPrChange w:id="550" w:author="Alex" w:date="2015-07-20T15:33:00Z">
                  <w:rPr>
                    <w:ins w:id="551" w:author="Alex" w:date="2015-07-20T15:33:00Z"/>
                    <w:rFonts w:ascii="Times New Roman" w:hAnsi="Times New Roman" w:cs="Times New Roman"/>
                    <w:i/>
                    <w:lang w:val="es-ES_tradnl"/>
                  </w:rPr>
                </w:rPrChange>
              </w:rPr>
              <w:pPrChange w:id="552" w:author="Alex" w:date="2015-07-20T15:33:00Z">
                <w:pPr>
                  <w:jc w:val="both"/>
                </w:pPr>
              </w:pPrChange>
            </w:pPr>
            <w:del w:id="553" w:author="Alex" w:date="2015-07-20T15:32:00Z">
              <w:r w:rsidRPr="00470990" w:rsidDel="00470990">
                <w:rPr>
                  <w:rFonts w:ascii="Times New Roman" w:hAnsi="Times New Roman" w:cs="Times New Roman"/>
                  <w:rPrChange w:id="554" w:author="Alex" w:date="2015-07-20T15:32:00Z">
                    <w:rPr/>
                  </w:rPrChange>
                </w:rPr>
                <w:delText xml:space="preserve">, como </w:delText>
              </w:r>
            </w:del>
            <w:del w:id="555" w:author="Alex" w:date="2015-07-20T15:33:00Z">
              <w:r w:rsidRPr="00470990" w:rsidDel="00470990">
                <w:rPr>
                  <w:rFonts w:ascii="Times New Roman" w:hAnsi="Times New Roman" w:cs="Times New Roman"/>
                  <w:i/>
                  <w:rPrChange w:id="556" w:author="Alex" w:date="2015-07-20T15:32:00Z">
                    <w:rPr>
                      <w:i/>
                    </w:rPr>
                  </w:rPrChange>
                </w:rPr>
                <w:delText>g</w:delText>
              </w:r>
            </w:del>
            <w:ins w:id="557" w:author="Alex" w:date="2015-07-20T15:33:00Z">
              <w:r w:rsidR="00470990">
                <w:rPr>
                  <w:rFonts w:ascii="Times New Roman" w:hAnsi="Times New Roman" w:cs="Times New Roman"/>
                  <w:i/>
                  <w:lang w:val="es-ES_tradnl"/>
                </w:rPr>
                <w:t>G</w:t>
              </w:r>
            </w:ins>
            <w:proofErr w:type="spellStart"/>
            <w:r w:rsidRPr="00470990">
              <w:rPr>
                <w:rFonts w:ascii="Times New Roman" w:hAnsi="Times New Roman" w:cs="Times New Roman"/>
                <w:i/>
                <w:rPrChange w:id="558" w:author="Alex" w:date="2015-07-20T15:32:00Z">
                  <w:rPr>
                    <w:i/>
                  </w:rPr>
                </w:rPrChange>
              </w:rPr>
              <w:t>ráfica</w:t>
            </w:r>
            <w:proofErr w:type="spellEnd"/>
            <w:r w:rsidRPr="00470990">
              <w:rPr>
                <w:rFonts w:ascii="Times New Roman" w:hAnsi="Times New Roman" w:cs="Times New Roman"/>
                <w:rPrChange w:id="559" w:author="Alex" w:date="2015-07-20T15:32:00Z">
                  <w:rPr/>
                </w:rPrChange>
              </w:rPr>
              <w:t xml:space="preserve"> en el plano cartesiano</w:t>
            </w:r>
            <w:ins w:id="560" w:author="Alex" w:date="2015-07-20T15:33:00Z">
              <w:r w:rsidR="00470990">
                <w:rPr>
                  <w:rFonts w:ascii="Times New Roman" w:hAnsi="Times New Roman" w:cs="Times New Roman"/>
                  <w:lang w:val="es-ES_tradnl"/>
                </w:rPr>
                <w:t>.</w:t>
              </w:r>
            </w:ins>
            <w:r w:rsidRPr="00470990">
              <w:rPr>
                <w:rFonts w:ascii="Times New Roman" w:hAnsi="Times New Roman" w:cs="Times New Roman"/>
                <w:rPrChange w:id="561" w:author="Alex" w:date="2015-07-20T15:32:00Z">
                  <w:rPr/>
                </w:rPrChange>
              </w:rPr>
              <w:t xml:space="preserve"> </w:t>
            </w:r>
            <w:del w:id="562" w:author="Alex" w:date="2015-07-20T15:33:00Z">
              <w:r w:rsidRPr="00470990" w:rsidDel="00470990">
                <w:rPr>
                  <w:rFonts w:ascii="Times New Roman" w:hAnsi="Times New Roman" w:cs="Times New Roman"/>
                  <w:rPrChange w:id="563" w:author="Alex" w:date="2015-07-20T15:32:00Z">
                    <w:rPr/>
                  </w:rPrChange>
                </w:rPr>
                <w:delText xml:space="preserve">o bien como una </w:delText>
              </w:r>
              <w:r w:rsidRPr="00470990" w:rsidDel="00470990">
                <w:rPr>
                  <w:rFonts w:ascii="Times New Roman" w:hAnsi="Times New Roman" w:cs="Times New Roman"/>
                  <w:i/>
                  <w:rPrChange w:id="564" w:author="Alex" w:date="2015-07-20T15:32:00Z">
                    <w:rPr>
                      <w:i/>
                    </w:rPr>
                  </w:rPrChange>
                </w:rPr>
                <w:delText>e</w:delText>
              </w:r>
            </w:del>
          </w:p>
          <w:p w14:paraId="459EB3A4" w14:textId="7BC28302" w:rsidR="00C710F9" w:rsidRPr="00470990" w:rsidRDefault="00470990">
            <w:pPr>
              <w:pStyle w:val="Prrafodelista"/>
              <w:numPr>
                <w:ilvl w:val="0"/>
                <w:numId w:val="43"/>
              </w:numPr>
              <w:jc w:val="both"/>
              <w:rPr>
                <w:rFonts w:ascii="Times New Roman" w:hAnsi="Times New Roman" w:cs="Times New Roman"/>
                <w:lang w:val="es-ES_tradnl"/>
                <w:rPrChange w:id="565" w:author="Alex" w:date="2015-07-20T15:32:00Z">
                  <w:rPr>
                    <w:lang w:val="es-ES_tradnl"/>
                  </w:rPr>
                </w:rPrChange>
              </w:rPr>
              <w:pPrChange w:id="566" w:author="Alex" w:date="2015-07-20T15:33:00Z">
                <w:pPr>
                  <w:jc w:val="both"/>
                </w:pPr>
              </w:pPrChange>
            </w:pPr>
            <w:ins w:id="567" w:author="Alex" w:date="2015-07-20T15:33:00Z">
              <w:r>
                <w:rPr>
                  <w:rFonts w:ascii="Times New Roman" w:hAnsi="Times New Roman" w:cs="Times New Roman"/>
                  <w:lang w:val="es-ES_tradnl"/>
                </w:rPr>
                <w:t>E</w:t>
              </w:r>
            </w:ins>
            <w:proofErr w:type="spellStart"/>
            <w:r w:rsidR="00BE156B" w:rsidRPr="00470990">
              <w:rPr>
                <w:rFonts w:ascii="Times New Roman" w:hAnsi="Times New Roman" w:cs="Times New Roman"/>
                <w:i/>
                <w:rPrChange w:id="568" w:author="Alex" w:date="2015-07-20T15:32:00Z">
                  <w:rPr>
                    <w:i/>
                  </w:rPr>
                </w:rPrChange>
              </w:rPr>
              <w:t>cuación</w:t>
            </w:r>
            <w:proofErr w:type="spellEnd"/>
            <w:r w:rsidR="00BE156B" w:rsidRPr="00470990">
              <w:rPr>
                <w:rFonts w:ascii="Times New Roman" w:hAnsi="Times New Roman" w:cs="Times New Roman"/>
                <w:rPrChange w:id="569" w:author="Alex" w:date="2015-07-20T15:32:00Z">
                  <w:rPr/>
                </w:rPrChange>
              </w:rPr>
              <w:t xml:space="preserve"> que indica la relación entre los elementos del dominio para obtener los del </w:t>
            </w:r>
            <w:proofErr w:type="spellStart"/>
            <w:r w:rsidR="00BE156B" w:rsidRPr="00470990">
              <w:rPr>
                <w:rFonts w:ascii="Times New Roman" w:hAnsi="Times New Roman" w:cs="Times New Roman"/>
                <w:rPrChange w:id="570" w:author="Alex" w:date="2015-07-20T15:32:00Z">
                  <w:rPr/>
                </w:rPrChange>
              </w:rPr>
              <w:t>codominio</w:t>
            </w:r>
            <w:proofErr w:type="spellEnd"/>
            <w:r w:rsidR="00BE156B" w:rsidRPr="00470990">
              <w:rPr>
                <w:rFonts w:ascii="Times New Roman" w:hAnsi="Times New Roman" w:cs="Times New Roman"/>
                <w:rPrChange w:id="571" w:author="Alex" w:date="2015-07-20T15:32:00Z">
                  <w:rPr/>
                </w:rPrChange>
              </w:rPr>
              <w:t xml:space="preserve">. </w:t>
            </w:r>
          </w:p>
        </w:tc>
      </w:tr>
    </w:tbl>
    <w:p w14:paraId="1748FF23" w14:textId="02A9D0CA" w:rsidR="00C710F9" w:rsidRPr="00441BF2" w:rsidRDefault="00C710F9" w:rsidP="005D1738">
      <w:pPr>
        <w:spacing w:after="0"/>
        <w:rPr>
          <w:rFonts w:ascii="Times New Roman" w:hAnsi="Times New Roman" w:cs="Times New Roman"/>
        </w:rPr>
      </w:pPr>
    </w:p>
    <w:p w14:paraId="336914D3" w14:textId="40380A20" w:rsidR="0018587B" w:rsidRPr="00441BF2" w:rsidRDefault="00BE156B" w:rsidP="00E9219B">
      <w:pPr>
        <w:spacing w:after="0"/>
        <w:jc w:val="both"/>
        <w:rPr>
          <w:rFonts w:ascii="Times New Roman" w:hAnsi="Times New Roman" w:cs="Times New Roman"/>
        </w:rPr>
      </w:pPr>
      <w:del w:id="572" w:author="Alex" w:date="2015-07-20T15:35:00Z">
        <w:r w:rsidRPr="00441BF2" w:rsidDel="00615116">
          <w:rPr>
            <w:rFonts w:ascii="Times New Roman" w:hAnsi="Times New Roman" w:cs="Times New Roman"/>
          </w:rPr>
          <w:delText xml:space="preserve">En cada una de las representaciones de la función, bien sea la conjuntista, la tabular, la gráfica o la analítica, </w:delText>
        </w:r>
        <w:r w:rsidR="007508CB" w:rsidRPr="00441BF2" w:rsidDel="00615116">
          <w:rPr>
            <w:rFonts w:ascii="Times New Roman" w:hAnsi="Times New Roman" w:cs="Times New Roman"/>
          </w:rPr>
          <w:delText xml:space="preserve">hay diferentes maneras en que, desde el dominio de la función, se </w:delText>
        </w:r>
        <w:r w:rsidR="007508CB" w:rsidRPr="00441BF2" w:rsidDel="00615116">
          <w:rPr>
            <w:rFonts w:ascii="Times New Roman" w:hAnsi="Times New Roman" w:cs="Times New Roman"/>
            <w:i/>
          </w:rPr>
          <w:delText>satura</w:delText>
        </w:r>
        <w:r w:rsidR="007508CB" w:rsidRPr="00441BF2" w:rsidDel="00615116">
          <w:rPr>
            <w:rFonts w:ascii="Times New Roman" w:hAnsi="Times New Roman" w:cs="Times New Roman"/>
          </w:rPr>
          <w:delText xml:space="preserve"> el codominio</w:delText>
        </w:r>
        <w:r w:rsidR="004A667F" w:rsidRPr="00441BF2" w:rsidDel="00615116">
          <w:rPr>
            <w:rFonts w:ascii="Times New Roman" w:hAnsi="Times New Roman" w:cs="Times New Roman"/>
          </w:rPr>
          <w:delText xml:space="preserve">. </w:delText>
        </w:r>
      </w:del>
      <w:r w:rsidR="004A667F" w:rsidRPr="00441BF2">
        <w:rPr>
          <w:rFonts w:ascii="Times New Roman" w:hAnsi="Times New Roman" w:cs="Times New Roman"/>
        </w:rPr>
        <w:t>Según la forma de saturación</w:t>
      </w:r>
      <w:del w:id="573" w:author="Alex" w:date="2015-07-20T15:35:00Z">
        <w:r w:rsidR="004A667F" w:rsidRPr="00441BF2" w:rsidDel="00615116">
          <w:rPr>
            <w:rFonts w:ascii="Times New Roman" w:hAnsi="Times New Roman" w:cs="Times New Roman"/>
          </w:rPr>
          <w:delText>,</w:delText>
        </w:r>
      </w:del>
      <w:r w:rsidR="004A667F" w:rsidRPr="00441BF2">
        <w:rPr>
          <w:rFonts w:ascii="Times New Roman" w:hAnsi="Times New Roman" w:cs="Times New Roman"/>
        </w:rPr>
        <w:t xml:space="preserve"> las funciones pueden ser </w:t>
      </w:r>
      <w:proofErr w:type="spellStart"/>
      <w:r w:rsidR="004A667F" w:rsidRPr="00441BF2">
        <w:rPr>
          <w:rFonts w:ascii="Times New Roman" w:hAnsi="Times New Roman" w:cs="Times New Roman"/>
        </w:rPr>
        <w:t>inyectiv</w:t>
      </w:r>
      <w:r w:rsidR="008C7919" w:rsidRPr="00441BF2">
        <w:rPr>
          <w:rFonts w:ascii="Times New Roman" w:hAnsi="Times New Roman" w:cs="Times New Roman"/>
        </w:rPr>
        <w:t>as</w:t>
      </w:r>
      <w:proofErr w:type="spellEnd"/>
      <w:r w:rsidR="008C7919" w:rsidRPr="00441BF2">
        <w:rPr>
          <w:rFonts w:ascii="Times New Roman" w:hAnsi="Times New Roman" w:cs="Times New Roman"/>
        </w:rPr>
        <w:t xml:space="preserve">, </w:t>
      </w:r>
      <w:proofErr w:type="spellStart"/>
      <w:r w:rsidR="008C7919" w:rsidRPr="00441BF2">
        <w:rPr>
          <w:rFonts w:ascii="Times New Roman" w:hAnsi="Times New Roman" w:cs="Times New Roman"/>
        </w:rPr>
        <w:t>sobreyectivas</w:t>
      </w:r>
      <w:proofErr w:type="spellEnd"/>
      <w:r w:rsidR="008C7919" w:rsidRPr="00441BF2">
        <w:rPr>
          <w:rFonts w:ascii="Times New Roman" w:hAnsi="Times New Roman" w:cs="Times New Roman"/>
        </w:rPr>
        <w:t xml:space="preserve"> o </w:t>
      </w:r>
      <w:proofErr w:type="spellStart"/>
      <w:r w:rsidR="008C7919" w:rsidRPr="00441BF2">
        <w:rPr>
          <w:rFonts w:ascii="Times New Roman" w:hAnsi="Times New Roman" w:cs="Times New Roman"/>
        </w:rPr>
        <w:t>biyectivas</w:t>
      </w:r>
      <w:proofErr w:type="spellEnd"/>
      <w:ins w:id="574" w:author="Alex" w:date="2015-07-20T15:35:00Z">
        <w:r w:rsidR="00615116">
          <w:rPr>
            <w:rFonts w:ascii="Times New Roman" w:hAnsi="Times New Roman" w:cs="Times New Roman"/>
          </w:rPr>
          <w:t xml:space="preserve">, entendiendo saturación como la forma en que el dominio a través de la función “llena” el </w:t>
        </w:r>
        <w:proofErr w:type="spellStart"/>
        <w:r w:rsidR="00615116">
          <w:rPr>
            <w:rFonts w:ascii="Times New Roman" w:hAnsi="Times New Roman" w:cs="Times New Roman"/>
          </w:rPr>
          <w:t>codominio</w:t>
        </w:r>
        <w:proofErr w:type="spellEnd"/>
        <w:r w:rsidR="00615116">
          <w:rPr>
            <w:rFonts w:ascii="Times New Roman" w:hAnsi="Times New Roman" w:cs="Times New Roman"/>
          </w:rPr>
          <w:t>.</w:t>
        </w:r>
      </w:ins>
      <w:del w:id="575" w:author="Alex" w:date="2015-07-20T15:35:00Z">
        <w:r w:rsidR="008C7919" w:rsidRPr="00441BF2" w:rsidDel="00615116">
          <w:rPr>
            <w:rFonts w:ascii="Times New Roman" w:hAnsi="Times New Roman" w:cs="Times New Roman"/>
          </w:rPr>
          <w:delText xml:space="preserve">. </w:delText>
        </w:r>
      </w:del>
    </w:p>
    <w:p w14:paraId="7B698138" w14:textId="77777777" w:rsidR="008C7919" w:rsidRPr="00441BF2" w:rsidRDefault="008C7919" w:rsidP="00E9219B">
      <w:pPr>
        <w:spacing w:after="0"/>
        <w:jc w:val="both"/>
        <w:rPr>
          <w:rFonts w:ascii="Times New Roman" w:hAnsi="Times New Roman" w:cs="Times New Roman"/>
        </w:rPr>
      </w:pPr>
    </w:p>
    <w:p w14:paraId="273467B9" w14:textId="0D4D3464" w:rsidR="008C7919" w:rsidDel="00470990" w:rsidRDefault="008C7919" w:rsidP="00E9219B">
      <w:pPr>
        <w:spacing w:after="0"/>
        <w:jc w:val="both"/>
        <w:rPr>
          <w:del w:id="576" w:author="Alex" w:date="2015-07-20T15:34:00Z"/>
          <w:rFonts w:ascii="Times New Roman" w:hAnsi="Times New Roman" w:cs="Times New Roman"/>
        </w:rPr>
      </w:pPr>
      <w:del w:id="577" w:author="Alex" w:date="2015-07-20T15:34:00Z">
        <w:r w:rsidRPr="00441BF2" w:rsidDel="00470990">
          <w:rPr>
            <w:rFonts w:ascii="Times New Roman" w:hAnsi="Times New Roman" w:cs="Times New Roman"/>
          </w:rPr>
          <w:delText>El reconocimiento de las formas de saturación de las funciones permite identificar si las flechas son unidireccionales o bidireccionales, de manera que se pueda ir y volver de un conjunto a otro, con lo cual será posible definir luego operaciones de composición entre las funciones.</w:delText>
        </w:r>
      </w:del>
    </w:p>
    <w:p w14:paraId="34031462" w14:textId="77777777" w:rsidR="000032D8" w:rsidRDefault="000032D8" w:rsidP="00E9219B">
      <w:pPr>
        <w:spacing w:after="0"/>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471"/>
        <w:gridCol w:w="6357"/>
      </w:tblGrid>
      <w:tr w:rsidR="00D4480A" w:rsidRPr="00F278F3" w14:paraId="1EC0442A" w14:textId="77777777" w:rsidTr="00D4480A">
        <w:tc>
          <w:tcPr>
            <w:tcW w:w="9033" w:type="dxa"/>
            <w:gridSpan w:val="2"/>
            <w:shd w:val="clear" w:color="auto" w:fill="000000" w:themeFill="text1"/>
          </w:tcPr>
          <w:p w14:paraId="48451EED" w14:textId="77777777" w:rsidR="00D4480A" w:rsidRPr="00D16783" w:rsidRDefault="00D4480A" w:rsidP="00D4480A">
            <w:pPr>
              <w:jc w:val="center"/>
              <w:rPr>
                <w:rFonts w:ascii="Times New Roman" w:hAnsi="Times New Roman" w:cs="Times New Roman"/>
                <w:b/>
                <w:color w:val="FFFFFF" w:themeColor="background1"/>
              </w:rPr>
            </w:pPr>
            <w:r w:rsidRPr="00970F7F">
              <w:rPr>
                <w:rFonts w:ascii="Times New Roman" w:hAnsi="Times New Roman" w:cs="Times New Roman"/>
                <w:b/>
                <w:color w:val="FFFFFF" w:themeColor="background1"/>
              </w:rPr>
              <w:t>Profundiza: recurso nuevo</w:t>
            </w:r>
          </w:p>
        </w:tc>
      </w:tr>
      <w:tr w:rsidR="00D4480A" w:rsidRPr="00D16783" w14:paraId="6DB6FFE5" w14:textId="77777777" w:rsidTr="00D4480A">
        <w:tc>
          <w:tcPr>
            <w:tcW w:w="2518" w:type="dxa"/>
          </w:tcPr>
          <w:p w14:paraId="5103BF78" w14:textId="77777777" w:rsidR="00D4480A" w:rsidRPr="00D16783" w:rsidRDefault="00D4480A" w:rsidP="00D4480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17D551FC" w14:textId="77777777" w:rsidR="00D4480A" w:rsidRPr="00D16783" w:rsidRDefault="00D4480A" w:rsidP="00D4480A">
            <w:pPr>
              <w:pStyle w:val="Recursos"/>
              <w:ind w:left="0"/>
            </w:pPr>
            <w:r>
              <w:t>MA_10_01_CO_REC70</w:t>
            </w:r>
          </w:p>
        </w:tc>
      </w:tr>
      <w:tr w:rsidR="00D4480A" w:rsidRPr="00D16783" w14:paraId="5A68AACB" w14:textId="77777777" w:rsidTr="00D4480A">
        <w:tc>
          <w:tcPr>
            <w:tcW w:w="2518" w:type="dxa"/>
          </w:tcPr>
          <w:p w14:paraId="2083DBBF" w14:textId="77777777" w:rsidR="00D4480A" w:rsidRPr="00D16783" w:rsidRDefault="00D4480A" w:rsidP="00D4480A">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7D91E30F" w14:textId="77777777" w:rsidR="00D4480A" w:rsidRDefault="00D4480A" w:rsidP="00D4480A">
            <w:pPr>
              <w:rPr>
                <w:rFonts w:ascii="Arial" w:hAnsi="Arial" w:cs="Arial"/>
                <w:sz w:val="18"/>
                <w:szCs w:val="18"/>
                <w:lang w:val="es-ES_tradnl"/>
              </w:rPr>
            </w:pPr>
            <w:r>
              <w:rPr>
                <w:rFonts w:ascii="Arial" w:hAnsi="Arial" w:cs="Arial"/>
                <w:sz w:val="18"/>
                <w:szCs w:val="18"/>
                <w:lang w:val="es-ES_tradnl"/>
              </w:rPr>
              <w:t>Clasificación de funciones</w:t>
            </w:r>
          </w:p>
          <w:p w14:paraId="60C0AAE3" w14:textId="77777777" w:rsidR="00D4480A" w:rsidRPr="00970F7F" w:rsidRDefault="00D4480A" w:rsidP="00D4480A">
            <w:pPr>
              <w:rPr>
                <w:rFonts w:ascii="Arial" w:hAnsi="Arial"/>
                <w:sz w:val="18"/>
                <w:szCs w:val="18"/>
                <w:lang w:val="es-CO"/>
              </w:rPr>
            </w:pPr>
          </w:p>
        </w:tc>
      </w:tr>
      <w:tr w:rsidR="00D4480A" w:rsidRPr="00D16783" w14:paraId="28F737FC" w14:textId="77777777" w:rsidTr="00D4480A">
        <w:tc>
          <w:tcPr>
            <w:tcW w:w="2518" w:type="dxa"/>
          </w:tcPr>
          <w:p w14:paraId="7C6D0FE6" w14:textId="77777777" w:rsidR="00D4480A" w:rsidRPr="00D16783" w:rsidRDefault="00D4480A" w:rsidP="00D4480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7F07E8CE" w14:textId="77777777" w:rsidR="00D4480A" w:rsidRPr="000719EE" w:rsidRDefault="00D4480A" w:rsidP="00D4480A">
            <w:pPr>
              <w:rPr>
                <w:rFonts w:ascii="Arial" w:hAnsi="Arial" w:cs="Arial"/>
                <w:sz w:val="18"/>
                <w:szCs w:val="18"/>
                <w:lang w:val="es-ES_tradnl"/>
              </w:rPr>
            </w:pPr>
            <w:r>
              <w:rPr>
                <w:rFonts w:ascii="Arial" w:hAnsi="Arial" w:cs="Arial"/>
                <w:sz w:val="18"/>
                <w:szCs w:val="18"/>
                <w:lang w:val="es-ES_tradnl"/>
              </w:rPr>
              <w:t>Interactivo que explica la clasificación de funciones según su saturación y tránsito</w:t>
            </w:r>
          </w:p>
          <w:p w14:paraId="6D7B2995" w14:textId="77777777" w:rsidR="00D4480A" w:rsidRPr="00970F7F" w:rsidRDefault="00D4480A" w:rsidP="00D4480A">
            <w:pPr>
              <w:rPr>
                <w:rFonts w:ascii="Arial" w:hAnsi="Arial"/>
                <w:sz w:val="18"/>
                <w:szCs w:val="18"/>
                <w:lang w:val="es-CO"/>
              </w:rPr>
            </w:pPr>
          </w:p>
        </w:tc>
      </w:tr>
    </w:tbl>
    <w:p w14:paraId="7531D2C2" w14:textId="77777777" w:rsidR="000032D8" w:rsidRDefault="000032D8" w:rsidP="00E9219B">
      <w:pPr>
        <w:spacing w:after="0"/>
        <w:jc w:val="both"/>
        <w:rPr>
          <w:rFonts w:ascii="Times New Roman" w:hAnsi="Times New Roman" w:cs="Times New Roman"/>
        </w:rPr>
      </w:pPr>
    </w:p>
    <w:p w14:paraId="779C9A36" w14:textId="77777777" w:rsidR="00844489" w:rsidRPr="00441BF2" w:rsidRDefault="00844489" w:rsidP="005D1738">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5"/>
        <w:gridCol w:w="6353"/>
      </w:tblGrid>
      <w:tr w:rsidR="00736591" w:rsidRPr="00441BF2" w14:paraId="546892BB" w14:textId="77777777" w:rsidTr="00736591">
        <w:tc>
          <w:tcPr>
            <w:tcW w:w="9033" w:type="dxa"/>
            <w:gridSpan w:val="2"/>
            <w:shd w:val="clear" w:color="auto" w:fill="000000" w:themeFill="text1"/>
          </w:tcPr>
          <w:p w14:paraId="67BCE34B" w14:textId="77777777" w:rsidR="00736591" w:rsidRPr="00441BF2" w:rsidRDefault="00736591" w:rsidP="00736591">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736591" w:rsidRPr="00441BF2" w14:paraId="1BD69E9B" w14:textId="77777777" w:rsidTr="00736591">
        <w:tc>
          <w:tcPr>
            <w:tcW w:w="2518" w:type="dxa"/>
          </w:tcPr>
          <w:p w14:paraId="4AD1EBA5" w14:textId="77777777" w:rsidR="00736591" w:rsidRPr="00441BF2" w:rsidRDefault="00736591" w:rsidP="00736591">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7249FF5E" w14:textId="6C2017EE" w:rsidR="00736591" w:rsidRPr="00441BF2" w:rsidRDefault="001336A2" w:rsidP="007F5B75">
            <w:pPr>
              <w:pStyle w:val="Recursos"/>
              <w:ind w:left="0"/>
              <w:rPr>
                <w:lang w:val="es-ES_tradnl"/>
              </w:rPr>
            </w:pPr>
            <w:r>
              <w:rPr>
                <w:lang w:val="es-ES_tradnl"/>
              </w:rPr>
              <w:t>MA_10_01_REC8</w:t>
            </w:r>
            <w:r w:rsidR="00FD1058" w:rsidRPr="00441BF2">
              <w:rPr>
                <w:lang w:val="es-ES_tradnl"/>
              </w:rPr>
              <w:t>0</w:t>
            </w:r>
          </w:p>
        </w:tc>
      </w:tr>
      <w:tr w:rsidR="00736591" w:rsidRPr="00441BF2" w14:paraId="627C25C0" w14:textId="77777777" w:rsidTr="00736591">
        <w:tc>
          <w:tcPr>
            <w:tcW w:w="2518" w:type="dxa"/>
          </w:tcPr>
          <w:p w14:paraId="138F51B0" w14:textId="77777777" w:rsidR="00736591" w:rsidRPr="00441BF2" w:rsidRDefault="00736591" w:rsidP="00736591">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7C3D9B4F" w14:textId="1C5D77F6" w:rsidR="00736591" w:rsidRPr="00441BF2" w:rsidRDefault="008A1770" w:rsidP="008A1770">
            <w:pPr>
              <w:rPr>
                <w:rFonts w:ascii="Times New Roman" w:hAnsi="Times New Roman" w:cs="Times New Roman"/>
                <w:color w:val="000000"/>
                <w:lang w:val="es-ES_tradnl"/>
              </w:rPr>
            </w:pPr>
            <w:r w:rsidRPr="00441BF2">
              <w:rPr>
                <w:rFonts w:ascii="Times New Roman" w:hAnsi="Times New Roman" w:cs="Times New Roman"/>
                <w:color w:val="000000"/>
                <w:lang w:val="es-ES_tradnl"/>
              </w:rPr>
              <w:t>Determina si una función es inyectiva</w:t>
            </w:r>
          </w:p>
        </w:tc>
      </w:tr>
      <w:tr w:rsidR="00736591" w:rsidRPr="00441BF2" w14:paraId="39493A99" w14:textId="77777777" w:rsidTr="00736591">
        <w:tc>
          <w:tcPr>
            <w:tcW w:w="2518" w:type="dxa"/>
          </w:tcPr>
          <w:p w14:paraId="4FC120EC" w14:textId="77777777" w:rsidR="00736591" w:rsidRPr="00441BF2" w:rsidRDefault="00736591" w:rsidP="00736591">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3F18E656" w14:textId="2CE6B8E7" w:rsidR="007430CB" w:rsidRPr="00441BF2" w:rsidRDefault="00736591" w:rsidP="00736591">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Determinar si una función es inyectiva, desde </w:t>
            </w:r>
            <w:r w:rsidR="00E33094" w:rsidRPr="00441BF2">
              <w:rPr>
                <w:rFonts w:ascii="Times New Roman" w:hAnsi="Times New Roman" w:cs="Times New Roman"/>
                <w:color w:val="000000"/>
                <w:lang w:val="es-ES_tradnl"/>
              </w:rPr>
              <w:t>las diferentes representaciones</w:t>
            </w:r>
          </w:p>
        </w:tc>
      </w:tr>
    </w:tbl>
    <w:p w14:paraId="0784D16C" w14:textId="77777777" w:rsidR="0069430D" w:rsidRPr="00441BF2" w:rsidRDefault="0069430D" w:rsidP="005D1738">
      <w:pPr>
        <w:spacing w:after="0"/>
        <w:rPr>
          <w:rFonts w:ascii="Times New Roman" w:hAnsi="Times New Roman" w:cs="Times New Roman"/>
          <w:b/>
        </w:rPr>
      </w:pPr>
    </w:p>
    <w:p w14:paraId="0C33EB88" w14:textId="77777777" w:rsidR="00E33094" w:rsidRPr="00441BF2" w:rsidRDefault="00E33094" w:rsidP="00736591">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1"/>
        <w:gridCol w:w="6357"/>
      </w:tblGrid>
      <w:tr w:rsidR="00E33094" w:rsidRPr="00441BF2" w14:paraId="4878F01E" w14:textId="77777777" w:rsidTr="004B37AF">
        <w:tc>
          <w:tcPr>
            <w:tcW w:w="9033" w:type="dxa"/>
            <w:gridSpan w:val="2"/>
            <w:shd w:val="clear" w:color="auto" w:fill="000000" w:themeFill="text1"/>
          </w:tcPr>
          <w:p w14:paraId="1D8D155A" w14:textId="77777777" w:rsidR="00E33094" w:rsidRPr="00441BF2" w:rsidRDefault="00E33094" w:rsidP="004B37AF">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E33094" w:rsidRPr="00441BF2" w14:paraId="6D551533" w14:textId="77777777" w:rsidTr="004B37AF">
        <w:tc>
          <w:tcPr>
            <w:tcW w:w="2518" w:type="dxa"/>
          </w:tcPr>
          <w:p w14:paraId="62A0813E" w14:textId="77777777" w:rsidR="00E33094" w:rsidRPr="00441BF2" w:rsidRDefault="00E33094" w:rsidP="004B37AF">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428B1944" w14:textId="02536CA1" w:rsidR="00E33094" w:rsidRPr="00441BF2" w:rsidRDefault="001336A2" w:rsidP="00E262D2">
            <w:pPr>
              <w:pStyle w:val="Recursos"/>
              <w:ind w:left="0"/>
              <w:rPr>
                <w:lang w:val="es-ES_tradnl"/>
              </w:rPr>
            </w:pPr>
            <w:r>
              <w:rPr>
                <w:lang w:val="es-ES_tradnl"/>
              </w:rPr>
              <w:t>MA_10_01_CO_REC9</w:t>
            </w:r>
            <w:r w:rsidR="00054B45" w:rsidRPr="00441BF2">
              <w:rPr>
                <w:lang w:val="es-ES_tradnl"/>
              </w:rPr>
              <w:t>0</w:t>
            </w:r>
          </w:p>
        </w:tc>
      </w:tr>
      <w:tr w:rsidR="00E33094" w:rsidRPr="00441BF2" w14:paraId="35E93569" w14:textId="77777777" w:rsidTr="004B37AF">
        <w:tc>
          <w:tcPr>
            <w:tcW w:w="2518" w:type="dxa"/>
          </w:tcPr>
          <w:p w14:paraId="741B3B03" w14:textId="77777777" w:rsidR="00E33094" w:rsidRPr="00441BF2" w:rsidRDefault="00E33094" w:rsidP="004B37AF">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53B3DB19" w14:textId="4F0F02A5" w:rsidR="00E33094" w:rsidRPr="00441BF2" w:rsidRDefault="00E33094" w:rsidP="004B37AF">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Determina si una función es </w:t>
            </w:r>
            <w:proofErr w:type="spellStart"/>
            <w:r w:rsidRPr="00441BF2">
              <w:rPr>
                <w:rFonts w:ascii="Times New Roman" w:hAnsi="Times New Roman" w:cs="Times New Roman"/>
                <w:color w:val="000000"/>
                <w:lang w:val="es-ES_tradnl"/>
              </w:rPr>
              <w:t>sobreyectiva</w:t>
            </w:r>
            <w:proofErr w:type="spellEnd"/>
          </w:p>
        </w:tc>
      </w:tr>
      <w:tr w:rsidR="00E33094" w:rsidRPr="00441BF2" w14:paraId="5417C7B5" w14:textId="77777777" w:rsidTr="004B37AF">
        <w:tc>
          <w:tcPr>
            <w:tcW w:w="2518" w:type="dxa"/>
          </w:tcPr>
          <w:p w14:paraId="4EB2C321" w14:textId="77777777" w:rsidR="00E33094" w:rsidRPr="00441BF2" w:rsidRDefault="00E33094" w:rsidP="004B37AF">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3AF4957E" w14:textId="3049CAFD" w:rsidR="00E33094" w:rsidRPr="00441BF2" w:rsidRDefault="00E33094" w:rsidP="004B37AF">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Determinar si una función es </w:t>
            </w:r>
            <w:proofErr w:type="spellStart"/>
            <w:r w:rsidRPr="00441BF2">
              <w:rPr>
                <w:rFonts w:ascii="Times New Roman" w:hAnsi="Times New Roman" w:cs="Times New Roman"/>
                <w:color w:val="000000"/>
                <w:lang w:val="es-ES_tradnl"/>
              </w:rPr>
              <w:t>sobreyectiva</w:t>
            </w:r>
            <w:proofErr w:type="spellEnd"/>
            <w:r w:rsidRPr="00441BF2">
              <w:rPr>
                <w:rFonts w:ascii="Times New Roman" w:hAnsi="Times New Roman" w:cs="Times New Roman"/>
                <w:color w:val="000000"/>
                <w:lang w:val="es-ES_tradnl"/>
              </w:rPr>
              <w:t>, desde las diferentes representaciones</w:t>
            </w:r>
          </w:p>
        </w:tc>
      </w:tr>
    </w:tbl>
    <w:p w14:paraId="01F4391D" w14:textId="77777777" w:rsidR="00736591" w:rsidRPr="00441BF2" w:rsidRDefault="00736591" w:rsidP="00C968B4">
      <w:pPr>
        <w:spacing w:after="0"/>
        <w:rPr>
          <w:rFonts w:ascii="Times New Roman" w:hAnsi="Times New Roman" w:cs="Times New Roman"/>
          <w:b/>
        </w:rPr>
      </w:pPr>
    </w:p>
    <w:p w14:paraId="240AD03F" w14:textId="77777777" w:rsidR="00E262D2" w:rsidRPr="00441BF2" w:rsidRDefault="00E262D2" w:rsidP="00C968B4">
      <w:pPr>
        <w:spacing w:after="0"/>
        <w:rPr>
          <w:rFonts w:ascii="Times New Roman" w:hAnsi="Times New Roman" w:cs="Times New Roman"/>
          <w:b/>
        </w:rPr>
      </w:pPr>
    </w:p>
    <w:p w14:paraId="2EAE077E" w14:textId="77777777" w:rsidR="0000317A" w:rsidRPr="00441BF2" w:rsidRDefault="0000317A" w:rsidP="0000317A">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2"/>
        <w:gridCol w:w="6356"/>
      </w:tblGrid>
      <w:tr w:rsidR="0000317A" w:rsidRPr="00441BF2" w14:paraId="70108C29" w14:textId="77777777" w:rsidTr="001336A2">
        <w:tc>
          <w:tcPr>
            <w:tcW w:w="8828" w:type="dxa"/>
            <w:gridSpan w:val="2"/>
            <w:shd w:val="clear" w:color="auto" w:fill="000000" w:themeFill="text1"/>
          </w:tcPr>
          <w:p w14:paraId="3C8C5E75" w14:textId="77777777" w:rsidR="0000317A" w:rsidRPr="00441BF2" w:rsidRDefault="0000317A" w:rsidP="00223929">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00317A" w:rsidRPr="00441BF2" w14:paraId="19C37F89" w14:textId="77777777" w:rsidTr="001336A2">
        <w:tc>
          <w:tcPr>
            <w:tcW w:w="2472" w:type="dxa"/>
          </w:tcPr>
          <w:p w14:paraId="45DE030C" w14:textId="77777777" w:rsidR="0000317A" w:rsidRPr="00441BF2" w:rsidRDefault="0000317A" w:rsidP="00223929">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356" w:type="dxa"/>
          </w:tcPr>
          <w:p w14:paraId="7127AA77" w14:textId="1908CA9B" w:rsidR="0000317A" w:rsidRPr="00441BF2" w:rsidRDefault="00FD1058" w:rsidP="00054B45">
            <w:pPr>
              <w:rPr>
                <w:rFonts w:ascii="Times New Roman" w:hAnsi="Times New Roman" w:cs="Times New Roman"/>
                <w:b/>
                <w:color w:val="000000"/>
                <w:lang w:val="es-ES_tradnl"/>
              </w:rPr>
            </w:pPr>
            <w:r w:rsidRPr="00441BF2">
              <w:rPr>
                <w:b/>
                <w:lang w:val="es-ES_tradnl"/>
              </w:rPr>
              <w:t>MA_10_01_</w:t>
            </w:r>
            <w:r w:rsidR="000819B1" w:rsidRPr="00441BF2">
              <w:rPr>
                <w:b/>
                <w:lang w:val="es-ES_tradnl"/>
              </w:rPr>
              <w:t>CO_</w:t>
            </w:r>
            <w:r w:rsidRPr="00441BF2">
              <w:rPr>
                <w:b/>
                <w:lang w:val="es-ES_tradnl"/>
              </w:rPr>
              <w:t>REC</w:t>
            </w:r>
            <w:r w:rsidR="00D4480A">
              <w:rPr>
                <w:b/>
                <w:lang w:val="es-ES_tradnl"/>
              </w:rPr>
              <w:t>10</w:t>
            </w:r>
            <w:r w:rsidRPr="00441BF2">
              <w:rPr>
                <w:b/>
                <w:lang w:val="es-ES_tradnl"/>
              </w:rPr>
              <w:t>0</w:t>
            </w:r>
          </w:p>
        </w:tc>
      </w:tr>
      <w:tr w:rsidR="0000317A" w:rsidRPr="00441BF2" w14:paraId="0DB2F83D" w14:textId="77777777" w:rsidTr="001336A2">
        <w:tc>
          <w:tcPr>
            <w:tcW w:w="2472" w:type="dxa"/>
          </w:tcPr>
          <w:p w14:paraId="7C00583F" w14:textId="77777777" w:rsidR="0000317A" w:rsidRPr="00441BF2" w:rsidRDefault="0000317A" w:rsidP="00223929">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356" w:type="dxa"/>
          </w:tcPr>
          <w:p w14:paraId="344672E8" w14:textId="4F3378E8" w:rsidR="0000317A" w:rsidRPr="00441BF2" w:rsidRDefault="0000317A" w:rsidP="009E02BD">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Funciones </w:t>
            </w:r>
            <w:proofErr w:type="spellStart"/>
            <w:r w:rsidR="009E02BD" w:rsidRPr="00441BF2">
              <w:rPr>
                <w:rFonts w:ascii="Times New Roman" w:hAnsi="Times New Roman" w:cs="Times New Roman"/>
                <w:color w:val="000000"/>
                <w:lang w:val="es-ES_tradnl"/>
              </w:rPr>
              <w:t>bi</w:t>
            </w:r>
            <w:r w:rsidRPr="00441BF2">
              <w:rPr>
                <w:rFonts w:ascii="Times New Roman" w:hAnsi="Times New Roman" w:cs="Times New Roman"/>
                <w:color w:val="000000"/>
                <w:lang w:val="es-ES_tradnl"/>
              </w:rPr>
              <w:t>yectivas</w:t>
            </w:r>
            <w:proofErr w:type="spellEnd"/>
          </w:p>
        </w:tc>
      </w:tr>
      <w:tr w:rsidR="0000317A" w:rsidRPr="00441BF2" w14:paraId="635F3138" w14:textId="77777777" w:rsidTr="001336A2">
        <w:tc>
          <w:tcPr>
            <w:tcW w:w="2472" w:type="dxa"/>
          </w:tcPr>
          <w:p w14:paraId="25E9FA5A" w14:textId="77777777" w:rsidR="0000317A" w:rsidRPr="00441BF2" w:rsidRDefault="0000317A" w:rsidP="00223929">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356" w:type="dxa"/>
          </w:tcPr>
          <w:p w14:paraId="1C361F65" w14:textId="452EEF11" w:rsidR="0000317A" w:rsidRPr="00441BF2" w:rsidRDefault="0000317A" w:rsidP="00054B45">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Determinar si una función es </w:t>
            </w:r>
            <w:proofErr w:type="spellStart"/>
            <w:r w:rsidR="00054B45" w:rsidRPr="00441BF2">
              <w:rPr>
                <w:rFonts w:ascii="Times New Roman" w:hAnsi="Times New Roman" w:cs="Times New Roman"/>
                <w:color w:val="000000"/>
                <w:lang w:val="es-ES_tradnl"/>
              </w:rPr>
              <w:t>bi</w:t>
            </w:r>
            <w:r w:rsidRPr="00441BF2">
              <w:rPr>
                <w:rFonts w:ascii="Times New Roman" w:hAnsi="Times New Roman" w:cs="Times New Roman"/>
                <w:color w:val="000000"/>
                <w:lang w:val="es-ES_tradnl"/>
              </w:rPr>
              <w:t>yectiva</w:t>
            </w:r>
            <w:proofErr w:type="spellEnd"/>
            <w:r w:rsidRPr="00441BF2">
              <w:rPr>
                <w:rFonts w:ascii="Times New Roman" w:hAnsi="Times New Roman" w:cs="Times New Roman"/>
                <w:color w:val="000000"/>
                <w:lang w:val="es-ES_tradnl"/>
              </w:rPr>
              <w:t>, desde las diferentes representaciones</w:t>
            </w:r>
          </w:p>
        </w:tc>
      </w:tr>
    </w:tbl>
    <w:p w14:paraId="55F00EC7" w14:textId="77777777" w:rsidR="0000317A" w:rsidRPr="00441BF2" w:rsidRDefault="0000317A" w:rsidP="0000317A">
      <w:pPr>
        <w:spacing w:after="0"/>
        <w:rPr>
          <w:rFonts w:ascii="Times New Roman" w:hAnsi="Times New Roman" w:cs="Times New Roman"/>
          <w:b/>
        </w:rPr>
      </w:pPr>
    </w:p>
    <w:p w14:paraId="2EEC1C97" w14:textId="77777777" w:rsidR="00D52C4E" w:rsidRPr="00441BF2" w:rsidRDefault="00D52C4E" w:rsidP="00C968B4">
      <w:pPr>
        <w:spacing w:after="0"/>
        <w:rPr>
          <w:rFonts w:ascii="Times New Roman" w:hAnsi="Times New Roman" w:cs="Times New Roman"/>
          <w:b/>
        </w:rPr>
      </w:pPr>
    </w:p>
    <w:p w14:paraId="3311A80B" w14:textId="77777777" w:rsidR="00D52C4E" w:rsidRPr="00441BF2" w:rsidRDefault="00D52C4E" w:rsidP="00C968B4">
      <w:pPr>
        <w:spacing w:after="0"/>
        <w:rPr>
          <w:rFonts w:ascii="Times New Roman" w:hAnsi="Times New Roman" w:cs="Times New Roman"/>
          <w:b/>
        </w:rPr>
      </w:pPr>
    </w:p>
    <w:p w14:paraId="115631FC" w14:textId="325D7AEA" w:rsidR="00C968B4" w:rsidRPr="00441BF2" w:rsidRDefault="00C968B4" w:rsidP="00C968B4">
      <w:pPr>
        <w:spacing w:after="0"/>
        <w:rPr>
          <w:rFonts w:ascii="Times New Roman" w:hAnsi="Times New Roman" w:cs="Times New Roman"/>
          <w:b/>
        </w:rPr>
      </w:pPr>
      <w:r w:rsidRPr="00441BF2">
        <w:rPr>
          <w:rFonts w:ascii="Times New Roman" w:hAnsi="Times New Roman" w:cs="Times New Roman"/>
          <w:highlight w:val="yellow"/>
        </w:rPr>
        <w:t>[SECCIÓN 2]</w:t>
      </w:r>
      <w:r w:rsidRPr="00441BF2">
        <w:rPr>
          <w:rFonts w:ascii="Times New Roman" w:hAnsi="Times New Roman" w:cs="Times New Roman"/>
        </w:rPr>
        <w:t xml:space="preserve"> </w:t>
      </w:r>
      <w:r w:rsidRPr="00441BF2">
        <w:rPr>
          <w:rFonts w:ascii="Times New Roman" w:hAnsi="Times New Roman" w:cs="Times New Roman"/>
          <w:b/>
        </w:rPr>
        <w:t>2.4 Consolidación</w:t>
      </w:r>
    </w:p>
    <w:p w14:paraId="006FF63B" w14:textId="003FCEC0" w:rsidR="009A5CDB" w:rsidRPr="00D4480A" w:rsidRDefault="009C28C7" w:rsidP="00C968B4">
      <w:pPr>
        <w:spacing w:after="0"/>
        <w:rPr>
          <w:rFonts w:ascii="Times New Roman" w:hAnsi="Times New Roman" w:cs="Times New Roman"/>
          <w:b/>
        </w:rPr>
      </w:pPr>
      <w:r w:rsidRPr="00441BF2">
        <w:br/>
      </w:r>
      <w:r w:rsidRPr="00D4480A">
        <w:rPr>
          <w:rFonts w:ascii="Times New Roman" w:hAnsi="Times New Roman" w:cs="Times New Roman"/>
          <w:shd w:val="clear" w:color="auto" w:fill="FFFFFF"/>
        </w:rPr>
        <w:t>Actividades para consolidar lo que has aprendido en esta sección.</w:t>
      </w:r>
    </w:p>
    <w:p w14:paraId="4AB6CA7F" w14:textId="77777777" w:rsidR="009C28C7" w:rsidRPr="00441BF2" w:rsidRDefault="009C28C7" w:rsidP="00C968B4">
      <w:pPr>
        <w:spacing w:after="0"/>
        <w:rPr>
          <w:rFonts w:ascii="Times New Roman" w:hAnsi="Times New Roman" w:cs="Times New Roman"/>
          <w:b/>
        </w:rPr>
      </w:pPr>
    </w:p>
    <w:tbl>
      <w:tblPr>
        <w:tblStyle w:val="Tablaconcuadrcula"/>
        <w:tblW w:w="0" w:type="auto"/>
        <w:tblLayout w:type="fixed"/>
        <w:tblLook w:val="04A0" w:firstRow="1" w:lastRow="0" w:firstColumn="1" w:lastColumn="0" w:noHBand="0" w:noVBand="1"/>
      </w:tblPr>
      <w:tblGrid>
        <w:gridCol w:w="1951"/>
        <w:gridCol w:w="7103"/>
      </w:tblGrid>
      <w:tr w:rsidR="006B3930" w:rsidRPr="00441BF2" w14:paraId="7488DC83" w14:textId="77777777" w:rsidTr="006B3930">
        <w:tc>
          <w:tcPr>
            <w:tcW w:w="9054" w:type="dxa"/>
            <w:gridSpan w:val="2"/>
            <w:shd w:val="clear" w:color="auto" w:fill="000000" w:themeFill="text1"/>
          </w:tcPr>
          <w:p w14:paraId="3AFF706D" w14:textId="77777777" w:rsidR="006B3930" w:rsidRPr="00441BF2" w:rsidRDefault="006B3930" w:rsidP="00187BE1">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Profundiza: recurso aprovechado</w:t>
            </w:r>
          </w:p>
        </w:tc>
      </w:tr>
      <w:tr w:rsidR="006B3930" w:rsidRPr="00441BF2" w14:paraId="741BC0BF" w14:textId="77777777" w:rsidTr="006B3930">
        <w:tc>
          <w:tcPr>
            <w:tcW w:w="1951" w:type="dxa"/>
          </w:tcPr>
          <w:p w14:paraId="41808267" w14:textId="77777777" w:rsidR="006B3930" w:rsidRPr="00441BF2" w:rsidRDefault="006B3930" w:rsidP="00187BE1">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t>Código</w:t>
            </w:r>
          </w:p>
        </w:tc>
        <w:tc>
          <w:tcPr>
            <w:tcW w:w="7103" w:type="dxa"/>
          </w:tcPr>
          <w:p w14:paraId="7A178A26" w14:textId="18B4CA62" w:rsidR="006B3930" w:rsidRPr="00441BF2" w:rsidRDefault="00D4480A" w:rsidP="00187BE1">
            <w:pPr>
              <w:rPr>
                <w:rFonts w:ascii="Times New Roman" w:hAnsi="Times New Roman" w:cs="Times New Roman"/>
                <w:b/>
                <w:color w:val="000000"/>
                <w:sz w:val="18"/>
                <w:szCs w:val="18"/>
                <w:lang w:val="es-ES_tradnl"/>
              </w:rPr>
            </w:pPr>
            <w:r>
              <w:rPr>
                <w:b/>
                <w:lang w:val="es-ES_tradnl"/>
              </w:rPr>
              <w:t>MA_10_01_REC11</w:t>
            </w:r>
            <w:r w:rsidR="006B3930" w:rsidRPr="00441BF2">
              <w:rPr>
                <w:b/>
                <w:lang w:val="es-ES_tradnl"/>
              </w:rPr>
              <w:t>0</w:t>
            </w:r>
          </w:p>
        </w:tc>
      </w:tr>
      <w:tr w:rsidR="006B3930" w:rsidRPr="00441BF2" w14:paraId="3AF31F2E" w14:textId="77777777" w:rsidTr="006B3930">
        <w:tc>
          <w:tcPr>
            <w:tcW w:w="1951" w:type="dxa"/>
          </w:tcPr>
          <w:p w14:paraId="67BE63C8" w14:textId="77777777" w:rsidR="006B3930" w:rsidRPr="00441BF2" w:rsidRDefault="006B3930" w:rsidP="00187BE1">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Ubicación en Aula Planeta</w:t>
            </w:r>
          </w:p>
        </w:tc>
        <w:tc>
          <w:tcPr>
            <w:tcW w:w="7103" w:type="dxa"/>
          </w:tcPr>
          <w:p w14:paraId="2F2B369F" w14:textId="15BFD4D8" w:rsidR="00904F6E" w:rsidRPr="00441BF2" w:rsidRDefault="00904F6E" w:rsidP="006B3930">
            <w:pPr>
              <w:rPr>
                <w:lang w:val="es-ES_tradnl"/>
              </w:rPr>
            </w:pPr>
            <w:r w:rsidRPr="00441BF2">
              <w:rPr>
                <w:lang w:val="es-ES_tradnl"/>
              </w:rPr>
              <w:t>4°ESO/Matemáticas/Las funciones de proporcionalidad inversa/Las funciones de proporcionalidad inversa/</w:t>
            </w:r>
            <w:r w:rsidR="007D1908" w:rsidRPr="00441BF2">
              <w:rPr>
                <w:lang w:val="es-ES_tradnl"/>
              </w:rPr>
              <w:t xml:space="preserve"> La función y = 1/x. Gráfica y propiedades.</w:t>
            </w:r>
          </w:p>
          <w:p w14:paraId="64B281D2" w14:textId="77777777" w:rsidR="00904F6E" w:rsidRPr="00441BF2" w:rsidRDefault="00904F6E" w:rsidP="006B3930">
            <w:pPr>
              <w:rPr>
                <w:rStyle w:val="Hipervnculo"/>
                <w:lang w:val="es-ES_tradnl"/>
              </w:rPr>
            </w:pPr>
          </w:p>
          <w:p w14:paraId="0E06EE5D" w14:textId="77777777" w:rsidR="006B3930" w:rsidRPr="00441BF2" w:rsidRDefault="006B3930" w:rsidP="00187BE1">
            <w:pPr>
              <w:rPr>
                <w:rFonts w:ascii="Times New Roman" w:hAnsi="Times New Roman" w:cs="Times New Roman"/>
                <w:color w:val="000000"/>
                <w:lang w:val="es-ES_tradnl"/>
              </w:rPr>
            </w:pPr>
          </w:p>
        </w:tc>
      </w:tr>
      <w:tr w:rsidR="006B3930" w:rsidRPr="00441BF2" w14:paraId="636ED1ED" w14:textId="77777777" w:rsidTr="006B3930">
        <w:tc>
          <w:tcPr>
            <w:tcW w:w="1951" w:type="dxa"/>
          </w:tcPr>
          <w:p w14:paraId="1C0006CC" w14:textId="77777777" w:rsidR="006B3930" w:rsidRPr="00441BF2" w:rsidRDefault="006B3930" w:rsidP="00187BE1">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Cambio (descripción o capturas de pantallas)</w:t>
            </w:r>
          </w:p>
        </w:tc>
        <w:tc>
          <w:tcPr>
            <w:tcW w:w="7103" w:type="dxa"/>
          </w:tcPr>
          <w:p w14:paraId="678E7CB4" w14:textId="6052E7C5" w:rsidR="00CE1A79" w:rsidRPr="00441BF2" w:rsidRDefault="00CE1A79" w:rsidP="00187BE1">
            <w:pPr>
              <w:rPr>
                <w:lang w:val="es-ES_tradnl"/>
              </w:rPr>
            </w:pPr>
            <w:r w:rsidRPr="00441BF2">
              <w:rPr>
                <w:noProof/>
                <w:lang w:val="es-CO" w:eastAsia="es-CO"/>
              </w:rPr>
              <w:drawing>
                <wp:inline distT="0" distB="0" distL="0" distR="0" wp14:anchorId="67925D5C" wp14:editId="751488BB">
                  <wp:extent cx="4373245" cy="1638935"/>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provechableFuncUnosobrex3.jpg"/>
                          <pic:cNvPicPr/>
                        </pic:nvPicPr>
                        <pic:blipFill>
                          <a:blip r:embed="rId26">
                            <a:extLst>
                              <a:ext uri="{28A0092B-C50C-407E-A947-70E740481C1C}">
                                <a14:useLocalDpi xmlns:a14="http://schemas.microsoft.com/office/drawing/2010/main" val="0"/>
                              </a:ext>
                            </a:extLst>
                          </a:blip>
                          <a:stretch>
                            <a:fillRect/>
                          </a:stretch>
                        </pic:blipFill>
                        <pic:spPr>
                          <a:xfrm>
                            <a:off x="0" y="0"/>
                            <a:ext cx="4373245" cy="1638935"/>
                          </a:xfrm>
                          <a:prstGeom prst="rect">
                            <a:avLst/>
                          </a:prstGeom>
                        </pic:spPr>
                      </pic:pic>
                    </a:graphicData>
                  </a:graphic>
                </wp:inline>
              </w:drawing>
            </w:r>
          </w:p>
          <w:p w14:paraId="54EA77B7" w14:textId="57303624" w:rsidR="006B3930" w:rsidRPr="00441BF2" w:rsidRDefault="000A07E1" w:rsidP="00187BE1">
            <w:pPr>
              <w:rPr>
                <w:rFonts w:ascii="Times New Roman" w:hAnsi="Times New Roman" w:cs="Times New Roman"/>
                <w:color w:val="000000"/>
                <w:lang w:val="es-ES_tradnl"/>
              </w:rPr>
            </w:pPr>
            <w:r w:rsidRPr="00441BF2">
              <w:rPr>
                <w:sz w:val="24"/>
                <w:szCs w:val="24"/>
                <w:lang w:val="es-ES_tradnl"/>
              </w:rPr>
              <w:object w:dxaOrig="9525" w:dyaOrig="7815" w14:anchorId="4BFB1D9A">
                <v:shape id="_x0000_i1031" type="#_x0000_t75" style="width:127.5pt;height:104.25pt" o:ole="">
                  <v:imagedata r:id="rId27" o:title=""/>
                </v:shape>
                <o:OLEObject Type="Embed" ProgID="PBrush" ShapeID="_x0000_i1031" DrawAspect="Content" ObjectID="_1500567622" r:id="rId28"/>
              </w:object>
            </w:r>
            <w:r w:rsidRPr="00441BF2">
              <w:rPr>
                <w:lang w:val="es-ES_tradnl"/>
              </w:rPr>
              <w:t>Queda igual</w:t>
            </w:r>
          </w:p>
          <w:p w14:paraId="41FF7B1A" w14:textId="77777777" w:rsidR="000A07E1" w:rsidRPr="00441BF2" w:rsidRDefault="000A07E1" w:rsidP="00187BE1">
            <w:pPr>
              <w:rPr>
                <w:rFonts w:ascii="Times New Roman" w:hAnsi="Times New Roman" w:cs="Times New Roman"/>
                <w:color w:val="000000"/>
                <w:lang w:val="es-ES_tradnl"/>
              </w:rPr>
            </w:pPr>
          </w:p>
          <w:p w14:paraId="0574FE36" w14:textId="77777777" w:rsidR="000A07E1" w:rsidRPr="00441BF2" w:rsidRDefault="000A07E1" w:rsidP="00187BE1">
            <w:pPr>
              <w:rPr>
                <w:lang w:val="es-ES_tradnl"/>
              </w:rPr>
            </w:pPr>
            <w:r w:rsidRPr="00441BF2">
              <w:rPr>
                <w:sz w:val="24"/>
                <w:szCs w:val="24"/>
                <w:lang w:val="es-ES_tradnl"/>
              </w:rPr>
              <w:object w:dxaOrig="12645" w:dyaOrig="8115" w14:anchorId="0B232D84">
                <v:shape id="_x0000_i1032" type="#_x0000_t75" style="width:159pt;height:102.75pt" o:ole="">
                  <v:imagedata r:id="rId29" o:title=""/>
                </v:shape>
                <o:OLEObject Type="Embed" ProgID="PBrush" ShapeID="_x0000_i1032" DrawAspect="Content" ObjectID="_1500567623" r:id="rId30"/>
              </w:object>
            </w:r>
            <w:r w:rsidRPr="00441BF2">
              <w:rPr>
                <w:lang w:val="es-ES_tradnl"/>
              </w:rPr>
              <w:t>Queda igual</w:t>
            </w:r>
          </w:p>
          <w:p w14:paraId="34943B33" w14:textId="77777777" w:rsidR="000A07E1" w:rsidRPr="00441BF2" w:rsidRDefault="000A07E1" w:rsidP="00187BE1">
            <w:pPr>
              <w:rPr>
                <w:lang w:val="es-ES_tradnl"/>
              </w:rPr>
            </w:pPr>
          </w:p>
          <w:p w14:paraId="236BD720" w14:textId="77777777" w:rsidR="000A07E1" w:rsidRPr="00441BF2" w:rsidRDefault="000A07E1" w:rsidP="00187BE1">
            <w:pPr>
              <w:rPr>
                <w:lang w:val="es-ES_tradnl"/>
              </w:rPr>
            </w:pPr>
            <w:r w:rsidRPr="00441BF2">
              <w:rPr>
                <w:sz w:val="24"/>
                <w:szCs w:val="24"/>
                <w:lang w:val="es-ES_tradnl"/>
              </w:rPr>
              <w:object w:dxaOrig="12615" w:dyaOrig="7995" w14:anchorId="47260D09">
                <v:shape id="_x0000_i1033" type="#_x0000_t75" style="width:162pt;height:103.5pt" o:ole="">
                  <v:imagedata r:id="rId31" o:title=""/>
                </v:shape>
                <o:OLEObject Type="Embed" ProgID="PBrush" ShapeID="_x0000_i1033" DrawAspect="Content" ObjectID="_1500567624" r:id="rId32"/>
              </w:object>
            </w:r>
            <w:r w:rsidRPr="00441BF2">
              <w:rPr>
                <w:lang w:val="es-ES_tradnl"/>
              </w:rPr>
              <w:t>Queda igual</w:t>
            </w:r>
          </w:p>
          <w:p w14:paraId="7B28AF61" w14:textId="77777777" w:rsidR="000A07E1" w:rsidRPr="00441BF2" w:rsidRDefault="000A07E1" w:rsidP="00187BE1">
            <w:pPr>
              <w:rPr>
                <w:lang w:val="es-ES_tradnl"/>
              </w:rPr>
            </w:pPr>
          </w:p>
          <w:p w14:paraId="1541DF98" w14:textId="77777777" w:rsidR="000A07E1" w:rsidRPr="00441BF2" w:rsidRDefault="000A07E1" w:rsidP="00187BE1">
            <w:pPr>
              <w:rPr>
                <w:rFonts w:ascii="Times New Roman" w:hAnsi="Times New Roman" w:cs="Times New Roman"/>
                <w:color w:val="000000"/>
                <w:lang w:val="es-ES_tradnl"/>
              </w:rPr>
            </w:pPr>
            <w:r w:rsidRPr="00441BF2">
              <w:rPr>
                <w:rFonts w:ascii="Times New Roman" w:hAnsi="Times New Roman" w:cs="Times New Roman"/>
                <w:noProof/>
                <w:color w:val="000000"/>
                <w:lang w:val="es-CO" w:eastAsia="es-CO"/>
              </w:rPr>
              <w:drawing>
                <wp:inline distT="0" distB="0" distL="0" distR="0" wp14:anchorId="1B00A3B4" wp14:editId="3D843DC1">
                  <wp:extent cx="2540542" cy="1578478"/>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provechableFuncUnosobrex.jpg"/>
                          <pic:cNvPicPr/>
                        </pic:nvPicPr>
                        <pic:blipFill>
                          <a:blip r:embed="rId33">
                            <a:extLst>
                              <a:ext uri="{28A0092B-C50C-407E-A947-70E740481C1C}">
                                <a14:useLocalDpi xmlns:a14="http://schemas.microsoft.com/office/drawing/2010/main" val="0"/>
                              </a:ext>
                            </a:extLst>
                          </a:blip>
                          <a:stretch>
                            <a:fillRect/>
                          </a:stretch>
                        </pic:blipFill>
                        <pic:spPr>
                          <a:xfrm>
                            <a:off x="0" y="0"/>
                            <a:ext cx="2542118" cy="1579457"/>
                          </a:xfrm>
                          <a:prstGeom prst="rect">
                            <a:avLst/>
                          </a:prstGeom>
                        </pic:spPr>
                      </pic:pic>
                    </a:graphicData>
                  </a:graphic>
                </wp:inline>
              </w:drawing>
            </w:r>
            <w:r w:rsidRPr="00441BF2">
              <w:rPr>
                <w:rFonts w:ascii="Times New Roman" w:hAnsi="Times New Roman" w:cs="Times New Roman"/>
                <w:color w:val="000000"/>
                <w:lang w:val="es-ES_tradnl"/>
              </w:rPr>
              <w:t>CAMBIAR LO INDICADO</w:t>
            </w:r>
          </w:p>
          <w:p w14:paraId="1B2B92D4" w14:textId="77777777" w:rsidR="000A07E1" w:rsidRPr="00441BF2" w:rsidRDefault="000A07E1" w:rsidP="00187BE1">
            <w:pPr>
              <w:rPr>
                <w:rFonts w:ascii="Times New Roman" w:hAnsi="Times New Roman" w:cs="Times New Roman"/>
                <w:color w:val="000000"/>
                <w:lang w:val="es-ES_tradnl"/>
              </w:rPr>
            </w:pPr>
          </w:p>
          <w:p w14:paraId="44D63F61" w14:textId="18EBB9B8" w:rsidR="000A07E1" w:rsidRPr="00441BF2" w:rsidRDefault="000A07E1" w:rsidP="00187BE1">
            <w:pPr>
              <w:rPr>
                <w:lang w:val="es-ES_tradnl"/>
              </w:rPr>
            </w:pPr>
            <w:r w:rsidRPr="00441BF2">
              <w:rPr>
                <w:sz w:val="24"/>
                <w:szCs w:val="24"/>
                <w:lang w:val="es-ES_tradnl"/>
              </w:rPr>
              <w:object w:dxaOrig="12705" w:dyaOrig="7905" w14:anchorId="73C759A8">
                <v:shape id="_x0000_i1034" type="#_x0000_t75" style="width:248.25pt;height:155.25pt" o:ole="">
                  <v:imagedata r:id="rId34" o:title=""/>
                </v:shape>
                <o:OLEObject Type="Embed" ProgID="PBrush" ShapeID="_x0000_i1034" DrawAspect="Content" ObjectID="_1500567625" r:id="rId35"/>
              </w:object>
            </w:r>
          </w:p>
          <w:p w14:paraId="6F3CE18A" w14:textId="77777777" w:rsidR="000A07E1" w:rsidRPr="00441BF2" w:rsidRDefault="000A07E1" w:rsidP="00187BE1">
            <w:pPr>
              <w:rPr>
                <w:lang w:val="es-ES_tradnl"/>
              </w:rPr>
            </w:pPr>
          </w:p>
          <w:p w14:paraId="1E2D72C1" w14:textId="4883FA82" w:rsidR="000A07E1" w:rsidRPr="00441BF2" w:rsidRDefault="000A07E1" w:rsidP="00A049CD">
            <w:pPr>
              <w:tabs>
                <w:tab w:val="left" w:pos="4972"/>
              </w:tabs>
              <w:rPr>
                <w:rFonts w:ascii="Times New Roman" w:hAnsi="Times New Roman" w:cs="Times New Roman"/>
                <w:color w:val="000000"/>
                <w:lang w:val="es-ES_tradnl"/>
              </w:rPr>
            </w:pPr>
            <w:r w:rsidRPr="00441BF2">
              <w:rPr>
                <w:rFonts w:ascii="Times New Roman" w:hAnsi="Times New Roman" w:cs="Times New Roman"/>
                <w:noProof/>
                <w:color w:val="000000"/>
                <w:lang w:val="es-CO" w:eastAsia="es-CO"/>
              </w:rPr>
              <w:drawing>
                <wp:inline distT="0" distB="0" distL="0" distR="0" wp14:anchorId="33F81C3B" wp14:editId="47145849">
                  <wp:extent cx="2439340" cy="1555978"/>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provechableFuncUnosobrex2.jpg"/>
                          <pic:cNvPicPr/>
                        </pic:nvPicPr>
                        <pic:blipFill>
                          <a:blip r:embed="rId36">
                            <a:extLst>
                              <a:ext uri="{28A0092B-C50C-407E-A947-70E740481C1C}">
                                <a14:useLocalDpi xmlns:a14="http://schemas.microsoft.com/office/drawing/2010/main" val="0"/>
                              </a:ext>
                            </a:extLst>
                          </a:blip>
                          <a:stretch>
                            <a:fillRect/>
                          </a:stretch>
                        </pic:blipFill>
                        <pic:spPr>
                          <a:xfrm>
                            <a:off x="0" y="0"/>
                            <a:ext cx="2440955" cy="1557008"/>
                          </a:xfrm>
                          <a:prstGeom prst="rect">
                            <a:avLst/>
                          </a:prstGeom>
                        </pic:spPr>
                      </pic:pic>
                    </a:graphicData>
                  </a:graphic>
                </wp:inline>
              </w:drawing>
            </w:r>
            <w:r w:rsidR="00A049CD" w:rsidRPr="00441BF2">
              <w:rPr>
                <w:rFonts w:ascii="Times New Roman" w:hAnsi="Times New Roman" w:cs="Times New Roman"/>
                <w:color w:val="000000"/>
                <w:lang w:val="es-ES_tradnl"/>
              </w:rPr>
              <w:t>CAMBIAR LO INDICADO</w:t>
            </w:r>
          </w:p>
          <w:p w14:paraId="0A2E220D" w14:textId="77777777" w:rsidR="00A049CD" w:rsidRPr="00441BF2" w:rsidRDefault="00A049CD" w:rsidP="00A049CD">
            <w:pPr>
              <w:tabs>
                <w:tab w:val="left" w:pos="4972"/>
              </w:tabs>
              <w:rPr>
                <w:rFonts w:ascii="Times New Roman" w:hAnsi="Times New Roman" w:cs="Times New Roman"/>
                <w:color w:val="000000"/>
                <w:lang w:val="es-ES_tradnl"/>
              </w:rPr>
            </w:pPr>
          </w:p>
          <w:p w14:paraId="26DCF184" w14:textId="0A2D5EF5" w:rsidR="00A049CD" w:rsidRPr="00441BF2" w:rsidRDefault="00A049CD" w:rsidP="00A049CD">
            <w:pPr>
              <w:tabs>
                <w:tab w:val="left" w:pos="4972"/>
              </w:tabs>
              <w:rPr>
                <w:rFonts w:ascii="Times New Roman" w:hAnsi="Times New Roman" w:cs="Times New Roman"/>
                <w:color w:val="000000"/>
                <w:lang w:val="es-ES_tradnl"/>
              </w:rPr>
            </w:pPr>
            <w:r w:rsidRPr="00441BF2">
              <w:rPr>
                <w:rFonts w:ascii="Times New Roman" w:hAnsi="Times New Roman" w:cs="Times New Roman"/>
                <w:color w:val="000000"/>
                <w:lang w:val="es-ES_tradnl"/>
              </w:rPr>
              <w:t>Dejar el mismo “Practica”</w:t>
            </w:r>
          </w:p>
          <w:p w14:paraId="3AC0C84A" w14:textId="77777777" w:rsidR="00CE1A79" w:rsidRPr="00441BF2" w:rsidRDefault="00CE1A79" w:rsidP="00A049CD">
            <w:pPr>
              <w:tabs>
                <w:tab w:val="left" w:pos="4972"/>
              </w:tabs>
              <w:rPr>
                <w:rFonts w:ascii="Times New Roman" w:hAnsi="Times New Roman" w:cs="Times New Roman"/>
                <w:color w:val="000000"/>
                <w:lang w:val="es-ES_tradnl"/>
              </w:rPr>
            </w:pPr>
          </w:p>
          <w:p w14:paraId="10D08BB0" w14:textId="2FDDBAA1" w:rsidR="00CE1A79" w:rsidRPr="00441BF2" w:rsidRDefault="00CE1A79" w:rsidP="00A049CD">
            <w:pPr>
              <w:tabs>
                <w:tab w:val="left" w:pos="4972"/>
              </w:tabs>
              <w:rPr>
                <w:rFonts w:ascii="Times New Roman" w:hAnsi="Times New Roman" w:cs="Times New Roman"/>
                <w:color w:val="000000"/>
                <w:lang w:val="es-ES_tradnl"/>
              </w:rPr>
            </w:pPr>
            <w:r w:rsidRPr="00441BF2">
              <w:rPr>
                <w:rFonts w:ascii="Times New Roman" w:hAnsi="Times New Roman" w:cs="Times New Roman"/>
                <w:color w:val="000000"/>
                <w:lang w:val="es-ES_tradnl"/>
              </w:rPr>
              <w:t>En el segundo menú:</w:t>
            </w:r>
          </w:p>
          <w:p w14:paraId="38027AFF" w14:textId="6426FAC8" w:rsidR="00CE1A79" w:rsidRPr="00441BF2" w:rsidRDefault="00CE1A79" w:rsidP="00A049CD">
            <w:pPr>
              <w:tabs>
                <w:tab w:val="left" w:pos="4972"/>
              </w:tabs>
              <w:rPr>
                <w:lang w:val="es-ES_tradnl"/>
              </w:rPr>
            </w:pPr>
            <w:r w:rsidRPr="00441BF2">
              <w:rPr>
                <w:sz w:val="24"/>
                <w:szCs w:val="24"/>
                <w:lang w:val="es-ES_tradnl"/>
              </w:rPr>
              <w:object w:dxaOrig="9555" w:dyaOrig="7905" w14:anchorId="0D7D26FF">
                <v:shape id="_x0000_i1035" type="#_x0000_t75" style="width:148.5pt;height:123.75pt" o:ole="">
                  <v:imagedata r:id="rId37" o:title=""/>
                </v:shape>
                <o:OLEObject Type="Embed" ProgID="PBrush" ShapeID="_x0000_i1035" DrawAspect="Content" ObjectID="_1500567626" r:id="rId38"/>
              </w:object>
            </w:r>
            <w:r w:rsidRPr="00441BF2">
              <w:rPr>
                <w:lang w:val="es-ES_tradnl"/>
              </w:rPr>
              <w:t>Cambiar el título “Asíntotas” por “</w:t>
            </w:r>
            <w:proofErr w:type="spellStart"/>
            <w:r w:rsidRPr="00441BF2">
              <w:rPr>
                <w:lang w:val="es-ES_tradnl"/>
              </w:rPr>
              <w:t>Biyectividad</w:t>
            </w:r>
            <w:proofErr w:type="spellEnd"/>
            <w:r w:rsidRPr="00441BF2">
              <w:rPr>
                <w:lang w:val="es-ES_tradnl"/>
              </w:rPr>
              <w:t>”</w:t>
            </w:r>
          </w:p>
          <w:p w14:paraId="466FAF36" w14:textId="77777777" w:rsidR="00CE1A79" w:rsidRPr="00441BF2" w:rsidRDefault="00CE1A79" w:rsidP="00A049CD">
            <w:pPr>
              <w:tabs>
                <w:tab w:val="left" w:pos="4972"/>
              </w:tabs>
              <w:rPr>
                <w:lang w:val="es-ES_tradnl"/>
              </w:rPr>
            </w:pPr>
          </w:p>
          <w:p w14:paraId="684D874E" w14:textId="02632CB4" w:rsidR="00CE1A79" w:rsidRPr="00441BF2" w:rsidRDefault="0058216F" w:rsidP="00A049CD">
            <w:pPr>
              <w:tabs>
                <w:tab w:val="left" w:pos="4972"/>
              </w:tabs>
              <w:rPr>
                <w:lang w:val="es-ES_tradnl"/>
              </w:rPr>
            </w:pPr>
            <w:r w:rsidRPr="00441BF2">
              <w:rPr>
                <w:noProof/>
                <w:lang w:val="es-CO" w:eastAsia="es-CO"/>
              </w:rPr>
              <w:drawing>
                <wp:inline distT="0" distB="0" distL="0" distR="0" wp14:anchorId="34D8CEE6" wp14:editId="058D4AFE">
                  <wp:extent cx="2222065" cy="1112807"/>
                  <wp:effectExtent l="0" t="0" r="698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provechableFuncUnosobrex4.jpg"/>
                          <pic:cNvPicPr/>
                        </pic:nvPicPr>
                        <pic:blipFill>
                          <a:blip r:embed="rId39">
                            <a:extLst>
                              <a:ext uri="{28A0092B-C50C-407E-A947-70E740481C1C}">
                                <a14:useLocalDpi xmlns:a14="http://schemas.microsoft.com/office/drawing/2010/main" val="0"/>
                              </a:ext>
                            </a:extLst>
                          </a:blip>
                          <a:stretch>
                            <a:fillRect/>
                          </a:stretch>
                        </pic:blipFill>
                        <pic:spPr>
                          <a:xfrm>
                            <a:off x="0" y="0"/>
                            <a:ext cx="2225516" cy="1114535"/>
                          </a:xfrm>
                          <a:prstGeom prst="rect">
                            <a:avLst/>
                          </a:prstGeom>
                        </pic:spPr>
                      </pic:pic>
                    </a:graphicData>
                  </a:graphic>
                </wp:inline>
              </w:drawing>
            </w:r>
            <w:r w:rsidRPr="00441BF2">
              <w:rPr>
                <w:lang w:val="es-ES_tradnl"/>
              </w:rPr>
              <w:t>Eliminar la frase y escribir: “En la gráfica de la función se puede observar el cumplimiento del c</w:t>
            </w:r>
            <w:r w:rsidR="00CE1A79" w:rsidRPr="00441BF2">
              <w:rPr>
                <w:lang w:val="es-ES_tradnl"/>
              </w:rPr>
              <w:t>riterio de la recta horizontal y vertical</w:t>
            </w:r>
            <w:r w:rsidRPr="00441BF2">
              <w:rPr>
                <w:lang w:val="es-ES_tradnl"/>
              </w:rPr>
              <w:t>, que a lo largo de la función solo la corta en un punto. La animación no será de las flechas actuales, sino que debe moverse una “cruz”, como las moradas, a lo largo de la función.</w:t>
            </w:r>
          </w:p>
          <w:p w14:paraId="58160ACA" w14:textId="02B718E3" w:rsidR="00A049CD" w:rsidRPr="00441BF2" w:rsidRDefault="00B35AD9" w:rsidP="00A049CD">
            <w:pPr>
              <w:tabs>
                <w:tab w:val="left" w:pos="4972"/>
              </w:tabs>
              <w:rPr>
                <w:rFonts w:ascii="Times New Roman" w:hAnsi="Times New Roman" w:cs="Times New Roman"/>
                <w:color w:val="7030A0"/>
                <w:lang w:val="es-ES_tradnl"/>
              </w:rPr>
            </w:pPr>
            <w:r w:rsidRPr="00441BF2">
              <w:rPr>
                <w:sz w:val="24"/>
                <w:szCs w:val="24"/>
                <w:lang w:val="es-ES_tradnl"/>
              </w:rPr>
              <w:object w:dxaOrig="14355" w:dyaOrig="8865" w14:anchorId="7B429E88">
                <v:shape id="_x0000_i1036" type="#_x0000_t75" style="width:2in;height:89.25pt" o:ole="">
                  <v:imagedata r:id="rId40" o:title=""/>
                </v:shape>
                <o:OLEObject Type="Embed" ProgID="PBrush" ShapeID="_x0000_i1036" DrawAspect="Content" ObjectID="_1500567627" r:id="rId41"/>
              </w:object>
            </w:r>
            <w:r w:rsidRPr="00441BF2">
              <w:rPr>
                <w:lang w:val="es-ES_tradnl"/>
              </w:rPr>
              <w:t xml:space="preserve">Eliminar la frase y escribir: “La recta vertical </w:t>
            </w:r>
            <m:oMath>
              <m:r>
                <w:rPr>
                  <w:rFonts w:ascii="Cambria Math" w:hAnsi="Cambria Math"/>
                  <w:color w:val="7030A0"/>
                  <w:lang w:val="es-ES_tradnl"/>
                </w:rPr>
                <m:t>x=a</m:t>
              </m:r>
            </m:oMath>
            <w:r w:rsidRPr="00441BF2">
              <w:rPr>
                <w:rFonts w:eastAsiaTheme="minorEastAsia"/>
                <w:lang w:val="es-ES_tradnl"/>
              </w:rPr>
              <w:t xml:space="preserve"> es la paralela al eje </w:t>
            </w:r>
            <w:r w:rsidR="00A84101" w:rsidRPr="00441BF2">
              <w:rPr>
                <w:rFonts w:eastAsiaTheme="minorEastAsia"/>
                <w:i/>
                <w:lang w:val="es-ES_tradnl"/>
              </w:rPr>
              <w:t>Y</w:t>
            </w:r>
            <w:r w:rsidRPr="00441BF2">
              <w:rPr>
                <w:rFonts w:eastAsiaTheme="minorEastAsia"/>
                <w:lang w:val="es-ES_tradnl"/>
              </w:rPr>
              <w:t xml:space="preserve"> que corta la función y garantiza que es inyectiva. La animación debe mover, de izquierda a derecha, la recta morada </w:t>
            </w:r>
            <m:oMath>
              <m:r>
                <w:rPr>
                  <w:rFonts w:ascii="Cambria Math" w:hAnsi="Cambria Math"/>
                  <w:color w:val="7030A0"/>
                  <w:lang w:val="es-ES_tradnl"/>
                </w:rPr>
                <m:t>x=a</m:t>
              </m:r>
            </m:oMath>
            <w:r w:rsidRPr="00441BF2">
              <w:rPr>
                <w:rFonts w:eastAsiaTheme="minorEastAsia"/>
                <w:color w:val="7030A0"/>
                <w:lang w:val="es-ES_tradnl"/>
              </w:rPr>
              <w:t>.</w:t>
            </w:r>
          </w:p>
          <w:p w14:paraId="64A23411" w14:textId="77777777" w:rsidR="00CE1A79" w:rsidRPr="00441BF2" w:rsidRDefault="00CE1A79" w:rsidP="00A049CD">
            <w:pPr>
              <w:tabs>
                <w:tab w:val="left" w:pos="4972"/>
              </w:tabs>
              <w:rPr>
                <w:rFonts w:ascii="Times New Roman" w:hAnsi="Times New Roman" w:cs="Times New Roman"/>
                <w:color w:val="000000"/>
                <w:lang w:val="es-ES_tradnl"/>
              </w:rPr>
            </w:pPr>
          </w:p>
          <w:p w14:paraId="1180D696" w14:textId="45426EE4" w:rsidR="00B35AD9" w:rsidRPr="00441BF2" w:rsidRDefault="00B35AD9" w:rsidP="00B35AD9">
            <w:pPr>
              <w:tabs>
                <w:tab w:val="left" w:pos="4972"/>
              </w:tabs>
              <w:rPr>
                <w:rFonts w:eastAsiaTheme="minorEastAsia"/>
                <w:lang w:val="es-ES_tradnl"/>
              </w:rPr>
            </w:pPr>
            <w:r w:rsidRPr="00441BF2">
              <w:rPr>
                <w:sz w:val="24"/>
                <w:szCs w:val="24"/>
                <w:lang w:val="es-ES_tradnl"/>
              </w:rPr>
              <w:object w:dxaOrig="14595" w:dyaOrig="8865" w14:anchorId="623CC67D">
                <v:shape id="_x0000_i1037" type="#_x0000_t75" style="width:159pt;height:96.75pt" o:ole="">
                  <v:imagedata r:id="rId42" o:title=""/>
                </v:shape>
                <o:OLEObject Type="Embed" ProgID="PBrush" ShapeID="_x0000_i1037" DrawAspect="Content" ObjectID="_1500567628" r:id="rId43"/>
              </w:object>
            </w:r>
            <w:r w:rsidRPr="00441BF2">
              <w:rPr>
                <w:lang w:val="es-ES_tradnl"/>
              </w:rPr>
              <w:t xml:space="preserve"> Eliminar la frase y escribir: “La recta horizontal </w:t>
            </w:r>
            <m:oMath>
              <m:r>
                <w:rPr>
                  <w:rFonts w:ascii="Cambria Math" w:hAnsi="Cambria Math"/>
                  <w:color w:val="7030A0"/>
                  <w:lang w:val="es-ES_tradnl"/>
                </w:rPr>
                <m:t>y=b</m:t>
              </m:r>
            </m:oMath>
            <w:r w:rsidRPr="00441BF2">
              <w:rPr>
                <w:rFonts w:eastAsiaTheme="minorEastAsia"/>
                <w:lang w:val="es-ES_tradnl"/>
              </w:rPr>
              <w:t xml:space="preserve"> es la paralela al eje </w:t>
            </w:r>
            <w:r w:rsidR="00A84101" w:rsidRPr="00441BF2">
              <w:rPr>
                <w:rFonts w:eastAsiaTheme="minorEastAsia"/>
                <w:i/>
                <w:lang w:val="es-ES_tradnl"/>
              </w:rPr>
              <w:t>X</w:t>
            </w:r>
            <w:r w:rsidRPr="00441BF2">
              <w:rPr>
                <w:rFonts w:eastAsiaTheme="minorEastAsia"/>
                <w:lang w:val="es-ES_tradnl"/>
              </w:rPr>
              <w:t xml:space="preserve"> que corta la función y garantiza que es </w:t>
            </w:r>
            <w:proofErr w:type="spellStart"/>
            <w:r w:rsidRPr="00441BF2">
              <w:rPr>
                <w:rFonts w:eastAsiaTheme="minorEastAsia"/>
                <w:lang w:val="es-ES_tradnl"/>
              </w:rPr>
              <w:t>sobreyectiva</w:t>
            </w:r>
            <w:proofErr w:type="spellEnd"/>
            <w:r w:rsidRPr="00441BF2">
              <w:rPr>
                <w:rFonts w:eastAsiaTheme="minorEastAsia"/>
                <w:lang w:val="es-ES_tradnl"/>
              </w:rPr>
              <w:t xml:space="preserve">. La animación debe mover, de izquierda a derecha, la recta morada </w:t>
            </w:r>
            <m:oMath>
              <m:r>
                <w:rPr>
                  <w:rFonts w:ascii="Cambria Math" w:hAnsi="Cambria Math"/>
                  <w:color w:val="7030A0"/>
                  <w:lang w:val="es-ES_tradnl"/>
                </w:rPr>
                <m:t>y=b</m:t>
              </m:r>
            </m:oMath>
            <w:r w:rsidRPr="00441BF2">
              <w:rPr>
                <w:rFonts w:eastAsiaTheme="minorEastAsia"/>
                <w:color w:val="7030A0"/>
                <w:lang w:val="es-ES_tradnl"/>
              </w:rPr>
              <w:t xml:space="preserve">. </w:t>
            </w:r>
            <w:r w:rsidRPr="00441BF2">
              <w:rPr>
                <w:rFonts w:eastAsiaTheme="minorEastAsia"/>
                <w:lang w:val="es-ES_tradnl"/>
              </w:rPr>
              <w:t xml:space="preserve">Si se cumple el criterio de la recta horizontal y vertical simultáneamente, la función será </w:t>
            </w:r>
            <w:proofErr w:type="spellStart"/>
            <w:r w:rsidRPr="00441BF2">
              <w:rPr>
                <w:rFonts w:eastAsiaTheme="minorEastAsia"/>
                <w:lang w:val="es-ES_tradnl"/>
              </w:rPr>
              <w:t>biyectiva</w:t>
            </w:r>
            <w:proofErr w:type="spellEnd"/>
            <w:r w:rsidRPr="00441BF2">
              <w:rPr>
                <w:rFonts w:eastAsiaTheme="minorEastAsia"/>
                <w:lang w:val="es-ES_tradnl"/>
              </w:rPr>
              <w:t>.</w:t>
            </w:r>
          </w:p>
          <w:p w14:paraId="3AAE6EE4" w14:textId="77777777" w:rsidR="00B35AD9" w:rsidRPr="00441BF2" w:rsidRDefault="00B35AD9" w:rsidP="00B35AD9">
            <w:pPr>
              <w:tabs>
                <w:tab w:val="left" w:pos="4972"/>
              </w:tabs>
              <w:rPr>
                <w:rFonts w:eastAsiaTheme="minorEastAsia"/>
                <w:lang w:val="es-ES_tradnl"/>
              </w:rPr>
            </w:pPr>
          </w:p>
          <w:p w14:paraId="2C97F09F" w14:textId="77777777" w:rsidR="00187BE1" w:rsidRPr="00441BF2" w:rsidRDefault="00DB5C0C" w:rsidP="00A049CD">
            <w:pPr>
              <w:tabs>
                <w:tab w:val="left" w:pos="4972"/>
              </w:tabs>
              <w:rPr>
                <w:sz w:val="24"/>
                <w:szCs w:val="24"/>
                <w:lang w:val="es-ES_tradnl"/>
              </w:rPr>
            </w:pPr>
            <w:r w:rsidRPr="00441BF2">
              <w:rPr>
                <w:sz w:val="24"/>
                <w:szCs w:val="24"/>
                <w:lang w:val="es-ES_tradnl"/>
              </w:rPr>
              <w:object w:dxaOrig="14235" w:dyaOrig="9045" w14:anchorId="7A6F600A">
                <v:shape id="_x0000_i1038" type="#_x0000_t75" style="width:146.25pt;height:93.75pt" o:ole="">
                  <v:imagedata r:id="rId44" o:title=""/>
                </v:shape>
                <o:OLEObject Type="Embed" ProgID="PBrush" ShapeID="_x0000_i1038" DrawAspect="Content" ObjectID="_1500567629" r:id="rId45"/>
              </w:object>
            </w:r>
          </w:p>
          <w:p w14:paraId="28ABAE1A" w14:textId="77777777" w:rsidR="00187BE1" w:rsidRPr="00441BF2" w:rsidRDefault="00187BE1" w:rsidP="00A049CD">
            <w:pPr>
              <w:tabs>
                <w:tab w:val="left" w:pos="4972"/>
              </w:tabs>
              <w:rPr>
                <w:sz w:val="24"/>
                <w:szCs w:val="24"/>
                <w:lang w:val="es-ES_tradnl"/>
              </w:rPr>
            </w:pPr>
          </w:p>
          <w:p w14:paraId="2EBC517C" w14:textId="20A5040A" w:rsidR="00B35AD9" w:rsidRPr="00441BF2" w:rsidRDefault="00B35AD9" w:rsidP="00A049CD">
            <w:pPr>
              <w:tabs>
                <w:tab w:val="left" w:pos="4972"/>
              </w:tabs>
              <w:rPr>
                <w:rFonts w:eastAsiaTheme="minorEastAsia"/>
                <w:lang w:val="es-ES_tradnl"/>
              </w:rPr>
            </w:pPr>
            <w:r w:rsidRPr="00441BF2">
              <w:rPr>
                <w:rFonts w:eastAsiaTheme="minorEastAsia"/>
                <w:lang w:val="es-ES_tradnl"/>
              </w:rPr>
              <w:t xml:space="preserve">El </w:t>
            </w:r>
            <w:r w:rsidR="00187BE1" w:rsidRPr="00441BF2">
              <w:rPr>
                <w:rFonts w:eastAsiaTheme="minorEastAsia"/>
                <w:lang w:val="es-ES_tradnl"/>
              </w:rPr>
              <w:t>“</w:t>
            </w:r>
            <w:r w:rsidRPr="00441BF2">
              <w:rPr>
                <w:rFonts w:eastAsiaTheme="minorEastAsia"/>
                <w:lang w:val="es-ES_tradnl"/>
              </w:rPr>
              <w:t>practica</w:t>
            </w:r>
            <w:r w:rsidR="00187BE1" w:rsidRPr="00441BF2">
              <w:rPr>
                <w:rFonts w:eastAsiaTheme="minorEastAsia"/>
                <w:lang w:val="es-ES_tradnl"/>
              </w:rPr>
              <w:t>”</w:t>
            </w:r>
            <w:r w:rsidRPr="00441BF2">
              <w:rPr>
                <w:rFonts w:eastAsiaTheme="minorEastAsia"/>
                <w:lang w:val="es-ES_tradnl"/>
              </w:rPr>
              <w:t>, debe cambiarse</w:t>
            </w:r>
            <w:r w:rsidR="00DB5C0C" w:rsidRPr="00441BF2">
              <w:rPr>
                <w:rFonts w:eastAsiaTheme="minorEastAsia"/>
                <w:lang w:val="es-ES_tradnl"/>
              </w:rPr>
              <w:t>. La frase debe decir: “</w:t>
            </w:r>
            <w:r w:rsidR="00473361" w:rsidRPr="00441BF2">
              <w:rPr>
                <w:rFonts w:eastAsiaTheme="minorEastAsia"/>
                <w:lang w:val="es-ES_tradnl"/>
              </w:rPr>
              <w:t>¿</w:t>
            </w:r>
            <w:r w:rsidR="00DB5C0C" w:rsidRPr="00441BF2">
              <w:rPr>
                <w:rFonts w:eastAsiaTheme="minorEastAsia"/>
                <w:lang w:val="es-ES_tradnl"/>
              </w:rPr>
              <w:t xml:space="preserve">Es la función </w:t>
            </w:r>
            <m:oMath>
              <m:r>
                <w:rPr>
                  <w:rFonts w:ascii="Cambria Math" w:eastAsiaTheme="minorEastAsia" w:hAnsi="Cambria Math"/>
                  <w:lang w:val="es-ES_tradnl"/>
                </w:rPr>
                <m:t>y=</m:t>
              </m:r>
              <m:f>
                <m:fPr>
                  <m:ctrlPr>
                    <w:rPr>
                      <w:rFonts w:ascii="Cambria Math" w:eastAsiaTheme="minorEastAsia" w:hAnsi="Cambria Math"/>
                      <w:i/>
                      <w:lang w:val="es-ES_tradnl"/>
                    </w:rPr>
                  </m:ctrlPr>
                </m:fPr>
                <m:num>
                  <m:r>
                    <w:rPr>
                      <w:rFonts w:ascii="Cambria Math" w:eastAsiaTheme="minorEastAsia" w:hAnsi="Cambria Math"/>
                      <w:lang w:val="es-ES_tradnl"/>
                    </w:rPr>
                    <m:t>1</m:t>
                  </m:r>
                </m:num>
                <m:den>
                  <m:sSup>
                    <m:sSupPr>
                      <m:ctrlPr>
                        <w:rPr>
                          <w:rFonts w:ascii="Cambria Math" w:eastAsiaTheme="minorEastAsia" w:hAnsi="Cambria Math"/>
                          <w:i/>
                          <w:lang w:val="es-ES_tradnl"/>
                        </w:rPr>
                      </m:ctrlPr>
                    </m:sSupPr>
                    <m:e>
                      <m:r>
                        <w:rPr>
                          <w:rFonts w:ascii="Cambria Math" w:eastAsiaTheme="minorEastAsia" w:hAnsi="Cambria Math"/>
                          <w:lang w:val="es-ES_tradnl"/>
                        </w:rPr>
                        <m:t>x</m:t>
                      </m:r>
                    </m:e>
                    <m:sup>
                      <m:r>
                        <w:rPr>
                          <w:rFonts w:ascii="Cambria Math" w:eastAsiaTheme="minorEastAsia" w:hAnsi="Cambria Math"/>
                          <w:lang w:val="es-ES_tradnl"/>
                        </w:rPr>
                        <m:t>2</m:t>
                      </m:r>
                    </m:sup>
                  </m:sSup>
                </m:den>
              </m:f>
            </m:oMath>
            <w:r w:rsidR="00DB5C0C" w:rsidRPr="00441BF2">
              <w:rPr>
                <w:rFonts w:eastAsiaTheme="minorEastAsia"/>
                <w:lang w:val="es-ES_tradnl"/>
              </w:rPr>
              <w:t xml:space="preserve"> biyectiva según el criterio de la recta horizontal y vertical? El dibujo es muy similar en el cuadrante I, pero lo del cuadrante 3 </w:t>
            </w:r>
            <w:r w:rsidR="0078495C">
              <w:rPr>
                <w:rFonts w:eastAsiaTheme="minorEastAsia"/>
                <w:lang w:val="es-ES_tradnl"/>
              </w:rPr>
              <w:t>es</w:t>
            </w:r>
            <w:r w:rsidR="00DB5C0C" w:rsidRPr="00441BF2">
              <w:rPr>
                <w:rFonts w:eastAsiaTheme="minorEastAsia"/>
                <w:lang w:val="es-ES_tradnl"/>
              </w:rPr>
              <w:t xml:space="preserve"> simétrico al eje </w:t>
            </w:r>
            <w:r w:rsidR="00473361" w:rsidRPr="00441BF2">
              <w:rPr>
                <w:rFonts w:eastAsiaTheme="minorEastAsia"/>
                <w:i/>
                <w:lang w:val="es-ES_tradnl"/>
              </w:rPr>
              <w:t>X</w:t>
            </w:r>
            <w:r w:rsidR="00DB5C0C" w:rsidRPr="00441BF2">
              <w:rPr>
                <w:rFonts w:eastAsiaTheme="minorEastAsia"/>
                <w:lang w:val="es-ES_tradnl"/>
              </w:rPr>
              <w:t xml:space="preserve">, en el cuadrante II. Es decir, la gráfica </w:t>
            </w:r>
            <w:r w:rsidR="001850E5" w:rsidRPr="00441BF2">
              <w:rPr>
                <w:rFonts w:eastAsiaTheme="minorEastAsia"/>
                <w:lang w:val="es-ES_tradnl"/>
              </w:rPr>
              <w:t xml:space="preserve">será similar a la de abajo, de color naranja, con eje </w:t>
            </w:r>
            <w:r w:rsidR="00473361" w:rsidRPr="00441BF2">
              <w:rPr>
                <w:rFonts w:eastAsiaTheme="minorEastAsia"/>
                <w:i/>
                <w:lang w:val="es-ES_tradnl"/>
              </w:rPr>
              <w:t>X</w:t>
            </w:r>
            <w:r w:rsidR="001850E5" w:rsidRPr="00441BF2">
              <w:rPr>
                <w:rFonts w:eastAsiaTheme="minorEastAsia"/>
                <w:lang w:val="es-ES_tradnl"/>
              </w:rPr>
              <w:t xml:space="preserve"> rojo y eje </w:t>
            </w:r>
            <w:r w:rsidR="00473361" w:rsidRPr="00441BF2">
              <w:rPr>
                <w:rFonts w:eastAsiaTheme="minorEastAsia"/>
                <w:i/>
                <w:lang w:val="es-ES_tradnl"/>
              </w:rPr>
              <w:t>Y</w:t>
            </w:r>
            <w:r w:rsidR="001850E5" w:rsidRPr="00441BF2">
              <w:rPr>
                <w:rFonts w:eastAsiaTheme="minorEastAsia"/>
                <w:lang w:val="es-ES_tradnl"/>
              </w:rPr>
              <w:t xml:space="preserve"> azul. </w:t>
            </w:r>
          </w:p>
          <w:p w14:paraId="67A093BD" w14:textId="2F62F9C0" w:rsidR="001850E5" w:rsidRPr="00441BF2" w:rsidRDefault="001850E5" w:rsidP="00A049CD">
            <w:pPr>
              <w:tabs>
                <w:tab w:val="left" w:pos="4972"/>
              </w:tabs>
              <w:rPr>
                <w:rFonts w:eastAsiaTheme="minorEastAsia"/>
                <w:lang w:val="es-ES_tradnl"/>
              </w:rPr>
            </w:pPr>
            <w:r w:rsidRPr="00441BF2">
              <w:rPr>
                <w:sz w:val="24"/>
                <w:szCs w:val="24"/>
                <w:lang w:val="es-ES_tradnl"/>
              </w:rPr>
              <w:object w:dxaOrig="8115" w:dyaOrig="5685" w14:anchorId="0FD89CD1">
                <v:shape id="_x0000_i1039" type="#_x0000_t75" style="width:176.25pt;height:126pt" o:ole="">
                  <v:imagedata r:id="rId46" o:title=""/>
                </v:shape>
                <o:OLEObject Type="Embed" ProgID="PBrush" ShapeID="_x0000_i1039" DrawAspect="Content" ObjectID="_1500567630" r:id="rId47"/>
              </w:object>
            </w:r>
          </w:p>
          <w:p w14:paraId="54BD4AAD" w14:textId="77777777" w:rsidR="00DB5C0C" w:rsidRPr="00441BF2" w:rsidRDefault="00DB5C0C" w:rsidP="00A049CD">
            <w:pPr>
              <w:tabs>
                <w:tab w:val="left" w:pos="4972"/>
              </w:tabs>
              <w:rPr>
                <w:rFonts w:eastAsiaTheme="minorEastAsia"/>
                <w:lang w:val="es-ES_tradnl"/>
              </w:rPr>
            </w:pPr>
          </w:p>
          <w:p w14:paraId="7CE6B9EB" w14:textId="6C6D91AF" w:rsidR="00DB5C0C" w:rsidRPr="00441BF2" w:rsidRDefault="00DB5C0C" w:rsidP="00A049CD">
            <w:pPr>
              <w:tabs>
                <w:tab w:val="left" w:pos="4972"/>
              </w:tabs>
              <w:rPr>
                <w:rFonts w:eastAsiaTheme="minorEastAsia"/>
                <w:lang w:val="es-ES_tradnl"/>
              </w:rPr>
            </w:pPr>
            <w:r w:rsidRPr="00441BF2">
              <w:rPr>
                <w:rFonts w:eastAsiaTheme="minorEastAsia"/>
                <w:lang w:val="es-ES_tradnl"/>
              </w:rPr>
              <w:t>En la solución debe decir: “No, porque la recta horizontal</w:t>
            </w:r>
            <w:r w:rsidR="00E17834" w:rsidRPr="00441BF2">
              <w:rPr>
                <w:rFonts w:eastAsiaTheme="minorEastAsia"/>
                <w:lang w:val="es-ES_tradnl"/>
              </w:rPr>
              <w:t xml:space="preserve"> corta a la gráfica de la función en dos puntos cada vez”</w:t>
            </w:r>
            <w:r w:rsidR="001850E5" w:rsidRPr="00441BF2">
              <w:rPr>
                <w:rFonts w:eastAsiaTheme="minorEastAsia"/>
                <w:lang w:val="es-ES_tradnl"/>
              </w:rPr>
              <w:t>.</w:t>
            </w:r>
          </w:p>
          <w:p w14:paraId="481186D7" w14:textId="2521C148" w:rsidR="000A07E1" w:rsidRPr="00441BF2" w:rsidRDefault="000A07E1" w:rsidP="00187BE1">
            <w:pPr>
              <w:rPr>
                <w:rFonts w:ascii="Times New Roman" w:hAnsi="Times New Roman" w:cs="Times New Roman"/>
                <w:color w:val="000000"/>
                <w:lang w:val="es-ES_tradnl"/>
              </w:rPr>
            </w:pPr>
          </w:p>
        </w:tc>
      </w:tr>
      <w:tr w:rsidR="006B3930" w:rsidRPr="00441BF2" w14:paraId="714D3BFD" w14:textId="77777777" w:rsidTr="006B3930">
        <w:tc>
          <w:tcPr>
            <w:tcW w:w="1951" w:type="dxa"/>
          </w:tcPr>
          <w:p w14:paraId="2D78598D" w14:textId="25D2B80C" w:rsidR="006B3930" w:rsidRPr="00441BF2" w:rsidRDefault="006B3930" w:rsidP="00187BE1">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lastRenderedPageBreak/>
              <w:t>Título</w:t>
            </w:r>
          </w:p>
        </w:tc>
        <w:tc>
          <w:tcPr>
            <w:tcW w:w="7103" w:type="dxa"/>
          </w:tcPr>
          <w:p w14:paraId="7D1031A3" w14:textId="4E43AD7C" w:rsidR="006B3930" w:rsidRPr="00441BF2" w:rsidRDefault="00FE6F63" w:rsidP="00187BE1">
            <w:pPr>
              <w:rPr>
                <w:rFonts w:ascii="Times New Roman" w:hAnsi="Times New Roman" w:cs="Times New Roman"/>
                <w:color w:val="000000"/>
                <w:lang w:val="es-ES_tradnl"/>
              </w:rPr>
            </w:pPr>
            <w:r>
              <w:rPr>
                <w:rFonts w:ascii="Times New Roman" w:hAnsi="Times New Roman" w:cs="Times New Roman"/>
                <w:color w:val="000000"/>
                <w:lang w:val="es-ES_tradnl"/>
              </w:rPr>
              <w:t xml:space="preserve">Refuerza tu aprendizaje: </w:t>
            </w:r>
            <w:r w:rsidR="000A07E1" w:rsidRPr="00441BF2">
              <w:rPr>
                <w:rFonts w:ascii="Times New Roman" w:hAnsi="Times New Roman" w:cs="Times New Roman"/>
                <w:color w:val="000000"/>
                <w:lang w:val="es-ES_tradnl"/>
              </w:rPr>
              <w:t>Criterio de la recta vertical y horizontal</w:t>
            </w:r>
          </w:p>
        </w:tc>
      </w:tr>
      <w:tr w:rsidR="006B3930" w:rsidRPr="00441BF2" w14:paraId="51C96BD1" w14:textId="77777777" w:rsidTr="006B3930">
        <w:tc>
          <w:tcPr>
            <w:tcW w:w="1951" w:type="dxa"/>
          </w:tcPr>
          <w:p w14:paraId="3B0349D4" w14:textId="77777777" w:rsidR="006B3930" w:rsidRPr="00441BF2" w:rsidRDefault="006B3930" w:rsidP="00187BE1">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t>Descripción</w:t>
            </w:r>
          </w:p>
        </w:tc>
        <w:tc>
          <w:tcPr>
            <w:tcW w:w="7103" w:type="dxa"/>
          </w:tcPr>
          <w:p w14:paraId="083419AB" w14:textId="7598AAA1" w:rsidR="006B3930" w:rsidRPr="00441BF2" w:rsidRDefault="000A07E1" w:rsidP="00BE6D40">
            <w:pPr>
              <w:rPr>
                <w:rFonts w:ascii="Times New Roman" w:hAnsi="Times New Roman" w:cs="Times New Roman"/>
                <w:color w:val="000000"/>
                <w:lang w:val="es-ES_tradnl"/>
              </w:rPr>
            </w:pPr>
            <w:r w:rsidRPr="00441BF2">
              <w:rPr>
                <w:rFonts w:ascii="Times New Roman" w:hAnsi="Times New Roman" w:cs="Times New Roman"/>
                <w:color w:val="000000"/>
                <w:lang w:val="es-ES_tradnl"/>
              </w:rPr>
              <w:t>Interactivo diseñado para aprender</w:t>
            </w:r>
            <w:r w:rsidR="0078495C">
              <w:rPr>
                <w:rFonts w:ascii="Times New Roman" w:hAnsi="Times New Roman" w:cs="Times New Roman"/>
                <w:color w:val="000000"/>
                <w:lang w:val="es-ES_tradnl"/>
              </w:rPr>
              <w:t xml:space="preserve"> y</w:t>
            </w:r>
            <w:r w:rsidRPr="00441BF2">
              <w:rPr>
                <w:rFonts w:ascii="Times New Roman" w:hAnsi="Times New Roman" w:cs="Times New Roman"/>
                <w:color w:val="000000"/>
                <w:lang w:val="es-ES_tradnl"/>
              </w:rPr>
              <w:t xml:space="preserve"> aplicar los criterios de la recta horizontal y vertical</w:t>
            </w:r>
            <w:r w:rsidR="0078495C">
              <w:rPr>
                <w:rFonts w:ascii="Times New Roman" w:hAnsi="Times New Roman" w:cs="Times New Roman"/>
                <w:color w:val="000000"/>
                <w:lang w:val="es-ES_tradnl"/>
              </w:rPr>
              <w:t xml:space="preserve">, </w:t>
            </w:r>
            <w:r w:rsidR="00BE6D40">
              <w:rPr>
                <w:rFonts w:ascii="Times New Roman" w:hAnsi="Times New Roman" w:cs="Times New Roman"/>
                <w:color w:val="000000"/>
                <w:lang w:val="es-ES_tradnl"/>
              </w:rPr>
              <w:t>así como</w:t>
            </w:r>
            <w:r w:rsidR="0078495C">
              <w:rPr>
                <w:rFonts w:ascii="Times New Roman" w:hAnsi="Times New Roman" w:cs="Times New Roman"/>
                <w:color w:val="000000"/>
                <w:lang w:val="es-ES_tradnl"/>
              </w:rPr>
              <w:t xml:space="preserve"> </w:t>
            </w:r>
            <w:r w:rsidRPr="00441BF2">
              <w:rPr>
                <w:rFonts w:ascii="Times New Roman" w:hAnsi="Times New Roman" w:cs="Times New Roman"/>
                <w:color w:val="000000"/>
                <w:lang w:val="es-ES_tradnl"/>
              </w:rPr>
              <w:t xml:space="preserve"> para identificar funciones </w:t>
            </w:r>
            <w:proofErr w:type="spellStart"/>
            <w:r w:rsidRPr="00441BF2">
              <w:rPr>
                <w:rFonts w:ascii="Times New Roman" w:hAnsi="Times New Roman" w:cs="Times New Roman"/>
                <w:color w:val="000000"/>
                <w:lang w:val="es-ES_tradnl"/>
              </w:rPr>
              <w:t>biyectivas</w:t>
            </w:r>
            <w:proofErr w:type="spellEnd"/>
            <w:r w:rsidRPr="00441BF2">
              <w:rPr>
                <w:rFonts w:ascii="Times New Roman" w:hAnsi="Times New Roman" w:cs="Times New Roman"/>
                <w:color w:val="000000"/>
                <w:lang w:val="es-ES_tradnl"/>
              </w:rPr>
              <w:t xml:space="preserve"> desde su representación gráfica</w:t>
            </w:r>
          </w:p>
        </w:tc>
      </w:tr>
    </w:tbl>
    <w:p w14:paraId="099F41FE" w14:textId="2DF8BE21" w:rsidR="00EE59DC" w:rsidRPr="00441BF2" w:rsidRDefault="00EE59DC">
      <w:pPr>
        <w:rPr>
          <w:rFonts w:ascii="Times New Roman" w:hAnsi="Times New Roman" w:cs="Times New Roman"/>
          <w:highlight w:val="yellow"/>
        </w:rPr>
      </w:pPr>
    </w:p>
    <w:p w14:paraId="3AA2BA3A" w14:textId="77777777" w:rsidR="00EE59DC" w:rsidRPr="00441BF2" w:rsidRDefault="00EE59DC">
      <w:pPr>
        <w:rPr>
          <w:rFonts w:ascii="Times New Roman" w:hAnsi="Times New Roman" w:cs="Times New Roman"/>
          <w:highlight w:val="yellow"/>
        </w:rPr>
      </w:pPr>
      <w:r w:rsidRPr="00441BF2">
        <w:rPr>
          <w:rFonts w:ascii="Times New Roman" w:hAnsi="Times New Roman" w:cs="Times New Roman"/>
          <w:highlight w:val="yellow"/>
        </w:rPr>
        <w:br w:type="page"/>
      </w:r>
    </w:p>
    <w:p w14:paraId="317E4205" w14:textId="412DD329" w:rsidR="00907D5A" w:rsidRPr="00441BF2" w:rsidRDefault="00C968B4" w:rsidP="00E7057C">
      <w:pPr>
        <w:spacing w:after="0"/>
        <w:rPr>
          <w:rFonts w:ascii="Times New Roman" w:hAnsi="Times New Roman" w:cs="Times New Roman"/>
          <w:b/>
        </w:rPr>
      </w:pPr>
      <w:r w:rsidRPr="00441BF2">
        <w:rPr>
          <w:rFonts w:ascii="Times New Roman" w:hAnsi="Times New Roman" w:cs="Times New Roman"/>
          <w:highlight w:val="yellow"/>
        </w:rPr>
        <w:lastRenderedPageBreak/>
        <w:t>[SECCIÓN 1]</w:t>
      </w:r>
      <w:r w:rsidRPr="00441BF2">
        <w:rPr>
          <w:rFonts w:ascii="Times New Roman" w:hAnsi="Times New Roman" w:cs="Times New Roman"/>
        </w:rPr>
        <w:t xml:space="preserve"> </w:t>
      </w:r>
      <w:r w:rsidRPr="00441BF2">
        <w:rPr>
          <w:rFonts w:ascii="Times New Roman" w:hAnsi="Times New Roman" w:cs="Times New Roman"/>
          <w:b/>
        </w:rPr>
        <w:t xml:space="preserve">3 </w:t>
      </w:r>
      <w:del w:id="578" w:author="Alex" w:date="2015-08-08T19:31:00Z">
        <w:r w:rsidR="0078495C" w:rsidDel="001A3B4E">
          <w:rPr>
            <w:rFonts w:ascii="Times New Roman" w:hAnsi="Times New Roman" w:cs="Times New Roman"/>
            <w:b/>
          </w:rPr>
          <w:delText>La</w:delText>
        </w:r>
        <w:r w:rsidR="00BE6D40" w:rsidDel="001A3B4E">
          <w:rPr>
            <w:rFonts w:ascii="Times New Roman" w:hAnsi="Times New Roman" w:cs="Times New Roman"/>
            <w:b/>
          </w:rPr>
          <w:delText>s</w:delText>
        </w:r>
        <w:r w:rsidR="0078495C" w:rsidDel="001A3B4E">
          <w:rPr>
            <w:rFonts w:ascii="Times New Roman" w:hAnsi="Times New Roman" w:cs="Times New Roman"/>
            <w:b/>
          </w:rPr>
          <w:delText xml:space="preserve"> p</w:delText>
        </w:r>
        <w:r w:rsidRPr="00441BF2" w:rsidDel="001A3B4E">
          <w:rPr>
            <w:rFonts w:ascii="Times New Roman" w:hAnsi="Times New Roman" w:cs="Times New Roman"/>
            <w:b/>
          </w:rPr>
          <w:delText>ropiedades de las funciones</w:delText>
        </w:r>
      </w:del>
      <w:ins w:id="579" w:author="Alex" w:date="2015-08-08T19:31:00Z">
        <w:r w:rsidR="001A3B4E">
          <w:rPr>
            <w:rFonts w:ascii="Times New Roman" w:hAnsi="Times New Roman" w:cs="Times New Roman"/>
            <w:b/>
          </w:rPr>
          <w:t>Clases de funciones</w:t>
        </w:r>
      </w:ins>
    </w:p>
    <w:p w14:paraId="53B7821F" w14:textId="77777777" w:rsidR="00907D5A" w:rsidRPr="00441BF2" w:rsidRDefault="00907D5A" w:rsidP="00E7057C">
      <w:pPr>
        <w:spacing w:after="0"/>
        <w:rPr>
          <w:rFonts w:ascii="Times New Roman" w:hAnsi="Times New Roman" w:cs="Times New Roman"/>
        </w:rPr>
      </w:pPr>
    </w:p>
    <w:p w14:paraId="58FB6B90" w14:textId="1AF1ED83" w:rsidR="00907D5A" w:rsidRPr="00441BF2" w:rsidRDefault="00907D5A" w:rsidP="006620E4">
      <w:pPr>
        <w:spacing w:after="0"/>
        <w:jc w:val="both"/>
        <w:rPr>
          <w:rFonts w:ascii="Times New Roman" w:hAnsi="Times New Roman" w:cs="Times New Roman"/>
        </w:rPr>
      </w:pPr>
      <w:r w:rsidRPr="00441BF2">
        <w:rPr>
          <w:rFonts w:ascii="Times New Roman" w:hAnsi="Times New Roman" w:cs="Times New Roman"/>
        </w:rPr>
        <w:t xml:space="preserve">La clasificación de las funciones según </w:t>
      </w:r>
      <w:del w:id="580" w:author="Alex" w:date="2015-08-08T19:31:00Z">
        <w:r w:rsidRPr="00441BF2" w:rsidDel="001A3B4E">
          <w:rPr>
            <w:rFonts w:ascii="Times New Roman" w:hAnsi="Times New Roman" w:cs="Times New Roman"/>
          </w:rPr>
          <w:delText>como se saturan mutuamente</w:delText>
        </w:r>
      </w:del>
      <w:ins w:id="581" w:author="Alex" w:date="2015-08-08T19:31:00Z">
        <w:r w:rsidR="001A3B4E">
          <w:rPr>
            <w:rFonts w:ascii="Times New Roman" w:hAnsi="Times New Roman" w:cs="Times New Roman"/>
          </w:rPr>
          <w:t>la forma en que se relaciona</w:t>
        </w:r>
      </w:ins>
      <w:r w:rsidRPr="00441BF2">
        <w:rPr>
          <w:rFonts w:ascii="Times New Roman" w:hAnsi="Times New Roman" w:cs="Times New Roman"/>
        </w:rPr>
        <w:t xml:space="preserve"> el dominio y el </w:t>
      </w:r>
      <w:del w:id="582" w:author="Alex" w:date="2015-08-08T19:31:00Z">
        <w:r w:rsidRPr="00441BF2" w:rsidDel="001A3B4E">
          <w:rPr>
            <w:rFonts w:ascii="Times New Roman" w:hAnsi="Times New Roman" w:cs="Times New Roman"/>
          </w:rPr>
          <w:delText xml:space="preserve">codominio </w:delText>
        </w:r>
      </w:del>
      <w:ins w:id="583" w:author="Alex" w:date="2015-08-08T19:31:00Z">
        <w:r w:rsidR="001A3B4E">
          <w:rPr>
            <w:rFonts w:ascii="Times New Roman" w:hAnsi="Times New Roman" w:cs="Times New Roman"/>
          </w:rPr>
          <w:t>rango</w:t>
        </w:r>
        <w:r w:rsidR="001A3B4E" w:rsidRPr="00441BF2">
          <w:rPr>
            <w:rFonts w:ascii="Times New Roman" w:hAnsi="Times New Roman" w:cs="Times New Roman"/>
          </w:rPr>
          <w:t xml:space="preserve"> </w:t>
        </w:r>
      </w:ins>
      <w:r w:rsidRPr="00441BF2">
        <w:rPr>
          <w:rFonts w:ascii="Times New Roman" w:hAnsi="Times New Roman" w:cs="Times New Roman"/>
        </w:rPr>
        <w:t xml:space="preserve">de </w:t>
      </w:r>
      <w:r w:rsidR="00E46194" w:rsidRPr="00441BF2">
        <w:rPr>
          <w:rFonts w:ascii="Times New Roman" w:hAnsi="Times New Roman" w:cs="Times New Roman"/>
        </w:rPr>
        <w:t>cad</w:t>
      </w:r>
      <w:r w:rsidRPr="00441BF2">
        <w:rPr>
          <w:rFonts w:ascii="Times New Roman" w:hAnsi="Times New Roman" w:cs="Times New Roman"/>
        </w:rPr>
        <w:t xml:space="preserve">a función, ayuda a tener una idea </w:t>
      </w:r>
      <w:r w:rsidRPr="00441BF2">
        <w:rPr>
          <w:rFonts w:ascii="Times New Roman" w:hAnsi="Times New Roman" w:cs="Times New Roman"/>
          <w:i/>
        </w:rPr>
        <w:t>global</w:t>
      </w:r>
      <w:r w:rsidRPr="00441BF2">
        <w:rPr>
          <w:rFonts w:ascii="Times New Roman" w:hAnsi="Times New Roman" w:cs="Times New Roman"/>
        </w:rPr>
        <w:t xml:space="preserve"> de ella. Una </w:t>
      </w:r>
      <w:proofErr w:type="spellStart"/>
      <w:r w:rsidRPr="00441BF2">
        <w:rPr>
          <w:rFonts w:ascii="Times New Roman" w:hAnsi="Times New Roman" w:cs="Times New Roman"/>
        </w:rPr>
        <w:t>biyección</w:t>
      </w:r>
      <w:proofErr w:type="spellEnd"/>
      <w:r w:rsidRPr="00441BF2">
        <w:rPr>
          <w:rFonts w:ascii="Times New Roman" w:hAnsi="Times New Roman" w:cs="Times New Roman"/>
        </w:rPr>
        <w:t xml:space="preserve"> entre conjuntos permite </w:t>
      </w:r>
      <w:del w:id="584" w:author="Alex" w:date="2015-08-02T18:40:00Z">
        <w:r w:rsidR="0078495C" w:rsidDel="008E2E0A">
          <w:rPr>
            <w:rFonts w:ascii="Times New Roman" w:hAnsi="Times New Roman" w:cs="Times New Roman"/>
          </w:rPr>
          <w:delText xml:space="preserve">los </w:delText>
        </w:r>
        <w:r w:rsidRPr="00441BF2" w:rsidDel="008E2E0A">
          <w:rPr>
            <w:rFonts w:ascii="Times New Roman" w:hAnsi="Times New Roman" w:cs="Times New Roman"/>
          </w:rPr>
          <w:delText>tránsitos de ida y vuelta entre los conjuntos de salida y llegada de l</w:delText>
        </w:r>
        <w:r w:rsidR="00E46194" w:rsidRPr="00441BF2" w:rsidDel="008E2E0A">
          <w:rPr>
            <w:rFonts w:ascii="Times New Roman" w:hAnsi="Times New Roman" w:cs="Times New Roman"/>
          </w:rPr>
          <w:delText>a función.</w:delText>
        </w:r>
      </w:del>
      <w:ins w:id="585" w:author="Alex" w:date="2015-08-02T18:40:00Z">
        <w:r w:rsidR="008E2E0A">
          <w:rPr>
            <w:rFonts w:ascii="Times New Roman" w:hAnsi="Times New Roman" w:cs="Times New Roman"/>
          </w:rPr>
          <w:t>definir la función inversa, que en cierta forma “cambia” la dirección de las flechas de la función.</w:t>
        </w:r>
      </w:ins>
    </w:p>
    <w:p w14:paraId="6528ED80" w14:textId="77777777" w:rsidR="00907D5A" w:rsidRPr="00441BF2" w:rsidRDefault="00907D5A" w:rsidP="006620E4">
      <w:pPr>
        <w:spacing w:after="0"/>
        <w:jc w:val="both"/>
        <w:rPr>
          <w:rFonts w:ascii="Times New Roman" w:hAnsi="Times New Roman" w:cs="Times New Roman"/>
        </w:rPr>
      </w:pPr>
    </w:p>
    <w:p w14:paraId="44BFB781" w14:textId="0C1623CC" w:rsidR="008E2E0A" w:rsidRDefault="00E7057C" w:rsidP="006620E4">
      <w:pPr>
        <w:spacing w:after="0"/>
        <w:jc w:val="both"/>
        <w:rPr>
          <w:ins w:id="586" w:author="Alex" w:date="2015-08-02T18:46:00Z"/>
          <w:rFonts w:ascii="Times New Roman" w:hAnsi="Times New Roman" w:cs="Times New Roman"/>
        </w:rPr>
      </w:pPr>
      <w:del w:id="587" w:author="Alex" w:date="2015-08-02T18:41:00Z">
        <w:r w:rsidRPr="00441BF2" w:rsidDel="008E2E0A">
          <w:rPr>
            <w:rFonts w:ascii="Times New Roman" w:hAnsi="Times New Roman" w:cs="Times New Roman"/>
          </w:rPr>
          <w:delText xml:space="preserve">Para efectos de identificar el tipo de cambio </w:delText>
        </w:r>
        <w:r w:rsidRPr="00441BF2" w:rsidDel="008E2E0A">
          <w:rPr>
            <w:rFonts w:ascii="Times New Roman" w:hAnsi="Times New Roman" w:cs="Times New Roman"/>
            <w:i/>
          </w:rPr>
          <w:delText>local</w:delText>
        </w:r>
        <w:r w:rsidRPr="00441BF2" w:rsidDel="008E2E0A">
          <w:rPr>
            <w:rFonts w:ascii="Times New Roman" w:hAnsi="Times New Roman" w:cs="Times New Roman"/>
          </w:rPr>
          <w:delText xml:space="preserve"> que tienen las funciones</w:delText>
        </w:r>
        <w:r w:rsidR="00907D5A" w:rsidRPr="00441BF2" w:rsidDel="008E2E0A">
          <w:rPr>
            <w:rFonts w:ascii="Times New Roman" w:hAnsi="Times New Roman" w:cs="Times New Roman"/>
          </w:rPr>
          <w:delText xml:space="preserve">, se estudian los cambios entre elementos cercanos. </w:delText>
        </w:r>
        <w:r w:rsidRPr="00441BF2" w:rsidDel="008E2E0A">
          <w:rPr>
            <w:rFonts w:ascii="Times New Roman" w:hAnsi="Times New Roman" w:cs="Times New Roman"/>
          </w:rPr>
          <w:delText xml:space="preserve">Según </w:delText>
        </w:r>
        <w:r w:rsidR="00907D5A" w:rsidRPr="00441BF2" w:rsidDel="008E2E0A">
          <w:rPr>
            <w:rFonts w:ascii="Times New Roman" w:hAnsi="Times New Roman" w:cs="Times New Roman"/>
          </w:rPr>
          <w:delText xml:space="preserve">los cambios de crecimiento de la función, </w:delText>
        </w:r>
        <w:r w:rsidRPr="00441BF2" w:rsidDel="008E2E0A">
          <w:rPr>
            <w:rFonts w:ascii="Times New Roman" w:hAnsi="Times New Roman" w:cs="Times New Roman"/>
          </w:rPr>
          <w:delText>las</w:delText>
        </w:r>
      </w:del>
      <w:ins w:id="588" w:author="Alex" w:date="2015-08-02T18:41:00Z">
        <w:r w:rsidR="008E2E0A">
          <w:rPr>
            <w:rFonts w:ascii="Times New Roman" w:hAnsi="Times New Roman" w:cs="Times New Roman"/>
          </w:rPr>
          <w:t>En e</w:t>
        </w:r>
      </w:ins>
      <w:ins w:id="589" w:author="Alex" w:date="2015-08-02T18:42:00Z">
        <w:r w:rsidR="008E2E0A">
          <w:rPr>
            <w:rFonts w:ascii="Times New Roman" w:hAnsi="Times New Roman" w:cs="Times New Roman"/>
          </w:rPr>
          <w:t>s</w:t>
        </w:r>
      </w:ins>
      <w:ins w:id="590" w:author="Alex" w:date="2015-08-02T18:41:00Z">
        <w:r w:rsidR="008E2E0A">
          <w:rPr>
            <w:rFonts w:ascii="Times New Roman" w:hAnsi="Times New Roman" w:cs="Times New Roman"/>
          </w:rPr>
          <w:t>ta sección verás la clasi</w:t>
        </w:r>
      </w:ins>
      <w:ins w:id="591" w:author="Alex" w:date="2015-08-02T18:42:00Z">
        <w:r w:rsidR="008E2E0A">
          <w:rPr>
            <w:rFonts w:ascii="Times New Roman" w:hAnsi="Times New Roman" w:cs="Times New Roman"/>
          </w:rPr>
          <w:t>fi</w:t>
        </w:r>
      </w:ins>
      <w:ins w:id="592" w:author="Alex" w:date="2015-08-02T18:41:00Z">
        <w:r w:rsidR="008E2E0A">
          <w:rPr>
            <w:rFonts w:ascii="Times New Roman" w:hAnsi="Times New Roman" w:cs="Times New Roman"/>
          </w:rPr>
          <w:t>cación de</w:t>
        </w:r>
      </w:ins>
      <w:r w:rsidRPr="00441BF2">
        <w:rPr>
          <w:rFonts w:ascii="Times New Roman" w:hAnsi="Times New Roman" w:cs="Times New Roman"/>
        </w:rPr>
        <w:t xml:space="preserve"> funciones</w:t>
      </w:r>
      <w:ins w:id="593" w:author="Alex" w:date="2015-08-02T18:46:00Z">
        <w:r w:rsidR="008E2E0A">
          <w:rPr>
            <w:rFonts w:ascii="Times New Roman" w:hAnsi="Times New Roman" w:cs="Times New Roman"/>
          </w:rPr>
          <w:t>, a través de su comportamiento</w:t>
        </w:r>
      </w:ins>
      <w:del w:id="594" w:author="Alex" w:date="2015-08-02T18:42:00Z">
        <w:r w:rsidR="00907D5A" w:rsidRPr="00441BF2" w:rsidDel="008E2E0A">
          <w:rPr>
            <w:rFonts w:ascii="Times New Roman" w:hAnsi="Times New Roman" w:cs="Times New Roman"/>
          </w:rPr>
          <w:delText xml:space="preserve"> se clasifican</w:delText>
        </w:r>
      </w:del>
      <w:del w:id="595" w:author="Alex" w:date="2015-08-02T18:46:00Z">
        <w:r w:rsidR="00907D5A" w:rsidRPr="00441BF2" w:rsidDel="008E2E0A">
          <w:rPr>
            <w:rFonts w:ascii="Times New Roman" w:hAnsi="Times New Roman" w:cs="Times New Roman"/>
          </w:rPr>
          <w:delText xml:space="preserve"> </w:delText>
        </w:r>
      </w:del>
      <w:del w:id="596" w:author="Alex" w:date="2015-08-02T18:42:00Z">
        <w:r w:rsidR="00907D5A" w:rsidRPr="00441BF2" w:rsidDel="008E2E0A">
          <w:rPr>
            <w:rFonts w:ascii="Times New Roman" w:hAnsi="Times New Roman" w:cs="Times New Roman"/>
          </w:rPr>
          <w:delText>en</w:delText>
        </w:r>
      </w:del>
      <w:ins w:id="597" w:author="Alex" w:date="2015-08-02T18:46:00Z">
        <w:r w:rsidR="008E2E0A">
          <w:rPr>
            <w:rFonts w:ascii="Times New Roman" w:hAnsi="Times New Roman" w:cs="Times New Roman"/>
          </w:rPr>
          <w:t xml:space="preserve"> </w:t>
        </w:r>
      </w:ins>
      <w:ins w:id="598" w:author="Alex" w:date="2015-08-02T18:43:00Z">
        <w:r w:rsidR="008E2E0A">
          <w:rPr>
            <w:rFonts w:ascii="Times New Roman" w:hAnsi="Times New Roman" w:cs="Times New Roman"/>
          </w:rPr>
          <w:t>local</w:t>
        </w:r>
      </w:ins>
      <w:ins w:id="599" w:author="Alex" w:date="2015-08-02T18:46:00Z">
        <w:r w:rsidR="008E2E0A">
          <w:rPr>
            <w:rFonts w:ascii="Times New Roman" w:hAnsi="Times New Roman" w:cs="Times New Roman"/>
          </w:rPr>
          <w:t>,</w:t>
        </w:r>
      </w:ins>
      <w:ins w:id="600" w:author="Alex" w:date="2015-08-02T18:43:00Z">
        <w:r w:rsidR="008E2E0A">
          <w:rPr>
            <w:rFonts w:ascii="Times New Roman" w:hAnsi="Times New Roman" w:cs="Times New Roman"/>
          </w:rPr>
          <w:t xml:space="preserve"> como</w:t>
        </w:r>
      </w:ins>
      <w:r w:rsidR="00907D5A" w:rsidRPr="00441BF2">
        <w:rPr>
          <w:rFonts w:ascii="Times New Roman" w:hAnsi="Times New Roman" w:cs="Times New Roman"/>
        </w:rPr>
        <w:t xml:space="preserve"> crecientes, decrecientes o constantes</w:t>
      </w:r>
      <w:del w:id="601" w:author="Alex" w:date="2015-08-02T18:46:00Z">
        <w:r w:rsidR="00907D5A" w:rsidRPr="00441BF2" w:rsidDel="008E2E0A">
          <w:rPr>
            <w:rFonts w:ascii="Times New Roman" w:hAnsi="Times New Roman" w:cs="Times New Roman"/>
          </w:rPr>
          <w:delText>.</w:delText>
        </w:r>
      </w:del>
      <w:ins w:id="602" w:author="Alex" w:date="2015-08-02T18:46:00Z">
        <w:r w:rsidR="008E2E0A">
          <w:rPr>
            <w:rFonts w:ascii="Times New Roman" w:hAnsi="Times New Roman" w:cs="Times New Roman"/>
          </w:rPr>
          <w:t>; también identificar</w:t>
        </w:r>
      </w:ins>
      <w:ins w:id="603" w:author="Alex" w:date="2015-08-02T18:47:00Z">
        <w:r w:rsidR="008E2E0A">
          <w:rPr>
            <w:rFonts w:ascii="Times New Roman" w:hAnsi="Times New Roman" w:cs="Times New Roman"/>
          </w:rPr>
          <w:t>ás las funciones periódicas.</w:t>
        </w:r>
      </w:ins>
      <w:r w:rsidR="00907D5A" w:rsidRPr="00441BF2">
        <w:rPr>
          <w:rFonts w:ascii="Times New Roman" w:hAnsi="Times New Roman" w:cs="Times New Roman"/>
        </w:rPr>
        <w:t xml:space="preserve"> </w:t>
      </w:r>
    </w:p>
    <w:p w14:paraId="56A6182D" w14:textId="5B76B3F4" w:rsidR="00907D5A" w:rsidRPr="00441BF2" w:rsidDel="008E2E0A" w:rsidRDefault="00907D5A" w:rsidP="006620E4">
      <w:pPr>
        <w:spacing w:after="0"/>
        <w:jc w:val="both"/>
        <w:rPr>
          <w:del w:id="604" w:author="Alex" w:date="2015-08-02T18:47:00Z"/>
          <w:rFonts w:ascii="Times New Roman" w:hAnsi="Times New Roman" w:cs="Times New Roman"/>
        </w:rPr>
      </w:pPr>
      <w:del w:id="605" w:author="Alex" w:date="2015-08-02T18:46:00Z">
        <w:r w:rsidRPr="00441BF2" w:rsidDel="008E2E0A">
          <w:rPr>
            <w:rFonts w:ascii="Times New Roman" w:hAnsi="Times New Roman" w:cs="Times New Roman"/>
          </w:rPr>
          <w:delText>Por otra parte, según su simetría y regularidad, las funciones se clasifican en pares o impares. Si hay condiciones de repetibilidad</w:delText>
        </w:r>
        <w:r w:rsidR="00782AE7" w:rsidRPr="00441BF2" w:rsidDel="008E2E0A">
          <w:rPr>
            <w:rFonts w:ascii="Times New Roman" w:hAnsi="Times New Roman" w:cs="Times New Roman"/>
          </w:rPr>
          <w:delText xml:space="preserve"> o monotonía</w:delText>
        </w:r>
        <w:r w:rsidRPr="00441BF2" w:rsidDel="008E2E0A">
          <w:rPr>
            <w:rFonts w:ascii="Times New Roman" w:hAnsi="Times New Roman" w:cs="Times New Roman"/>
          </w:rPr>
          <w:delText>,</w:delText>
        </w:r>
      </w:del>
      <w:del w:id="606" w:author="Alex" w:date="2015-08-02T18:47:00Z">
        <w:r w:rsidRPr="00441BF2" w:rsidDel="008E2E0A">
          <w:rPr>
            <w:rFonts w:ascii="Times New Roman" w:hAnsi="Times New Roman" w:cs="Times New Roman"/>
          </w:rPr>
          <w:delText xml:space="preserve"> se dirá que las funciones son periódicas.</w:delText>
        </w:r>
      </w:del>
    </w:p>
    <w:p w14:paraId="5F7DF68A" w14:textId="73E26E08" w:rsidR="00E7057C" w:rsidRPr="00441BF2" w:rsidDel="008E2E0A" w:rsidRDefault="00E7057C" w:rsidP="006620E4">
      <w:pPr>
        <w:spacing w:after="0"/>
        <w:jc w:val="both"/>
        <w:rPr>
          <w:del w:id="607" w:author="Alex" w:date="2015-08-02T18:47:00Z"/>
          <w:rFonts w:ascii="Times New Roman" w:hAnsi="Times New Roman" w:cs="Times New Roman"/>
        </w:rPr>
      </w:pPr>
    </w:p>
    <w:p w14:paraId="50A4134E" w14:textId="77777777" w:rsidR="008E2E0A" w:rsidRDefault="008E2E0A" w:rsidP="006620E4">
      <w:pPr>
        <w:spacing w:after="0"/>
        <w:jc w:val="both"/>
        <w:rPr>
          <w:ins w:id="608" w:author="Alex" w:date="2015-08-02T18:47:00Z"/>
          <w:rFonts w:ascii="Times New Roman" w:hAnsi="Times New Roman" w:cs="Times New Roman"/>
        </w:rPr>
      </w:pPr>
    </w:p>
    <w:p w14:paraId="4A07928A" w14:textId="25100C94" w:rsidR="00173384" w:rsidRPr="00441BF2" w:rsidDel="008E2E0A" w:rsidRDefault="00E46194" w:rsidP="006620E4">
      <w:pPr>
        <w:spacing w:after="0"/>
        <w:jc w:val="both"/>
        <w:rPr>
          <w:del w:id="609" w:author="Alex" w:date="2015-08-02T18:47:00Z"/>
          <w:rFonts w:ascii="Times New Roman" w:hAnsi="Times New Roman" w:cs="Times New Roman"/>
        </w:rPr>
      </w:pPr>
      <w:del w:id="610" w:author="Alex" w:date="2015-08-02T18:47:00Z">
        <w:r w:rsidRPr="00441BF2" w:rsidDel="008E2E0A">
          <w:rPr>
            <w:rFonts w:ascii="Times New Roman" w:hAnsi="Times New Roman" w:cs="Times New Roman"/>
          </w:rPr>
          <w:delText>Lograr hacer una identificación</w:delText>
        </w:r>
        <w:r w:rsidR="00907D5A" w:rsidRPr="00441BF2" w:rsidDel="008E2E0A">
          <w:rPr>
            <w:rFonts w:ascii="Times New Roman" w:hAnsi="Times New Roman" w:cs="Times New Roman"/>
          </w:rPr>
          <w:delText xml:space="preserve"> </w:delText>
        </w:r>
        <w:r w:rsidRPr="00441BF2" w:rsidDel="008E2E0A">
          <w:rPr>
            <w:rFonts w:ascii="Times New Roman" w:hAnsi="Times New Roman" w:cs="Times New Roman"/>
          </w:rPr>
          <w:delText>precisa d</w:delText>
        </w:r>
        <w:r w:rsidR="00907D5A" w:rsidRPr="00441BF2" w:rsidDel="008E2E0A">
          <w:rPr>
            <w:rFonts w:ascii="Times New Roman" w:hAnsi="Times New Roman" w:cs="Times New Roman"/>
          </w:rPr>
          <w:delText>e</w:delText>
        </w:r>
        <w:r w:rsidRPr="00441BF2" w:rsidDel="008E2E0A">
          <w:rPr>
            <w:rFonts w:ascii="Times New Roman" w:hAnsi="Times New Roman" w:cs="Times New Roman"/>
          </w:rPr>
          <w:delText xml:space="preserve"> cada</w:delText>
        </w:r>
        <w:r w:rsidR="00907D5A" w:rsidRPr="00441BF2" w:rsidDel="008E2E0A">
          <w:rPr>
            <w:rFonts w:ascii="Times New Roman" w:hAnsi="Times New Roman" w:cs="Times New Roman"/>
          </w:rPr>
          <w:delText xml:space="preserve"> tipo de función </w:delText>
        </w:r>
        <w:r w:rsidRPr="00441BF2" w:rsidDel="008E2E0A">
          <w:rPr>
            <w:rFonts w:ascii="Times New Roman" w:hAnsi="Times New Roman" w:cs="Times New Roman"/>
          </w:rPr>
          <w:delText>permite, entre otras cosas</w:delText>
        </w:r>
        <w:r w:rsidR="00DD4C5C" w:rsidRPr="00441BF2" w:rsidDel="008E2E0A">
          <w:rPr>
            <w:rFonts w:ascii="Times New Roman" w:hAnsi="Times New Roman" w:cs="Times New Roman"/>
          </w:rPr>
          <w:delText>, no repetir procesos en varios cuadr</w:delText>
        </w:r>
        <w:r w:rsidRPr="00441BF2" w:rsidDel="008E2E0A">
          <w:rPr>
            <w:rFonts w:ascii="Times New Roman" w:hAnsi="Times New Roman" w:cs="Times New Roman"/>
          </w:rPr>
          <w:delText>antes, tener una idea previa de la gráfica de la función, identificar qué operaciones se puede realizar con ella, identificar si tiene inversa, etc</w:delText>
        </w:r>
        <w:r w:rsidR="00BE6D40" w:rsidRPr="00441BF2" w:rsidDel="008E2E0A">
          <w:rPr>
            <w:rFonts w:ascii="Times New Roman" w:hAnsi="Times New Roman" w:cs="Times New Roman"/>
          </w:rPr>
          <w:delText>.</w:delText>
        </w:r>
        <w:r w:rsidR="00BE6D40" w:rsidDel="008E2E0A">
          <w:rPr>
            <w:rFonts w:ascii="Times New Roman" w:hAnsi="Times New Roman" w:cs="Times New Roman"/>
          </w:rPr>
          <w:delText>;</w:delText>
        </w:r>
        <w:r w:rsidR="00BE6D40" w:rsidRPr="00441BF2" w:rsidDel="008E2E0A">
          <w:rPr>
            <w:rFonts w:ascii="Times New Roman" w:hAnsi="Times New Roman" w:cs="Times New Roman"/>
          </w:rPr>
          <w:delText xml:space="preserve"> </w:delText>
        </w:r>
        <w:r w:rsidR="00922741" w:rsidRPr="00441BF2" w:rsidDel="008E2E0A">
          <w:rPr>
            <w:rFonts w:ascii="Times New Roman" w:hAnsi="Times New Roman" w:cs="Times New Roman"/>
          </w:rPr>
          <w:delText>esto nos</w:delText>
        </w:r>
        <w:r w:rsidRPr="00441BF2" w:rsidDel="008E2E0A">
          <w:rPr>
            <w:rFonts w:ascii="Times New Roman" w:hAnsi="Times New Roman" w:cs="Times New Roman"/>
          </w:rPr>
          <w:delText xml:space="preserve"> facilita argumentar y deducir propiedades desconocidas obteniendo información más rápida y fiable.</w:delText>
        </w:r>
      </w:del>
    </w:p>
    <w:p w14:paraId="60A0A82A" w14:textId="77777777" w:rsidR="00C968B4" w:rsidRPr="00441BF2" w:rsidRDefault="00C968B4">
      <w:pPr>
        <w:spacing w:after="0"/>
        <w:jc w:val="both"/>
        <w:rPr>
          <w:rFonts w:ascii="Times New Roman" w:hAnsi="Times New Roman" w:cs="Times New Roman"/>
          <w:highlight w:val="yellow"/>
        </w:rPr>
        <w:pPrChange w:id="611" w:author="Alex" w:date="2015-08-02T18:47:00Z">
          <w:pPr>
            <w:spacing w:after="0"/>
          </w:pPr>
        </w:pPrChange>
      </w:pPr>
    </w:p>
    <w:p w14:paraId="0E603F88" w14:textId="3E27BFFD" w:rsidR="00C968B4" w:rsidRPr="00441BF2" w:rsidRDefault="00C968B4" w:rsidP="00C968B4">
      <w:pPr>
        <w:spacing w:after="0"/>
        <w:rPr>
          <w:rFonts w:ascii="Times New Roman" w:hAnsi="Times New Roman" w:cs="Times New Roman"/>
          <w:b/>
        </w:rPr>
      </w:pPr>
      <w:r w:rsidRPr="00441BF2">
        <w:rPr>
          <w:rFonts w:ascii="Times New Roman" w:hAnsi="Times New Roman" w:cs="Times New Roman"/>
          <w:highlight w:val="yellow"/>
        </w:rPr>
        <w:t>[SECCIÓN 2]</w:t>
      </w:r>
      <w:r w:rsidRPr="00441BF2">
        <w:rPr>
          <w:rFonts w:ascii="Times New Roman" w:hAnsi="Times New Roman" w:cs="Times New Roman"/>
        </w:rPr>
        <w:t xml:space="preserve"> </w:t>
      </w:r>
      <w:r w:rsidRPr="00441BF2">
        <w:rPr>
          <w:rFonts w:ascii="Times New Roman" w:hAnsi="Times New Roman" w:cs="Times New Roman"/>
          <w:b/>
        </w:rPr>
        <w:t xml:space="preserve">3.1 </w:t>
      </w:r>
      <w:del w:id="612" w:author="Alex" w:date="2015-08-08T19:32:00Z">
        <w:r w:rsidR="00F8364E" w:rsidDel="001A3B4E">
          <w:rPr>
            <w:rFonts w:ascii="Times New Roman" w:hAnsi="Times New Roman" w:cs="Times New Roman"/>
            <w:b/>
          </w:rPr>
          <w:delText>La f</w:delText>
        </w:r>
        <w:r w:rsidRPr="00441BF2" w:rsidDel="001A3B4E">
          <w:rPr>
            <w:rFonts w:ascii="Times New Roman" w:hAnsi="Times New Roman" w:cs="Times New Roman"/>
            <w:b/>
          </w:rPr>
          <w:delText>unci</w:delText>
        </w:r>
      </w:del>
      <w:del w:id="613" w:author="Alex" w:date="2015-07-20T18:49:00Z">
        <w:r w:rsidRPr="00441BF2" w:rsidDel="005830F6">
          <w:rPr>
            <w:rFonts w:ascii="Times New Roman" w:hAnsi="Times New Roman" w:cs="Times New Roman"/>
            <w:b/>
          </w:rPr>
          <w:delText>ón</w:delText>
        </w:r>
      </w:del>
      <w:del w:id="614" w:author="Alex" w:date="2015-08-08T19:32:00Z">
        <w:r w:rsidRPr="00441BF2" w:rsidDel="001A3B4E">
          <w:rPr>
            <w:rFonts w:ascii="Times New Roman" w:hAnsi="Times New Roman" w:cs="Times New Roman"/>
            <w:b/>
          </w:rPr>
          <w:delText xml:space="preserve"> creciente</w:delText>
        </w:r>
      </w:del>
      <w:ins w:id="615" w:author="Alex" w:date="2015-08-08T19:32:00Z">
        <w:r w:rsidR="001A3B4E">
          <w:rPr>
            <w:rFonts w:ascii="Times New Roman" w:hAnsi="Times New Roman" w:cs="Times New Roman"/>
            <w:b/>
          </w:rPr>
          <w:t>La función creciente</w:t>
        </w:r>
      </w:ins>
    </w:p>
    <w:p w14:paraId="588321BE" w14:textId="77777777" w:rsidR="006D3375" w:rsidRPr="00441BF2" w:rsidRDefault="006D3375" w:rsidP="00C968B4">
      <w:pPr>
        <w:spacing w:after="0"/>
        <w:rPr>
          <w:rFonts w:ascii="Times New Roman" w:hAnsi="Times New Roman" w:cs="Times New Roman"/>
          <w:b/>
        </w:rPr>
      </w:pPr>
    </w:p>
    <w:p w14:paraId="34590282" w14:textId="01660F17" w:rsidR="000B0C80" w:rsidRPr="00441BF2" w:rsidRDefault="000B0C80" w:rsidP="00473361">
      <w:pPr>
        <w:spacing w:after="0"/>
        <w:jc w:val="both"/>
        <w:rPr>
          <w:rFonts w:ascii="Times New Roman" w:hAnsi="Times New Roman" w:cs="Times New Roman"/>
        </w:rPr>
      </w:pPr>
      <w:r w:rsidRPr="00441BF2">
        <w:rPr>
          <w:rFonts w:ascii="Times New Roman" w:hAnsi="Times New Roman" w:cs="Times New Roman"/>
        </w:rPr>
        <w:t>El estudio del crecimiento y decrecimiento de una función se realiza por intervalos</w:t>
      </w:r>
      <w:del w:id="616" w:author="Alex" w:date="2015-07-20T15:43:00Z">
        <w:r w:rsidRPr="00441BF2" w:rsidDel="0092684C">
          <w:rPr>
            <w:rFonts w:ascii="Times New Roman" w:hAnsi="Times New Roman" w:cs="Times New Roman"/>
          </w:rPr>
          <w:delText>, es decir, en “cercanías” de un sector a estudiar.</w:delText>
        </w:r>
      </w:del>
      <w:ins w:id="617" w:author="Alex" w:date="2015-07-20T15:43:00Z">
        <w:r w:rsidR="0092684C">
          <w:rPr>
            <w:rFonts w:ascii="Times New Roman" w:hAnsi="Times New Roman" w:cs="Times New Roman"/>
          </w:rPr>
          <w:t>.</w:t>
        </w:r>
      </w:ins>
      <w:r w:rsidRPr="00441BF2">
        <w:rPr>
          <w:rFonts w:ascii="Times New Roman" w:hAnsi="Times New Roman" w:cs="Times New Roman"/>
        </w:rPr>
        <w:t xml:space="preserve"> Una función puede ser creciente en un intervalo y decreciente en otro, ser estrictamente creciente o no ser lo uno ni lo otro</w:t>
      </w:r>
      <w:del w:id="618" w:author="Alex" w:date="2015-07-20T15:44:00Z">
        <w:r w:rsidRPr="00441BF2" w:rsidDel="0092684C">
          <w:rPr>
            <w:rFonts w:ascii="Times New Roman" w:hAnsi="Times New Roman" w:cs="Times New Roman"/>
          </w:rPr>
          <w:delText>, en cercanías de algunos lugares que se considerarán “críticos”.</w:delText>
        </w:r>
      </w:del>
      <w:ins w:id="619" w:author="Alex" w:date="2015-07-20T15:44:00Z">
        <w:r w:rsidR="0092684C">
          <w:rPr>
            <w:rFonts w:ascii="Times New Roman" w:hAnsi="Times New Roman" w:cs="Times New Roman"/>
          </w:rPr>
          <w:t>.</w:t>
        </w:r>
      </w:ins>
    </w:p>
    <w:p w14:paraId="0EA9894B" w14:textId="77777777" w:rsidR="000B0C80" w:rsidRPr="00441BF2" w:rsidRDefault="000B0C80" w:rsidP="00473361">
      <w:pPr>
        <w:spacing w:after="0"/>
        <w:jc w:val="both"/>
        <w:rPr>
          <w:rFonts w:ascii="Times New Roman" w:hAnsi="Times New Roman" w:cs="Times New Roman"/>
        </w:rPr>
      </w:pPr>
    </w:p>
    <w:p w14:paraId="646C747C" w14:textId="42969D51" w:rsidR="0092684C" w:rsidRDefault="00A91D8E" w:rsidP="00473361">
      <w:pPr>
        <w:spacing w:after="0"/>
        <w:jc w:val="both"/>
        <w:rPr>
          <w:ins w:id="620" w:author="Alex" w:date="2015-07-20T15:44:00Z"/>
          <w:rFonts w:ascii="Times New Roman" w:hAnsi="Times New Roman" w:cs="Times New Roman"/>
        </w:rPr>
      </w:pPr>
      <w:del w:id="621" w:author="Alex" w:date="2015-07-20T15:45:00Z">
        <w:r w:rsidRPr="00441BF2" w:rsidDel="00FC4FDF">
          <w:rPr>
            <w:rFonts w:ascii="Times New Roman" w:hAnsi="Times New Roman" w:cs="Times New Roman"/>
          </w:rPr>
          <w:delText>Una función es creciente cuando los cambios ascendentes en elementos del dominio implican</w:delText>
        </w:r>
        <w:r w:rsidR="000A6D26" w:rsidDel="00FC4FDF">
          <w:rPr>
            <w:rFonts w:ascii="Times New Roman" w:hAnsi="Times New Roman" w:cs="Times New Roman"/>
          </w:rPr>
          <w:delText>,</w:delText>
        </w:r>
        <w:r w:rsidRPr="00441BF2" w:rsidDel="00FC4FDF">
          <w:rPr>
            <w:rFonts w:ascii="Times New Roman" w:hAnsi="Times New Roman" w:cs="Times New Roman"/>
          </w:rPr>
          <w:delText xml:space="preserve"> a su vez</w:delText>
        </w:r>
        <w:r w:rsidR="000A6D26" w:rsidDel="00FC4FDF">
          <w:rPr>
            <w:rFonts w:ascii="Times New Roman" w:hAnsi="Times New Roman" w:cs="Times New Roman"/>
          </w:rPr>
          <w:delText>,</w:delText>
        </w:r>
        <w:r w:rsidRPr="00441BF2" w:rsidDel="00FC4FDF">
          <w:rPr>
            <w:rFonts w:ascii="Times New Roman" w:hAnsi="Times New Roman" w:cs="Times New Roman"/>
          </w:rPr>
          <w:delText xml:space="preserve"> cambios ascendentes en los elementos del codominio. </w:delText>
        </w:r>
      </w:del>
      <w:del w:id="622" w:author="Alex" w:date="2015-07-20T15:44:00Z">
        <w:r w:rsidRPr="00441BF2" w:rsidDel="0092684C">
          <w:rPr>
            <w:rFonts w:ascii="Times New Roman" w:hAnsi="Times New Roman" w:cs="Times New Roman"/>
          </w:rPr>
          <w:delText>Veamos lo que ello significa</w:delText>
        </w:r>
        <w:r w:rsidR="00807AA0" w:rsidRPr="00441BF2" w:rsidDel="0092684C">
          <w:rPr>
            <w:rFonts w:ascii="Times New Roman" w:hAnsi="Times New Roman" w:cs="Times New Roman"/>
          </w:rPr>
          <w:delText xml:space="preserve"> en cada tipo de representación.</w:delText>
        </w:r>
      </w:del>
    </w:p>
    <w:tbl>
      <w:tblPr>
        <w:tblStyle w:val="Tablaconcuadrcula"/>
        <w:tblW w:w="0" w:type="auto"/>
        <w:tblLook w:val="04A0" w:firstRow="1" w:lastRow="0" w:firstColumn="1" w:lastColumn="0" w:noHBand="0" w:noVBand="1"/>
      </w:tblPr>
      <w:tblGrid>
        <w:gridCol w:w="2484"/>
        <w:gridCol w:w="6344"/>
      </w:tblGrid>
      <w:tr w:rsidR="0092684C" w14:paraId="33010448" w14:textId="77777777" w:rsidTr="0092684C">
        <w:trPr>
          <w:ins w:id="623" w:author="Alex" w:date="2015-07-20T15:44:00Z"/>
        </w:trPr>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32FFCC6" w14:textId="77777777" w:rsidR="0092684C" w:rsidRDefault="0092684C">
            <w:pPr>
              <w:jc w:val="center"/>
              <w:rPr>
                <w:ins w:id="624" w:author="Alex" w:date="2015-07-20T15:44:00Z"/>
                <w:rFonts w:ascii="Times New Roman" w:hAnsi="Times New Roman" w:cs="Times New Roman"/>
                <w:b/>
                <w:color w:val="FFFFFF" w:themeColor="background1"/>
              </w:rPr>
            </w:pPr>
            <w:ins w:id="625" w:author="Alex" w:date="2015-07-20T15:44:00Z">
              <w:r>
                <w:rPr>
                  <w:rFonts w:ascii="Times New Roman" w:hAnsi="Times New Roman" w:cs="Times New Roman"/>
                  <w:b/>
                  <w:color w:val="FFFFFF" w:themeColor="background1"/>
                </w:rPr>
                <w:t>Destacado</w:t>
              </w:r>
            </w:ins>
          </w:p>
        </w:tc>
      </w:tr>
      <w:tr w:rsidR="0092684C" w14:paraId="3ACB17F3" w14:textId="77777777" w:rsidTr="0092684C">
        <w:trPr>
          <w:ins w:id="626" w:author="Alex" w:date="2015-07-20T15:44: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0E1B84" w14:textId="77777777" w:rsidR="0092684C" w:rsidRDefault="0092684C">
            <w:pPr>
              <w:rPr>
                <w:ins w:id="627" w:author="Alex" w:date="2015-07-20T15:44:00Z"/>
                <w:rFonts w:ascii="Times" w:hAnsi="Times"/>
                <w:b/>
                <w:sz w:val="18"/>
                <w:szCs w:val="18"/>
              </w:rPr>
            </w:pPr>
            <w:ins w:id="628" w:author="Alex" w:date="2015-07-20T15:44:00Z">
              <w:r>
                <w:rPr>
                  <w:rFonts w:ascii="Times" w:hAnsi="Times"/>
                  <w:b/>
                  <w:sz w:val="18"/>
                  <w:szCs w:val="18"/>
                </w:rPr>
                <w:t>Título</w:t>
              </w:r>
            </w:ins>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427D3B" w14:textId="3B533A2E" w:rsidR="0092684C" w:rsidRDefault="00FC4FDF">
            <w:pPr>
              <w:jc w:val="center"/>
              <w:rPr>
                <w:ins w:id="629" w:author="Alex" w:date="2015-07-20T15:44:00Z"/>
                <w:rFonts w:ascii="Times" w:hAnsi="Times"/>
                <w:b/>
                <w:sz w:val="18"/>
                <w:szCs w:val="18"/>
              </w:rPr>
            </w:pPr>
            <w:ins w:id="630" w:author="Alex" w:date="2015-07-20T15:45:00Z">
              <w:r>
                <w:rPr>
                  <w:rFonts w:ascii="Times" w:hAnsi="Times"/>
                  <w:b/>
                  <w:sz w:val="18"/>
                  <w:szCs w:val="18"/>
                </w:rPr>
                <w:t>Función creciente</w:t>
              </w:r>
            </w:ins>
          </w:p>
        </w:tc>
      </w:tr>
      <w:tr w:rsidR="0092684C" w14:paraId="321FB8AF" w14:textId="77777777" w:rsidTr="0092684C">
        <w:trPr>
          <w:ins w:id="631" w:author="Alex" w:date="2015-07-20T15:44: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62A51D" w14:textId="77777777" w:rsidR="0092684C" w:rsidRDefault="0092684C">
            <w:pPr>
              <w:rPr>
                <w:ins w:id="632" w:author="Alex" w:date="2015-07-20T15:44:00Z"/>
                <w:rFonts w:ascii="Times" w:hAnsi="Times"/>
              </w:rPr>
            </w:pPr>
            <w:ins w:id="633" w:author="Alex" w:date="2015-07-20T15:44:00Z">
              <w:r>
                <w:rPr>
                  <w:rFonts w:ascii="Times" w:hAnsi="Times"/>
                  <w:b/>
                  <w:sz w:val="18"/>
                  <w:szCs w:val="18"/>
                </w:rPr>
                <w:t>Contenido</w:t>
              </w:r>
            </w:ins>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1E1567" w14:textId="77777777" w:rsidR="00FC4FDF" w:rsidRDefault="00FC4FDF" w:rsidP="00FC4FDF">
            <w:pPr>
              <w:jc w:val="both"/>
              <w:rPr>
                <w:ins w:id="634" w:author="Alex" w:date="2015-07-20T15:45:00Z"/>
                <w:rFonts w:ascii="Times New Roman" w:hAnsi="Times New Roman" w:cs="Times New Roman"/>
              </w:rPr>
            </w:pPr>
            <w:ins w:id="635" w:author="Alex" w:date="2015-07-20T15:45:00Z">
              <w:r w:rsidRPr="00441BF2">
                <w:rPr>
                  <w:rFonts w:ascii="Times New Roman" w:hAnsi="Times New Roman" w:cs="Times New Roman"/>
                </w:rPr>
                <w:t xml:space="preserve">Una función es </w:t>
              </w:r>
              <w:r w:rsidRPr="00FC4FDF">
                <w:rPr>
                  <w:rFonts w:ascii="Times New Roman" w:hAnsi="Times New Roman" w:cs="Times New Roman"/>
                  <w:i/>
                  <w:rPrChange w:id="636" w:author="Alex" w:date="2015-07-20T15:45:00Z">
                    <w:rPr>
                      <w:rFonts w:ascii="Times New Roman" w:hAnsi="Times New Roman" w:cs="Times New Roman"/>
                    </w:rPr>
                  </w:rPrChange>
                </w:rPr>
                <w:t>creciente</w:t>
              </w:r>
              <w:r w:rsidRPr="00441BF2">
                <w:rPr>
                  <w:rFonts w:ascii="Times New Roman" w:hAnsi="Times New Roman" w:cs="Times New Roman"/>
                </w:rPr>
                <w:t xml:space="preserve"> cuando los cambios ascendentes en elementos del dominio implican</w:t>
              </w:r>
              <w:r>
                <w:rPr>
                  <w:rFonts w:ascii="Times New Roman" w:hAnsi="Times New Roman" w:cs="Times New Roman"/>
                </w:rPr>
                <w:t>,</w:t>
              </w:r>
              <w:r w:rsidRPr="00441BF2">
                <w:rPr>
                  <w:rFonts w:ascii="Times New Roman" w:hAnsi="Times New Roman" w:cs="Times New Roman"/>
                </w:rPr>
                <w:t xml:space="preserve"> a su vez</w:t>
              </w:r>
              <w:r>
                <w:rPr>
                  <w:rFonts w:ascii="Times New Roman" w:hAnsi="Times New Roman" w:cs="Times New Roman"/>
                </w:rPr>
                <w:t>,</w:t>
              </w:r>
              <w:r w:rsidRPr="00441BF2">
                <w:rPr>
                  <w:rFonts w:ascii="Times New Roman" w:hAnsi="Times New Roman" w:cs="Times New Roman"/>
                </w:rPr>
                <w:t xml:space="preserve"> cambios ascendentes en los elementos del </w:t>
              </w:r>
              <w:proofErr w:type="spellStart"/>
              <w:r w:rsidRPr="00441BF2">
                <w:rPr>
                  <w:rFonts w:ascii="Times New Roman" w:hAnsi="Times New Roman" w:cs="Times New Roman"/>
                </w:rPr>
                <w:t>codominio</w:t>
              </w:r>
              <w:proofErr w:type="spellEnd"/>
              <w:r w:rsidRPr="00441BF2">
                <w:rPr>
                  <w:rFonts w:ascii="Times New Roman" w:hAnsi="Times New Roman" w:cs="Times New Roman"/>
                </w:rPr>
                <w:t xml:space="preserve">. </w:t>
              </w:r>
            </w:ins>
          </w:p>
          <w:p w14:paraId="0F65093A" w14:textId="77777777" w:rsidR="0092684C" w:rsidRDefault="0092684C">
            <w:pPr>
              <w:rPr>
                <w:ins w:id="637" w:author="Alex" w:date="2015-07-20T15:44:00Z"/>
                <w:rFonts w:ascii="Times" w:hAnsi="Times"/>
              </w:rPr>
            </w:pPr>
          </w:p>
        </w:tc>
      </w:tr>
    </w:tbl>
    <w:p w14:paraId="2FBD9AFB" w14:textId="77777777" w:rsidR="0092684C" w:rsidRPr="00441BF2" w:rsidRDefault="0092684C" w:rsidP="00473361">
      <w:pPr>
        <w:spacing w:after="0"/>
        <w:jc w:val="both"/>
        <w:rPr>
          <w:rFonts w:ascii="Times New Roman" w:hAnsi="Times New Roman" w:cs="Times New Roman"/>
        </w:rPr>
      </w:pPr>
    </w:p>
    <w:p w14:paraId="1AC13579" w14:textId="02EBC3E4" w:rsidR="00A91D8E" w:rsidRPr="00441BF2" w:rsidDel="00FC4FDF" w:rsidRDefault="00A91D8E" w:rsidP="00473361">
      <w:pPr>
        <w:spacing w:after="0"/>
        <w:jc w:val="both"/>
        <w:rPr>
          <w:del w:id="638" w:author="Alex" w:date="2015-07-20T15:45:00Z"/>
          <w:rFonts w:ascii="Times New Roman" w:hAnsi="Times New Roman" w:cs="Times New Roman"/>
        </w:rPr>
      </w:pPr>
    </w:p>
    <w:p w14:paraId="47AA7D10" w14:textId="77777777" w:rsidR="00FC4FDF" w:rsidRDefault="00A91D8E" w:rsidP="00473361">
      <w:pPr>
        <w:spacing w:after="0"/>
        <w:jc w:val="both"/>
        <w:rPr>
          <w:ins w:id="639" w:author="Alex" w:date="2015-07-20T15:46:00Z"/>
          <w:rFonts w:ascii="Times New Roman" w:hAnsi="Times New Roman" w:cs="Times New Roman"/>
        </w:rPr>
      </w:pPr>
      <w:r w:rsidRPr="00441BF2">
        <w:rPr>
          <w:rFonts w:ascii="Times New Roman" w:hAnsi="Times New Roman" w:cs="Times New Roman"/>
        </w:rPr>
        <w:t xml:space="preserve">En la representación conjuntista, teniendo ordenados de menor a mayor los elementos en el dominio y en el </w:t>
      </w:r>
      <w:proofErr w:type="spellStart"/>
      <w:r w:rsidRPr="00441BF2">
        <w:rPr>
          <w:rFonts w:ascii="Times New Roman" w:hAnsi="Times New Roman" w:cs="Times New Roman"/>
        </w:rPr>
        <w:t>codominio</w:t>
      </w:r>
      <w:proofErr w:type="spellEnd"/>
      <w:r w:rsidRPr="00441BF2">
        <w:rPr>
          <w:rFonts w:ascii="Times New Roman" w:hAnsi="Times New Roman" w:cs="Times New Roman"/>
        </w:rPr>
        <w:t>, una función será creciente si las f</w:t>
      </w:r>
      <w:r w:rsidR="000B0C80" w:rsidRPr="00441BF2">
        <w:rPr>
          <w:rFonts w:ascii="Times New Roman" w:hAnsi="Times New Roman" w:cs="Times New Roman"/>
        </w:rPr>
        <w:t>lechas entre los conjuntos preservan el orden</w:t>
      </w:r>
      <w:ins w:id="640" w:author="Alex" w:date="2015-07-20T15:45:00Z">
        <w:r w:rsidR="00FC4FDF">
          <w:rPr>
            <w:rFonts w:ascii="Times New Roman" w:hAnsi="Times New Roman" w:cs="Times New Roman"/>
          </w:rPr>
          <w:t>, es decir no se cruzan</w:t>
        </w:r>
      </w:ins>
      <w:r w:rsidR="000B0C80" w:rsidRPr="00441BF2">
        <w:rPr>
          <w:rFonts w:ascii="Times New Roman" w:hAnsi="Times New Roman" w:cs="Times New Roman"/>
        </w:rPr>
        <w:t>.</w:t>
      </w:r>
    </w:p>
    <w:p w14:paraId="3E9864DC" w14:textId="77777777" w:rsidR="00FC4FDF" w:rsidRDefault="000B0C80" w:rsidP="00473361">
      <w:pPr>
        <w:spacing w:after="0"/>
        <w:jc w:val="both"/>
        <w:rPr>
          <w:ins w:id="641" w:author="Alex" w:date="2015-07-20T15:46:00Z"/>
          <w:rFonts w:ascii="Times New Roman" w:hAnsi="Times New Roman" w:cs="Times New Roman"/>
        </w:rPr>
      </w:pPr>
      <w:del w:id="642" w:author="Alex" w:date="2015-07-20T15:46:00Z">
        <w:r w:rsidRPr="00441BF2" w:rsidDel="00FC4FDF">
          <w:rPr>
            <w:rFonts w:ascii="Times New Roman" w:hAnsi="Times New Roman" w:cs="Times New Roman"/>
          </w:rPr>
          <w:delText xml:space="preserve"> Ello será evidente e</w:delText>
        </w:r>
      </w:del>
    </w:p>
    <w:p w14:paraId="75B830DE" w14:textId="03A5C877" w:rsidR="000B0C80" w:rsidRPr="00441BF2" w:rsidRDefault="00FC4FDF" w:rsidP="00473361">
      <w:pPr>
        <w:spacing w:after="0"/>
        <w:jc w:val="both"/>
        <w:rPr>
          <w:rFonts w:ascii="Times New Roman" w:hAnsi="Times New Roman" w:cs="Times New Roman"/>
        </w:rPr>
      </w:pPr>
      <w:ins w:id="643" w:author="Alex" w:date="2015-07-20T15:46:00Z">
        <w:r>
          <w:rPr>
            <w:rFonts w:ascii="Times New Roman" w:hAnsi="Times New Roman" w:cs="Times New Roman"/>
          </w:rPr>
          <w:t>E</w:t>
        </w:r>
      </w:ins>
      <w:r w:rsidR="000B0C80" w:rsidRPr="00441BF2">
        <w:rPr>
          <w:rFonts w:ascii="Times New Roman" w:hAnsi="Times New Roman" w:cs="Times New Roman"/>
        </w:rPr>
        <w:t xml:space="preserve">n la representación tabular, </w:t>
      </w:r>
      <w:del w:id="644" w:author="Alex" w:date="2015-07-20T15:46:00Z">
        <w:r w:rsidR="000B0C80" w:rsidRPr="00441BF2" w:rsidDel="00FC4FDF">
          <w:rPr>
            <w:rFonts w:ascii="Times New Roman" w:hAnsi="Times New Roman" w:cs="Times New Roman"/>
          </w:rPr>
          <w:delText xml:space="preserve">pues </w:delText>
        </w:r>
      </w:del>
      <w:r w:rsidR="000B0C80" w:rsidRPr="00441BF2">
        <w:rPr>
          <w:rFonts w:ascii="Times New Roman" w:hAnsi="Times New Roman" w:cs="Times New Roman"/>
        </w:rPr>
        <w:t xml:space="preserve">teniendo ordenados de menor a mayor los elementos en el dominio o columna </w:t>
      </w:r>
      <w:r w:rsidR="007A5F2C" w:rsidRPr="00441BF2">
        <w:rPr>
          <w:rFonts w:ascii="Times New Roman" w:hAnsi="Times New Roman" w:cs="Times New Roman"/>
          <w:i/>
        </w:rPr>
        <w:t>x</w:t>
      </w:r>
      <w:r w:rsidR="000B0C80" w:rsidRPr="00441BF2">
        <w:rPr>
          <w:rFonts w:ascii="Times New Roman" w:hAnsi="Times New Roman" w:cs="Times New Roman"/>
        </w:rPr>
        <w:t xml:space="preserve">, los correspondientes en el </w:t>
      </w:r>
      <w:proofErr w:type="spellStart"/>
      <w:r w:rsidR="000B0C80" w:rsidRPr="00441BF2">
        <w:rPr>
          <w:rFonts w:ascii="Times New Roman" w:hAnsi="Times New Roman" w:cs="Times New Roman"/>
        </w:rPr>
        <w:t>codominio</w:t>
      </w:r>
      <w:proofErr w:type="spellEnd"/>
      <w:r w:rsidR="000B0C80" w:rsidRPr="00441BF2">
        <w:rPr>
          <w:rFonts w:ascii="Times New Roman" w:hAnsi="Times New Roman" w:cs="Times New Roman"/>
        </w:rPr>
        <w:t xml:space="preserve"> </w:t>
      </w:r>
      <w:r w:rsidR="003D468B" w:rsidRPr="00441BF2">
        <w:rPr>
          <w:rFonts w:ascii="Times New Roman" w:hAnsi="Times New Roman" w:cs="Times New Roman"/>
        </w:rPr>
        <w:t xml:space="preserve">o columna </w:t>
      </w:r>
      <w:r w:rsidR="007A5F2C" w:rsidRPr="00441BF2">
        <w:rPr>
          <w:rFonts w:ascii="Times New Roman" w:hAnsi="Times New Roman" w:cs="Times New Roman"/>
          <w:i/>
        </w:rPr>
        <w:t>y</w:t>
      </w:r>
      <w:r w:rsidR="003D468B" w:rsidRPr="00441BF2">
        <w:rPr>
          <w:rFonts w:ascii="Times New Roman" w:hAnsi="Times New Roman" w:cs="Times New Roman"/>
        </w:rPr>
        <w:t xml:space="preserve"> </w:t>
      </w:r>
      <w:r w:rsidR="000B0C80" w:rsidRPr="00441BF2">
        <w:rPr>
          <w:rFonts w:ascii="Times New Roman" w:hAnsi="Times New Roman" w:cs="Times New Roman"/>
        </w:rPr>
        <w:t>resultarán ordenados</w:t>
      </w:r>
      <w:r w:rsidR="009F02FC">
        <w:rPr>
          <w:rFonts w:ascii="Times New Roman" w:hAnsi="Times New Roman" w:cs="Times New Roman"/>
        </w:rPr>
        <w:t>,</w:t>
      </w:r>
      <w:r w:rsidR="000B0C80" w:rsidRPr="00441BF2">
        <w:rPr>
          <w:rFonts w:ascii="Times New Roman" w:hAnsi="Times New Roman" w:cs="Times New Roman"/>
        </w:rPr>
        <w:t xml:space="preserve"> a su vez</w:t>
      </w:r>
      <w:r w:rsidR="009F02FC">
        <w:rPr>
          <w:rFonts w:ascii="Times New Roman" w:hAnsi="Times New Roman" w:cs="Times New Roman"/>
        </w:rPr>
        <w:t>,</w:t>
      </w:r>
      <w:r w:rsidR="000B0C80" w:rsidRPr="00441BF2">
        <w:rPr>
          <w:rFonts w:ascii="Times New Roman" w:hAnsi="Times New Roman" w:cs="Times New Roman"/>
        </w:rPr>
        <w:t xml:space="preserve"> de menor a mayor.</w:t>
      </w:r>
    </w:p>
    <w:p w14:paraId="7AFC4ADB" w14:textId="77777777" w:rsidR="000B0C80" w:rsidRPr="00441BF2" w:rsidRDefault="000B0C80" w:rsidP="00473361">
      <w:pPr>
        <w:spacing w:after="0"/>
        <w:jc w:val="both"/>
        <w:rPr>
          <w:rFonts w:ascii="Times New Roman" w:hAnsi="Times New Roman" w:cs="Times New Roman"/>
        </w:rPr>
      </w:pPr>
    </w:p>
    <w:p w14:paraId="7EF75DC3" w14:textId="1EFD5625" w:rsidR="000B0C80" w:rsidRPr="00441BF2" w:rsidRDefault="000B0C80" w:rsidP="00473361">
      <w:pPr>
        <w:spacing w:after="0"/>
        <w:jc w:val="both"/>
        <w:rPr>
          <w:rFonts w:ascii="Times New Roman" w:hAnsi="Times New Roman" w:cs="Times New Roman"/>
        </w:rPr>
      </w:pPr>
      <w:del w:id="645" w:author="Alex" w:date="2015-07-20T15:46:00Z">
        <w:r w:rsidRPr="00441BF2" w:rsidDel="00FC4FDF">
          <w:rPr>
            <w:rFonts w:ascii="Times New Roman" w:hAnsi="Times New Roman" w:cs="Times New Roman"/>
          </w:rPr>
          <w:delText>Por su parte, e</w:delText>
        </w:r>
      </w:del>
      <w:ins w:id="646" w:author="Alex" w:date="2015-07-20T15:46:00Z">
        <w:r w:rsidR="00FC4FDF">
          <w:rPr>
            <w:rFonts w:ascii="Times New Roman" w:hAnsi="Times New Roman" w:cs="Times New Roman"/>
          </w:rPr>
          <w:t>E</w:t>
        </w:r>
      </w:ins>
      <w:r w:rsidRPr="00441BF2">
        <w:rPr>
          <w:rFonts w:ascii="Times New Roman" w:hAnsi="Times New Roman" w:cs="Times New Roman"/>
        </w:rPr>
        <w:t>n la representación analítica, una función</w:t>
      </w:r>
      <w:r w:rsidR="0076399C" w:rsidRPr="00441BF2">
        <w:rPr>
          <w:rFonts w:ascii="Times New Roman" w:hAnsi="Times New Roman" w:cs="Times New Roman"/>
        </w:rPr>
        <w:t xml:space="preserve"> </w:t>
      </w:r>
      <w:r w:rsidR="00C43860" w:rsidRPr="00C43860">
        <w:rPr>
          <w:rFonts w:ascii="Times New Roman" w:eastAsiaTheme="minorEastAsia" w:hAnsi="Times New Roman" w:cs="Times New Roman"/>
          <w:i/>
          <w:rPrChange w:id="647" w:author="Alex" w:date="2015-07-20T16:09:00Z">
            <w:rPr>
              <w:rFonts w:ascii="Cambria Math" w:hAnsi="Cambria Math" w:cs="Times New Roman"/>
              <w:i/>
            </w:rPr>
          </w:rPrChange>
        </w:rPr>
        <w:t>y=f(x)</w:t>
      </w:r>
      <w:r w:rsidRPr="00C43860">
        <w:rPr>
          <w:rFonts w:ascii="Times New Roman" w:eastAsiaTheme="minorEastAsia" w:hAnsi="Times New Roman" w:cs="Times New Roman"/>
          <w:i/>
          <w:rPrChange w:id="648" w:author="Alex" w:date="2015-07-20T16:09:00Z">
            <w:rPr>
              <w:rFonts w:ascii="Times New Roman" w:hAnsi="Times New Roman" w:cs="Times New Roman"/>
            </w:rPr>
          </w:rPrChange>
        </w:rPr>
        <w:t xml:space="preserve"> </w:t>
      </w:r>
      <w:r w:rsidRPr="00441BF2">
        <w:rPr>
          <w:rFonts w:ascii="Times New Roman" w:hAnsi="Times New Roman" w:cs="Times New Roman"/>
        </w:rPr>
        <w:t>se d</w:t>
      </w:r>
      <w:r w:rsidR="0076399C" w:rsidRPr="00441BF2">
        <w:rPr>
          <w:rFonts w:ascii="Times New Roman" w:hAnsi="Times New Roman" w:cs="Times New Roman"/>
        </w:rPr>
        <w:t>enomina</w:t>
      </w:r>
      <w:r w:rsidRPr="00441BF2">
        <w:rPr>
          <w:rFonts w:ascii="Times New Roman" w:hAnsi="Times New Roman" w:cs="Times New Roman"/>
        </w:rPr>
        <w:t xml:space="preserve"> </w:t>
      </w:r>
      <w:r w:rsidRPr="00441BF2">
        <w:rPr>
          <w:rFonts w:ascii="Times New Roman" w:hAnsi="Times New Roman" w:cs="Times New Roman"/>
          <w:i/>
        </w:rPr>
        <w:t xml:space="preserve">creciente </w:t>
      </w:r>
      <w:r w:rsidRPr="00441BF2">
        <w:rPr>
          <w:rFonts w:ascii="Times New Roman" w:hAnsi="Times New Roman" w:cs="Times New Roman"/>
        </w:rPr>
        <w:t xml:space="preserve">en un intervalo si al tomar </w:t>
      </w:r>
      <w:del w:id="649" w:author="Alex" w:date="2015-07-20T15:48:00Z">
        <w:r w:rsidRPr="00441BF2" w:rsidDel="00FC4FDF">
          <w:rPr>
            <w:rFonts w:ascii="Times New Roman" w:hAnsi="Times New Roman" w:cs="Times New Roman"/>
          </w:rPr>
          <w:delText>dos</w:delText>
        </w:r>
      </w:del>
      <w:ins w:id="650" w:author="Alex" w:date="2015-07-20T15:48:00Z">
        <w:r w:rsidR="00FC4FDF">
          <w:rPr>
            <w:rFonts w:ascii="Times New Roman" w:hAnsi="Times New Roman" w:cs="Times New Roman"/>
          </w:rPr>
          <w:t>cualquier par de</w:t>
        </w:r>
      </w:ins>
      <w:r w:rsidRPr="00441BF2">
        <w:rPr>
          <w:rFonts w:ascii="Times New Roman" w:hAnsi="Times New Roman" w:cs="Times New Roman"/>
        </w:rPr>
        <w:t xml:space="preserve"> </w:t>
      </w:r>
      <w:r w:rsidR="00FC4FDF" w:rsidRPr="00FC4FDF">
        <w:rPr>
          <w:rFonts w:ascii="Times New Roman" w:eastAsiaTheme="minorEastAsia" w:hAnsi="Times New Roman" w:cs="Times New Roman"/>
          <w:rPrChange w:id="651" w:author="Alex" w:date="2015-07-20T15:47:00Z">
            <w:rPr>
              <w:rFonts w:ascii="Cambria Math" w:hAnsi="Cambria Math" w:cs="Times New Roman"/>
              <w:i/>
            </w:rPr>
          </w:rPrChange>
        </w:rPr>
        <w:t>elementos</w:t>
      </w:r>
      <w:ins w:id="652" w:author="Alex" w:date="2015-07-20T15:48:00Z">
        <w:r w:rsidR="00FC4FDF">
          <w:rPr>
            <w:rFonts w:ascii="Times New Roman" w:eastAsiaTheme="minorEastAsia" w:hAnsi="Times New Roman" w:cs="Times New Roman"/>
          </w:rPr>
          <w:t xml:space="preserve"> </w:t>
        </w:r>
      </w:ins>
      <w:del w:id="653" w:author="Alex" w:date="2015-07-20T15:48:00Z">
        <w:r w:rsidR="00FC4FDF" w:rsidRPr="00FC4FDF" w:rsidDel="00FC4FDF">
          <w:rPr>
            <w:rFonts w:ascii="Times New Roman" w:eastAsiaTheme="minorEastAsia" w:hAnsi="Times New Roman" w:cs="Times New Roman"/>
            <w:rPrChange w:id="654" w:author="Alex" w:date="2015-07-20T15:47:00Z">
              <w:rPr>
                <w:rFonts w:ascii="Cambria Math" w:hAnsi="Cambria Math" w:cs="Times New Roman"/>
                <w:i/>
              </w:rPr>
            </w:rPrChange>
          </w:rPr>
          <w:delText xml:space="preserve"> </w:delText>
        </w:r>
      </w:del>
      <w:r w:rsidR="00FC4FDF" w:rsidRPr="00FC4FDF">
        <w:rPr>
          <w:rFonts w:ascii="Times New Roman" w:eastAsiaTheme="minorEastAsia" w:hAnsi="Times New Roman" w:cs="Times New Roman"/>
          <w:rPrChange w:id="655" w:author="Alex" w:date="2015-07-20T15:47:00Z">
            <w:rPr>
              <w:rFonts w:ascii="Cambria Math" w:hAnsi="Cambria Math" w:cs="Times New Roman"/>
              <w:i/>
            </w:rPr>
          </w:rPrChange>
        </w:rPr>
        <w:t>x</w:t>
      </w:r>
      <w:del w:id="656" w:author="Alex" w:date="2015-07-20T15:47:00Z">
        <w:r w:rsidR="00FC4FDF" w:rsidRPr="00FC4FDF" w:rsidDel="00FC4FDF">
          <w:rPr>
            <w:rFonts w:ascii="Times New Roman" w:eastAsiaTheme="minorEastAsia" w:hAnsi="Times New Roman" w:cs="Times New Roman"/>
            <w:vertAlign w:val="subscript"/>
            <w:rPrChange w:id="657" w:author="Alex" w:date="2015-07-20T15:47:00Z">
              <w:rPr>
                <w:rFonts w:ascii="Cambria Math" w:hAnsi="Cambria Math" w:cs="Times New Roman"/>
                <w:i/>
              </w:rPr>
            </w:rPrChange>
          </w:rPr>
          <w:delText>_1</w:delText>
        </w:r>
      </w:del>
      <w:ins w:id="658" w:author="Alex" w:date="2015-07-20T15:47:00Z">
        <w:r w:rsidR="00FC4FDF" w:rsidRPr="00FC4FDF">
          <w:rPr>
            <w:rFonts w:ascii="Times New Roman" w:eastAsiaTheme="minorEastAsia" w:hAnsi="Times New Roman" w:cs="Times New Roman"/>
            <w:vertAlign w:val="subscript"/>
            <w:rPrChange w:id="659" w:author="Alex" w:date="2015-07-20T15:47:00Z">
              <w:rPr>
                <w:rFonts w:ascii="Times New Roman" w:eastAsiaTheme="minorEastAsia" w:hAnsi="Times New Roman" w:cs="Times New Roman"/>
              </w:rPr>
            </w:rPrChange>
          </w:rPr>
          <w:t>1</w:t>
        </w:r>
      </w:ins>
      <w:r w:rsidR="00FC4FDF" w:rsidRPr="00FC4FDF">
        <w:rPr>
          <w:rFonts w:ascii="Times New Roman" w:eastAsiaTheme="minorEastAsia" w:hAnsi="Times New Roman" w:cs="Times New Roman"/>
          <w:rPrChange w:id="660" w:author="Alex" w:date="2015-07-20T15:47:00Z">
            <w:rPr>
              <w:rFonts w:ascii="Cambria Math" w:hAnsi="Cambria Math" w:cs="Times New Roman"/>
              <w:i/>
            </w:rPr>
          </w:rPrChange>
        </w:rPr>
        <w:t xml:space="preserve">  y x</w:t>
      </w:r>
      <w:del w:id="661" w:author="Alex" w:date="2015-07-20T15:47:00Z">
        <w:r w:rsidR="00FC4FDF" w:rsidRPr="00FC4FDF" w:rsidDel="00FC4FDF">
          <w:rPr>
            <w:rFonts w:ascii="Times New Roman" w:eastAsiaTheme="minorEastAsia" w:hAnsi="Times New Roman" w:cs="Times New Roman"/>
            <w:rPrChange w:id="662" w:author="Alex" w:date="2015-07-20T15:47:00Z">
              <w:rPr>
                <w:rFonts w:ascii="Cambria Math" w:hAnsi="Cambria Math" w:cs="Times New Roman"/>
                <w:i/>
              </w:rPr>
            </w:rPrChange>
          </w:rPr>
          <w:delText>_</w:delText>
        </w:r>
      </w:del>
      <w:r w:rsidR="00FC4FDF" w:rsidRPr="00FC4FDF">
        <w:rPr>
          <w:rFonts w:ascii="Times New Roman" w:eastAsiaTheme="minorEastAsia" w:hAnsi="Times New Roman" w:cs="Times New Roman"/>
          <w:vertAlign w:val="subscript"/>
          <w:rPrChange w:id="663" w:author="Alex" w:date="2015-07-20T15:47:00Z">
            <w:rPr>
              <w:rFonts w:ascii="Cambria Math" w:hAnsi="Cambria Math" w:cs="Times New Roman"/>
              <w:i/>
            </w:rPr>
          </w:rPrChange>
        </w:rPr>
        <w:t>2</w:t>
      </w:r>
      <w:ins w:id="664" w:author="Alex" w:date="2015-07-20T15:48:00Z">
        <w:r w:rsidR="00FC4FDF">
          <w:rPr>
            <w:rFonts w:ascii="Times New Roman" w:eastAsiaTheme="minorEastAsia" w:hAnsi="Times New Roman" w:cs="Times New Roman"/>
            <w:vertAlign w:val="subscript"/>
          </w:rPr>
          <w:t xml:space="preserve"> </w:t>
        </w:r>
      </w:ins>
      <w:del w:id="665" w:author="Alex" w:date="2015-07-20T15:48:00Z">
        <w:r w:rsidR="0076399C" w:rsidRPr="00441BF2" w:rsidDel="00FC4FDF">
          <w:rPr>
            <w:rFonts w:ascii="Times New Roman" w:hAnsi="Times New Roman" w:cs="Times New Roman"/>
          </w:rPr>
          <w:delText xml:space="preserve"> </w:delText>
        </w:r>
        <w:r w:rsidR="00082331" w:rsidRPr="00441BF2" w:rsidDel="00FC4FDF">
          <w:rPr>
            <w:rFonts w:ascii="Times New Roman" w:eastAsiaTheme="minorEastAsia" w:hAnsi="Times New Roman" w:cs="Times New Roman"/>
          </w:rPr>
          <w:delText>cual</w:delText>
        </w:r>
        <w:r w:rsidR="009F02FC" w:rsidDel="00FC4FDF">
          <w:rPr>
            <w:rFonts w:ascii="Times New Roman" w:eastAsiaTheme="minorEastAsia" w:hAnsi="Times New Roman" w:cs="Times New Roman"/>
          </w:rPr>
          <w:delText>es</w:delText>
        </w:r>
        <w:r w:rsidR="0076399C" w:rsidRPr="00441BF2" w:rsidDel="00FC4FDF">
          <w:rPr>
            <w:rFonts w:ascii="Times New Roman" w:eastAsiaTheme="minorEastAsia" w:hAnsi="Times New Roman" w:cs="Times New Roman"/>
          </w:rPr>
          <w:delText xml:space="preserve">quiera </w:delText>
        </w:r>
        <w:r w:rsidR="0076399C" w:rsidRPr="00441BF2" w:rsidDel="00FC4FDF">
          <w:rPr>
            <w:rFonts w:ascii="Times New Roman" w:hAnsi="Times New Roman" w:cs="Times New Roman"/>
          </w:rPr>
          <w:delText>del dominio en ese intervalo,</w:delText>
        </w:r>
      </w:del>
      <w:ins w:id="666" w:author="Alex" w:date="2015-07-20T15:48:00Z">
        <w:r w:rsidR="00FC4FDF">
          <w:rPr>
            <w:rFonts w:ascii="Times New Roman" w:hAnsi="Times New Roman" w:cs="Times New Roman"/>
          </w:rPr>
          <w:t>en el intervalo,</w:t>
        </w:r>
      </w:ins>
      <w:r w:rsidR="0076399C" w:rsidRPr="00441BF2">
        <w:rPr>
          <w:rFonts w:ascii="Times New Roman" w:hAnsi="Times New Roman" w:cs="Times New Roman"/>
        </w:rPr>
        <w:t xml:space="preserve"> tales que </w:t>
      </w:r>
      <w:ins w:id="667" w:author="Alex" w:date="2015-07-20T15:49:00Z">
        <w:r w:rsidR="00FC4FDF" w:rsidRPr="0048610C">
          <w:rPr>
            <w:rFonts w:ascii="Times New Roman" w:eastAsiaTheme="minorEastAsia" w:hAnsi="Times New Roman" w:cs="Times New Roman"/>
            <w:i/>
          </w:rPr>
          <w:t>x</w:t>
        </w:r>
        <w:r w:rsidR="00FC4FDF" w:rsidRPr="0048610C">
          <w:rPr>
            <w:rFonts w:ascii="Times New Roman" w:eastAsiaTheme="minorEastAsia" w:hAnsi="Times New Roman" w:cs="Times New Roman"/>
            <w:i/>
            <w:vertAlign w:val="subscript"/>
          </w:rPr>
          <w:t>1</w:t>
        </w:r>
        <w:r w:rsidR="00FC4FDF" w:rsidRPr="0048610C">
          <w:rPr>
            <w:rFonts w:ascii="Times New Roman" w:eastAsiaTheme="minorEastAsia" w:hAnsi="Times New Roman" w:cs="Times New Roman"/>
            <w:i/>
          </w:rPr>
          <w:t xml:space="preserve"> </w:t>
        </w:r>
        <w:r w:rsidR="00FC4FDF">
          <w:rPr>
            <w:rFonts w:ascii="Times New Roman" w:eastAsiaTheme="minorEastAsia" w:hAnsi="Times New Roman" w:cs="Times New Roman"/>
          </w:rPr>
          <w:t>&lt;</w:t>
        </w:r>
        <w:r w:rsidR="00FC4FDF" w:rsidRPr="0048610C">
          <w:rPr>
            <w:rFonts w:ascii="Times New Roman" w:eastAsiaTheme="minorEastAsia" w:hAnsi="Times New Roman" w:cs="Times New Roman"/>
          </w:rPr>
          <w:t xml:space="preserve"> </w:t>
        </w:r>
        <w:r w:rsidR="00FC4FDF" w:rsidRPr="0048610C">
          <w:rPr>
            <w:rFonts w:ascii="Times New Roman" w:eastAsiaTheme="minorEastAsia" w:hAnsi="Times New Roman" w:cs="Times New Roman"/>
            <w:i/>
          </w:rPr>
          <w:t>x</w:t>
        </w:r>
        <w:r w:rsidR="00FC4FDF" w:rsidRPr="0048610C">
          <w:rPr>
            <w:rFonts w:ascii="Times New Roman" w:eastAsiaTheme="minorEastAsia" w:hAnsi="Times New Roman" w:cs="Times New Roman"/>
            <w:i/>
            <w:vertAlign w:val="subscript"/>
          </w:rPr>
          <w:t>2</w:t>
        </w:r>
        <w:r w:rsidR="00FC4FDF" w:rsidRPr="00441BF2">
          <w:rPr>
            <w:rFonts w:ascii="Times New Roman" w:hAnsi="Times New Roman" w:cs="Times New Roman"/>
          </w:rPr>
          <w:t xml:space="preserve">  </w:t>
        </w:r>
      </w:ins>
      <m:oMath>
        <m:sSub>
          <m:sSubPr>
            <m:ctrlPr>
              <w:del w:id="668" w:author="Alex" w:date="2015-07-20T15:48:00Z">
                <w:rPr>
                  <w:rFonts w:ascii="Cambria Math" w:hAnsi="Cambria Math" w:cs="Times New Roman"/>
                  <w:i/>
                </w:rPr>
              </w:del>
            </m:ctrlPr>
          </m:sSubPr>
          <m:e>
            <w:del w:id="669" w:author="Alex" w:date="2015-07-20T15:48:00Z">
              <m:r>
                <w:rPr>
                  <w:rFonts w:ascii="Cambria Math" w:hAnsi="Cambria Math" w:cs="Times New Roman"/>
                </w:rPr>
                <m:t>x</m:t>
              </m:r>
            </w:del>
          </m:e>
          <m:sub>
            <w:del w:id="670" w:author="Alex" w:date="2015-07-20T15:48:00Z">
              <m:r>
                <w:rPr>
                  <w:rFonts w:ascii="Cambria Math" w:hAnsi="Cambria Math" w:cs="Times New Roman"/>
                </w:rPr>
                <m:t>1</m:t>
              </m:r>
            </w:del>
          </m:sub>
        </m:sSub>
        <w:del w:id="671" w:author="Alex" w:date="2015-07-20T15:48:00Z">
          <m:r>
            <w:rPr>
              <w:rFonts w:ascii="Cambria Math" w:hAnsi="Cambria Math" w:cs="Times New Roman"/>
            </w:rPr>
            <m:t>&lt;</m:t>
          </m:r>
        </w:del>
        <m:sSub>
          <m:sSubPr>
            <m:ctrlPr>
              <w:del w:id="672" w:author="Alex" w:date="2015-07-20T15:48:00Z">
                <w:rPr>
                  <w:rFonts w:ascii="Cambria Math" w:hAnsi="Cambria Math" w:cs="Times New Roman"/>
                  <w:i/>
                </w:rPr>
              </w:del>
            </m:ctrlPr>
          </m:sSubPr>
          <m:e>
            <w:del w:id="673" w:author="Alex" w:date="2015-07-20T15:48:00Z">
              <m:r>
                <w:rPr>
                  <w:rFonts w:ascii="Cambria Math" w:hAnsi="Cambria Math" w:cs="Times New Roman"/>
                </w:rPr>
                <m:t>x</m:t>
              </m:r>
            </w:del>
          </m:e>
          <m:sub>
            <w:del w:id="674" w:author="Alex" w:date="2015-07-20T15:48:00Z">
              <m:r>
                <w:rPr>
                  <w:rFonts w:ascii="Cambria Math" w:hAnsi="Cambria Math" w:cs="Times New Roman"/>
                </w:rPr>
                <m:t>2</m:t>
              </m:r>
            </w:del>
          </m:sub>
        </m:sSub>
      </m:oMath>
      <w:del w:id="675" w:author="Alex" w:date="2015-07-20T15:48:00Z">
        <w:r w:rsidR="0076399C" w:rsidRPr="00441BF2" w:rsidDel="00FC4FDF">
          <w:rPr>
            <w:rFonts w:ascii="Times New Roman" w:hAnsi="Times New Roman" w:cs="Times New Roman"/>
          </w:rPr>
          <w:delText>,</w:delText>
        </w:r>
      </w:del>
      <w:del w:id="676" w:author="Alex" w:date="2015-07-20T15:49:00Z">
        <w:r w:rsidR="0076399C" w:rsidRPr="00441BF2" w:rsidDel="00FC4FDF">
          <w:rPr>
            <w:rFonts w:ascii="Times New Roman" w:hAnsi="Times New Roman" w:cs="Times New Roman"/>
          </w:rPr>
          <w:delText xml:space="preserve"> </w:delText>
        </w:r>
      </w:del>
      <w:r w:rsidR="0076399C" w:rsidRPr="00441BF2">
        <w:rPr>
          <w:rFonts w:ascii="Times New Roman" w:hAnsi="Times New Roman" w:cs="Times New Roman"/>
        </w:rPr>
        <w:t xml:space="preserve">entonces también </w:t>
      </w:r>
      <m:oMath>
        <m:r>
          <w:rPr>
            <w:rFonts w:ascii="Cambria Math" w:hAnsi="Cambria Math" w:cs="Times New Roman"/>
          </w:rPr>
          <m:t xml:space="preserve"> </m:t>
        </m:r>
        <w:del w:id="677" w:author="Alex" w:date="2015-07-20T15:49:00Z">
          <m:r>
            <w:rPr>
              <w:rFonts w:ascii="Cambria Math" w:hAnsi="Cambria Math" w:cs="Times New Roman"/>
            </w:rPr>
            <m:t>f</m:t>
          </m:r>
        </w:del>
        <m:d>
          <m:dPr>
            <m:ctrlPr>
              <w:del w:id="678" w:author="Alex" w:date="2015-07-20T15:49:00Z">
                <w:rPr>
                  <w:rFonts w:ascii="Cambria Math" w:hAnsi="Cambria Math" w:cs="Times New Roman"/>
                  <w:i/>
                </w:rPr>
              </w:del>
            </m:ctrlPr>
          </m:dPr>
          <m:e>
            <w:del w:id="679" w:author="Alex" w:date="2015-07-20T15:49:00Z">
              <m:r>
                <w:rPr>
                  <w:rFonts w:ascii="Cambria Math" w:hAnsi="Cambria Math" w:cs="Times New Roman"/>
                </w:rPr>
                <m:t xml:space="preserve"> </m:t>
              </m:r>
            </w:del>
            <m:sSub>
              <m:sSubPr>
                <m:ctrlPr>
                  <w:del w:id="680" w:author="Alex" w:date="2015-07-20T15:49:00Z">
                    <w:rPr>
                      <w:rFonts w:ascii="Cambria Math" w:hAnsi="Cambria Math" w:cs="Times New Roman"/>
                      <w:i/>
                    </w:rPr>
                  </w:del>
                </m:ctrlPr>
              </m:sSubPr>
              <m:e>
                <w:del w:id="681" w:author="Alex" w:date="2015-07-20T15:49:00Z">
                  <m:r>
                    <w:rPr>
                      <w:rFonts w:ascii="Cambria Math" w:hAnsi="Cambria Math" w:cs="Times New Roman"/>
                    </w:rPr>
                    <m:t>x</m:t>
                  </m:r>
                </w:del>
              </m:e>
              <m:sub>
                <w:del w:id="682" w:author="Alex" w:date="2015-07-20T15:49:00Z">
                  <m:r>
                    <w:rPr>
                      <w:rFonts w:ascii="Cambria Math" w:hAnsi="Cambria Math" w:cs="Times New Roman"/>
                    </w:rPr>
                    <m:t>1</m:t>
                  </m:r>
                </w:del>
              </m:sub>
            </m:sSub>
            <w:del w:id="683" w:author="Alex" w:date="2015-07-20T15:49:00Z">
              <m:r>
                <w:rPr>
                  <w:rFonts w:ascii="Cambria Math" w:hAnsi="Cambria Math" w:cs="Times New Roman"/>
                </w:rPr>
                <m:t xml:space="preserve"> </m:t>
              </m:r>
            </w:del>
          </m:e>
        </m:d>
        <w:del w:id="684" w:author="Alex" w:date="2015-07-20T15:49:00Z">
          <m:r>
            <w:rPr>
              <w:rFonts w:ascii="Cambria Math" w:hAnsi="Cambria Math" w:cs="Times New Roman"/>
            </w:rPr>
            <m:t xml:space="preserve">&lt; f( </m:t>
          </m:r>
        </w:del>
        <m:sSub>
          <m:sSubPr>
            <m:ctrlPr>
              <w:del w:id="685" w:author="Alex" w:date="2015-07-20T15:49:00Z">
                <w:rPr>
                  <w:rFonts w:ascii="Cambria Math" w:hAnsi="Cambria Math" w:cs="Times New Roman"/>
                  <w:i/>
                </w:rPr>
              </w:del>
            </m:ctrlPr>
          </m:sSubPr>
          <m:e>
            <w:del w:id="686" w:author="Alex" w:date="2015-07-20T15:49:00Z">
              <m:r>
                <w:rPr>
                  <w:rFonts w:ascii="Cambria Math" w:hAnsi="Cambria Math" w:cs="Times New Roman"/>
                </w:rPr>
                <m:t>x</m:t>
              </m:r>
            </w:del>
          </m:e>
          <m:sub>
            <w:del w:id="687" w:author="Alex" w:date="2015-07-20T15:49:00Z">
              <m:r>
                <w:rPr>
                  <w:rFonts w:ascii="Cambria Math" w:hAnsi="Cambria Math" w:cs="Times New Roman"/>
                </w:rPr>
                <m:t>2</m:t>
              </m:r>
            </w:del>
          </m:sub>
        </m:sSub>
        <w:del w:id="688" w:author="Alex" w:date="2015-07-20T15:49:00Z">
          <m:r>
            <w:rPr>
              <w:rFonts w:ascii="Cambria Math" w:hAnsi="Cambria Math" w:cs="Times New Roman"/>
            </w:rPr>
            <m:t xml:space="preserve"> )</m:t>
          </m:r>
        </w:del>
      </m:oMath>
      <w:del w:id="689" w:author="Alex" w:date="2015-07-20T15:49:00Z">
        <w:r w:rsidR="0076399C" w:rsidRPr="00441BF2" w:rsidDel="00FC4FDF">
          <w:rPr>
            <w:rFonts w:ascii="Times New Roman" w:eastAsiaTheme="minorEastAsia" w:hAnsi="Times New Roman" w:cs="Times New Roman"/>
          </w:rPr>
          <w:delText>.</w:delText>
        </w:r>
      </w:del>
      <w:ins w:id="690" w:author="Alex" w:date="2015-07-20T15:49:00Z">
        <w:r w:rsidR="00FC4FDF" w:rsidRPr="00FC4FDF">
          <w:rPr>
            <w:rFonts w:ascii="Times New Roman" w:eastAsiaTheme="minorEastAsia" w:hAnsi="Times New Roman" w:cs="Times New Roman"/>
            <w:i/>
          </w:rPr>
          <w:t xml:space="preserve"> </w:t>
        </w:r>
        <w:r w:rsidR="00FC4FDF">
          <w:rPr>
            <w:rFonts w:ascii="Times New Roman" w:eastAsiaTheme="minorEastAsia" w:hAnsi="Times New Roman" w:cs="Times New Roman"/>
            <w:i/>
          </w:rPr>
          <w:t>f(</w:t>
        </w:r>
        <w:r w:rsidR="00FC4FDF" w:rsidRPr="0048610C">
          <w:rPr>
            <w:rFonts w:ascii="Times New Roman" w:eastAsiaTheme="minorEastAsia" w:hAnsi="Times New Roman" w:cs="Times New Roman"/>
            <w:i/>
          </w:rPr>
          <w:t>x</w:t>
        </w:r>
        <w:r w:rsidR="00FC4FDF" w:rsidRPr="0048610C">
          <w:rPr>
            <w:rFonts w:ascii="Times New Roman" w:eastAsiaTheme="minorEastAsia" w:hAnsi="Times New Roman" w:cs="Times New Roman"/>
            <w:i/>
            <w:vertAlign w:val="subscript"/>
          </w:rPr>
          <w:t>1</w:t>
        </w:r>
        <w:r w:rsidR="00FC4FDF">
          <w:rPr>
            <w:rFonts w:ascii="Times New Roman" w:eastAsiaTheme="minorEastAsia" w:hAnsi="Times New Roman" w:cs="Times New Roman"/>
            <w:i/>
          </w:rPr>
          <w:t>)</w:t>
        </w:r>
        <w:r w:rsidR="00FC4FDF">
          <w:rPr>
            <w:rFonts w:ascii="Times New Roman" w:eastAsiaTheme="minorEastAsia" w:hAnsi="Times New Roman" w:cs="Times New Roman"/>
          </w:rPr>
          <w:t xml:space="preserve"> &lt; </w:t>
        </w:r>
        <w:r w:rsidR="00FC4FDF" w:rsidRPr="0048610C">
          <w:rPr>
            <w:rFonts w:ascii="Times New Roman" w:eastAsiaTheme="minorEastAsia" w:hAnsi="Times New Roman" w:cs="Times New Roman"/>
          </w:rPr>
          <w:t xml:space="preserve"> </w:t>
        </w:r>
        <w:r w:rsidR="00FC4FDF">
          <w:rPr>
            <w:rFonts w:ascii="Times New Roman" w:eastAsiaTheme="minorEastAsia" w:hAnsi="Times New Roman" w:cs="Times New Roman"/>
            <w:i/>
          </w:rPr>
          <w:t>f(</w:t>
        </w:r>
        <w:r w:rsidR="00FC4FDF" w:rsidRPr="0048610C">
          <w:rPr>
            <w:rFonts w:ascii="Times New Roman" w:eastAsiaTheme="minorEastAsia" w:hAnsi="Times New Roman" w:cs="Times New Roman"/>
            <w:i/>
          </w:rPr>
          <w:t>x</w:t>
        </w:r>
        <w:r w:rsidR="00FC4FDF" w:rsidRPr="0048610C">
          <w:rPr>
            <w:rFonts w:ascii="Times New Roman" w:eastAsiaTheme="minorEastAsia" w:hAnsi="Times New Roman" w:cs="Times New Roman"/>
            <w:i/>
            <w:vertAlign w:val="subscript"/>
          </w:rPr>
          <w:t>2</w:t>
        </w:r>
        <w:r w:rsidR="00FC4FDF">
          <w:rPr>
            <w:rFonts w:ascii="Times New Roman" w:hAnsi="Times New Roman" w:cs="Times New Roman"/>
          </w:rPr>
          <w:t>).</w:t>
        </w:r>
      </w:ins>
    </w:p>
    <w:p w14:paraId="32613B1C" w14:textId="77777777" w:rsidR="0076399C" w:rsidRPr="00441BF2" w:rsidRDefault="0076399C" w:rsidP="00473361">
      <w:pPr>
        <w:spacing w:after="0"/>
        <w:jc w:val="both"/>
        <w:rPr>
          <w:rFonts w:ascii="Times New Roman" w:hAnsi="Times New Roman" w:cs="Times New Roman"/>
        </w:rPr>
      </w:pPr>
    </w:p>
    <w:p w14:paraId="7D89651F" w14:textId="625BEC5A" w:rsidR="005A417E" w:rsidRPr="00441BF2" w:rsidRDefault="0076399C" w:rsidP="00473361">
      <w:pPr>
        <w:spacing w:after="0"/>
        <w:jc w:val="both"/>
        <w:rPr>
          <w:rFonts w:ascii="Times New Roman" w:hAnsi="Times New Roman" w:cs="Times New Roman"/>
        </w:rPr>
      </w:pPr>
      <w:r w:rsidRPr="00441BF2">
        <w:rPr>
          <w:rFonts w:ascii="Times New Roman" w:hAnsi="Times New Roman" w:cs="Times New Roman"/>
        </w:rPr>
        <w:t xml:space="preserve">Gráficamente el crecimiento de una función se observa </w:t>
      </w:r>
      <w:r w:rsidR="003D468B" w:rsidRPr="00441BF2">
        <w:rPr>
          <w:rFonts w:ascii="Times New Roman" w:hAnsi="Times New Roman" w:cs="Times New Roman"/>
        </w:rPr>
        <w:t xml:space="preserve">verificando si al tomar valores en el eje </w:t>
      </w:r>
      <w:r w:rsidR="006E7250" w:rsidRPr="00441BF2">
        <w:rPr>
          <w:rFonts w:ascii="Times New Roman" w:hAnsi="Times New Roman" w:cs="Times New Roman"/>
          <w:i/>
        </w:rPr>
        <w:t>X</w:t>
      </w:r>
      <w:r w:rsidR="003D468B" w:rsidRPr="00441BF2">
        <w:rPr>
          <w:rFonts w:ascii="Times New Roman" w:hAnsi="Times New Roman" w:cs="Times New Roman"/>
        </w:rPr>
        <w:t xml:space="preserve"> que aumentan –es decir</w:t>
      </w:r>
      <w:r w:rsidR="00792DD8" w:rsidRPr="00441BF2">
        <w:rPr>
          <w:rFonts w:ascii="Times New Roman" w:hAnsi="Times New Roman" w:cs="Times New Roman"/>
        </w:rPr>
        <w:t xml:space="preserve"> que se mueven</w:t>
      </w:r>
      <w:r w:rsidR="003D468B" w:rsidRPr="00441BF2">
        <w:rPr>
          <w:rFonts w:ascii="Times New Roman" w:hAnsi="Times New Roman" w:cs="Times New Roman"/>
        </w:rPr>
        <w:t xml:space="preserve"> de izquierda a derecha–, las imágenes respectivas según la orientación del eje </w:t>
      </w:r>
      <w:r w:rsidR="006E7250" w:rsidRPr="00441BF2">
        <w:rPr>
          <w:rFonts w:ascii="Times New Roman" w:hAnsi="Times New Roman" w:cs="Times New Roman"/>
          <w:i/>
        </w:rPr>
        <w:t>Y</w:t>
      </w:r>
      <w:r w:rsidR="003D468B" w:rsidRPr="00441BF2">
        <w:rPr>
          <w:rFonts w:ascii="Times New Roman" w:eastAsiaTheme="minorEastAsia" w:hAnsi="Times New Roman" w:cs="Times New Roman"/>
        </w:rPr>
        <w:t xml:space="preserve"> </w:t>
      </w:r>
      <w:r w:rsidR="003D468B" w:rsidRPr="00441BF2">
        <w:rPr>
          <w:rFonts w:ascii="Times New Roman" w:hAnsi="Times New Roman" w:cs="Times New Roman"/>
        </w:rPr>
        <w:t>también aumentan</w:t>
      </w:r>
      <w:r w:rsidR="00FD3A7F" w:rsidRPr="00441BF2">
        <w:rPr>
          <w:rFonts w:ascii="Times New Roman" w:hAnsi="Times New Roman" w:cs="Times New Roman"/>
        </w:rPr>
        <w:t xml:space="preserve">, </w:t>
      </w:r>
      <w:r w:rsidR="00792DD8" w:rsidRPr="00441BF2">
        <w:rPr>
          <w:rFonts w:ascii="Times New Roman" w:hAnsi="Times New Roman" w:cs="Times New Roman"/>
        </w:rPr>
        <w:t xml:space="preserve">moviéndose respectivamente </w:t>
      </w:r>
      <w:r w:rsidR="00FD3A7F" w:rsidRPr="00441BF2">
        <w:rPr>
          <w:rFonts w:ascii="Times New Roman" w:hAnsi="Times New Roman" w:cs="Times New Roman"/>
        </w:rPr>
        <w:t xml:space="preserve"> de abajo hacia arriba.</w:t>
      </w:r>
      <w:r w:rsidR="005A417E" w:rsidRPr="00441BF2">
        <w:rPr>
          <w:rFonts w:ascii="Times New Roman" w:hAnsi="Times New Roman" w:cs="Times New Roman"/>
        </w:rPr>
        <w:t xml:space="preserve"> </w:t>
      </w:r>
    </w:p>
    <w:p w14:paraId="6923B43C" w14:textId="77777777" w:rsidR="005A417E" w:rsidRPr="00441BF2" w:rsidRDefault="005A417E" w:rsidP="00C968B4">
      <w:pPr>
        <w:spacing w:after="0"/>
        <w:rPr>
          <w:rFonts w:ascii="Times New Roman" w:hAnsi="Times New Roman" w:cs="Times New Roman"/>
        </w:rPr>
      </w:pPr>
    </w:p>
    <w:p w14:paraId="7346DAF3" w14:textId="6BD9AFFD" w:rsidR="00A91D8E" w:rsidRPr="00441BF2" w:rsidRDefault="005A417E" w:rsidP="006620E4">
      <w:pPr>
        <w:spacing w:after="0"/>
        <w:jc w:val="both"/>
        <w:rPr>
          <w:rFonts w:ascii="Times New Roman" w:hAnsi="Times New Roman" w:cs="Times New Roman"/>
        </w:rPr>
      </w:pPr>
      <w:r w:rsidRPr="00441BF2">
        <w:rPr>
          <w:rFonts w:ascii="Times New Roman" w:hAnsi="Times New Roman" w:cs="Times New Roman"/>
        </w:rPr>
        <w:t xml:space="preserve">El crecimiento de una función continua en un intervalo puede asociarse a que la recta que une dos elementos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oMath>
      <w:r w:rsidRPr="00441BF2">
        <w:rPr>
          <w:rFonts w:ascii="Times New Roman" w:hAnsi="Times New Roman" w:cs="Times New Roman"/>
        </w:rPr>
        <w:t xml:space="preserve"> 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sidRPr="00441BF2">
        <w:rPr>
          <w:rFonts w:ascii="Times New Roman" w:hAnsi="Times New Roman" w:cs="Times New Roman"/>
        </w:rPr>
        <w:t xml:space="preserve"> </w:t>
      </w:r>
      <w:r w:rsidRPr="00441BF2">
        <w:rPr>
          <w:rFonts w:ascii="Times New Roman" w:eastAsiaTheme="minorEastAsia" w:hAnsi="Times New Roman" w:cs="Times New Roman"/>
        </w:rPr>
        <w:t xml:space="preserve">cualesquiera </w:t>
      </w:r>
      <w:r w:rsidRPr="00441BF2">
        <w:rPr>
          <w:rFonts w:ascii="Times New Roman" w:hAnsi="Times New Roman" w:cs="Times New Roman"/>
        </w:rPr>
        <w:t>del dominio en ese intervalo, tiene pendiente positiva.</w:t>
      </w:r>
    </w:p>
    <w:p w14:paraId="1B4A5DD7" w14:textId="77777777" w:rsidR="00A84B7E" w:rsidRPr="00441BF2" w:rsidRDefault="00A84B7E" w:rsidP="00C968B4">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63"/>
        <w:gridCol w:w="6365"/>
      </w:tblGrid>
      <w:tr w:rsidR="00A84B7E" w:rsidRPr="00441BF2" w14:paraId="6689614A" w14:textId="77777777" w:rsidTr="004B37AF">
        <w:tc>
          <w:tcPr>
            <w:tcW w:w="9033" w:type="dxa"/>
            <w:gridSpan w:val="2"/>
            <w:shd w:val="clear" w:color="auto" w:fill="0D0D0D" w:themeFill="text1" w:themeFillTint="F2"/>
          </w:tcPr>
          <w:p w14:paraId="5E6512A6" w14:textId="77777777" w:rsidR="00A84B7E" w:rsidRPr="00441BF2" w:rsidRDefault="00A84B7E" w:rsidP="004B37AF">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440395" w:rsidRPr="00441BF2" w14:paraId="7D8D5732" w14:textId="77777777" w:rsidTr="004B37AF">
        <w:tc>
          <w:tcPr>
            <w:tcW w:w="2518" w:type="dxa"/>
          </w:tcPr>
          <w:p w14:paraId="3F663ECE" w14:textId="77777777" w:rsidR="00A84B7E" w:rsidRPr="00441BF2" w:rsidRDefault="00A84B7E" w:rsidP="004B37AF">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50844664" w14:textId="6441AA23" w:rsidR="00A84B7E" w:rsidRPr="00441BF2" w:rsidRDefault="00DC4F8D">
            <w:pPr>
              <w:pStyle w:val="Tema1Img"/>
              <w:numPr>
                <w:ilvl w:val="0"/>
                <w:numId w:val="0"/>
              </w:numPr>
              <w:ind w:left="501" w:hanging="360"/>
              <w:rPr>
                <w:lang w:val="es-ES_tradnl"/>
              </w:rPr>
              <w:pPrChange w:id="691" w:author="Alex" w:date="2015-08-02T16:25:00Z">
                <w:pPr>
                  <w:pStyle w:val="Tema1Img"/>
                  <w:numPr>
                    <w:numId w:val="0"/>
                  </w:numPr>
                  <w:ind w:left="0" w:firstLine="0"/>
                </w:pPr>
              </w:pPrChange>
            </w:pPr>
            <w:r w:rsidRPr="00441BF2">
              <w:rPr>
                <w:sz w:val="24"/>
                <w:szCs w:val="24"/>
                <w:lang w:val="es-ES_tradnl"/>
              </w:rPr>
              <w:t>MA_10_01_</w:t>
            </w:r>
            <w:r w:rsidR="00801EBA" w:rsidRPr="00441BF2">
              <w:rPr>
                <w:sz w:val="24"/>
                <w:szCs w:val="24"/>
                <w:lang w:val="es-ES_tradnl"/>
              </w:rPr>
              <w:t>CO_</w:t>
            </w:r>
            <w:del w:id="692" w:author="Alex" w:date="2015-08-02T16:25:00Z">
              <w:r w:rsidR="001336A2" w:rsidDel="004E35CB">
                <w:rPr>
                  <w:sz w:val="24"/>
                  <w:szCs w:val="24"/>
                  <w:lang w:val="es-ES_tradnl"/>
                </w:rPr>
                <w:delText>IMG07</w:delText>
              </w:r>
            </w:del>
            <w:ins w:id="693" w:author="Alex" w:date="2015-08-02T16:25:00Z">
              <w:r w:rsidR="004E35CB">
                <w:rPr>
                  <w:sz w:val="24"/>
                  <w:szCs w:val="24"/>
                  <w:lang w:val="es-ES_tradnl"/>
                </w:rPr>
                <w:t>IMG11</w:t>
              </w:r>
            </w:ins>
          </w:p>
        </w:tc>
      </w:tr>
      <w:tr w:rsidR="00440395" w:rsidRPr="00441BF2" w14:paraId="2059BBF2" w14:textId="77777777" w:rsidTr="004B37AF">
        <w:tc>
          <w:tcPr>
            <w:tcW w:w="2518" w:type="dxa"/>
          </w:tcPr>
          <w:p w14:paraId="32571672" w14:textId="77777777" w:rsidR="00A84B7E" w:rsidRPr="00441BF2" w:rsidRDefault="00A84B7E" w:rsidP="004B37AF">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Descripción</w:t>
            </w:r>
          </w:p>
        </w:tc>
        <w:tc>
          <w:tcPr>
            <w:tcW w:w="6515" w:type="dxa"/>
          </w:tcPr>
          <w:p w14:paraId="5204E1DD" w14:textId="38997F62" w:rsidR="00A84B7E" w:rsidRPr="00441BF2" w:rsidRDefault="00A84B7E" w:rsidP="00A84B7E">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creciente</w:t>
            </w:r>
          </w:p>
        </w:tc>
      </w:tr>
      <w:tr w:rsidR="00440395" w:rsidRPr="00441BF2" w14:paraId="02EF47AE" w14:textId="77777777" w:rsidTr="004B37AF">
        <w:trPr>
          <w:trHeight w:val="2537"/>
        </w:trPr>
        <w:tc>
          <w:tcPr>
            <w:tcW w:w="2518" w:type="dxa"/>
          </w:tcPr>
          <w:p w14:paraId="2D8BF288" w14:textId="77777777" w:rsidR="00A84B7E" w:rsidRPr="00441BF2" w:rsidRDefault="00A84B7E" w:rsidP="004B37AF">
            <w:pPr>
              <w:rPr>
                <w:rFonts w:ascii="Times New Roman" w:hAnsi="Times New Roman" w:cs="Times New Roman"/>
                <w:color w:val="000000"/>
                <w:lang w:val="es-ES_tradnl"/>
              </w:rPr>
            </w:pPr>
            <w:r w:rsidRPr="00441BF2">
              <w:rPr>
                <w:rFonts w:ascii="Times New Roman" w:hAnsi="Times New Roman" w:cs="Times New Roman"/>
                <w:b/>
                <w:color w:val="000000"/>
                <w:lang w:val="es-ES_tradnl"/>
              </w:rPr>
              <w:t xml:space="preserve">Código </w:t>
            </w:r>
            <w:proofErr w:type="spellStart"/>
            <w:r w:rsidRPr="00441BF2">
              <w:rPr>
                <w:rFonts w:ascii="Times New Roman" w:hAnsi="Times New Roman" w:cs="Times New Roman"/>
                <w:b/>
                <w:color w:val="000000"/>
                <w:lang w:val="es-ES_tradnl"/>
              </w:rPr>
              <w:t>Shutterstock</w:t>
            </w:r>
            <w:proofErr w:type="spellEnd"/>
            <w:r w:rsidRPr="00441BF2">
              <w:rPr>
                <w:rFonts w:ascii="Times New Roman" w:hAnsi="Times New Roman" w:cs="Times New Roman"/>
                <w:b/>
                <w:color w:val="000000"/>
                <w:lang w:val="es-ES_tradnl"/>
              </w:rPr>
              <w:t xml:space="preserve"> (o URL o la ruta en </w:t>
            </w:r>
            <w:proofErr w:type="spellStart"/>
            <w:r w:rsidRPr="00441BF2">
              <w:rPr>
                <w:rFonts w:ascii="Times New Roman" w:hAnsi="Times New Roman" w:cs="Times New Roman"/>
                <w:b/>
                <w:color w:val="000000"/>
                <w:lang w:val="es-ES_tradnl"/>
              </w:rPr>
              <w:t>AulaPlaneta</w:t>
            </w:r>
            <w:proofErr w:type="spellEnd"/>
            <w:r w:rsidRPr="00441BF2">
              <w:rPr>
                <w:rFonts w:ascii="Times New Roman" w:hAnsi="Times New Roman" w:cs="Times New Roman"/>
                <w:b/>
                <w:color w:val="000000"/>
                <w:lang w:val="es-ES_tradnl"/>
              </w:rPr>
              <w:t>)</w:t>
            </w:r>
          </w:p>
        </w:tc>
        <w:tc>
          <w:tcPr>
            <w:tcW w:w="6515" w:type="dxa"/>
          </w:tcPr>
          <w:p w14:paraId="6CE4070C" w14:textId="6907E2BD" w:rsidR="00A84B7E" w:rsidRPr="00441BF2" w:rsidRDefault="00A84B7E" w:rsidP="004B37AF">
            <w:pPr>
              <w:pStyle w:val="Descripcin"/>
              <w:rPr>
                <w:lang w:val="es-ES_tradnl"/>
              </w:rPr>
            </w:pPr>
            <w:r w:rsidRPr="00441BF2">
              <w:rPr>
                <w:noProof/>
                <w:lang w:val="es-CO" w:eastAsia="es-CO"/>
              </w:rPr>
              <w:drawing>
                <wp:inline distT="0" distB="0" distL="0" distR="0" wp14:anchorId="6E9250B0" wp14:editId="4FF5E3B0">
                  <wp:extent cx="1610148" cy="1876973"/>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quiz.uprm.edu/tutorials_master/fn_exp_graf/images/rec2_3.pn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1610148" cy="1876973"/>
                          </a:xfrm>
                          <a:prstGeom prst="rect">
                            <a:avLst/>
                          </a:prstGeom>
                          <a:noFill/>
                          <a:ln>
                            <a:noFill/>
                          </a:ln>
                        </pic:spPr>
                      </pic:pic>
                    </a:graphicData>
                  </a:graphic>
                </wp:inline>
              </w:drawing>
            </w:r>
          </w:p>
        </w:tc>
      </w:tr>
      <w:tr w:rsidR="00440395" w:rsidRPr="00441BF2" w14:paraId="00068753" w14:textId="77777777" w:rsidTr="004B37AF">
        <w:tc>
          <w:tcPr>
            <w:tcW w:w="2518" w:type="dxa"/>
          </w:tcPr>
          <w:p w14:paraId="309D9C7A" w14:textId="77777777" w:rsidR="00A84B7E" w:rsidRPr="00441BF2" w:rsidRDefault="00A84B7E" w:rsidP="004B37AF">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2988CBFE" w14:textId="115A0388" w:rsidR="00A84B7E" w:rsidRPr="00441BF2" w:rsidRDefault="00A84B7E" w:rsidP="00440395">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Función </w:t>
            </w:r>
            <w:r w:rsidR="00440395" w:rsidRPr="00441BF2">
              <w:rPr>
                <w:rFonts w:ascii="Times New Roman" w:hAnsi="Times New Roman" w:cs="Times New Roman"/>
                <w:color w:val="000000"/>
                <w:lang w:val="es-ES_tradnl"/>
              </w:rPr>
              <w:t>creciente</w:t>
            </w:r>
            <w:r w:rsidRPr="00441BF2">
              <w:rPr>
                <w:rFonts w:ascii="Times New Roman" w:hAnsi="Times New Roman" w:cs="Times New Roman"/>
                <w:color w:val="000000"/>
                <w:lang w:val="es-ES_tradnl"/>
              </w:rPr>
              <w:t xml:space="preserve"> representada gráficamente</w:t>
            </w:r>
            <w:r w:rsidR="00F9369E">
              <w:rPr>
                <w:rFonts w:ascii="Times New Roman" w:hAnsi="Times New Roman" w:cs="Times New Roman"/>
                <w:color w:val="000000"/>
                <w:lang w:val="es-ES_tradnl"/>
              </w:rPr>
              <w:t>.</w:t>
            </w:r>
          </w:p>
        </w:tc>
      </w:tr>
    </w:tbl>
    <w:p w14:paraId="2FD11B23" w14:textId="77777777" w:rsidR="009A5CDB" w:rsidRPr="00441BF2" w:rsidRDefault="009A5CDB" w:rsidP="00C968B4">
      <w:pPr>
        <w:spacing w:after="0"/>
        <w:rPr>
          <w:rFonts w:ascii="Times New Roman" w:hAnsi="Times New Roman" w:cs="Times New Roman"/>
          <w:b/>
        </w:rPr>
      </w:pPr>
    </w:p>
    <w:p w14:paraId="33C3172F" w14:textId="77777777" w:rsidR="007D1908" w:rsidRPr="00441BF2" w:rsidRDefault="007D1908" w:rsidP="00C968B4">
      <w:pPr>
        <w:spacing w:after="0"/>
        <w:rPr>
          <w:rFonts w:ascii="Times New Roman" w:hAnsi="Times New Roman" w:cs="Times New Roman"/>
          <w:b/>
        </w:rPr>
      </w:pPr>
    </w:p>
    <w:p w14:paraId="1D7209F1" w14:textId="591C090D" w:rsidR="00C968B4" w:rsidRPr="00441BF2" w:rsidRDefault="00C968B4" w:rsidP="00C968B4">
      <w:pPr>
        <w:spacing w:after="0"/>
        <w:rPr>
          <w:rFonts w:ascii="Times New Roman" w:hAnsi="Times New Roman" w:cs="Times New Roman"/>
          <w:b/>
        </w:rPr>
      </w:pPr>
      <w:r w:rsidRPr="00441BF2">
        <w:rPr>
          <w:rFonts w:ascii="Times New Roman" w:hAnsi="Times New Roman" w:cs="Times New Roman"/>
          <w:highlight w:val="yellow"/>
        </w:rPr>
        <w:t>[SECCIÓN 2]</w:t>
      </w:r>
      <w:r w:rsidRPr="00441BF2">
        <w:rPr>
          <w:rFonts w:ascii="Times New Roman" w:hAnsi="Times New Roman" w:cs="Times New Roman"/>
        </w:rPr>
        <w:t xml:space="preserve"> </w:t>
      </w:r>
      <w:r w:rsidRPr="00441BF2">
        <w:rPr>
          <w:rFonts w:ascii="Times New Roman" w:hAnsi="Times New Roman" w:cs="Times New Roman"/>
          <w:b/>
        </w:rPr>
        <w:t xml:space="preserve">3.2 </w:t>
      </w:r>
      <w:del w:id="694" w:author="Alex" w:date="2015-08-08T19:32:00Z">
        <w:r w:rsidR="00F9369E" w:rsidDel="001A3B4E">
          <w:rPr>
            <w:rFonts w:ascii="Times New Roman" w:hAnsi="Times New Roman" w:cs="Times New Roman"/>
            <w:b/>
          </w:rPr>
          <w:delText xml:space="preserve">La </w:delText>
        </w:r>
      </w:del>
      <w:del w:id="695" w:author="Alex" w:date="2015-07-20T18:48:00Z">
        <w:r w:rsidR="00F9369E" w:rsidDel="005830F6">
          <w:rPr>
            <w:rFonts w:ascii="Times New Roman" w:hAnsi="Times New Roman" w:cs="Times New Roman"/>
            <w:b/>
          </w:rPr>
          <w:delText>f</w:delText>
        </w:r>
        <w:r w:rsidRPr="00441BF2" w:rsidDel="005830F6">
          <w:rPr>
            <w:rFonts w:ascii="Times New Roman" w:hAnsi="Times New Roman" w:cs="Times New Roman"/>
            <w:b/>
          </w:rPr>
          <w:delText xml:space="preserve">unción </w:delText>
        </w:r>
      </w:del>
      <w:del w:id="696" w:author="Alex" w:date="2015-08-08T19:32:00Z">
        <w:r w:rsidRPr="00441BF2" w:rsidDel="001A3B4E">
          <w:rPr>
            <w:rFonts w:ascii="Times New Roman" w:hAnsi="Times New Roman" w:cs="Times New Roman"/>
            <w:b/>
          </w:rPr>
          <w:delText>decreciente</w:delText>
        </w:r>
      </w:del>
      <w:ins w:id="697" w:author="Alex" w:date="2015-08-08T19:32:00Z">
        <w:r w:rsidR="001A3B4E">
          <w:rPr>
            <w:rFonts w:ascii="Times New Roman" w:hAnsi="Times New Roman" w:cs="Times New Roman"/>
            <w:b/>
          </w:rPr>
          <w:t>La función decreciente</w:t>
        </w:r>
      </w:ins>
    </w:p>
    <w:p w14:paraId="3295BF21" w14:textId="77777777" w:rsidR="003D468B" w:rsidRPr="00441BF2" w:rsidRDefault="003D468B" w:rsidP="00C968B4">
      <w:pPr>
        <w:spacing w:after="0"/>
        <w:rPr>
          <w:rFonts w:ascii="Times New Roman" w:hAnsi="Times New Roman" w:cs="Times New Roman"/>
          <w:b/>
        </w:rPr>
      </w:pPr>
    </w:p>
    <w:p w14:paraId="1658CF07" w14:textId="55FEB7A9" w:rsidR="003D468B" w:rsidRPr="00441BF2" w:rsidRDefault="003D468B" w:rsidP="003D468B">
      <w:pPr>
        <w:spacing w:after="0"/>
        <w:rPr>
          <w:rFonts w:ascii="Times New Roman" w:hAnsi="Times New Roman" w:cs="Times New Roman"/>
        </w:rPr>
      </w:pPr>
      <w:r w:rsidRPr="00441BF2">
        <w:rPr>
          <w:rFonts w:ascii="Times New Roman" w:hAnsi="Times New Roman" w:cs="Times New Roman"/>
        </w:rPr>
        <w:t xml:space="preserve">El concepto de función </w:t>
      </w:r>
      <w:r w:rsidRPr="00441BF2">
        <w:rPr>
          <w:rFonts w:ascii="Times New Roman" w:hAnsi="Times New Roman" w:cs="Times New Roman"/>
          <w:i/>
        </w:rPr>
        <w:t>decreciente</w:t>
      </w:r>
      <w:r w:rsidRPr="00441BF2">
        <w:rPr>
          <w:rFonts w:ascii="Times New Roman" w:hAnsi="Times New Roman" w:cs="Times New Roman"/>
        </w:rPr>
        <w:t xml:space="preserve"> es completamente análogo al de función creciente, salvo porque los cambios ascendentes en elementos del dominio implican</w:t>
      </w:r>
      <w:r w:rsidR="009F02FC">
        <w:rPr>
          <w:rFonts w:ascii="Times New Roman" w:hAnsi="Times New Roman" w:cs="Times New Roman"/>
        </w:rPr>
        <w:t>,</w:t>
      </w:r>
      <w:r w:rsidRPr="00441BF2">
        <w:rPr>
          <w:rFonts w:ascii="Times New Roman" w:hAnsi="Times New Roman" w:cs="Times New Roman"/>
        </w:rPr>
        <w:t xml:space="preserve"> a su vez</w:t>
      </w:r>
      <w:r w:rsidR="009F02FC">
        <w:rPr>
          <w:rFonts w:ascii="Times New Roman" w:hAnsi="Times New Roman" w:cs="Times New Roman"/>
        </w:rPr>
        <w:t>,</w:t>
      </w:r>
      <w:r w:rsidRPr="00441BF2">
        <w:rPr>
          <w:rFonts w:ascii="Times New Roman" w:hAnsi="Times New Roman" w:cs="Times New Roman"/>
        </w:rPr>
        <w:t xml:space="preserve"> cambios </w:t>
      </w:r>
      <w:r w:rsidRPr="00441BF2">
        <w:rPr>
          <w:rFonts w:ascii="Times New Roman" w:hAnsi="Times New Roman" w:cs="Times New Roman"/>
          <w:i/>
        </w:rPr>
        <w:t>descendentes</w:t>
      </w:r>
      <w:r w:rsidRPr="00441BF2">
        <w:rPr>
          <w:rFonts w:ascii="Times New Roman" w:hAnsi="Times New Roman" w:cs="Times New Roman"/>
        </w:rPr>
        <w:t xml:space="preserve"> en los elementos del </w:t>
      </w:r>
      <w:proofErr w:type="spellStart"/>
      <w:r w:rsidRPr="00441BF2">
        <w:rPr>
          <w:rFonts w:ascii="Times New Roman" w:hAnsi="Times New Roman" w:cs="Times New Roman"/>
        </w:rPr>
        <w:t>codominio</w:t>
      </w:r>
      <w:proofErr w:type="spellEnd"/>
      <w:ins w:id="698" w:author="Alex" w:date="2015-07-20T16:16:00Z">
        <w:r w:rsidR="00C43860">
          <w:rPr>
            <w:rFonts w:ascii="Times New Roman" w:hAnsi="Times New Roman" w:cs="Times New Roman"/>
          </w:rPr>
          <w:t>. Las diferentes representaciones de las funciones se evidencian estos cambios.</w:t>
        </w:r>
      </w:ins>
      <w:del w:id="699" w:author="Alex" w:date="2015-07-20T16:15:00Z">
        <w:r w:rsidRPr="00441BF2" w:rsidDel="00C43860">
          <w:rPr>
            <w:rFonts w:ascii="Times New Roman" w:hAnsi="Times New Roman" w:cs="Times New Roman"/>
          </w:rPr>
          <w:delText>.</w:delText>
        </w:r>
      </w:del>
    </w:p>
    <w:p w14:paraId="680AFF01" w14:textId="77777777" w:rsidR="003D468B" w:rsidRPr="00441BF2" w:rsidRDefault="003D468B" w:rsidP="003D468B">
      <w:pPr>
        <w:spacing w:after="0"/>
        <w:rPr>
          <w:rFonts w:ascii="Times New Roman" w:hAnsi="Times New Roman" w:cs="Times New Roman"/>
        </w:rPr>
      </w:pPr>
    </w:p>
    <w:p w14:paraId="2458CCDF" w14:textId="77777777" w:rsidR="00C43860" w:rsidRDefault="003D468B" w:rsidP="003D468B">
      <w:pPr>
        <w:spacing w:after="0"/>
        <w:rPr>
          <w:ins w:id="700" w:author="Alex" w:date="2015-07-20T16:15:00Z"/>
          <w:rFonts w:ascii="Times New Roman" w:hAnsi="Times New Roman" w:cs="Times New Roman"/>
        </w:rPr>
      </w:pPr>
      <w:r w:rsidRPr="00441BF2">
        <w:rPr>
          <w:rFonts w:ascii="Times New Roman" w:hAnsi="Times New Roman" w:cs="Times New Roman"/>
        </w:rPr>
        <w:t xml:space="preserve">En la representación conjuntista, teniendo ordenados de menor a mayor los elementos en el dominio y en el </w:t>
      </w:r>
      <w:proofErr w:type="spellStart"/>
      <w:r w:rsidRPr="00441BF2">
        <w:rPr>
          <w:rFonts w:ascii="Times New Roman" w:hAnsi="Times New Roman" w:cs="Times New Roman"/>
        </w:rPr>
        <w:t>codominio</w:t>
      </w:r>
      <w:proofErr w:type="spellEnd"/>
      <w:r w:rsidRPr="00441BF2">
        <w:rPr>
          <w:rFonts w:ascii="Times New Roman" w:hAnsi="Times New Roman" w:cs="Times New Roman"/>
        </w:rPr>
        <w:t xml:space="preserve">, una función será decreciente si las flechas entre los conjuntos invierten el orden. </w:t>
      </w:r>
    </w:p>
    <w:p w14:paraId="202CD923" w14:textId="77777777" w:rsidR="00C43860" w:rsidRDefault="00C43860" w:rsidP="003D468B">
      <w:pPr>
        <w:spacing w:after="0"/>
        <w:rPr>
          <w:ins w:id="701" w:author="Alex" w:date="2015-07-20T16:15:00Z"/>
          <w:rFonts w:ascii="Times New Roman" w:hAnsi="Times New Roman" w:cs="Times New Roman"/>
        </w:rPr>
      </w:pPr>
    </w:p>
    <w:p w14:paraId="08E5C3CD" w14:textId="52C4FAD4" w:rsidR="003D468B" w:rsidRPr="00441BF2" w:rsidRDefault="003D468B" w:rsidP="003D468B">
      <w:pPr>
        <w:spacing w:after="0"/>
        <w:rPr>
          <w:rFonts w:ascii="Times New Roman" w:hAnsi="Times New Roman" w:cs="Times New Roman"/>
        </w:rPr>
      </w:pPr>
      <w:del w:id="702" w:author="Alex" w:date="2015-07-20T16:15:00Z">
        <w:r w:rsidRPr="00441BF2" w:rsidDel="00C43860">
          <w:rPr>
            <w:rFonts w:ascii="Times New Roman" w:hAnsi="Times New Roman" w:cs="Times New Roman"/>
          </w:rPr>
          <w:delText>Ello será evidente e</w:delText>
        </w:r>
      </w:del>
      <w:ins w:id="703" w:author="Alex" w:date="2015-07-20T16:15:00Z">
        <w:r w:rsidR="00C43860">
          <w:rPr>
            <w:rFonts w:ascii="Times New Roman" w:hAnsi="Times New Roman" w:cs="Times New Roman"/>
          </w:rPr>
          <w:t>E</w:t>
        </w:r>
      </w:ins>
      <w:r w:rsidRPr="00441BF2">
        <w:rPr>
          <w:rFonts w:ascii="Times New Roman" w:hAnsi="Times New Roman" w:cs="Times New Roman"/>
        </w:rPr>
        <w:t xml:space="preserve">n la representación tabular, </w:t>
      </w:r>
      <w:del w:id="704" w:author="Alex" w:date="2015-07-20T16:15:00Z">
        <w:r w:rsidRPr="00441BF2" w:rsidDel="00C43860">
          <w:rPr>
            <w:rFonts w:ascii="Times New Roman" w:hAnsi="Times New Roman" w:cs="Times New Roman"/>
          </w:rPr>
          <w:delText xml:space="preserve">pues </w:delText>
        </w:r>
      </w:del>
      <w:r w:rsidRPr="00441BF2">
        <w:rPr>
          <w:rFonts w:ascii="Times New Roman" w:hAnsi="Times New Roman" w:cs="Times New Roman"/>
        </w:rPr>
        <w:t xml:space="preserve">teniendo ordenados de menor a mayor los elementos en el dominio o columna </w:t>
      </w:r>
      <m:oMath>
        <m:r>
          <w:rPr>
            <w:rFonts w:ascii="Cambria Math" w:hAnsi="Cambria Math" w:cs="Times New Roman"/>
          </w:rPr>
          <m:t>x</m:t>
        </m:r>
      </m:oMath>
      <w:r w:rsidRPr="00441BF2">
        <w:rPr>
          <w:rFonts w:ascii="Times New Roman" w:hAnsi="Times New Roman" w:cs="Times New Roman"/>
        </w:rPr>
        <w:t xml:space="preserve">, los correspondientes en el codominio o columna </w:t>
      </w:r>
      <m:oMath>
        <m:r>
          <w:rPr>
            <w:rFonts w:ascii="Cambria Math" w:hAnsi="Cambria Math" w:cs="Times New Roman"/>
          </w:rPr>
          <m:t>y</m:t>
        </m:r>
      </m:oMath>
      <w:r w:rsidRPr="00441BF2">
        <w:rPr>
          <w:rFonts w:ascii="Times New Roman" w:hAnsi="Times New Roman" w:cs="Times New Roman"/>
        </w:rPr>
        <w:t>, resultarán ordenados en el orden inverso, es decir</w:t>
      </w:r>
      <w:r w:rsidR="009F02FC">
        <w:rPr>
          <w:rFonts w:ascii="Times New Roman" w:hAnsi="Times New Roman" w:cs="Times New Roman"/>
        </w:rPr>
        <w:t>,</w:t>
      </w:r>
      <w:r w:rsidRPr="00441BF2">
        <w:rPr>
          <w:rFonts w:ascii="Times New Roman" w:hAnsi="Times New Roman" w:cs="Times New Roman"/>
        </w:rPr>
        <w:t xml:space="preserve"> de mayor a menor.</w:t>
      </w:r>
    </w:p>
    <w:p w14:paraId="71953B4E" w14:textId="77777777" w:rsidR="003D468B" w:rsidRPr="00441BF2" w:rsidRDefault="003D468B" w:rsidP="003D468B">
      <w:pPr>
        <w:spacing w:after="0"/>
        <w:rPr>
          <w:rFonts w:ascii="Times New Roman" w:hAnsi="Times New Roman" w:cs="Times New Roman"/>
        </w:rPr>
      </w:pPr>
    </w:p>
    <w:p w14:paraId="05110325" w14:textId="36233633" w:rsidR="003D468B" w:rsidRPr="00441BF2" w:rsidRDefault="003D468B" w:rsidP="003D468B">
      <w:pPr>
        <w:spacing w:after="0"/>
        <w:rPr>
          <w:rFonts w:ascii="Times New Roman" w:hAnsi="Times New Roman" w:cs="Times New Roman"/>
        </w:rPr>
      </w:pPr>
      <w:del w:id="705" w:author="Alex" w:date="2015-07-20T16:15:00Z">
        <w:r w:rsidRPr="00441BF2" w:rsidDel="00C43860">
          <w:rPr>
            <w:rFonts w:ascii="Times New Roman" w:hAnsi="Times New Roman" w:cs="Times New Roman"/>
          </w:rPr>
          <w:delText>Por su parte, e</w:delText>
        </w:r>
      </w:del>
      <w:ins w:id="706" w:author="Alex" w:date="2015-07-20T16:15:00Z">
        <w:r w:rsidR="00C43860">
          <w:rPr>
            <w:rFonts w:ascii="Times New Roman" w:hAnsi="Times New Roman" w:cs="Times New Roman"/>
          </w:rPr>
          <w:t>E</w:t>
        </w:r>
      </w:ins>
      <w:r w:rsidRPr="00441BF2">
        <w:rPr>
          <w:rFonts w:ascii="Times New Roman" w:hAnsi="Times New Roman" w:cs="Times New Roman"/>
        </w:rPr>
        <w:t xml:space="preserve">n la representación analítica, una función </w:t>
      </w:r>
      <w:r w:rsidR="00C43860" w:rsidRPr="00C43860">
        <w:rPr>
          <w:rFonts w:ascii="Times New Roman" w:eastAsiaTheme="minorEastAsia" w:hAnsi="Times New Roman" w:cs="Times New Roman"/>
          <w:i/>
          <w:rPrChange w:id="707" w:author="Alex" w:date="2015-07-20T16:17:00Z">
            <w:rPr>
              <w:rFonts w:ascii="Cambria Math" w:hAnsi="Cambria Math" w:cs="Times New Roman"/>
              <w:i/>
            </w:rPr>
          </w:rPrChange>
        </w:rPr>
        <w:t>y=f(x)</w:t>
      </w:r>
      <w:r w:rsidRPr="00441BF2">
        <w:rPr>
          <w:rFonts w:ascii="Times New Roman" w:hAnsi="Times New Roman" w:cs="Times New Roman"/>
        </w:rPr>
        <w:t xml:space="preserve"> se denomina </w:t>
      </w:r>
      <w:r w:rsidR="00FD3A7F" w:rsidRPr="00441BF2">
        <w:rPr>
          <w:rFonts w:ascii="Times New Roman" w:hAnsi="Times New Roman" w:cs="Times New Roman"/>
          <w:i/>
        </w:rPr>
        <w:t>de</w:t>
      </w:r>
      <w:r w:rsidRPr="00441BF2">
        <w:rPr>
          <w:rFonts w:ascii="Times New Roman" w:hAnsi="Times New Roman" w:cs="Times New Roman"/>
          <w:i/>
        </w:rPr>
        <w:t xml:space="preserve">creciente </w:t>
      </w:r>
      <w:r w:rsidRPr="00441BF2">
        <w:rPr>
          <w:rFonts w:ascii="Times New Roman" w:hAnsi="Times New Roman" w:cs="Times New Roman"/>
        </w:rPr>
        <w:t xml:space="preserve">en un intervalo si al tomar </w:t>
      </w:r>
      <w:del w:id="708" w:author="Alex" w:date="2015-07-20T16:17:00Z">
        <w:r w:rsidRPr="00441BF2" w:rsidDel="00C43860">
          <w:rPr>
            <w:rFonts w:ascii="Times New Roman" w:hAnsi="Times New Roman" w:cs="Times New Roman"/>
          </w:rPr>
          <w:delText xml:space="preserve">dos elementos </w:delText>
        </w:r>
      </w:del>
      <w:ins w:id="709" w:author="Alex" w:date="2015-07-20T16:17:00Z">
        <w:r w:rsidR="00C43860">
          <w:rPr>
            <w:rFonts w:ascii="Times New Roman" w:hAnsi="Times New Roman" w:cs="Times New Roman"/>
          </w:rPr>
          <w:t>cualquier par de</w:t>
        </w:r>
        <w:r w:rsidR="00C43860" w:rsidRPr="00441BF2">
          <w:rPr>
            <w:rFonts w:ascii="Times New Roman" w:hAnsi="Times New Roman" w:cs="Times New Roman"/>
          </w:rPr>
          <w:t xml:space="preserve"> </w:t>
        </w:r>
        <w:r w:rsidR="00C43860" w:rsidRPr="0048610C">
          <w:rPr>
            <w:rFonts w:ascii="Times New Roman" w:eastAsiaTheme="minorEastAsia" w:hAnsi="Times New Roman" w:cs="Times New Roman"/>
          </w:rPr>
          <w:t>elementos</w:t>
        </w:r>
        <w:r w:rsidR="00C43860">
          <w:rPr>
            <w:rFonts w:ascii="Times New Roman" w:eastAsiaTheme="minorEastAsia" w:hAnsi="Times New Roman" w:cs="Times New Roman"/>
          </w:rPr>
          <w:t xml:space="preserve"> </w:t>
        </w:r>
        <w:r w:rsidR="00C43860" w:rsidRPr="0048610C">
          <w:rPr>
            <w:rFonts w:ascii="Times New Roman" w:eastAsiaTheme="minorEastAsia" w:hAnsi="Times New Roman" w:cs="Times New Roman"/>
          </w:rPr>
          <w:t>x</w:t>
        </w:r>
        <w:r w:rsidR="00C43860" w:rsidRPr="0048610C">
          <w:rPr>
            <w:rFonts w:ascii="Times New Roman" w:eastAsiaTheme="minorEastAsia" w:hAnsi="Times New Roman" w:cs="Times New Roman"/>
            <w:vertAlign w:val="subscript"/>
          </w:rPr>
          <w:t>1</w:t>
        </w:r>
        <w:r w:rsidR="00C43860" w:rsidRPr="0048610C">
          <w:rPr>
            <w:rFonts w:ascii="Times New Roman" w:eastAsiaTheme="minorEastAsia" w:hAnsi="Times New Roman" w:cs="Times New Roman"/>
          </w:rPr>
          <w:t xml:space="preserve">  y x</w:t>
        </w:r>
        <w:r w:rsidR="00C43860" w:rsidRPr="0048610C">
          <w:rPr>
            <w:rFonts w:ascii="Times New Roman" w:eastAsiaTheme="minorEastAsia" w:hAnsi="Times New Roman" w:cs="Times New Roman"/>
            <w:vertAlign w:val="subscript"/>
          </w:rPr>
          <w:t>2</w:t>
        </w:r>
        <w:r w:rsidR="00C43860">
          <w:rPr>
            <w:rFonts w:ascii="Times New Roman" w:eastAsiaTheme="minorEastAsia" w:hAnsi="Times New Roman" w:cs="Times New Roman"/>
            <w:vertAlign w:val="subscript"/>
          </w:rPr>
          <w:t xml:space="preserve"> </w:t>
        </w:r>
        <w:r w:rsidR="00C43860">
          <w:rPr>
            <w:rFonts w:ascii="Times New Roman" w:hAnsi="Times New Roman" w:cs="Times New Roman"/>
          </w:rPr>
          <w:t>en el intervalo,</w:t>
        </w:r>
        <w:r w:rsidR="00C43860" w:rsidRPr="00441BF2">
          <w:rPr>
            <w:rFonts w:ascii="Times New Roman" w:hAnsi="Times New Roman" w:cs="Times New Roman"/>
          </w:rPr>
          <w:t xml:space="preserve"> tales que </w:t>
        </w:r>
        <w:r w:rsidR="00C43860" w:rsidRPr="0048610C">
          <w:rPr>
            <w:rFonts w:ascii="Times New Roman" w:eastAsiaTheme="minorEastAsia" w:hAnsi="Times New Roman" w:cs="Times New Roman"/>
            <w:i/>
          </w:rPr>
          <w:t>x</w:t>
        </w:r>
        <w:r w:rsidR="00C43860" w:rsidRPr="0048610C">
          <w:rPr>
            <w:rFonts w:ascii="Times New Roman" w:eastAsiaTheme="minorEastAsia" w:hAnsi="Times New Roman" w:cs="Times New Roman"/>
            <w:i/>
            <w:vertAlign w:val="subscript"/>
          </w:rPr>
          <w:t>1</w:t>
        </w:r>
        <w:r w:rsidR="00C43860" w:rsidRPr="0048610C">
          <w:rPr>
            <w:rFonts w:ascii="Times New Roman" w:eastAsiaTheme="minorEastAsia" w:hAnsi="Times New Roman" w:cs="Times New Roman"/>
            <w:i/>
          </w:rPr>
          <w:t xml:space="preserve"> </w:t>
        </w:r>
        <w:r w:rsidR="00C43860">
          <w:rPr>
            <w:rFonts w:ascii="Times New Roman" w:eastAsiaTheme="minorEastAsia" w:hAnsi="Times New Roman" w:cs="Times New Roman"/>
          </w:rPr>
          <w:t>&lt;</w:t>
        </w:r>
        <w:r w:rsidR="00C43860" w:rsidRPr="0048610C">
          <w:rPr>
            <w:rFonts w:ascii="Times New Roman" w:eastAsiaTheme="minorEastAsia" w:hAnsi="Times New Roman" w:cs="Times New Roman"/>
          </w:rPr>
          <w:t xml:space="preserve"> </w:t>
        </w:r>
        <w:r w:rsidR="00C43860" w:rsidRPr="0048610C">
          <w:rPr>
            <w:rFonts w:ascii="Times New Roman" w:eastAsiaTheme="minorEastAsia" w:hAnsi="Times New Roman" w:cs="Times New Roman"/>
            <w:i/>
          </w:rPr>
          <w:t>x</w:t>
        </w:r>
        <w:r w:rsidR="00C43860" w:rsidRPr="0048610C">
          <w:rPr>
            <w:rFonts w:ascii="Times New Roman" w:eastAsiaTheme="minorEastAsia" w:hAnsi="Times New Roman" w:cs="Times New Roman"/>
            <w:i/>
            <w:vertAlign w:val="subscript"/>
          </w:rPr>
          <w:t>2</w:t>
        </w:r>
        <w:r w:rsidR="00C43860" w:rsidRPr="00441BF2">
          <w:rPr>
            <w:rFonts w:ascii="Times New Roman" w:hAnsi="Times New Roman" w:cs="Times New Roman"/>
          </w:rPr>
          <w:t xml:space="preserve">  </w:t>
        </w:r>
        <w:r w:rsidR="00C43860">
          <w:rPr>
            <w:rFonts w:ascii="Times New Roman" w:hAnsi="Times New Roman" w:cs="Times New Roman"/>
          </w:rPr>
          <w:t xml:space="preserve">entonces </w:t>
        </w:r>
      </w:ins>
      <m:oMath>
        <m:sSub>
          <m:sSubPr>
            <m:ctrlPr>
              <w:del w:id="710" w:author="Alex" w:date="2015-07-20T16:18:00Z">
                <w:rPr>
                  <w:rFonts w:ascii="Cambria Math" w:hAnsi="Cambria Math" w:cs="Times New Roman"/>
                  <w:i/>
                </w:rPr>
              </w:del>
            </m:ctrlPr>
          </m:sSubPr>
          <m:e>
            <w:del w:id="711" w:author="Alex" w:date="2015-07-20T16:18:00Z">
              <m:r>
                <w:rPr>
                  <w:rFonts w:ascii="Cambria Math" w:hAnsi="Cambria Math" w:cs="Times New Roman"/>
                </w:rPr>
                <m:t>x</m:t>
              </m:r>
            </w:del>
          </m:e>
          <m:sub>
            <w:del w:id="712" w:author="Alex" w:date="2015-07-20T16:18:00Z">
              <m:r>
                <w:rPr>
                  <w:rFonts w:ascii="Cambria Math" w:hAnsi="Cambria Math" w:cs="Times New Roman"/>
                </w:rPr>
                <m:t>1</m:t>
              </m:r>
            </w:del>
          </m:sub>
        </m:sSub>
      </m:oMath>
      <w:del w:id="713" w:author="Alex" w:date="2015-07-20T16:18:00Z">
        <w:r w:rsidRPr="00441BF2" w:rsidDel="00C43860">
          <w:rPr>
            <w:rFonts w:ascii="Times New Roman" w:hAnsi="Times New Roman" w:cs="Times New Roman"/>
          </w:rPr>
          <w:delText xml:space="preserve"> y </w:delTex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Change w:id="714" w:author="Alex" w:date="2015-07-20T16:18:00Z">
                <w:rPr>
                  <w:rFonts w:ascii="Cambria Math" w:hAnsi="Cambria Math" w:cs="Times New Roman"/>
                </w:rPr>
              </w:rPrChange>
            </w:rPr>
            <m:t xml:space="preserve"> </m:t>
          </m:r>
        </m:oMath>
      </w:del>
      <w:ins w:id="715" w:author="Alex" w:date="2015-07-20T16:18:00Z">
        <w:r w:rsidR="00C43860">
          <w:rPr>
            <w:rFonts w:ascii="Times New Roman" w:eastAsiaTheme="minorEastAsia" w:hAnsi="Times New Roman" w:cs="Times New Roman"/>
            <w:i/>
          </w:rPr>
          <w:t>f(</w:t>
        </w:r>
        <w:r w:rsidR="00C43860" w:rsidRPr="0048610C">
          <w:rPr>
            <w:rFonts w:ascii="Times New Roman" w:eastAsiaTheme="minorEastAsia" w:hAnsi="Times New Roman" w:cs="Times New Roman"/>
            <w:i/>
          </w:rPr>
          <w:t>x</w:t>
        </w:r>
        <w:r w:rsidR="00C43860" w:rsidRPr="0048610C">
          <w:rPr>
            <w:rFonts w:ascii="Times New Roman" w:eastAsiaTheme="minorEastAsia" w:hAnsi="Times New Roman" w:cs="Times New Roman"/>
            <w:i/>
            <w:vertAlign w:val="subscript"/>
          </w:rPr>
          <w:t>1</w:t>
        </w:r>
        <w:r w:rsidR="00C43860">
          <w:rPr>
            <w:rFonts w:ascii="Times New Roman" w:eastAsiaTheme="minorEastAsia" w:hAnsi="Times New Roman" w:cs="Times New Roman"/>
            <w:i/>
          </w:rPr>
          <w:t>)</w:t>
        </w:r>
        <w:r w:rsidR="00C43860">
          <w:rPr>
            <w:rFonts w:ascii="Times New Roman" w:eastAsiaTheme="minorEastAsia" w:hAnsi="Times New Roman" w:cs="Times New Roman"/>
          </w:rPr>
          <w:t xml:space="preserve"> &lt; </w:t>
        </w:r>
        <w:r w:rsidR="00C43860" w:rsidRPr="0048610C">
          <w:rPr>
            <w:rFonts w:ascii="Times New Roman" w:eastAsiaTheme="minorEastAsia" w:hAnsi="Times New Roman" w:cs="Times New Roman"/>
          </w:rPr>
          <w:t xml:space="preserve"> </w:t>
        </w:r>
        <w:r w:rsidR="00C43860">
          <w:rPr>
            <w:rFonts w:ascii="Times New Roman" w:eastAsiaTheme="minorEastAsia" w:hAnsi="Times New Roman" w:cs="Times New Roman"/>
            <w:i/>
          </w:rPr>
          <w:t>f(</w:t>
        </w:r>
        <w:r w:rsidR="00C43860" w:rsidRPr="0048610C">
          <w:rPr>
            <w:rFonts w:ascii="Times New Roman" w:eastAsiaTheme="minorEastAsia" w:hAnsi="Times New Roman" w:cs="Times New Roman"/>
            <w:i/>
          </w:rPr>
          <w:t>x</w:t>
        </w:r>
        <w:r w:rsidR="00C43860" w:rsidRPr="0048610C">
          <w:rPr>
            <w:rFonts w:ascii="Times New Roman" w:eastAsiaTheme="minorEastAsia" w:hAnsi="Times New Roman" w:cs="Times New Roman"/>
            <w:i/>
            <w:vertAlign w:val="subscript"/>
          </w:rPr>
          <w:t>2</w:t>
        </w:r>
        <w:r w:rsidR="00C43860">
          <w:rPr>
            <w:rFonts w:ascii="Times New Roman" w:hAnsi="Times New Roman" w:cs="Times New Roman"/>
          </w:rPr>
          <w:t>).</w:t>
        </w:r>
      </w:ins>
      <w:del w:id="716" w:author="Alex" w:date="2015-07-20T16:18:00Z">
        <w:r w:rsidRPr="00441BF2" w:rsidDel="00C43860">
          <w:rPr>
            <w:rFonts w:ascii="Times New Roman" w:eastAsiaTheme="minorEastAsia" w:hAnsi="Times New Roman" w:cs="Times New Roman"/>
          </w:rPr>
          <w:delText xml:space="preserve">cualesquiera </w:delText>
        </w:r>
        <w:r w:rsidRPr="00441BF2" w:rsidDel="00C43860">
          <w:rPr>
            <w:rFonts w:ascii="Times New Roman" w:hAnsi="Times New Roman" w:cs="Times New Roman"/>
          </w:rPr>
          <w:delText xml:space="preserve">del dominio en ese intervalo, tales que </w:delTex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&lt;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sidRPr="00441BF2" w:rsidDel="00C43860">
          <w:rPr>
            <w:rFonts w:ascii="Times New Roman" w:hAnsi="Times New Roman" w:cs="Times New Roman"/>
          </w:rPr>
          <w:delText xml:space="preserve">, entonces </w:delText>
        </w:r>
        <m:oMath>
          <m:r>
            <w:rPr>
              <w:rFonts w:ascii="Cambria Math" w:hAnsi="Cambria Math" w:cs="Times New Roman"/>
            </w:rPr>
            <m:t xml:space="preserve"> f</m:t>
          </m:r>
          <m:d>
            <m:dPr>
              <m:ctrlPr>
                <w:rPr>
                  <w:rFonts w:ascii="Cambria Math" w:hAnsi="Cambria Math" w:cs="Times New Roman"/>
                  <w:i/>
                </w:rPr>
              </m:ctrlPr>
            </m:dPr>
            <m:e>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e>
          </m:d>
          <m:r>
            <w:rPr>
              <w:rFonts w:ascii="Cambria Math" w:hAnsi="Cambria Math" w:cs="Times New Roman"/>
            </w:rPr>
            <m:t xml:space="preserve">&gt; f(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oMath>
        <w:r w:rsidRPr="00441BF2" w:rsidDel="00C43860">
          <w:rPr>
            <w:rFonts w:ascii="Times New Roman" w:eastAsiaTheme="minorEastAsia" w:hAnsi="Times New Roman" w:cs="Times New Roman"/>
          </w:rPr>
          <w:delText>.</w:delText>
        </w:r>
      </w:del>
    </w:p>
    <w:p w14:paraId="78B253D1" w14:textId="77777777" w:rsidR="003D468B" w:rsidRPr="00441BF2" w:rsidRDefault="003D468B" w:rsidP="003D468B">
      <w:pPr>
        <w:spacing w:after="0"/>
        <w:rPr>
          <w:rFonts w:ascii="Times New Roman" w:hAnsi="Times New Roman" w:cs="Times New Roman"/>
        </w:rPr>
      </w:pPr>
    </w:p>
    <w:p w14:paraId="6C466DA9" w14:textId="5CEB5134" w:rsidR="003D468B" w:rsidRPr="00441BF2" w:rsidRDefault="003D468B" w:rsidP="003D468B">
      <w:pPr>
        <w:spacing w:after="0"/>
        <w:rPr>
          <w:rFonts w:ascii="Times New Roman" w:hAnsi="Times New Roman" w:cs="Times New Roman"/>
        </w:rPr>
      </w:pPr>
      <w:r w:rsidRPr="00441BF2">
        <w:rPr>
          <w:rFonts w:ascii="Times New Roman" w:hAnsi="Times New Roman" w:cs="Times New Roman"/>
        </w:rPr>
        <w:t xml:space="preserve">Gráficamente el </w:t>
      </w:r>
      <w:r w:rsidR="00FD3A7F" w:rsidRPr="00441BF2">
        <w:rPr>
          <w:rFonts w:ascii="Times New Roman" w:hAnsi="Times New Roman" w:cs="Times New Roman"/>
        </w:rPr>
        <w:t>de</w:t>
      </w:r>
      <w:r w:rsidRPr="00441BF2">
        <w:rPr>
          <w:rFonts w:ascii="Times New Roman" w:hAnsi="Times New Roman" w:cs="Times New Roman"/>
        </w:rPr>
        <w:t xml:space="preserve">crecimiento de una función se observa verificando </w:t>
      </w:r>
      <w:del w:id="717" w:author="Alex" w:date="2015-07-20T16:18:00Z">
        <w:r w:rsidRPr="00441BF2" w:rsidDel="00C43860">
          <w:rPr>
            <w:rFonts w:ascii="Times New Roman" w:hAnsi="Times New Roman" w:cs="Times New Roman"/>
          </w:rPr>
          <w:delText>si</w:delText>
        </w:r>
      </w:del>
      <w:ins w:id="718" w:author="Alex" w:date="2015-07-20T16:18:00Z">
        <w:r w:rsidR="00C43860">
          <w:rPr>
            <w:rFonts w:ascii="Times New Roman" w:hAnsi="Times New Roman" w:cs="Times New Roman"/>
          </w:rPr>
          <w:t>que</w:t>
        </w:r>
      </w:ins>
      <w:r w:rsidRPr="00441BF2">
        <w:rPr>
          <w:rFonts w:ascii="Times New Roman" w:hAnsi="Times New Roman" w:cs="Times New Roman"/>
        </w:rPr>
        <w:t xml:space="preserve"> </w:t>
      </w:r>
      <w:del w:id="719" w:author="Alex" w:date="2015-07-20T16:18:00Z">
        <w:r w:rsidRPr="00441BF2" w:rsidDel="00C43860">
          <w:rPr>
            <w:rFonts w:ascii="Times New Roman" w:hAnsi="Times New Roman" w:cs="Times New Roman"/>
          </w:rPr>
          <w:delText>al tomar</w:delText>
        </w:r>
      </w:del>
      <w:ins w:id="720" w:author="Alex" w:date="2015-07-20T16:18:00Z">
        <w:r w:rsidR="00C43860">
          <w:rPr>
            <w:rFonts w:ascii="Times New Roman" w:hAnsi="Times New Roman" w:cs="Times New Roman"/>
          </w:rPr>
          <w:t>si se toman</w:t>
        </w:r>
      </w:ins>
      <w:r w:rsidRPr="00441BF2">
        <w:rPr>
          <w:rFonts w:ascii="Times New Roman" w:hAnsi="Times New Roman" w:cs="Times New Roman"/>
        </w:rPr>
        <w:t xml:space="preserve"> valores en el eje </w:t>
      </w:r>
      <w:r w:rsidR="0017307C" w:rsidRPr="00441BF2">
        <w:rPr>
          <w:rFonts w:ascii="Times New Roman" w:hAnsi="Times New Roman" w:cs="Times New Roman"/>
          <w:i/>
        </w:rPr>
        <w:t>X</w:t>
      </w:r>
      <w:r w:rsidRPr="00441BF2">
        <w:rPr>
          <w:rFonts w:ascii="Times New Roman" w:hAnsi="Times New Roman" w:cs="Times New Roman"/>
        </w:rPr>
        <w:t xml:space="preserve"> que aumentan –es decir </w:t>
      </w:r>
      <w:r w:rsidR="00792DD8" w:rsidRPr="00441BF2">
        <w:rPr>
          <w:rFonts w:ascii="Times New Roman" w:hAnsi="Times New Roman" w:cs="Times New Roman"/>
        </w:rPr>
        <w:t xml:space="preserve">que me mueven </w:t>
      </w:r>
      <w:r w:rsidRPr="00441BF2">
        <w:rPr>
          <w:rFonts w:ascii="Times New Roman" w:hAnsi="Times New Roman" w:cs="Times New Roman"/>
        </w:rPr>
        <w:t xml:space="preserve">de izquierda a derecha–, las imágenes respectivas según la orientación del eje </w:t>
      </w:r>
      <w:r w:rsidR="0017307C" w:rsidRPr="00441BF2">
        <w:rPr>
          <w:rFonts w:ascii="Times New Roman" w:hAnsi="Times New Roman" w:cs="Times New Roman"/>
          <w:i/>
        </w:rPr>
        <w:t>Y</w:t>
      </w:r>
      <w:r w:rsidRPr="00441BF2">
        <w:rPr>
          <w:rFonts w:ascii="Times New Roman" w:eastAsiaTheme="minorEastAsia" w:hAnsi="Times New Roman" w:cs="Times New Roman"/>
        </w:rPr>
        <w:t xml:space="preserve"> </w:t>
      </w:r>
      <w:r w:rsidR="00FD3A7F" w:rsidRPr="00441BF2">
        <w:rPr>
          <w:rFonts w:ascii="Times New Roman" w:hAnsi="Times New Roman" w:cs="Times New Roman"/>
        </w:rPr>
        <w:t>disminuyen, es decir que van de arriba hacia abajo</w:t>
      </w:r>
      <w:r w:rsidRPr="00441BF2">
        <w:rPr>
          <w:rFonts w:ascii="Times New Roman" w:hAnsi="Times New Roman" w:cs="Times New Roman"/>
        </w:rPr>
        <w:t>.</w:t>
      </w:r>
    </w:p>
    <w:p w14:paraId="7464E7F2" w14:textId="77777777" w:rsidR="005A417E" w:rsidRPr="00441BF2" w:rsidRDefault="005A417E" w:rsidP="003D468B">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65"/>
        <w:gridCol w:w="6363"/>
      </w:tblGrid>
      <w:tr w:rsidR="00440395" w:rsidRPr="00441BF2" w14:paraId="48A0025D" w14:textId="77777777" w:rsidTr="004B37AF">
        <w:tc>
          <w:tcPr>
            <w:tcW w:w="9033" w:type="dxa"/>
            <w:gridSpan w:val="2"/>
            <w:shd w:val="clear" w:color="auto" w:fill="0D0D0D" w:themeFill="text1" w:themeFillTint="F2"/>
          </w:tcPr>
          <w:p w14:paraId="49AB3869" w14:textId="77777777" w:rsidR="00440395" w:rsidRPr="00441BF2" w:rsidRDefault="00440395" w:rsidP="004B37AF">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440395" w:rsidRPr="00441BF2" w14:paraId="2B02F8AD" w14:textId="77777777" w:rsidTr="004B37AF">
        <w:tc>
          <w:tcPr>
            <w:tcW w:w="2518" w:type="dxa"/>
          </w:tcPr>
          <w:p w14:paraId="3D878B0B" w14:textId="77777777" w:rsidR="00440395" w:rsidRPr="00441BF2" w:rsidRDefault="00440395" w:rsidP="004B37AF">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13EDF5FF" w14:textId="6FA72C45" w:rsidR="00440395" w:rsidRPr="00441BF2" w:rsidRDefault="00DC4F8D">
            <w:pPr>
              <w:pStyle w:val="Tema1Img"/>
              <w:numPr>
                <w:ilvl w:val="0"/>
                <w:numId w:val="0"/>
              </w:numPr>
              <w:rPr>
                <w:lang w:val="es-ES_tradnl"/>
              </w:rPr>
            </w:pPr>
            <w:r w:rsidRPr="00441BF2">
              <w:rPr>
                <w:sz w:val="24"/>
                <w:szCs w:val="24"/>
                <w:lang w:val="es-ES_tradnl"/>
              </w:rPr>
              <w:t>MA_10_01_</w:t>
            </w:r>
            <w:r w:rsidR="00801EBA" w:rsidRPr="00441BF2">
              <w:rPr>
                <w:sz w:val="24"/>
                <w:szCs w:val="24"/>
                <w:lang w:val="es-ES_tradnl"/>
              </w:rPr>
              <w:t>CO_</w:t>
            </w:r>
            <w:del w:id="721" w:author="Alex" w:date="2015-08-02T16:25:00Z">
              <w:r w:rsidR="001336A2" w:rsidDel="004E35CB">
                <w:rPr>
                  <w:sz w:val="24"/>
                  <w:szCs w:val="24"/>
                  <w:lang w:val="es-ES_tradnl"/>
                </w:rPr>
                <w:delText>IMG08</w:delText>
              </w:r>
            </w:del>
            <w:ins w:id="722" w:author="Alex" w:date="2015-08-02T16:25:00Z">
              <w:r w:rsidR="004E35CB">
                <w:rPr>
                  <w:sz w:val="24"/>
                  <w:szCs w:val="24"/>
                  <w:lang w:val="es-ES_tradnl"/>
                </w:rPr>
                <w:t>IMG12</w:t>
              </w:r>
            </w:ins>
          </w:p>
        </w:tc>
      </w:tr>
      <w:tr w:rsidR="00440395" w:rsidRPr="00441BF2" w14:paraId="6EC62FDD" w14:textId="77777777" w:rsidTr="004B37AF">
        <w:tc>
          <w:tcPr>
            <w:tcW w:w="2518" w:type="dxa"/>
          </w:tcPr>
          <w:p w14:paraId="2C0AD1CD" w14:textId="77777777" w:rsidR="00440395" w:rsidRPr="00441BF2" w:rsidRDefault="00440395" w:rsidP="004B37AF">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361F6DDB" w14:textId="12DFA818" w:rsidR="00440395" w:rsidRPr="00441BF2" w:rsidRDefault="00440395" w:rsidP="004B37AF">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decreciente</w:t>
            </w:r>
          </w:p>
        </w:tc>
      </w:tr>
      <w:tr w:rsidR="00440395" w:rsidRPr="00441BF2" w14:paraId="05E06A0A" w14:textId="77777777" w:rsidTr="004B37AF">
        <w:trPr>
          <w:trHeight w:val="2537"/>
        </w:trPr>
        <w:tc>
          <w:tcPr>
            <w:tcW w:w="2518" w:type="dxa"/>
          </w:tcPr>
          <w:p w14:paraId="44273229" w14:textId="77777777" w:rsidR="00440395" w:rsidRPr="00441BF2" w:rsidRDefault="00440395" w:rsidP="004B37AF">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 xml:space="preserve">Código </w:t>
            </w:r>
            <w:proofErr w:type="spellStart"/>
            <w:r w:rsidRPr="00441BF2">
              <w:rPr>
                <w:rFonts w:ascii="Times New Roman" w:hAnsi="Times New Roman" w:cs="Times New Roman"/>
                <w:b/>
                <w:color w:val="000000"/>
                <w:lang w:val="es-ES_tradnl"/>
              </w:rPr>
              <w:t>Shutterstock</w:t>
            </w:r>
            <w:proofErr w:type="spellEnd"/>
            <w:r w:rsidRPr="00441BF2">
              <w:rPr>
                <w:rFonts w:ascii="Times New Roman" w:hAnsi="Times New Roman" w:cs="Times New Roman"/>
                <w:b/>
                <w:color w:val="000000"/>
                <w:lang w:val="es-ES_tradnl"/>
              </w:rPr>
              <w:t xml:space="preserve"> (o URL o la ruta en </w:t>
            </w:r>
            <w:proofErr w:type="spellStart"/>
            <w:r w:rsidRPr="00441BF2">
              <w:rPr>
                <w:rFonts w:ascii="Times New Roman" w:hAnsi="Times New Roman" w:cs="Times New Roman"/>
                <w:b/>
                <w:color w:val="000000"/>
                <w:lang w:val="es-ES_tradnl"/>
              </w:rPr>
              <w:t>AulaPlaneta</w:t>
            </w:r>
            <w:proofErr w:type="spellEnd"/>
            <w:r w:rsidRPr="00441BF2">
              <w:rPr>
                <w:rFonts w:ascii="Times New Roman" w:hAnsi="Times New Roman" w:cs="Times New Roman"/>
                <w:b/>
                <w:color w:val="000000"/>
                <w:lang w:val="es-ES_tradnl"/>
              </w:rPr>
              <w:t>)</w:t>
            </w:r>
          </w:p>
        </w:tc>
        <w:tc>
          <w:tcPr>
            <w:tcW w:w="6515" w:type="dxa"/>
          </w:tcPr>
          <w:p w14:paraId="2EBC38EB" w14:textId="77777777" w:rsidR="00440395" w:rsidRPr="00441BF2" w:rsidRDefault="00440395" w:rsidP="004B37AF">
            <w:pPr>
              <w:pStyle w:val="Descripcin"/>
              <w:rPr>
                <w:lang w:val="es-ES_tradnl"/>
              </w:rPr>
            </w:pPr>
            <w:r w:rsidRPr="00441BF2">
              <w:rPr>
                <w:noProof/>
                <w:lang w:val="es-CO" w:eastAsia="es-CO"/>
              </w:rPr>
              <w:drawing>
                <wp:inline distT="0" distB="0" distL="0" distR="0" wp14:anchorId="51882EEB" wp14:editId="253A8114">
                  <wp:extent cx="1564430" cy="18764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quiz.uprm.edu/tutorials_master/fn_exp_graf/images/rec2_3.pn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1564430" cy="1876425"/>
                          </a:xfrm>
                          <a:prstGeom prst="rect">
                            <a:avLst/>
                          </a:prstGeom>
                          <a:noFill/>
                          <a:ln>
                            <a:noFill/>
                          </a:ln>
                        </pic:spPr>
                      </pic:pic>
                    </a:graphicData>
                  </a:graphic>
                </wp:inline>
              </w:drawing>
            </w:r>
          </w:p>
        </w:tc>
      </w:tr>
      <w:tr w:rsidR="00440395" w:rsidRPr="00441BF2" w14:paraId="298AEBE3" w14:textId="77777777" w:rsidTr="004B37AF">
        <w:tc>
          <w:tcPr>
            <w:tcW w:w="2518" w:type="dxa"/>
          </w:tcPr>
          <w:p w14:paraId="0D50ACDF" w14:textId="77777777" w:rsidR="00440395" w:rsidRPr="00441BF2" w:rsidRDefault="00440395" w:rsidP="004B37AF">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6B049311" w14:textId="77682164" w:rsidR="00440395" w:rsidRPr="00441BF2" w:rsidRDefault="00440395" w:rsidP="004B37AF">
            <w:pPr>
              <w:rPr>
                <w:rFonts w:ascii="Times New Roman" w:hAnsi="Times New Roman" w:cs="Times New Roman"/>
                <w:color w:val="000000"/>
                <w:lang w:val="es-ES_tradnl"/>
              </w:rPr>
            </w:pPr>
            <w:r w:rsidRPr="00441BF2">
              <w:rPr>
                <w:rFonts w:ascii="Times New Roman" w:hAnsi="Times New Roman" w:cs="Times New Roman"/>
                <w:color w:val="000000"/>
                <w:lang w:val="es-ES_tradnl"/>
              </w:rPr>
              <w:t>Función decreciente</w:t>
            </w:r>
            <w:r w:rsidR="00AF18FF" w:rsidRPr="00441BF2">
              <w:rPr>
                <w:rFonts w:ascii="Times New Roman" w:hAnsi="Times New Roman" w:cs="Times New Roman"/>
                <w:color w:val="000000"/>
                <w:lang w:val="es-ES_tradnl"/>
              </w:rPr>
              <w:t>, en un intervalo,</w:t>
            </w:r>
            <w:r w:rsidRPr="00441BF2">
              <w:rPr>
                <w:rFonts w:ascii="Times New Roman" w:hAnsi="Times New Roman" w:cs="Times New Roman"/>
                <w:color w:val="000000"/>
                <w:lang w:val="es-ES_tradnl"/>
              </w:rPr>
              <w:t xml:space="preserve"> representada gráficamente</w:t>
            </w:r>
            <w:r w:rsidR="00F9369E">
              <w:rPr>
                <w:rFonts w:ascii="Times New Roman" w:hAnsi="Times New Roman" w:cs="Times New Roman"/>
                <w:color w:val="000000"/>
                <w:lang w:val="es-ES_tradnl"/>
              </w:rPr>
              <w:t>.</w:t>
            </w:r>
          </w:p>
        </w:tc>
      </w:tr>
    </w:tbl>
    <w:p w14:paraId="7BC82E75" w14:textId="77777777" w:rsidR="00440395" w:rsidRPr="00441BF2" w:rsidRDefault="00440395" w:rsidP="003D468B">
      <w:pPr>
        <w:spacing w:after="0"/>
        <w:rPr>
          <w:rFonts w:ascii="Times New Roman" w:hAnsi="Times New Roman" w:cs="Times New Roman"/>
        </w:rPr>
      </w:pPr>
    </w:p>
    <w:p w14:paraId="5E2331D0" w14:textId="25F9BCBC" w:rsidR="005A417E" w:rsidRPr="00441BF2" w:rsidRDefault="005A417E" w:rsidP="003D468B">
      <w:pPr>
        <w:spacing w:after="0"/>
        <w:rPr>
          <w:rFonts w:ascii="Times New Roman" w:hAnsi="Times New Roman" w:cs="Times New Roman"/>
        </w:rPr>
      </w:pPr>
      <w:r w:rsidRPr="00441BF2">
        <w:rPr>
          <w:rFonts w:ascii="Times New Roman" w:hAnsi="Times New Roman" w:cs="Times New Roman"/>
        </w:rPr>
        <w:t xml:space="preserve">El decrecimiento de una función continua en un intervalo puede asociarse a que la recta que une dos elementos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oMath>
      <w:r w:rsidRPr="00441BF2">
        <w:rPr>
          <w:rFonts w:ascii="Times New Roman" w:hAnsi="Times New Roman" w:cs="Times New Roman"/>
        </w:rPr>
        <w:t xml:space="preserve"> 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sidRPr="00441BF2">
        <w:rPr>
          <w:rFonts w:ascii="Times New Roman" w:hAnsi="Times New Roman" w:cs="Times New Roman"/>
        </w:rPr>
        <w:t xml:space="preserve"> </w:t>
      </w:r>
      <w:r w:rsidRPr="00441BF2">
        <w:rPr>
          <w:rFonts w:ascii="Times New Roman" w:eastAsiaTheme="minorEastAsia" w:hAnsi="Times New Roman" w:cs="Times New Roman"/>
        </w:rPr>
        <w:t xml:space="preserve">cualesquiera </w:t>
      </w:r>
      <w:r w:rsidRPr="00441BF2">
        <w:rPr>
          <w:rFonts w:ascii="Times New Roman" w:hAnsi="Times New Roman" w:cs="Times New Roman"/>
        </w:rPr>
        <w:t>del dominio en ese inter</w:t>
      </w:r>
      <w:r w:rsidR="00AF18FF" w:rsidRPr="00441BF2">
        <w:rPr>
          <w:rFonts w:ascii="Times New Roman" w:hAnsi="Times New Roman" w:cs="Times New Roman"/>
        </w:rPr>
        <w:t>valo, tiene pendiente negativa.</w:t>
      </w:r>
    </w:p>
    <w:p w14:paraId="40BC6418" w14:textId="77777777" w:rsidR="003D468B" w:rsidRPr="00441BF2" w:rsidRDefault="003D468B"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87"/>
        <w:gridCol w:w="6341"/>
      </w:tblGrid>
      <w:tr w:rsidR="00173384" w:rsidRPr="00441BF2" w14:paraId="44EF692C" w14:textId="77777777" w:rsidTr="00173384">
        <w:tc>
          <w:tcPr>
            <w:tcW w:w="8978" w:type="dxa"/>
            <w:gridSpan w:val="2"/>
            <w:shd w:val="clear" w:color="auto" w:fill="000000" w:themeFill="text1"/>
          </w:tcPr>
          <w:p w14:paraId="35B6E802" w14:textId="77777777" w:rsidR="00173384" w:rsidRPr="00441BF2" w:rsidRDefault="00173384" w:rsidP="00173384">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Recuerda</w:t>
            </w:r>
          </w:p>
        </w:tc>
      </w:tr>
      <w:tr w:rsidR="00173384" w:rsidRPr="00441BF2" w14:paraId="3D481DD5" w14:textId="77777777" w:rsidTr="00173384">
        <w:tc>
          <w:tcPr>
            <w:tcW w:w="2518" w:type="dxa"/>
          </w:tcPr>
          <w:p w14:paraId="2FA28BA9" w14:textId="77777777" w:rsidR="00173384" w:rsidRPr="00441BF2" w:rsidRDefault="00173384" w:rsidP="00173384">
            <w:pPr>
              <w:rPr>
                <w:rFonts w:ascii="Times New Roman" w:hAnsi="Times New Roman" w:cs="Times New Roman"/>
                <w:b/>
                <w:lang w:val="es-ES_tradnl"/>
              </w:rPr>
            </w:pPr>
            <w:r w:rsidRPr="00441BF2">
              <w:rPr>
                <w:rFonts w:ascii="Times New Roman" w:hAnsi="Times New Roman" w:cs="Times New Roman"/>
                <w:b/>
                <w:lang w:val="es-ES_tradnl"/>
              </w:rPr>
              <w:t>Contenido</w:t>
            </w:r>
          </w:p>
        </w:tc>
        <w:tc>
          <w:tcPr>
            <w:tcW w:w="6460" w:type="dxa"/>
          </w:tcPr>
          <w:p w14:paraId="374634D1" w14:textId="77777777" w:rsidR="000B67FD" w:rsidRDefault="00173384" w:rsidP="00E0668C">
            <w:pPr>
              <w:jc w:val="both"/>
              <w:rPr>
                <w:ins w:id="723" w:author="Alex" w:date="2015-07-20T16:22:00Z"/>
                <w:rFonts w:ascii="Times New Roman" w:eastAsiaTheme="minorEastAsia" w:hAnsi="Times New Roman" w:cs="Times New Roman"/>
                <w:i/>
                <w:lang w:val="es-ES_tradnl"/>
              </w:rPr>
            </w:pPr>
            <w:r w:rsidRPr="00441BF2">
              <w:rPr>
                <w:rFonts w:ascii="Times New Roman" w:hAnsi="Times New Roman" w:cs="Times New Roman"/>
                <w:lang w:val="es-ES_tradnl"/>
              </w:rPr>
              <w:t xml:space="preserve">La pendiente de una recta que pasa por dos puntos </w:t>
            </w:r>
            <w:r w:rsidR="000B67FD" w:rsidRPr="000B67FD">
              <w:rPr>
                <w:rFonts w:ascii="Times New Roman" w:eastAsiaTheme="minorEastAsia" w:hAnsi="Times New Roman" w:cs="Times New Roman"/>
                <w:i/>
                <w:rPrChange w:id="724" w:author="Alex" w:date="2015-07-20T16:21:00Z">
                  <w:rPr>
                    <w:rFonts w:ascii="Cambria Math" w:hAnsi="Cambria Math" w:cs="Times New Roman"/>
                    <w:i/>
                  </w:rPr>
                </w:rPrChange>
              </w:rPr>
              <w:t>P</w:t>
            </w:r>
            <w:del w:id="725" w:author="Alex" w:date="2015-07-20T16:20:00Z">
              <w:r w:rsidR="000B67FD" w:rsidRPr="000B67FD" w:rsidDel="000B67FD">
                <w:rPr>
                  <w:rFonts w:ascii="Times New Roman" w:eastAsiaTheme="minorEastAsia" w:hAnsi="Times New Roman" w:cs="Times New Roman"/>
                  <w:i/>
                  <w:vertAlign w:val="subscript"/>
                  <w:rPrChange w:id="726" w:author="Alex" w:date="2015-07-20T16:21:00Z">
                    <w:rPr>
                      <w:rFonts w:ascii="Cambria Math" w:hAnsi="Cambria Math" w:cs="Times New Roman"/>
                      <w:i/>
                    </w:rPr>
                  </w:rPrChange>
                </w:rPr>
                <w:delText>_</w:delText>
              </w:r>
            </w:del>
            <w:r w:rsidR="000B67FD" w:rsidRPr="000B67FD">
              <w:rPr>
                <w:rFonts w:ascii="Times New Roman" w:eastAsiaTheme="minorEastAsia" w:hAnsi="Times New Roman" w:cs="Times New Roman"/>
                <w:i/>
                <w:vertAlign w:val="subscript"/>
                <w:rPrChange w:id="727" w:author="Alex" w:date="2015-07-20T16:21:00Z">
                  <w:rPr>
                    <w:rFonts w:ascii="Cambria Math" w:hAnsi="Cambria Math" w:cs="Times New Roman"/>
                    <w:i/>
                  </w:rPr>
                </w:rPrChange>
              </w:rPr>
              <w:t>1</w:t>
            </w:r>
            <w:r w:rsidR="000B67FD" w:rsidRPr="000B67FD">
              <w:rPr>
                <w:rFonts w:ascii="Times New Roman" w:eastAsiaTheme="minorEastAsia" w:hAnsi="Times New Roman" w:cs="Times New Roman"/>
                <w:i/>
                <w:rPrChange w:id="728" w:author="Alex" w:date="2015-07-20T16:21:00Z">
                  <w:rPr>
                    <w:rFonts w:ascii="Cambria Math" w:hAnsi="Cambria Math" w:cs="Times New Roman"/>
                    <w:i/>
                  </w:rPr>
                </w:rPrChange>
              </w:rPr>
              <w:t>=(x</w:t>
            </w:r>
            <w:del w:id="729" w:author="Alex" w:date="2015-07-20T16:20:00Z">
              <w:r w:rsidR="000B67FD" w:rsidRPr="000B67FD" w:rsidDel="000B67FD">
                <w:rPr>
                  <w:rFonts w:ascii="Times New Roman" w:eastAsiaTheme="minorEastAsia" w:hAnsi="Times New Roman" w:cs="Times New Roman"/>
                  <w:i/>
                  <w:vertAlign w:val="subscript"/>
                  <w:rPrChange w:id="730" w:author="Alex" w:date="2015-07-20T16:21:00Z">
                    <w:rPr>
                      <w:rFonts w:ascii="Cambria Math" w:hAnsi="Cambria Math" w:cs="Times New Roman"/>
                      <w:i/>
                    </w:rPr>
                  </w:rPrChange>
                </w:rPr>
                <w:delText>_</w:delText>
              </w:r>
            </w:del>
            <w:r w:rsidR="000B67FD" w:rsidRPr="000B67FD">
              <w:rPr>
                <w:rFonts w:ascii="Times New Roman" w:eastAsiaTheme="minorEastAsia" w:hAnsi="Times New Roman" w:cs="Times New Roman"/>
                <w:i/>
                <w:vertAlign w:val="subscript"/>
                <w:rPrChange w:id="731" w:author="Alex" w:date="2015-07-20T16:21:00Z">
                  <w:rPr>
                    <w:rFonts w:ascii="Cambria Math" w:hAnsi="Cambria Math" w:cs="Times New Roman"/>
                    <w:i/>
                  </w:rPr>
                </w:rPrChange>
              </w:rPr>
              <w:t>1</w:t>
            </w:r>
            <w:proofErr w:type="gramStart"/>
            <w:r w:rsidR="000B67FD" w:rsidRPr="000B67FD">
              <w:rPr>
                <w:rFonts w:ascii="Times New Roman" w:eastAsiaTheme="minorEastAsia" w:hAnsi="Times New Roman" w:cs="Times New Roman"/>
                <w:i/>
                <w:rPrChange w:id="732" w:author="Alex" w:date="2015-07-20T16:21:00Z">
                  <w:rPr>
                    <w:rFonts w:ascii="Cambria Math" w:hAnsi="Cambria Math" w:cs="Times New Roman"/>
                    <w:i/>
                  </w:rPr>
                </w:rPrChange>
              </w:rPr>
              <w:t>,y</w:t>
            </w:r>
            <w:proofErr w:type="gramEnd"/>
            <w:del w:id="733" w:author="Alex" w:date="2015-07-20T16:20:00Z">
              <w:r w:rsidR="000B67FD" w:rsidRPr="000B67FD" w:rsidDel="000B67FD">
                <w:rPr>
                  <w:rFonts w:ascii="Times New Roman" w:eastAsiaTheme="minorEastAsia" w:hAnsi="Times New Roman" w:cs="Times New Roman"/>
                  <w:i/>
                  <w:vertAlign w:val="subscript"/>
                  <w:rPrChange w:id="734" w:author="Alex" w:date="2015-07-20T16:21:00Z">
                    <w:rPr>
                      <w:rFonts w:ascii="Cambria Math" w:hAnsi="Cambria Math" w:cs="Times New Roman"/>
                      <w:i/>
                    </w:rPr>
                  </w:rPrChange>
                </w:rPr>
                <w:delText>_</w:delText>
              </w:r>
            </w:del>
            <w:r w:rsidR="000B67FD" w:rsidRPr="000B67FD">
              <w:rPr>
                <w:rFonts w:ascii="Times New Roman" w:eastAsiaTheme="minorEastAsia" w:hAnsi="Times New Roman" w:cs="Times New Roman"/>
                <w:i/>
                <w:vertAlign w:val="subscript"/>
                <w:rPrChange w:id="735" w:author="Alex" w:date="2015-07-20T16:21:00Z">
                  <w:rPr>
                    <w:rFonts w:ascii="Cambria Math" w:hAnsi="Cambria Math" w:cs="Times New Roman"/>
                    <w:i/>
                  </w:rPr>
                </w:rPrChange>
              </w:rPr>
              <w:t>1</w:t>
            </w:r>
            <w:del w:id="736" w:author="Alex" w:date="2015-07-20T16:21:00Z">
              <w:r w:rsidR="000B67FD" w:rsidRPr="000B67FD" w:rsidDel="000B67FD">
                <w:rPr>
                  <w:rFonts w:ascii="Times New Roman" w:eastAsiaTheme="minorEastAsia" w:hAnsi="Times New Roman" w:cs="Times New Roman"/>
                  <w:i/>
                  <w:rPrChange w:id="737" w:author="Alex" w:date="2015-07-20T16:21:00Z">
                    <w:rPr>
                      <w:rFonts w:ascii="Cambria Math" w:hAnsi="Cambria Math" w:cs="Times New Roman"/>
                      <w:i/>
                    </w:rPr>
                  </w:rPrChange>
                </w:rPr>
                <w:delText xml:space="preserve"> </w:delText>
              </w:r>
            </w:del>
            <w:r w:rsidR="000B67FD" w:rsidRPr="000B67FD">
              <w:rPr>
                <w:rFonts w:ascii="Times New Roman" w:eastAsiaTheme="minorEastAsia" w:hAnsi="Times New Roman" w:cs="Times New Roman"/>
                <w:i/>
                <w:rPrChange w:id="738" w:author="Alex" w:date="2015-07-20T16:21:00Z">
                  <w:rPr>
                    <w:rFonts w:ascii="Cambria Math" w:hAnsi="Cambria Math" w:cs="Times New Roman"/>
                    <w:i/>
                  </w:rPr>
                </w:rPrChange>
              </w:rPr>
              <w:t>)</w:t>
            </w:r>
            <w:r w:rsidRPr="00441BF2">
              <w:rPr>
                <w:rFonts w:ascii="Times New Roman" w:hAnsi="Times New Roman" w:cs="Times New Roman"/>
                <w:lang w:val="es-ES_tradnl"/>
              </w:rPr>
              <w:t xml:space="preserve"> y </w:t>
            </w:r>
            <w:r w:rsidR="000B67FD" w:rsidRPr="000B67FD">
              <w:rPr>
                <w:rFonts w:ascii="Times New Roman" w:eastAsiaTheme="minorEastAsia" w:hAnsi="Times New Roman" w:cs="Times New Roman"/>
                <w:i/>
                <w:rPrChange w:id="739" w:author="Alex" w:date="2015-07-20T16:21:00Z">
                  <w:rPr>
                    <w:rFonts w:ascii="Cambria Math" w:hAnsi="Cambria Math" w:cs="Times New Roman"/>
                    <w:i/>
                  </w:rPr>
                </w:rPrChange>
              </w:rPr>
              <w:t>P</w:t>
            </w:r>
            <w:del w:id="740" w:author="Alex" w:date="2015-07-20T16:20:00Z">
              <w:r w:rsidR="000B67FD" w:rsidRPr="000B67FD" w:rsidDel="000B67FD">
                <w:rPr>
                  <w:rFonts w:ascii="Times New Roman" w:eastAsiaTheme="minorEastAsia" w:hAnsi="Times New Roman" w:cs="Times New Roman"/>
                  <w:i/>
                  <w:vertAlign w:val="subscript"/>
                  <w:rPrChange w:id="741" w:author="Alex" w:date="2015-07-20T16:21:00Z">
                    <w:rPr>
                      <w:rFonts w:ascii="Cambria Math" w:hAnsi="Cambria Math" w:cs="Times New Roman"/>
                      <w:i/>
                    </w:rPr>
                  </w:rPrChange>
                </w:rPr>
                <w:delText>_</w:delText>
              </w:r>
            </w:del>
            <w:r w:rsidR="000B67FD" w:rsidRPr="000B67FD">
              <w:rPr>
                <w:rFonts w:ascii="Times New Roman" w:eastAsiaTheme="minorEastAsia" w:hAnsi="Times New Roman" w:cs="Times New Roman"/>
                <w:i/>
                <w:vertAlign w:val="subscript"/>
                <w:rPrChange w:id="742" w:author="Alex" w:date="2015-07-20T16:21:00Z">
                  <w:rPr>
                    <w:rFonts w:ascii="Cambria Math" w:hAnsi="Cambria Math" w:cs="Times New Roman"/>
                    <w:i/>
                  </w:rPr>
                </w:rPrChange>
              </w:rPr>
              <w:t>2</w:t>
            </w:r>
            <w:r w:rsidR="000B67FD" w:rsidRPr="000B67FD">
              <w:rPr>
                <w:rFonts w:ascii="Times New Roman" w:eastAsiaTheme="minorEastAsia" w:hAnsi="Times New Roman" w:cs="Times New Roman"/>
                <w:i/>
                <w:rPrChange w:id="743" w:author="Alex" w:date="2015-07-20T16:21:00Z">
                  <w:rPr>
                    <w:rFonts w:ascii="Cambria Math" w:hAnsi="Cambria Math" w:cs="Times New Roman"/>
                    <w:i/>
                  </w:rPr>
                </w:rPrChange>
              </w:rPr>
              <w:t>=(x</w:t>
            </w:r>
            <w:del w:id="744" w:author="Alex" w:date="2015-07-20T16:20:00Z">
              <w:r w:rsidR="000B67FD" w:rsidRPr="000B67FD" w:rsidDel="000B67FD">
                <w:rPr>
                  <w:rFonts w:ascii="Times New Roman" w:eastAsiaTheme="minorEastAsia" w:hAnsi="Times New Roman" w:cs="Times New Roman"/>
                  <w:i/>
                  <w:vertAlign w:val="subscript"/>
                  <w:rPrChange w:id="745" w:author="Alex" w:date="2015-07-20T16:21:00Z">
                    <w:rPr>
                      <w:rFonts w:ascii="Cambria Math" w:hAnsi="Cambria Math" w:cs="Times New Roman"/>
                      <w:i/>
                    </w:rPr>
                  </w:rPrChange>
                </w:rPr>
                <w:delText>_</w:delText>
              </w:r>
            </w:del>
            <w:r w:rsidR="000B67FD" w:rsidRPr="000B67FD">
              <w:rPr>
                <w:rFonts w:ascii="Times New Roman" w:eastAsiaTheme="minorEastAsia" w:hAnsi="Times New Roman" w:cs="Times New Roman"/>
                <w:i/>
                <w:vertAlign w:val="subscript"/>
                <w:rPrChange w:id="746" w:author="Alex" w:date="2015-07-20T16:21:00Z">
                  <w:rPr>
                    <w:rFonts w:ascii="Cambria Math" w:hAnsi="Cambria Math" w:cs="Times New Roman"/>
                    <w:i/>
                  </w:rPr>
                </w:rPrChange>
              </w:rPr>
              <w:t>2</w:t>
            </w:r>
            <w:r w:rsidR="000B67FD" w:rsidRPr="000B67FD">
              <w:rPr>
                <w:rFonts w:ascii="Times New Roman" w:eastAsiaTheme="minorEastAsia" w:hAnsi="Times New Roman" w:cs="Times New Roman"/>
                <w:i/>
                <w:rPrChange w:id="747" w:author="Alex" w:date="2015-07-20T16:21:00Z">
                  <w:rPr>
                    <w:rFonts w:ascii="Cambria Math" w:hAnsi="Cambria Math" w:cs="Times New Roman"/>
                    <w:i/>
                  </w:rPr>
                </w:rPrChange>
              </w:rPr>
              <w:t>,y</w:t>
            </w:r>
            <w:del w:id="748" w:author="Alex" w:date="2015-07-20T16:20:00Z">
              <w:r w:rsidR="000B67FD" w:rsidRPr="000B67FD" w:rsidDel="000B67FD">
                <w:rPr>
                  <w:rFonts w:ascii="Times New Roman" w:eastAsiaTheme="minorEastAsia" w:hAnsi="Times New Roman" w:cs="Times New Roman"/>
                  <w:i/>
                  <w:vertAlign w:val="subscript"/>
                  <w:rPrChange w:id="749" w:author="Alex" w:date="2015-07-20T16:21:00Z">
                    <w:rPr>
                      <w:rFonts w:ascii="Cambria Math" w:hAnsi="Cambria Math" w:cs="Times New Roman"/>
                      <w:i/>
                    </w:rPr>
                  </w:rPrChange>
                </w:rPr>
                <w:delText>_</w:delText>
              </w:r>
            </w:del>
            <w:r w:rsidR="000B67FD" w:rsidRPr="000B67FD">
              <w:rPr>
                <w:rFonts w:ascii="Times New Roman" w:eastAsiaTheme="minorEastAsia" w:hAnsi="Times New Roman" w:cs="Times New Roman"/>
                <w:i/>
                <w:vertAlign w:val="subscript"/>
                <w:rPrChange w:id="750" w:author="Alex" w:date="2015-07-20T16:21:00Z">
                  <w:rPr>
                    <w:rFonts w:ascii="Cambria Math" w:hAnsi="Cambria Math" w:cs="Times New Roman"/>
                    <w:i/>
                  </w:rPr>
                </w:rPrChange>
              </w:rPr>
              <w:t>2</w:t>
            </w:r>
            <w:del w:id="751" w:author="Alex" w:date="2015-07-20T16:21:00Z">
              <w:r w:rsidR="000B67FD" w:rsidRPr="000B67FD" w:rsidDel="000B67FD">
                <w:rPr>
                  <w:rFonts w:ascii="Times New Roman" w:eastAsiaTheme="minorEastAsia" w:hAnsi="Times New Roman" w:cs="Times New Roman"/>
                  <w:i/>
                  <w:rPrChange w:id="752" w:author="Alex" w:date="2015-07-20T16:21:00Z">
                    <w:rPr>
                      <w:rFonts w:ascii="Cambria Math" w:hAnsi="Cambria Math" w:cs="Times New Roman"/>
                      <w:i/>
                    </w:rPr>
                  </w:rPrChange>
                </w:rPr>
                <w:delText xml:space="preserve"> </w:delText>
              </w:r>
            </w:del>
            <w:r w:rsidR="000B67FD" w:rsidRPr="000B67FD">
              <w:rPr>
                <w:rFonts w:ascii="Times New Roman" w:eastAsiaTheme="minorEastAsia" w:hAnsi="Times New Roman" w:cs="Times New Roman"/>
                <w:i/>
                <w:rPrChange w:id="753" w:author="Alex" w:date="2015-07-20T16:21:00Z">
                  <w:rPr>
                    <w:rFonts w:ascii="Cambria Math" w:hAnsi="Cambria Math" w:cs="Times New Roman"/>
                    <w:i/>
                  </w:rPr>
                </w:rPrChange>
              </w:rPr>
              <w:t>)</w:t>
            </w:r>
            <w:r w:rsidR="001727AC" w:rsidRPr="00441BF2">
              <w:rPr>
                <w:rFonts w:ascii="Times New Roman" w:eastAsiaTheme="minorEastAsia" w:hAnsi="Times New Roman" w:cs="Times New Roman"/>
                <w:lang w:val="es-ES_tradnl"/>
              </w:rPr>
              <w:t xml:space="preserve"> es un</w:t>
            </w:r>
            <w:del w:id="754" w:author="Alex" w:date="2015-07-20T16:21:00Z">
              <w:r w:rsidR="001727AC" w:rsidRPr="00441BF2" w:rsidDel="000B67FD">
                <w:rPr>
                  <w:rFonts w:ascii="Times New Roman" w:eastAsiaTheme="minorEastAsia" w:hAnsi="Times New Roman" w:cs="Times New Roman"/>
                  <w:lang w:val="es-ES_tradnl"/>
                </w:rPr>
                <w:delText xml:space="preserve"> índice, es decir, un</w:delText>
              </w:r>
            </w:del>
            <w:r w:rsidR="001727AC" w:rsidRPr="00441BF2">
              <w:rPr>
                <w:rFonts w:ascii="Times New Roman" w:eastAsiaTheme="minorEastAsia" w:hAnsi="Times New Roman" w:cs="Times New Roman"/>
                <w:lang w:val="es-ES_tradnl"/>
              </w:rPr>
              <w:t xml:space="preserve">a razón entre los cambios en </w:t>
            </w:r>
            <w:r w:rsidR="000B67FD" w:rsidRPr="000B67FD">
              <w:rPr>
                <w:rFonts w:ascii="Times New Roman" w:eastAsiaTheme="minorEastAsia" w:hAnsi="Times New Roman" w:cs="Times New Roman" w:hint="eastAsia"/>
                <w:i/>
                <w:rPrChange w:id="755" w:author="Alex" w:date="2015-07-20T16:22:00Z">
                  <w:rPr>
                    <w:rFonts w:ascii="Cambria Math" w:eastAsiaTheme="minorEastAsia" w:hAnsi="Cambria Math" w:cs="Times New Roman" w:hint="eastAsia"/>
                    <w:i/>
                  </w:rPr>
                </w:rPrChange>
              </w:rPr>
              <w:t>y</w:t>
            </w:r>
            <w:del w:id="756" w:author="Alex" w:date="2015-07-20T16:21:00Z">
              <w:r w:rsidR="001727AC" w:rsidRPr="00441BF2" w:rsidDel="000B67FD">
                <w:rPr>
                  <w:rFonts w:ascii="Times New Roman" w:eastAsiaTheme="minorEastAsia" w:hAnsi="Times New Roman" w:cs="Times New Roman"/>
                  <w:lang w:val="es-ES_tradnl"/>
                </w:rPr>
                <w:delText>,</w:delText>
              </w:r>
            </w:del>
            <w:r w:rsidR="001727AC" w:rsidRPr="00441BF2">
              <w:rPr>
                <w:rFonts w:ascii="Times New Roman" w:eastAsiaTheme="minorEastAsia" w:hAnsi="Times New Roman" w:cs="Times New Roman"/>
                <w:lang w:val="es-ES_tradnl"/>
              </w:rPr>
              <w:t xml:space="preserve"> </w:t>
            </w:r>
            <w:del w:id="757" w:author="Alex" w:date="2015-07-20T16:21:00Z">
              <w:r w:rsidR="001727AC" w:rsidRPr="00441BF2" w:rsidDel="000B67FD">
                <w:rPr>
                  <w:rFonts w:ascii="Times New Roman" w:eastAsiaTheme="minorEastAsia" w:hAnsi="Times New Roman" w:cs="Times New Roman"/>
                  <w:lang w:val="es-ES_tradnl"/>
                </w:rPr>
                <w:delText>frente</w:delText>
              </w:r>
            </w:del>
            <w:ins w:id="758" w:author="Alex" w:date="2015-07-20T16:21:00Z">
              <w:r w:rsidR="000B67FD">
                <w:rPr>
                  <w:rFonts w:ascii="Times New Roman" w:eastAsiaTheme="minorEastAsia" w:hAnsi="Times New Roman" w:cs="Times New Roman"/>
                  <w:lang w:val="es-ES_tradnl"/>
                </w:rPr>
                <w:t xml:space="preserve">y los </w:t>
              </w:r>
            </w:ins>
            <w:del w:id="759" w:author="Alex" w:date="2015-07-20T16:21:00Z">
              <w:r w:rsidR="001727AC" w:rsidRPr="00441BF2" w:rsidDel="000B67FD">
                <w:rPr>
                  <w:rFonts w:ascii="Times New Roman" w:eastAsiaTheme="minorEastAsia" w:hAnsi="Times New Roman" w:cs="Times New Roman"/>
                  <w:lang w:val="es-ES_tradnl"/>
                </w:rPr>
                <w:delText xml:space="preserve"> a los </w:delText>
              </w:r>
            </w:del>
            <w:r w:rsidR="001727AC" w:rsidRPr="00441BF2">
              <w:rPr>
                <w:rFonts w:ascii="Times New Roman" w:eastAsiaTheme="minorEastAsia" w:hAnsi="Times New Roman" w:cs="Times New Roman"/>
                <w:lang w:val="es-ES_tradnl"/>
              </w:rPr>
              <w:t xml:space="preserve">cambios en </w:t>
            </w:r>
            <w:r w:rsidR="000B67FD" w:rsidRPr="000B67FD">
              <w:rPr>
                <w:rFonts w:ascii="Times New Roman" w:eastAsiaTheme="minorEastAsia" w:hAnsi="Times New Roman" w:cs="Times New Roman" w:hint="eastAsia"/>
                <w:i/>
                <w:rPrChange w:id="760" w:author="Alex" w:date="2015-07-20T16:22:00Z">
                  <w:rPr>
                    <w:rFonts w:ascii="Cambria Math" w:eastAsiaTheme="minorEastAsia" w:hAnsi="Cambria Math" w:cs="Times New Roman" w:hint="eastAsia"/>
                    <w:i/>
                  </w:rPr>
                </w:rPrChange>
              </w:rPr>
              <w:t>x</w:t>
            </w:r>
            <w:r w:rsidR="001727AC" w:rsidRPr="00441BF2">
              <w:rPr>
                <w:rFonts w:ascii="Times New Roman" w:eastAsiaTheme="minorEastAsia" w:hAnsi="Times New Roman" w:cs="Times New Roman"/>
                <w:i/>
                <w:lang w:val="es-ES_tradnl"/>
              </w:rPr>
              <w:t>.</w:t>
            </w:r>
          </w:p>
          <w:p w14:paraId="66358498" w14:textId="1B64F6BE" w:rsidR="00E0668C" w:rsidRPr="00441BF2" w:rsidRDefault="001727AC" w:rsidP="00E0668C">
            <w:pPr>
              <w:jc w:val="both"/>
              <w:rPr>
                <w:rFonts w:ascii="Times New Roman" w:eastAsiaTheme="minorEastAsia" w:hAnsi="Times New Roman" w:cs="Times New Roman"/>
                <w:lang w:val="es-ES_tradnl"/>
              </w:rPr>
            </w:pPr>
            <w:r w:rsidRPr="00441BF2">
              <w:rPr>
                <w:rFonts w:ascii="Times New Roman" w:eastAsiaTheme="minorEastAsia" w:hAnsi="Times New Roman" w:cs="Times New Roman"/>
                <w:lang w:val="es-ES_tradnl"/>
              </w:rPr>
              <w:t xml:space="preserve"> Los cambios en </w:t>
            </w:r>
            <w:r w:rsidR="000B67FD" w:rsidRPr="000B67FD">
              <w:rPr>
                <w:rFonts w:ascii="Times New Roman" w:eastAsiaTheme="minorEastAsia" w:hAnsi="Times New Roman" w:cs="Times New Roman" w:hint="eastAsia"/>
                <w:i/>
                <w:rPrChange w:id="761" w:author="Alex" w:date="2015-07-20T16:22:00Z">
                  <w:rPr>
                    <w:rFonts w:ascii="Cambria Math" w:eastAsiaTheme="minorEastAsia" w:hAnsi="Cambria Math" w:cs="Times New Roman" w:hint="eastAsia"/>
                    <w:i/>
                  </w:rPr>
                </w:rPrChange>
              </w:rPr>
              <w:t>x</w:t>
            </w:r>
            <w:r w:rsidRPr="00441BF2">
              <w:rPr>
                <w:rFonts w:ascii="Times New Roman" w:eastAsiaTheme="minorEastAsia" w:hAnsi="Times New Roman" w:cs="Times New Roman"/>
                <w:lang w:val="es-ES_tradnl"/>
              </w:rPr>
              <w:t xml:space="preserve"> y en </w:t>
            </w:r>
            <w:r w:rsidR="000B67FD" w:rsidRPr="000B67FD">
              <w:rPr>
                <w:rFonts w:ascii="Times New Roman" w:eastAsiaTheme="minorEastAsia" w:hAnsi="Times New Roman" w:cs="Times New Roman" w:hint="eastAsia"/>
                <w:i/>
                <w:rPrChange w:id="762" w:author="Alex" w:date="2015-07-20T16:22:00Z">
                  <w:rPr>
                    <w:rFonts w:ascii="Cambria Math" w:eastAsiaTheme="minorEastAsia" w:hAnsi="Cambria Math" w:cs="Times New Roman" w:hint="eastAsia"/>
                    <w:i/>
                  </w:rPr>
                </w:rPrChange>
              </w:rPr>
              <w:t>y</w:t>
            </w:r>
            <w:r w:rsidRPr="00441BF2">
              <w:rPr>
                <w:rFonts w:ascii="Times New Roman" w:eastAsiaTheme="minorEastAsia" w:hAnsi="Times New Roman" w:cs="Times New Roman"/>
                <w:lang w:val="es-ES_tradnl"/>
              </w:rPr>
              <w:t xml:space="preserve"> se calculan haciendo la diferencia entre las componentes, por lo que la pendiente será</w:t>
            </w:r>
            <w:r w:rsidR="00E0668C" w:rsidRPr="00441BF2">
              <w:rPr>
                <w:rFonts w:ascii="Times New Roman" w:eastAsiaTheme="minorEastAsia" w:hAnsi="Times New Roman" w:cs="Times New Roman"/>
                <w:lang w:val="es-ES_tradnl"/>
              </w:rPr>
              <w:t>:</w:t>
            </w:r>
          </w:p>
          <w:p w14:paraId="09D4A199" w14:textId="4475A0AC" w:rsidR="00173384" w:rsidRPr="00441BF2" w:rsidRDefault="001727AC" w:rsidP="001727AC">
            <w:pPr>
              <w:jc w:val="center"/>
              <w:rPr>
                <w:rFonts w:ascii="Times New Roman" w:hAnsi="Times New Roman" w:cs="Times New Roman"/>
                <w:lang w:val="es-ES_tradnl"/>
              </w:rPr>
            </w:pPr>
            <w:r w:rsidRPr="00441BF2">
              <w:rPr>
                <w:rFonts w:ascii="Times New Roman" w:eastAsiaTheme="minorEastAsia" w:hAnsi="Times New Roman" w:cs="Times New Roman"/>
                <w:lang w:val="es-ES_tradnl"/>
              </w:rPr>
              <w:t xml:space="preserve"> </w:t>
            </w:r>
            <m:oMath>
              <m:r>
                <w:rPr>
                  <w:rFonts w:ascii="Cambria Math" w:eastAsiaTheme="minorEastAsia" w:hAnsi="Cambria Math" w:cs="Times New Roman"/>
                  <w:lang w:val="es-ES_tradnl"/>
                </w:rPr>
                <m:t>m=</m:t>
              </m:r>
              <m:f>
                <m:fPr>
                  <m:ctrlPr>
                    <w:rPr>
                      <w:rFonts w:ascii="Cambria Math" w:eastAsiaTheme="minorEastAsia"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y</m:t>
                      </m:r>
                    </m:e>
                    <m:sub>
                      <m:r>
                        <w:rPr>
                          <w:rFonts w:ascii="Cambria Math" w:hAnsi="Cambria Math" w:cs="Times New Roman"/>
                          <w:lang w:val="es-ES_tradnl"/>
                        </w:rPr>
                        <m:t>2</m:t>
                      </m:r>
                    </m:sub>
                  </m:sSub>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y</m:t>
                      </m:r>
                    </m:e>
                    <m:sub>
                      <m:r>
                        <w:rPr>
                          <w:rFonts w:ascii="Cambria Math" w:hAnsi="Cambria Math" w:cs="Times New Roman"/>
                          <w:lang w:val="es-ES_tradnl"/>
                        </w:rPr>
                        <m:t>1</m:t>
                      </m:r>
                    </m:sub>
                  </m:sSub>
                </m:num>
                <m:den>
                  <m:sSub>
                    <m:sSubPr>
                      <m:ctrlPr>
                        <w:rPr>
                          <w:rFonts w:ascii="Cambria Math" w:hAnsi="Cambria Math" w:cs="Times New Roman"/>
                          <w:i/>
                          <w:lang w:val="es-ES_tradnl"/>
                        </w:rPr>
                      </m:ctrlPr>
                    </m:sSubPr>
                    <m:e>
                      <m:r>
                        <w:rPr>
                          <w:rFonts w:ascii="Cambria Math" w:hAnsi="Cambria Math" w:cs="Times New Roman"/>
                          <w:lang w:val="es-ES_tradnl"/>
                        </w:rPr>
                        <m:t>x</m:t>
                      </m:r>
                    </m:e>
                    <m:sub>
                      <m:r>
                        <w:rPr>
                          <w:rFonts w:ascii="Cambria Math" w:hAnsi="Cambria Math" w:cs="Times New Roman"/>
                          <w:lang w:val="es-ES_tradnl"/>
                        </w:rPr>
                        <m:t>2</m:t>
                      </m:r>
                    </m:sub>
                  </m:sSub>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x</m:t>
                      </m:r>
                    </m:e>
                    <m:sub>
                      <m:r>
                        <w:rPr>
                          <w:rFonts w:ascii="Cambria Math" w:hAnsi="Cambria Math" w:cs="Times New Roman"/>
                          <w:lang w:val="es-ES_tradnl"/>
                        </w:rPr>
                        <m:t>1</m:t>
                      </m:r>
                    </m:sub>
                  </m:sSub>
                </m:den>
              </m:f>
            </m:oMath>
            <w:r w:rsidRPr="00441BF2">
              <w:rPr>
                <w:rFonts w:ascii="Times New Roman" w:eastAsiaTheme="minorEastAsia" w:hAnsi="Times New Roman" w:cs="Times New Roman"/>
                <w:lang w:val="es-ES_tradnl"/>
              </w:rPr>
              <w:t xml:space="preserve"> </w:t>
            </w:r>
          </w:p>
        </w:tc>
      </w:tr>
    </w:tbl>
    <w:p w14:paraId="4CD580B1" w14:textId="2E2CA060" w:rsidR="00173384" w:rsidRPr="00441BF2" w:rsidRDefault="00173384" w:rsidP="00C968B4">
      <w:pPr>
        <w:spacing w:after="0"/>
        <w:rPr>
          <w:rFonts w:ascii="Times New Roman" w:hAnsi="Times New Roman" w:cs="Times New Roman"/>
          <w:b/>
        </w:rPr>
      </w:pPr>
    </w:p>
    <w:p w14:paraId="3AF42B9B" w14:textId="13B49FC0" w:rsidR="00C968B4" w:rsidRPr="00441BF2" w:rsidRDefault="00C968B4" w:rsidP="00C968B4">
      <w:pPr>
        <w:spacing w:after="0"/>
        <w:rPr>
          <w:rFonts w:ascii="Times New Roman" w:hAnsi="Times New Roman" w:cs="Times New Roman"/>
          <w:b/>
        </w:rPr>
      </w:pPr>
      <w:r w:rsidRPr="00441BF2">
        <w:rPr>
          <w:rFonts w:ascii="Times New Roman" w:hAnsi="Times New Roman" w:cs="Times New Roman"/>
          <w:highlight w:val="yellow"/>
        </w:rPr>
        <w:t>[SECCIÓN 2]</w:t>
      </w:r>
      <w:r w:rsidRPr="00441BF2">
        <w:rPr>
          <w:rFonts w:ascii="Times New Roman" w:hAnsi="Times New Roman" w:cs="Times New Roman"/>
        </w:rPr>
        <w:t xml:space="preserve"> </w:t>
      </w:r>
      <w:r w:rsidRPr="00441BF2">
        <w:rPr>
          <w:rFonts w:ascii="Times New Roman" w:hAnsi="Times New Roman" w:cs="Times New Roman"/>
          <w:b/>
        </w:rPr>
        <w:t xml:space="preserve">3.3 </w:t>
      </w:r>
      <w:del w:id="763" w:author="Alex" w:date="2015-08-02T18:47:00Z">
        <w:r w:rsidR="00F9369E" w:rsidDel="008E2E0A">
          <w:rPr>
            <w:rFonts w:ascii="Times New Roman" w:hAnsi="Times New Roman" w:cs="Times New Roman"/>
            <w:b/>
          </w:rPr>
          <w:delText>La f</w:delText>
        </w:r>
        <w:r w:rsidRPr="00441BF2" w:rsidDel="008E2E0A">
          <w:rPr>
            <w:rFonts w:ascii="Times New Roman" w:hAnsi="Times New Roman" w:cs="Times New Roman"/>
            <w:b/>
          </w:rPr>
          <w:delText>unci</w:delText>
        </w:r>
      </w:del>
      <w:del w:id="764" w:author="Alex" w:date="2015-07-20T18:48:00Z">
        <w:r w:rsidRPr="00441BF2" w:rsidDel="005830F6">
          <w:rPr>
            <w:rFonts w:ascii="Times New Roman" w:hAnsi="Times New Roman" w:cs="Times New Roman"/>
            <w:b/>
          </w:rPr>
          <w:delText>ón</w:delText>
        </w:r>
      </w:del>
      <w:del w:id="765" w:author="Alex" w:date="2015-08-02T18:47:00Z">
        <w:r w:rsidRPr="00441BF2" w:rsidDel="008E2E0A">
          <w:rPr>
            <w:rFonts w:ascii="Times New Roman" w:hAnsi="Times New Roman" w:cs="Times New Roman"/>
            <w:b/>
          </w:rPr>
          <w:delText xml:space="preserve"> constante</w:delText>
        </w:r>
      </w:del>
      <w:ins w:id="766" w:author="Alex" w:date="2015-08-02T18:47:00Z">
        <w:r w:rsidR="008E2E0A">
          <w:rPr>
            <w:rFonts w:ascii="Times New Roman" w:hAnsi="Times New Roman" w:cs="Times New Roman"/>
            <w:b/>
          </w:rPr>
          <w:t>La función constante</w:t>
        </w:r>
      </w:ins>
    </w:p>
    <w:p w14:paraId="3D651B32" w14:textId="77777777" w:rsidR="005A417E" w:rsidRPr="00441BF2" w:rsidRDefault="005A417E" w:rsidP="00C968B4">
      <w:pPr>
        <w:spacing w:after="0"/>
        <w:rPr>
          <w:rFonts w:ascii="Times New Roman" w:hAnsi="Times New Roman" w:cs="Times New Roman"/>
          <w:b/>
        </w:rPr>
      </w:pPr>
    </w:p>
    <w:p w14:paraId="5CCD335D" w14:textId="2BE66502" w:rsidR="00B56564" w:rsidRPr="00441BF2" w:rsidRDefault="005A417E" w:rsidP="00A84101">
      <w:pPr>
        <w:spacing w:after="0"/>
        <w:jc w:val="both"/>
        <w:rPr>
          <w:rFonts w:ascii="Times New Roman" w:hAnsi="Times New Roman" w:cs="Times New Roman"/>
        </w:rPr>
      </w:pPr>
      <w:r w:rsidRPr="00441BF2">
        <w:rPr>
          <w:rFonts w:ascii="Times New Roman" w:hAnsi="Times New Roman" w:cs="Times New Roman"/>
        </w:rPr>
        <w:t xml:space="preserve">Como su nombre lo indica, una función es </w:t>
      </w:r>
      <w:r w:rsidRPr="00441BF2">
        <w:rPr>
          <w:rFonts w:ascii="Times New Roman" w:hAnsi="Times New Roman" w:cs="Times New Roman"/>
          <w:i/>
        </w:rPr>
        <w:t>constante</w:t>
      </w:r>
      <w:r w:rsidRPr="00441BF2">
        <w:rPr>
          <w:rFonts w:ascii="Times New Roman" w:hAnsi="Times New Roman" w:cs="Times New Roman"/>
        </w:rPr>
        <w:t xml:space="preserve"> si no</w:t>
      </w:r>
      <w:r w:rsidR="00B56564" w:rsidRPr="00441BF2">
        <w:rPr>
          <w:rFonts w:ascii="Times New Roman" w:hAnsi="Times New Roman" w:cs="Times New Roman"/>
        </w:rPr>
        <w:t xml:space="preserve"> cambia, es decir, si no hay variación en sus imágenes, con lo que se trata de una relación que asigna a todos los elementos del dominio el mismo elemento en el </w:t>
      </w:r>
      <w:proofErr w:type="spellStart"/>
      <w:r w:rsidR="00B56564" w:rsidRPr="00441BF2">
        <w:rPr>
          <w:rFonts w:ascii="Times New Roman" w:hAnsi="Times New Roman" w:cs="Times New Roman"/>
        </w:rPr>
        <w:t>codominio</w:t>
      </w:r>
      <w:proofErr w:type="spellEnd"/>
      <w:r w:rsidR="00B56564" w:rsidRPr="00441BF2">
        <w:rPr>
          <w:rFonts w:ascii="Times New Roman" w:hAnsi="Times New Roman" w:cs="Times New Roman"/>
        </w:rPr>
        <w:t>.</w:t>
      </w:r>
    </w:p>
    <w:p w14:paraId="3827E759" w14:textId="77777777" w:rsidR="00B56564" w:rsidRPr="00441BF2" w:rsidRDefault="00B56564" w:rsidP="00A84101">
      <w:pPr>
        <w:spacing w:after="0"/>
        <w:jc w:val="both"/>
        <w:rPr>
          <w:rFonts w:ascii="Times New Roman" w:hAnsi="Times New Roman" w:cs="Times New Roman"/>
        </w:rPr>
      </w:pPr>
    </w:p>
    <w:p w14:paraId="6DE32549" w14:textId="40BDC25C" w:rsidR="00B56564" w:rsidRPr="00441BF2" w:rsidRDefault="00B56564" w:rsidP="00A84101">
      <w:pPr>
        <w:spacing w:after="0"/>
        <w:jc w:val="both"/>
        <w:rPr>
          <w:rFonts w:ascii="Times New Roman" w:hAnsi="Times New Roman" w:cs="Times New Roman"/>
        </w:rPr>
      </w:pPr>
      <w:r w:rsidRPr="00441BF2">
        <w:rPr>
          <w:rFonts w:ascii="Times New Roman" w:hAnsi="Times New Roman" w:cs="Times New Roman"/>
        </w:rPr>
        <w:t>En la representación conjuntista, una función</w:t>
      </w:r>
      <w:r w:rsidR="00B40FB2" w:rsidRPr="00441BF2">
        <w:rPr>
          <w:rFonts w:ascii="Times New Roman" w:hAnsi="Times New Roman" w:cs="Times New Roman"/>
        </w:rPr>
        <w:t xml:space="preserve"> es</w:t>
      </w:r>
      <w:r w:rsidRPr="00441BF2">
        <w:rPr>
          <w:rFonts w:ascii="Times New Roman" w:hAnsi="Times New Roman" w:cs="Times New Roman"/>
        </w:rPr>
        <w:t xml:space="preserve"> constante </w:t>
      </w:r>
      <w:r w:rsidR="00B40FB2" w:rsidRPr="00441BF2">
        <w:rPr>
          <w:rFonts w:ascii="Times New Roman" w:hAnsi="Times New Roman" w:cs="Times New Roman"/>
        </w:rPr>
        <w:t xml:space="preserve">cuando relaciona todos los elementos del dominio con un único elemento del </w:t>
      </w:r>
      <w:proofErr w:type="spellStart"/>
      <w:r w:rsidR="00B40FB2" w:rsidRPr="00441BF2">
        <w:rPr>
          <w:rFonts w:ascii="Times New Roman" w:hAnsi="Times New Roman" w:cs="Times New Roman"/>
        </w:rPr>
        <w:t>codominio</w:t>
      </w:r>
      <w:proofErr w:type="spellEnd"/>
      <w:r w:rsidR="00B40FB2" w:rsidRPr="00441BF2">
        <w:rPr>
          <w:rFonts w:ascii="Times New Roman" w:hAnsi="Times New Roman" w:cs="Times New Roman"/>
        </w:rPr>
        <w:t>.</w:t>
      </w:r>
    </w:p>
    <w:p w14:paraId="54E28EB9" w14:textId="77777777" w:rsidR="00B40FB2" w:rsidRPr="00441BF2" w:rsidRDefault="00B40FB2" w:rsidP="00C968B4">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62"/>
        <w:gridCol w:w="6366"/>
      </w:tblGrid>
      <w:tr w:rsidR="00C333D2" w:rsidRPr="00441BF2" w14:paraId="1680E5DF" w14:textId="77777777" w:rsidTr="00D35084">
        <w:tc>
          <w:tcPr>
            <w:tcW w:w="9033" w:type="dxa"/>
            <w:gridSpan w:val="2"/>
            <w:shd w:val="clear" w:color="auto" w:fill="0D0D0D" w:themeFill="text1" w:themeFillTint="F2"/>
          </w:tcPr>
          <w:p w14:paraId="7473B8AE" w14:textId="77777777" w:rsidR="00C333D2" w:rsidRPr="00441BF2" w:rsidRDefault="00C333D2" w:rsidP="00D35084">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C333D2" w:rsidRPr="00441BF2" w14:paraId="7931DF8E" w14:textId="77777777" w:rsidTr="00D35084">
        <w:tc>
          <w:tcPr>
            <w:tcW w:w="2518" w:type="dxa"/>
          </w:tcPr>
          <w:p w14:paraId="69FF5CD3" w14:textId="77777777" w:rsidR="00C333D2" w:rsidRPr="00441BF2" w:rsidRDefault="00C333D2" w:rsidP="00D35084">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0498E911" w14:textId="645125AC" w:rsidR="00C333D2" w:rsidRPr="00441BF2" w:rsidRDefault="00DC4F8D">
            <w:pPr>
              <w:pStyle w:val="Tema1Img"/>
              <w:numPr>
                <w:ilvl w:val="0"/>
                <w:numId w:val="0"/>
              </w:numPr>
              <w:ind w:left="501" w:hanging="360"/>
              <w:rPr>
                <w:lang w:val="es-ES_tradnl"/>
              </w:rPr>
              <w:pPrChange w:id="767" w:author="Alex" w:date="2015-08-02T16:25:00Z">
                <w:pPr>
                  <w:pStyle w:val="Tema1Img"/>
                  <w:numPr>
                    <w:numId w:val="0"/>
                  </w:numPr>
                  <w:ind w:left="0" w:firstLine="0"/>
                </w:pPr>
              </w:pPrChange>
            </w:pPr>
            <w:r w:rsidRPr="00441BF2">
              <w:rPr>
                <w:sz w:val="24"/>
                <w:szCs w:val="24"/>
                <w:lang w:val="es-ES_tradnl"/>
              </w:rPr>
              <w:t>MA_10_01_</w:t>
            </w:r>
            <w:r w:rsidR="00801EBA" w:rsidRPr="00441BF2">
              <w:rPr>
                <w:sz w:val="24"/>
                <w:szCs w:val="24"/>
                <w:lang w:val="es-ES_tradnl"/>
              </w:rPr>
              <w:t>CO_</w:t>
            </w:r>
            <w:del w:id="768" w:author="Alex" w:date="2015-08-02T16:25:00Z">
              <w:r w:rsidR="001336A2" w:rsidDel="004E35CB">
                <w:rPr>
                  <w:sz w:val="24"/>
                  <w:szCs w:val="24"/>
                  <w:lang w:val="es-ES_tradnl"/>
                </w:rPr>
                <w:delText>IMG09</w:delText>
              </w:r>
            </w:del>
            <w:ins w:id="769" w:author="Alex" w:date="2015-08-02T16:25:00Z">
              <w:r w:rsidR="004E35CB">
                <w:rPr>
                  <w:sz w:val="24"/>
                  <w:szCs w:val="24"/>
                  <w:lang w:val="es-ES_tradnl"/>
                </w:rPr>
                <w:t>IMG13</w:t>
              </w:r>
            </w:ins>
          </w:p>
        </w:tc>
      </w:tr>
      <w:tr w:rsidR="00C333D2" w:rsidRPr="00441BF2" w14:paraId="182E9CD1" w14:textId="77777777" w:rsidTr="00D35084">
        <w:tc>
          <w:tcPr>
            <w:tcW w:w="2518" w:type="dxa"/>
          </w:tcPr>
          <w:p w14:paraId="095A3523" w14:textId="77777777" w:rsidR="00C333D2" w:rsidRPr="00441BF2" w:rsidRDefault="00C333D2"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64B53E94" w14:textId="41FFC2DE" w:rsidR="00C333D2" w:rsidRPr="00441BF2" w:rsidRDefault="00C333D2" w:rsidP="00C333D2">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constante</w:t>
            </w:r>
          </w:p>
        </w:tc>
      </w:tr>
      <w:tr w:rsidR="00C333D2" w:rsidRPr="00441BF2" w14:paraId="45FBB0CA" w14:textId="77777777" w:rsidTr="00D35084">
        <w:trPr>
          <w:trHeight w:val="2537"/>
        </w:trPr>
        <w:tc>
          <w:tcPr>
            <w:tcW w:w="2518" w:type="dxa"/>
          </w:tcPr>
          <w:p w14:paraId="4F42CABA" w14:textId="77777777" w:rsidR="00C333D2" w:rsidRPr="00441BF2" w:rsidRDefault="00C333D2"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t xml:space="preserve">Código </w:t>
            </w:r>
            <w:proofErr w:type="spellStart"/>
            <w:r w:rsidRPr="00441BF2">
              <w:rPr>
                <w:rFonts w:ascii="Times New Roman" w:hAnsi="Times New Roman" w:cs="Times New Roman"/>
                <w:b/>
                <w:color w:val="000000"/>
                <w:lang w:val="es-ES_tradnl"/>
              </w:rPr>
              <w:t>Shutterstock</w:t>
            </w:r>
            <w:proofErr w:type="spellEnd"/>
            <w:r w:rsidRPr="00441BF2">
              <w:rPr>
                <w:rFonts w:ascii="Times New Roman" w:hAnsi="Times New Roman" w:cs="Times New Roman"/>
                <w:b/>
                <w:color w:val="000000"/>
                <w:lang w:val="es-ES_tradnl"/>
              </w:rPr>
              <w:t xml:space="preserve"> (o URL o la ruta en </w:t>
            </w:r>
            <w:proofErr w:type="spellStart"/>
            <w:r w:rsidRPr="00441BF2">
              <w:rPr>
                <w:rFonts w:ascii="Times New Roman" w:hAnsi="Times New Roman" w:cs="Times New Roman"/>
                <w:b/>
                <w:color w:val="000000"/>
                <w:lang w:val="es-ES_tradnl"/>
              </w:rPr>
              <w:t>AulaPlaneta</w:t>
            </w:r>
            <w:proofErr w:type="spellEnd"/>
            <w:r w:rsidRPr="00441BF2">
              <w:rPr>
                <w:rFonts w:ascii="Times New Roman" w:hAnsi="Times New Roman" w:cs="Times New Roman"/>
                <w:b/>
                <w:color w:val="000000"/>
                <w:lang w:val="es-ES_tradnl"/>
              </w:rPr>
              <w:t>)</w:t>
            </w:r>
          </w:p>
        </w:tc>
        <w:tc>
          <w:tcPr>
            <w:tcW w:w="6515" w:type="dxa"/>
          </w:tcPr>
          <w:p w14:paraId="50682261" w14:textId="3C83207F" w:rsidR="00C333D2" w:rsidRPr="00441BF2" w:rsidRDefault="00C333D2" w:rsidP="00D35084">
            <w:pPr>
              <w:pStyle w:val="Descripcin"/>
              <w:rPr>
                <w:lang w:val="es-ES_tradnl"/>
              </w:rPr>
            </w:pPr>
            <w:r w:rsidRPr="00441BF2">
              <w:rPr>
                <w:rFonts w:ascii="Times New Roman" w:hAnsi="Times New Roman" w:cs="Times New Roman"/>
                <w:noProof/>
                <w:lang w:val="es-CO" w:eastAsia="es-CO"/>
              </w:rPr>
              <w:drawing>
                <wp:inline distT="0" distB="0" distL="0" distR="0" wp14:anchorId="0D8286ED" wp14:editId="637EDCF4">
                  <wp:extent cx="2202485" cy="1551751"/>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04332" cy="1553052"/>
                          </a:xfrm>
                          <a:prstGeom prst="rect">
                            <a:avLst/>
                          </a:prstGeom>
                          <a:noFill/>
                          <a:ln>
                            <a:noFill/>
                          </a:ln>
                        </pic:spPr>
                      </pic:pic>
                    </a:graphicData>
                  </a:graphic>
                </wp:inline>
              </w:drawing>
            </w:r>
          </w:p>
        </w:tc>
      </w:tr>
      <w:tr w:rsidR="00C333D2" w:rsidRPr="00441BF2" w14:paraId="0A682BBE" w14:textId="77777777" w:rsidTr="00D35084">
        <w:tc>
          <w:tcPr>
            <w:tcW w:w="2518" w:type="dxa"/>
          </w:tcPr>
          <w:p w14:paraId="63BA0F25" w14:textId="77777777" w:rsidR="00C333D2" w:rsidRPr="00441BF2" w:rsidRDefault="00C333D2"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73E3EF81" w14:textId="5DBBFE61" w:rsidR="00C333D2" w:rsidRPr="00441BF2" w:rsidRDefault="00C333D2">
            <w:pPr>
              <w:rPr>
                <w:rFonts w:ascii="Times New Roman" w:hAnsi="Times New Roman" w:cs="Times New Roman"/>
                <w:color w:val="000000"/>
                <w:lang w:val="es-ES_tradnl"/>
              </w:rPr>
            </w:pPr>
            <w:r w:rsidRPr="00441BF2">
              <w:rPr>
                <w:rFonts w:ascii="Times New Roman" w:hAnsi="Times New Roman" w:cs="Times New Roman"/>
                <w:color w:val="000000"/>
                <w:lang w:val="es-ES_tradnl"/>
              </w:rPr>
              <w:t>Función constante</w:t>
            </w:r>
            <w:ins w:id="770" w:author="Alex" w:date="2015-07-20T16:24:00Z">
              <w:r w:rsidR="000B67FD">
                <w:rPr>
                  <w:rFonts w:ascii="Times New Roman" w:hAnsi="Times New Roman" w:cs="Times New Roman"/>
                  <w:color w:val="000000"/>
                  <w:lang w:val="es-ES_tradnl"/>
                </w:rPr>
                <w:t xml:space="preserve"> en su representación conjuntista</w:t>
              </w:r>
            </w:ins>
            <w:del w:id="771" w:author="Alex" w:date="2015-07-20T16:24:00Z">
              <w:r w:rsidRPr="00441BF2" w:rsidDel="000B67FD">
                <w:rPr>
                  <w:rFonts w:ascii="Times New Roman" w:hAnsi="Times New Roman" w:cs="Times New Roman"/>
                  <w:color w:val="000000"/>
                  <w:lang w:val="es-ES_tradnl"/>
                </w:rPr>
                <w:delText>, representada conjuntistamente</w:delText>
              </w:r>
            </w:del>
            <w:r w:rsidR="00F9369E">
              <w:rPr>
                <w:rFonts w:ascii="Times New Roman" w:hAnsi="Times New Roman" w:cs="Times New Roman"/>
                <w:color w:val="000000"/>
                <w:lang w:val="es-ES_tradnl"/>
              </w:rPr>
              <w:t>.</w:t>
            </w:r>
          </w:p>
        </w:tc>
      </w:tr>
    </w:tbl>
    <w:p w14:paraId="1067AD65" w14:textId="77777777" w:rsidR="00C333D2" w:rsidRPr="00441BF2" w:rsidRDefault="00C333D2" w:rsidP="00C968B4">
      <w:pPr>
        <w:spacing w:after="0"/>
        <w:rPr>
          <w:rFonts w:ascii="Times New Roman" w:hAnsi="Times New Roman" w:cs="Times New Roman"/>
        </w:rPr>
      </w:pPr>
    </w:p>
    <w:p w14:paraId="695F822F" w14:textId="721C5674" w:rsidR="00C12607" w:rsidRPr="00441BF2" w:rsidRDefault="00B40FB2" w:rsidP="00C968B4">
      <w:pPr>
        <w:spacing w:after="0"/>
        <w:rPr>
          <w:rFonts w:ascii="Times New Roman" w:eastAsiaTheme="minorEastAsia" w:hAnsi="Times New Roman" w:cs="Times New Roman"/>
        </w:rPr>
      </w:pPr>
      <w:del w:id="772" w:author="Alex" w:date="2015-07-20T16:25:00Z">
        <w:r w:rsidRPr="00441BF2" w:rsidDel="000B67FD">
          <w:rPr>
            <w:rFonts w:ascii="Times New Roman" w:hAnsi="Times New Roman" w:cs="Times New Roman"/>
          </w:rPr>
          <w:lastRenderedPageBreak/>
          <w:delText xml:space="preserve">Tabularmente </w:delText>
        </w:r>
      </w:del>
      <w:ins w:id="773" w:author="Alex" w:date="2015-07-20T16:25:00Z">
        <w:r w:rsidR="000B67FD">
          <w:rPr>
            <w:rFonts w:ascii="Times New Roman" w:hAnsi="Times New Roman" w:cs="Times New Roman"/>
          </w:rPr>
          <w:t>En la representación tabular,</w:t>
        </w:r>
        <w:r w:rsidR="000B67FD" w:rsidRPr="00441BF2">
          <w:rPr>
            <w:rFonts w:ascii="Times New Roman" w:hAnsi="Times New Roman" w:cs="Times New Roman"/>
          </w:rPr>
          <w:t xml:space="preserve"> </w:t>
        </w:r>
      </w:ins>
      <w:r w:rsidRPr="00441BF2">
        <w:rPr>
          <w:rFonts w:ascii="Times New Roman" w:hAnsi="Times New Roman" w:cs="Times New Roman"/>
        </w:rPr>
        <w:t xml:space="preserve">la función constante </w:t>
      </w:r>
      <w:r w:rsidR="000B67FD" w:rsidRPr="000B67FD">
        <w:rPr>
          <w:rFonts w:ascii="Times New Roman" w:eastAsiaTheme="minorEastAsia" w:hAnsi="Times New Roman" w:cs="Times New Roman"/>
          <w:i/>
          <w:rPrChange w:id="774" w:author="Alex" w:date="2015-07-20T16:25:00Z">
            <w:rPr>
              <w:rFonts w:ascii="Cambria Math" w:hAnsi="Cambria Math" w:cs="Times New Roman"/>
              <w:i/>
            </w:rPr>
          </w:rPrChange>
        </w:rPr>
        <w:t>y=f(x)=k</w:t>
      </w:r>
      <w:ins w:id="775" w:author="Alex" w:date="2015-07-20T16:26:00Z">
        <w:r w:rsidR="000B67FD">
          <w:rPr>
            <w:rFonts w:ascii="Times New Roman" w:eastAsiaTheme="minorEastAsia" w:hAnsi="Times New Roman" w:cs="Times New Roman"/>
            <w:i/>
          </w:rPr>
          <w:t xml:space="preserve">, </w:t>
        </w:r>
        <w:r w:rsidR="000B67FD">
          <w:rPr>
            <w:rFonts w:ascii="Times New Roman" w:eastAsiaTheme="minorEastAsia" w:hAnsi="Times New Roman" w:cs="Times New Roman"/>
          </w:rPr>
          <w:t xml:space="preserve">donde </w:t>
        </w:r>
        <w:r w:rsidR="000B67FD" w:rsidRPr="000B67FD">
          <w:rPr>
            <w:rFonts w:ascii="Times New Roman" w:eastAsiaTheme="minorEastAsia" w:hAnsi="Times New Roman" w:cs="Times New Roman"/>
            <w:i/>
            <w:rPrChange w:id="776" w:author="Alex" w:date="2015-07-20T16:26:00Z">
              <w:rPr>
                <w:rFonts w:ascii="Times New Roman" w:eastAsiaTheme="minorEastAsia" w:hAnsi="Times New Roman" w:cs="Times New Roman"/>
              </w:rPr>
            </w:rPrChange>
          </w:rPr>
          <w:t>k</w:t>
        </w:r>
        <w:r w:rsidR="000B67FD">
          <w:rPr>
            <w:rFonts w:ascii="Times New Roman" w:eastAsiaTheme="minorEastAsia" w:hAnsi="Times New Roman" w:cs="Times New Roman"/>
          </w:rPr>
          <w:t xml:space="preserve"> es un número real, </w:t>
        </w:r>
      </w:ins>
      <w:r w:rsidR="00CA77D6" w:rsidRPr="000B67FD">
        <w:rPr>
          <w:rFonts w:ascii="Times New Roman" w:eastAsiaTheme="minorEastAsia" w:hAnsi="Times New Roman" w:cs="Times New Roman"/>
          <w:i/>
          <w:rPrChange w:id="777" w:author="Alex" w:date="2015-07-20T16:25:00Z">
            <w:rPr>
              <w:rFonts w:ascii="Times New Roman" w:eastAsiaTheme="minorEastAsia" w:hAnsi="Times New Roman" w:cs="Times New Roman"/>
            </w:rPr>
          </w:rPrChange>
        </w:rPr>
        <w:t xml:space="preserve"> </w:t>
      </w:r>
      <w:del w:id="778" w:author="Alex" w:date="2015-07-20T16:25:00Z">
        <w:r w:rsidR="00CA77D6" w:rsidRPr="00441BF2" w:rsidDel="000B67FD">
          <w:rPr>
            <w:rFonts w:ascii="Times New Roman" w:eastAsiaTheme="minorEastAsia" w:hAnsi="Times New Roman" w:cs="Times New Roman"/>
          </w:rPr>
          <w:delText xml:space="preserve">aparece con elementos </w:delText>
        </w:r>
        <m:oMath>
          <m:r>
            <w:rPr>
              <w:rFonts w:ascii="Cambria Math" w:hAnsi="Cambria Math" w:cs="Times New Roman"/>
            </w:rPr>
            <m:t>x</m:t>
          </m:r>
        </m:oMath>
        <w:r w:rsidR="00CA77D6" w:rsidRPr="00441BF2" w:rsidDel="000B67FD">
          <w:rPr>
            <w:rFonts w:ascii="Times New Roman" w:eastAsiaTheme="minorEastAsia" w:hAnsi="Times New Roman" w:cs="Times New Roman"/>
          </w:rPr>
          <w:delText xml:space="preserve"> que presentan variación en la primera columna, pero con</w:delText>
        </w:r>
      </w:del>
      <w:ins w:id="779" w:author="Alex" w:date="2015-07-20T16:25:00Z">
        <w:r w:rsidR="000B67FD">
          <w:rPr>
            <w:rFonts w:ascii="Times New Roman" w:eastAsiaTheme="minorEastAsia" w:hAnsi="Times New Roman" w:cs="Times New Roman"/>
          </w:rPr>
          <w:t>tiene todos los</w:t>
        </w:r>
      </w:ins>
      <w:r w:rsidR="00CA77D6" w:rsidRPr="00441BF2">
        <w:rPr>
          <w:rFonts w:ascii="Times New Roman" w:eastAsiaTheme="minorEastAsia" w:hAnsi="Times New Roman" w:cs="Times New Roman"/>
        </w:rPr>
        <w:t xml:space="preserve"> elementos </w:t>
      </w:r>
      <m:oMath>
        <m:r>
          <w:rPr>
            <w:rFonts w:ascii="Cambria Math" w:hAnsi="Cambria Math" w:cs="Times New Roman"/>
          </w:rPr>
          <m:t>y</m:t>
        </m:r>
      </m:oMath>
      <w:r w:rsidR="00CA77D6" w:rsidRPr="00441BF2">
        <w:rPr>
          <w:rFonts w:ascii="Times New Roman" w:eastAsiaTheme="minorEastAsia" w:hAnsi="Times New Roman" w:cs="Times New Roman"/>
        </w:rPr>
        <w:t xml:space="preserve"> cons</w:t>
      </w:r>
      <w:proofErr w:type="spellStart"/>
      <w:r w:rsidR="00C12607" w:rsidRPr="00441BF2">
        <w:rPr>
          <w:rFonts w:ascii="Times New Roman" w:eastAsiaTheme="minorEastAsia" w:hAnsi="Times New Roman" w:cs="Times New Roman"/>
        </w:rPr>
        <w:t>tantes</w:t>
      </w:r>
      <w:proofErr w:type="spellEnd"/>
      <w:ins w:id="780" w:author="Alex" w:date="2015-07-20T16:25:00Z">
        <w:r w:rsidR="000B67FD">
          <w:rPr>
            <w:rFonts w:ascii="Times New Roman" w:eastAsiaTheme="minorEastAsia" w:hAnsi="Times New Roman" w:cs="Times New Roman"/>
          </w:rPr>
          <w:t xml:space="preserve"> e iguales a </w:t>
        </w:r>
        <w:r w:rsidR="000B67FD" w:rsidRPr="000B67FD">
          <w:rPr>
            <w:rFonts w:ascii="Times New Roman" w:eastAsiaTheme="minorEastAsia" w:hAnsi="Times New Roman" w:cs="Times New Roman"/>
            <w:i/>
            <w:rPrChange w:id="781" w:author="Alex" w:date="2015-07-20T16:25:00Z">
              <w:rPr>
                <w:rFonts w:ascii="Times New Roman" w:eastAsiaTheme="minorEastAsia" w:hAnsi="Times New Roman" w:cs="Times New Roman"/>
              </w:rPr>
            </w:rPrChange>
          </w:rPr>
          <w:t>k</w:t>
        </w:r>
      </w:ins>
      <w:r w:rsidR="00C12607" w:rsidRPr="00441BF2">
        <w:rPr>
          <w:rFonts w:ascii="Times New Roman" w:eastAsiaTheme="minorEastAsia" w:hAnsi="Times New Roman" w:cs="Times New Roman"/>
        </w:rPr>
        <w:t xml:space="preserve">, es decir que no varían. </w:t>
      </w:r>
    </w:p>
    <w:p w14:paraId="276EA3AD" w14:textId="77777777" w:rsidR="00C12607" w:rsidRPr="00441BF2" w:rsidRDefault="00C12607" w:rsidP="00C968B4">
      <w:pPr>
        <w:spacing w:after="0"/>
        <w:rPr>
          <w:rFonts w:ascii="Times New Roman" w:eastAsiaTheme="minorEastAsia" w:hAnsi="Times New Roman" w:cs="Times New Roman"/>
        </w:rPr>
      </w:pPr>
    </w:p>
    <w:p w14:paraId="43DA3B33" w14:textId="11070BB5" w:rsidR="00C12607" w:rsidRPr="00441BF2" w:rsidRDefault="00C12607" w:rsidP="00C12607">
      <w:pPr>
        <w:spacing w:after="0"/>
        <w:rPr>
          <w:rFonts w:ascii="Times New Roman" w:eastAsiaTheme="minorEastAsia" w:hAnsi="Times New Roman" w:cs="Times New Roman"/>
        </w:rPr>
      </w:pPr>
      <w:r w:rsidRPr="00441BF2">
        <w:rPr>
          <w:rFonts w:ascii="Times New Roman" w:hAnsi="Times New Roman" w:cs="Times New Roman"/>
        </w:rPr>
        <w:t xml:space="preserve">En </w:t>
      </w:r>
      <w:r w:rsidR="009755E7" w:rsidRPr="00441BF2">
        <w:rPr>
          <w:rFonts w:ascii="Times New Roman" w:hAnsi="Times New Roman" w:cs="Times New Roman"/>
        </w:rPr>
        <w:t>resumen</w:t>
      </w:r>
      <w:r w:rsidRPr="00441BF2">
        <w:rPr>
          <w:rFonts w:ascii="Times New Roman" w:hAnsi="Times New Roman" w:cs="Times New Roman"/>
        </w:rPr>
        <w:t xml:space="preserve">, una función constante </w:t>
      </w:r>
      <w:r w:rsidR="000B67FD" w:rsidRPr="000B67FD">
        <w:rPr>
          <w:rFonts w:ascii="Times New Roman" w:eastAsiaTheme="minorEastAsia" w:hAnsi="Times New Roman" w:cs="Times New Roman"/>
          <w:i/>
          <w:rPrChange w:id="782" w:author="Alex" w:date="2015-07-20T16:25:00Z">
            <w:rPr>
              <w:rFonts w:ascii="Cambria Math" w:hAnsi="Cambria Math" w:cs="Times New Roman"/>
              <w:i/>
            </w:rPr>
          </w:rPrChange>
        </w:rPr>
        <w:t>y=f(x)=k</w:t>
      </w:r>
      <w:r w:rsidRPr="000B67FD">
        <w:rPr>
          <w:rFonts w:ascii="Times New Roman" w:eastAsiaTheme="minorEastAsia" w:hAnsi="Times New Roman" w:cs="Times New Roman"/>
          <w:i/>
          <w:rPrChange w:id="783" w:author="Alex" w:date="2015-07-20T16:25:00Z">
            <w:rPr>
              <w:rFonts w:ascii="Times New Roman" w:eastAsiaTheme="minorEastAsia" w:hAnsi="Times New Roman" w:cs="Times New Roman"/>
            </w:rPr>
          </w:rPrChange>
        </w:rPr>
        <w:t xml:space="preserve"> </w:t>
      </w:r>
      <w:r w:rsidRPr="00441BF2">
        <w:rPr>
          <w:rFonts w:ascii="Times New Roman" w:eastAsiaTheme="minorEastAsia" w:hAnsi="Times New Roman" w:cs="Times New Roman"/>
        </w:rPr>
        <w:t xml:space="preserve">tendrá como </w:t>
      </w:r>
      <w:r w:rsidR="009755E7" w:rsidRPr="00441BF2">
        <w:rPr>
          <w:rFonts w:ascii="Times New Roman" w:eastAsiaTheme="minorEastAsia" w:hAnsi="Times New Roman" w:cs="Times New Roman"/>
        </w:rPr>
        <w:t>representación tabular, analítica y gráfica</w:t>
      </w:r>
      <w:r w:rsidRPr="00441BF2">
        <w:rPr>
          <w:rFonts w:ascii="Times New Roman" w:eastAsiaTheme="minorEastAsia" w:hAnsi="Times New Roman" w:cs="Times New Roman"/>
        </w:rPr>
        <w:t xml:space="preserve"> las </w:t>
      </w:r>
      <w:r w:rsidR="003F798F" w:rsidRPr="00441BF2">
        <w:rPr>
          <w:rFonts w:ascii="Times New Roman" w:eastAsiaTheme="minorEastAsia" w:hAnsi="Times New Roman" w:cs="Times New Roman"/>
        </w:rPr>
        <w:t xml:space="preserve">capturadas en la siguiente tabla: </w:t>
      </w:r>
    </w:p>
    <w:p w14:paraId="2F19CE61" w14:textId="77777777" w:rsidR="003F798F" w:rsidRPr="00441BF2" w:rsidRDefault="003F798F" w:rsidP="00C12607">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332"/>
        <w:gridCol w:w="6496"/>
      </w:tblGrid>
      <w:tr w:rsidR="007D1908" w:rsidRPr="00441BF2" w14:paraId="55C6F2D1" w14:textId="77777777" w:rsidTr="005D1EAB">
        <w:tc>
          <w:tcPr>
            <w:tcW w:w="9033" w:type="dxa"/>
            <w:gridSpan w:val="2"/>
            <w:shd w:val="clear" w:color="auto" w:fill="0D0D0D" w:themeFill="text1" w:themeFillTint="F2"/>
          </w:tcPr>
          <w:p w14:paraId="58DDF32D" w14:textId="77777777" w:rsidR="007D1908" w:rsidRPr="00441BF2" w:rsidRDefault="007D1908" w:rsidP="005D1EA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7D1908" w:rsidRPr="00441BF2" w14:paraId="76172CA9" w14:textId="77777777" w:rsidTr="005D1EAB">
        <w:tc>
          <w:tcPr>
            <w:tcW w:w="2518" w:type="dxa"/>
          </w:tcPr>
          <w:p w14:paraId="4C5E243A" w14:textId="77777777" w:rsidR="007D1908" w:rsidRPr="00441BF2" w:rsidRDefault="007D1908" w:rsidP="005D1EAB">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52A098EA" w14:textId="181F25C8" w:rsidR="007D1908" w:rsidRPr="00441BF2" w:rsidRDefault="007D1908" w:rsidP="001336A2">
            <w:pPr>
              <w:pStyle w:val="Tema1Img"/>
              <w:numPr>
                <w:ilvl w:val="0"/>
                <w:numId w:val="0"/>
              </w:numPr>
              <w:ind w:left="501" w:hanging="360"/>
              <w:rPr>
                <w:lang w:val="es-ES_tradnl"/>
              </w:rPr>
            </w:pPr>
            <w:r w:rsidRPr="00441BF2">
              <w:rPr>
                <w:sz w:val="24"/>
                <w:szCs w:val="24"/>
                <w:lang w:val="es-ES_tradnl"/>
              </w:rPr>
              <w:t>MA_10_01_CO_IMG1</w:t>
            </w:r>
            <w:ins w:id="784" w:author="Alex" w:date="2015-08-02T16:26:00Z">
              <w:r w:rsidR="004E35CB">
                <w:rPr>
                  <w:sz w:val="24"/>
                  <w:szCs w:val="24"/>
                  <w:lang w:val="es-ES_tradnl"/>
                </w:rPr>
                <w:t>4</w:t>
              </w:r>
            </w:ins>
            <w:del w:id="785" w:author="Alex" w:date="2015-08-02T16:26:00Z">
              <w:r w:rsidR="001336A2" w:rsidDel="004E35CB">
                <w:rPr>
                  <w:sz w:val="24"/>
                  <w:szCs w:val="24"/>
                  <w:lang w:val="es-ES_tradnl"/>
                </w:rPr>
                <w:delText>0</w:delText>
              </w:r>
            </w:del>
          </w:p>
        </w:tc>
      </w:tr>
      <w:tr w:rsidR="007D1908" w:rsidRPr="00441BF2" w14:paraId="4CC55C59" w14:textId="77777777" w:rsidTr="005D1EAB">
        <w:tc>
          <w:tcPr>
            <w:tcW w:w="2518" w:type="dxa"/>
          </w:tcPr>
          <w:p w14:paraId="72193F8F" w14:textId="77777777" w:rsidR="007D1908" w:rsidRPr="00441BF2" w:rsidRDefault="007D1908"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4DA84E01" w14:textId="77777777" w:rsidR="007D1908" w:rsidRPr="00441BF2" w:rsidRDefault="007D1908" w:rsidP="005D1EAB">
            <w:pPr>
              <w:rPr>
                <w:rFonts w:ascii="Times New Roman" w:hAnsi="Times New Roman" w:cs="Times New Roman"/>
                <w:color w:val="000000"/>
                <w:lang w:val="es-ES_tradnl"/>
              </w:rPr>
            </w:pPr>
          </w:p>
        </w:tc>
      </w:tr>
      <w:tr w:rsidR="007D1908" w:rsidRPr="00441BF2" w14:paraId="0CAE3B3F" w14:textId="77777777" w:rsidTr="005D1EAB">
        <w:trPr>
          <w:trHeight w:val="2846"/>
        </w:trPr>
        <w:tc>
          <w:tcPr>
            <w:tcW w:w="2518" w:type="dxa"/>
          </w:tcPr>
          <w:p w14:paraId="4A748FF5" w14:textId="77777777" w:rsidR="007D1908" w:rsidRPr="00441BF2" w:rsidRDefault="007D1908"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 xml:space="preserve">Código </w:t>
            </w:r>
            <w:proofErr w:type="spellStart"/>
            <w:r w:rsidRPr="00441BF2">
              <w:rPr>
                <w:rFonts w:ascii="Times New Roman" w:hAnsi="Times New Roman" w:cs="Times New Roman"/>
                <w:b/>
                <w:color w:val="000000"/>
                <w:lang w:val="es-ES_tradnl"/>
              </w:rPr>
              <w:t>Shutterstock</w:t>
            </w:r>
            <w:proofErr w:type="spellEnd"/>
            <w:r w:rsidRPr="00441BF2">
              <w:rPr>
                <w:rFonts w:ascii="Times New Roman" w:hAnsi="Times New Roman" w:cs="Times New Roman"/>
                <w:b/>
                <w:color w:val="000000"/>
                <w:lang w:val="es-ES_tradnl"/>
              </w:rPr>
              <w:t xml:space="preserve"> (o URL o la ruta en </w:t>
            </w:r>
            <w:proofErr w:type="spellStart"/>
            <w:r w:rsidRPr="00441BF2">
              <w:rPr>
                <w:rFonts w:ascii="Times New Roman" w:hAnsi="Times New Roman" w:cs="Times New Roman"/>
                <w:b/>
                <w:color w:val="000000"/>
                <w:lang w:val="es-ES_tradnl"/>
              </w:rPr>
              <w:t>AulaPlaneta</w:t>
            </w:r>
            <w:proofErr w:type="spellEnd"/>
            <w:r w:rsidRPr="00441BF2">
              <w:rPr>
                <w:rFonts w:ascii="Times New Roman" w:hAnsi="Times New Roman" w:cs="Times New Roman"/>
                <w:b/>
                <w:color w:val="000000"/>
                <w:lang w:val="es-ES_tradnl"/>
              </w:rPr>
              <w:t>)</w:t>
            </w:r>
          </w:p>
        </w:tc>
        <w:tc>
          <w:tcPr>
            <w:tcW w:w="6515" w:type="dxa"/>
          </w:tcPr>
          <w:tbl>
            <w:tblPr>
              <w:tblStyle w:val="Tablaconcuadrcula"/>
              <w:tblW w:w="0" w:type="auto"/>
              <w:tblLook w:val="04A0" w:firstRow="1" w:lastRow="0" w:firstColumn="1" w:lastColumn="0" w:noHBand="0" w:noVBand="1"/>
            </w:tblPr>
            <w:tblGrid>
              <w:gridCol w:w="961"/>
              <w:gridCol w:w="851"/>
              <w:gridCol w:w="4458"/>
            </w:tblGrid>
            <w:tr w:rsidR="007D1908" w:rsidRPr="00441BF2" w14:paraId="65FF09BF" w14:textId="77777777" w:rsidTr="005D1EAB">
              <w:tc>
                <w:tcPr>
                  <w:tcW w:w="8828" w:type="dxa"/>
                  <w:gridSpan w:val="3"/>
                </w:tcPr>
                <w:p w14:paraId="1E0CA412" w14:textId="4AD62BF2" w:rsidR="007D1908" w:rsidRPr="00441BF2" w:rsidRDefault="007D1908" w:rsidP="007D1908">
                  <w:pPr>
                    <w:rPr>
                      <w:rFonts w:ascii="Times New Roman" w:hAnsi="Times New Roman" w:cs="Times New Roman"/>
                      <w:b/>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1258BD">
                    <w:rPr>
                      <w:rFonts w:ascii="Times New Roman" w:hAnsi="Times New Roman" w:cs="Times New Roman"/>
                      <w:lang w:val="es-ES_tradnl"/>
                    </w:rPr>
                    <w:t>s</w:t>
                  </w:r>
                  <w:r w:rsidRPr="00441BF2">
                    <w:rPr>
                      <w:rFonts w:ascii="Times New Roman" w:hAnsi="Times New Roman" w:cs="Times New Roman"/>
                      <w:lang w:val="es-ES_tradnl"/>
                    </w:rPr>
                    <w:t xml:space="preserve">er igual a </w:t>
                  </w:r>
                  <m:oMath>
                    <m:r>
                      <w:rPr>
                        <w:rFonts w:ascii="Cambria Math" w:hAnsi="Cambria Math" w:cs="Times New Roman"/>
                        <w:lang w:val="es-ES_tradnl"/>
                      </w:rPr>
                      <m:t>k</m:t>
                    </m:r>
                  </m:oMath>
                  <w:r w:rsidRPr="00441BF2">
                    <w:rPr>
                      <w:rFonts w:ascii="Times New Roman" w:eastAsiaTheme="minorEastAsia" w:hAnsi="Times New Roman" w:cs="Times New Roman"/>
                      <w:lang w:val="es-ES_tradnl"/>
                    </w:rPr>
                    <w:t>”</w:t>
                  </w:r>
                </w:p>
              </w:tc>
            </w:tr>
            <w:tr w:rsidR="007D1908" w:rsidRPr="00441BF2" w14:paraId="3C5AAB0E" w14:textId="77777777" w:rsidTr="005D1EAB">
              <w:tc>
                <w:tcPr>
                  <w:tcW w:w="8828" w:type="dxa"/>
                  <w:gridSpan w:val="3"/>
                </w:tcPr>
                <w:p w14:paraId="0425E1F8" w14:textId="470DE5BF" w:rsidR="007D1908" w:rsidRPr="00441BF2" w:rsidRDefault="007D1908">
                  <w:pPr>
                    <w:rPr>
                      <w:rFonts w:ascii="Times New Roman" w:hAnsi="Times New Roman" w:cs="Times New Roman"/>
                      <w:b/>
                      <w:lang w:val="es-ES_tradnl"/>
                    </w:rPr>
                  </w:pPr>
                  <w:r w:rsidRPr="00441BF2">
                    <w:rPr>
                      <w:rFonts w:ascii="Times New Roman" w:hAnsi="Times New Roman" w:cs="Times New Roman"/>
                      <w:b/>
                      <w:lang w:val="es-ES_tradnl"/>
                    </w:rPr>
                    <w:t>Dominio</w:t>
                  </w:r>
                  <w:del w:id="786" w:author="Alex" w:date="2015-07-20T16:27:00Z">
                    <w:r w:rsidRPr="00441BF2" w:rsidDel="000B67FD">
                      <w:rPr>
                        <w:rFonts w:ascii="Times New Roman" w:hAnsi="Times New Roman" w:cs="Times New Roman"/>
                        <w:b/>
                        <w:lang w:val="es-ES_tradnl"/>
                      </w:rPr>
                      <w:delText>:</w:delText>
                    </w:r>
                  </w:del>
                  <w:r w:rsidRPr="00441BF2">
                    <w:rPr>
                      <w:rFonts w:ascii="Times New Roman" w:hAnsi="Times New Roman" w:cs="Times New Roman"/>
                      <w:b/>
                      <w:lang w:val="es-ES_tradnl"/>
                    </w:rPr>
                    <w:t xml:space="preserve"> </w:t>
                  </w:r>
                  <w:ins w:id="787" w:author="Alex" w:date="2015-07-20T16:27:00Z">
                    <w:r w:rsidR="000B67FD">
                      <w:rPr>
                        <w:rFonts w:ascii="Times New Roman" w:hAnsi="Times New Roman" w:cs="Times New Roman"/>
                        <w:b/>
                        <w:lang w:val="es-ES_tradnl"/>
                      </w:rPr>
                      <w:t>(</w:t>
                    </w:r>
                  </w:ins>
                  <w:r w:rsidR="001258BD">
                    <w:rPr>
                      <w:rFonts w:ascii="Times New Roman" w:hAnsi="Times New Roman" w:cs="Times New Roman"/>
                      <w:b/>
                      <w:lang w:val="es-ES_tradnl"/>
                    </w:rPr>
                    <w:t>e</w:t>
                  </w:r>
                  <w:r w:rsidRPr="00441BF2">
                    <w:rPr>
                      <w:rFonts w:ascii="Times New Roman" w:hAnsi="Times New Roman" w:cs="Times New Roman"/>
                      <w:b/>
                      <w:lang w:val="es-ES_tradnl"/>
                    </w:rPr>
                    <w:t>lementos del conjunto de partida</w:t>
                  </w:r>
                  <w:ins w:id="788" w:author="Alex" w:date="2015-07-20T16:27:00Z">
                    <w:r w:rsidR="000B67FD">
                      <w:rPr>
                        <w:rFonts w:ascii="Times New Roman" w:hAnsi="Times New Roman" w:cs="Times New Roman"/>
                        <w:b/>
                        <w:lang w:val="es-ES_tradnl"/>
                      </w:rPr>
                      <w:t>)</w:t>
                    </w:r>
                  </w:ins>
                  <w:r w:rsidRPr="00441BF2">
                    <w:rPr>
                      <w:rFonts w:ascii="Times New Roman" w:hAnsi="Times New Roman" w:cs="Times New Roman"/>
                      <w:b/>
                      <w:lang w:val="es-ES_tradnl"/>
                    </w:rPr>
                    <w:t xml:space="preserve">: </w:t>
                  </w:r>
                  <w:r w:rsidR="001258BD">
                    <w:rPr>
                      <w:rFonts w:ascii="Times New Roman" w:hAnsi="Times New Roman" w:cs="Times New Roman"/>
                      <w:lang w:val="es-ES_tradnl"/>
                    </w:rPr>
                    <w:t>t</w:t>
                  </w:r>
                  <w:r w:rsidRPr="00441BF2">
                    <w:rPr>
                      <w:rFonts w:ascii="Times New Roman" w:hAnsi="Times New Roman" w:cs="Times New Roman"/>
                      <w:lang w:val="es-ES_tradnl"/>
                    </w:rPr>
                    <w:t>odos los números reales</w:t>
                  </w:r>
                </w:p>
              </w:tc>
            </w:tr>
            <w:tr w:rsidR="007D1908" w:rsidRPr="00441BF2" w14:paraId="0E86B375" w14:textId="77777777" w:rsidTr="005D1EAB">
              <w:tc>
                <w:tcPr>
                  <w:tcW w:w="8828" w:type="dxa"/>
                  <w:gridSpan w:val="3"/>
                </w:tcPr>
                <w:p w14:paraId="68E808E8" w14:textId="76F6EFD3" w:rsidR="007D1908" w:rsidRDefault="000B67FD">
                  <w:pPr>
                    <w:rPr>
                      <w:ins w:id="789" w:author="Alex" w:date="2015-07-20T16:27:00Z"/>
                      <w:rFonts w:ascii="Times New Roman" w:eastAsiaTheme="minorEastAsia" w:hAnsi="Times New Roman" w:cs="Times New Roman"/>
                      <w:i/>
                      <w:lang w:val="es-ES_tradnl"/>
                    </w:rPr>
                  </w:pPr>
                  <w:ins w:id="790" w:author="Alex" w:date="2015-07-20T16:27:00Z">
                    <w:r>
                      <w:rPr>
                        <w:rFonts w:ascii="Times New Roman" w:hAnsi="Times New Roman" w:cs="Times New Roman"/>
                        <w:b/>
                        <w:lang w:val="es-ES_tradnl"/>
                      </w:rPr>
                      <w:t>Rango</w:t>
                    </w:r>
                  </w:ins>
                  <w:del w:id="791" w:author="Alex" w:date="2015-07-20T16:27:00Z">
                    <w:r w:rsidR="007D1908" w:rsidRPr="00441BF2" w:rsidDel="000B67FD">
                      <w:rPr>
                        <w:rFonts w:ascii="Times New Roman" w:hAnsi="Times New Roman" w:cs="Times New Roman"/>
                        <w:b/>
                        <w:lang w:val="es-ES_tradnl"/>
                      </w:rPr>
                      <w:delText>Codominio:</w:delText>
                    </w:r>
                  </w:del>
                  <w:r w:rsidR="007D1908" w:rsidRPr="00441BF2">
                    <w:rPr>
                      <w:rFonts w:ascii="Times New Roman" w:hAnsi="Times New Roman" w:cs="Times New Roman"/>
                      <w:b/>
                      <w:lang w:val="es-ES_tradnl"/>
                    </w:rPr>
                    <w:t xml:space="preserve"> </w:t>
                  </w:r>
                  <w:ins w:id="792" w:author="Alex" w:date="2015-07-20T16:27:00Z">
                    <w:r>
                      <w:rPr>
                        <w:rFonts w:ascii="Times New Roman" w:hAnsi="Times New Roman" w:cs="Times New Roman"/>
                        <w:b/>
                        <w:lang w:val="es-ES_tradnl"/>
                      </w:rPr>
                      <w:t>(</w:t>
                    </w:r>
                  </w:ins>
                  <w:r w:rsidR="001258BD">
                    <w:rPr>
                      <w:rFonts w:ascii="Times New Roman" w:hAnsi="Times New Roman" w:cs="Times New Roman"/>
                      <w:b/>
                      <w:lang w:val="es-ES_tradnl"/>
                    </w:rPr>
                    <w:t>e</w:t>
                  </w:r>
                  <w:r w:rsidR="007D1908" w:rsidRPr="00441BF2">
                    <w:rPr>
                      <w:rFonts w:ascii="Times New Roman" w:hAnsi="Times New Roman" w:cs="Times New Roman"/>
                      <w:b/>
                      <w:lang w:val="es-ES_tradnl"/>
                    </w:rPr>
                    <w:t>lementos del conjunto de llegada</w:t>
                  </w:r>
                  <w:ins w:id="793" w:author="Alex" w:date="2015-07-20T16:27:00Z">
                    <w:r>
                      <w:rPr>
                        <w:rFonts w:ascii="Times New Roman" w:hAnsi="Times New Roman" w:cs="Times New Roman"/>
                        <w:b/>
                        <w:lang w:val="es-ES_tradnl"/>
                      </w:rPr>
                      <w:t>)</w:t>
                    </w:r>
                  </w:ins>
                  <w:r w:rsidR="007D1908" w:rsidRPr="00441BF2">
                    <w:rPr>
                      <w:rFonts w:ascii="Times New Roman" w:hAnsi="Times New Roman" w:cs="Times New Roman"/>
                      <w:b/>
                      <w:lang w:val="es-ES_tradnl"/>
                    </w:rPr>
                    <w:t xml:space="preserve">: </w:t>
                  </w:r>
                  <w:ins w:id="794" w:author="Alex" w:date="2015-07-20T16:27:00Z">
                    <w:r w:rsidRPr="000B67FD">
                      <w:rPr>
                        <w:rFonts w:ascii="Times New Roman" w:hAnsi="Times New Roman" w:cs="Times New Roman"/>
                        <w:rPrChange w:id="795" w:author="Alex" w:date="2015-07-20T16:28:00Z">
                          <w:rPr>
                            <w:rFonts w:ascii="Times New Roman" w:hAnsi="Times New Roman" w:cs="Times New Roman"/>
                            <w:b/>
                          </w:rPr>
                        </w:rPrChange>
                      </w:rPr>
                      <w:t>{</w:t>
                    </w:r>
                    <w:r w:rsidRPr="000B67FD">
                      <w:rPr>
                        <w:rFonts w:ascii="Times New Roman" w:eastAsiaTheme="minorEastAsia" w:hAnsi="Times New Roman" w:cs="Times New Roman"/>
                        <w:i/>
                      </w:rPr>
                      <w:t>k</w:t>
                    </w:r>
                    <w:r w:rsidRPr="000B67FD">
                      <w:rPr>
                        <w:rFonts w:ascii="Times New Roman" w:hAnsi="Times New Roman" w:cs="Times New Roman"/>
                        <w:rPrChange w:id="796" w:author="Alex" w:date="2015-07-20T16:28:00Z">
                          <w:rPr>
                            <w:rFonts w:ascii="Times New Roman" w:hAnsi="Times New Roman" w:cs="Times New Roman"/>
                            <w:b/>
                          </w:rPr>
                        </w:rPrChange>
                      </w:rPr>
                      <w:t>}</w:t>
                    </w:r>
                  </w:ins>
                  <w:del w:id="797" w:author="Alex" w:date="2015-07-20T16:27:00Z">
                    <w:r w:rsidRPr="000B67FD" w:rsidDel="000B67FD">
                      <w:rPr>
                        <w:rFonts w:ascii="Times New Roman" w:eastAsiaTheme="minorEastAsia" w:hAnsi="Times New Roman" w:cs="Times New Roman"/>
                        <w:i/>
                        <w:rPrChange w:id="798" w:author="Alex" w:date="2015-07-20T16:27:00Z">
                          <w:rPr>
                            <w:rFonts w:ascii="Cambria Math" w:hAnsi="Cambria Math" w:cs="Times New Roman"/>
                            <w:i/>
                          </w:rPr>
                        </w:rPrChange>
                      </w:rPr>
                      <w:delText>k</w:delText>
                    </w:r>
                  </w:del>
                </w:p>
                <w:p w14:paraId="7D610841" w14:textId="658CE2DC" w:rsidR="000B67FD" w:rsidRPr="00441BF2" w:rsidRDefault="000B67FD">
                  <w:pPr>
                    <w:rPr>
                      <w:rFonts w:ascii="Times New Roman" w:hAnsi="Times New Roman" w:cs="Times New Roman"/>
                      <w:b/>
                      <w:lang w:val="es-ES_tradnl"/>
                    </w:rPr>
                  </w:pPr>
                </w:p>
              </w:tc>
            </w:tr>
            <w:tr w:rsidR="007D1908" w:rsidRPr="00441BF2" w14:paraId="0E242F7B" w14:textId="77777777" w:rsidTr="005D1EAB">
              <w:tc>
                <w:tcPr>
                  <w:tcW w:w="4370" w:type="dxa"/>
                  <w:gridSpan w:val="2"/>
                </w:tcPr>
                <w:p w14:paraId="609F3D22" w14:textId="77777777" w:rsidR="007D1908" w:rsidRPr="00441BF2" w:rsidRDefault="007D1908" w:rsidP="007D1908">
                  <w:pPr>
                    <w:rPr>
                      <w:rFonts w:ascii="Times New Roman" w:hAnsi="Times New Roman" w:cs="Times New Roman"/>
                      <w:b/>
                      <w:lang w:val="es-ES_tradnl"/>
                    </w:rPr>
                  </w:pPr>
                  <w:r w:rsidRPr="00441BF2">
                    <w:rPr>
                      <w:rFonts w:ascii="Times New Roman" w:hAnsi="Times New Roman" w:cs="Times New Roman"/>
                      <w:b/>
                      <w:lang w:val="es-ES_tradnl"/>
                    </w:rPr>
                    <w:t xml:space="preserve">Ecuación o regla para relacionar los elementos: </w:t>
                  </w:r>
                </w:p>
              </w:tc>
              <w:tc>
                <w:tcPr>
                  <w:tcW w:w="4458" w:type="dxa"/>
                </w:tcPr>
                <w:p w14:paraId="57F932F1" w14:textId="43975594" w:rsidR="007D1908" w:rsidRPr="000B67FD" w:rsidRDefault="000B67FD">
                  <w:pPr>
                    <w:jc w:val="center"/>
                    <w:rPr>
                      <w:rFonts w:ascii="Times New Roman" w:hAnsi="Times New Roman" w:cs="Times New Roman"/>
                      <w:b/>
                      <w:i/>
                      <w:lang w:val="es-ES_tradnl"/>
                      <w:rPrChange w:id="799" w:author="Alex" w:date="2015-07-20T16:29:00Z">
                        <w:rPr>
                          <w:rFonts w:ascii="Times New Roman" w:hAnsi="Times New Roman" w:cs="Times New Roman"/>
                          <w:b/>
                          <w:lang w:val="es-ES_tradnl"/>
                        </w:rPr>
                      </w:rPrChange>
                    </w:rPr>
                    <w:pPrChange w:id="800" w:author="Alex" w:date="2015-07-20T16:29:00Z">
                      <w:pPr/>
                    </w:pPrChange>
                  </w:pPr>
                  <w:r w:rsidRPr="000B67FD">
                    <w:rPr>
                      <w:rFonts w:ascii="Times New Roman" w:eastAsiaTheme="minorEastAsia" w:hAnsi="Times New Roman" w:cs="Times New Roman"/>
                      <w:i/>
                      <w:color w:val="F79646" w:themeColor="accent6"/>
                      <w:rPrChange w:id="801" w:author="Alex" w:date="2015-07-20T16:29:00Z">
                        <w:rPr>
                          <w:rFonts w:ascii="Cambria Math" w:hAnsi="Cambria Math" w:cs="Times New Roman"/>
                          <w:i/>
                          <w:color w:val="F79646" w:themeColor="accent6"/>
                        </w:rPr>
                      </w:rPrChange>
                    </w:rPr>
                    <w:t>y=f(x)=k</w:t>
                  </w:r>
                </w:p>
              </w:tc>
            </w:tr>
            <w:tr w:rsidR="007D1908" w:rsidRPr="00441BF2" w14:paraId="51E0F6B5" w14:textId="77777777" w:rsidTr="005D1EAB">
              <w:tc>
                <w:tcPr>
                  <w:tcW w:w="2183" w:type="dxa"/>
                </w:tcPr>
                <w:p w14:paraId="1D3E32B0" w14:textId="27D90033" w:rsidR="007D1908" w:rsidRPr="000B67FD" w:rsidRDefault="000B67FD">
                  <w:pPr>
                    <w:jc w:val="center"/>
                    <w:rPr>
                      <w:rFonts w:eastAsiaTheme="minorEastAsia"/>
                      <w:b/>
                      <w:i/>
                      <w:color w:val="FF0000"/>
                      <w:lang w:val="es-ES_tradnl"/>
                      <w:rPrChange w:id="802" w:author="Alex" w:date="2015-07-20T16:28:00Z">
                        <w:rPr>
                          <w:rFonts w:ascii="Times New Roman" w:hAnsi="Times New Roman" w:cs="Times New Roman"/>
                          <w:b/>
                          <w:color w:val="FF0000"/>
                          <w:lang w:val="es-ES_tradnl"/>
                        </w:rPr>
                      </w:rPrChange>
                    </w:rPr>
                    <w:pPrChange w:id="803" w:author="Alex" w:date="2015-07-20T16:28:00Z">
                      <w:pPr/>
                    </w:pPrChange>
                  </w:pPr>
                  <w:r w:rsidRPr="000B67FD">
                    <w:rPr>
                      <w:rFonts w:eastAsiaTheme="minorEastAsia"/>
                      <w:b/>
                      <w:i/>
                      <w:color w:val="FF0000"/>
                      <w:rPrChange w:id="804" w:author="Alex" w:date="2015-07-20T16:28:00Z">
                        <w:rPr>
                          <w:rFonts w:ascii="Cambria Math" w:hAnsi="Cambria Math" w:cs="Times New Roman"/>
                          <w:b/>
                          <w:i/>
                          <w:color w:val="FF0000"/>
                        </w:rPr>
                      </w:rPrChange>
                    </w:rPr>
                    <w:t>x</w:t>
                  </w:r>
                </w:p>
              </w:tc>
              <w:tc>
                <w:tcPr>
                  <w:tcW w:w="2187" w:type="dxa"/>
                </w:tcPr>
                <w:p w14:paraId="762B5BD5" w14:textId="538BCFF1" w:rsidR="007D1908" w:rsidRPr="000B67FD" w:rsidRDefault="000B67FD" w:rsidP="007D1908">
                  <w:pPr>
                    <w:rPr>
                      <w:rFonts w:eastAsiaTheme="minorEastAsia"/>
                      <w:b/>
                      <w:i/>
                      <w:color w:val="0070C0"/>
                      <w:lang w:val="es-ES_tradnl"/>
                      <w:rPrChange w:id="805" w:author="Alex" w:date="2015-07-20T16:28:00Z">
                        <w:rPr>
                          <w:rFonts w:ascii="Times New Roman" w:hAnsi="Times New Roman" w:cs="Times New Roman"/>
                          <w:b/>
                          <w:color w:val="0070C0"/>
                          <w:lang w:val="es-ES_tradnl"/>
                        </w:rPr>
                      </w:rPrChange>
                    </w:rPr>
                  </w:pPr>
                  <w:r w:rsidRPr="000B67FD">
                    <w:rPr>
                      <w:rFonts w:eastAsiaTheme="minorEastAsia"/>
                      <w:b/>
                      <w:i/>
                      <w:color w:val="0070C0"/>
                      <w:rPrChange w:id="806" w:author="Alex" w:date="2015-07-20T16:28:00Z">
                        <w:rPr>
                          <w:rFonts w:ascii="Cambria Math" w:hAnsi="Cambria Math" w:cs="Times New Roman"/>
                          <w:b/>
                          <w:i/>
                          <w:color w:val="0070C0"/>
                        </w:rPr>
                      </w:rPrChange>
                    </w:rPr>
                    <w:t>y=f(x)</w:t>
                  </w:r>
                </w:p>
              </w:tc>
              <w:tc>
                <w:tcPr>
                  <w:tcW w:w="4458" w:type="dxa"/>
                  <w:vMerge w:val="restart"/>
                </w:tcPr>
                <w:p w14:paraId="58C98D62" w14:textId="77777777" w:rsidR="007D1908" w:rsidRDefault="007D1908" w:rsidP="007D1908">
                  <w:pPr>
                    <w:rPr>
                      <w:ins w:id="807" w:author="Alex" w:date="2015-07-20T16:31:00Z"/>
                      <w:rFonts w:ascii="Times New Roman" w:eastAsia="Cambria" w:hAnsi="Times New Roman" w:cs="Times New Roman"/>
                      <w:b/>
                      <w:color w:val="0070C0"/>
                      <w:lang w:val="es-ES_tradnl"/>
                    </w:rPr>
                  </w:pPr>
                  <w:r w:rsidRPr="00441BF2">
                    <w:rPr>
                      <w:rFonts w:ascii="Times New Roman" w:eastAsia="Cambria" w:hAnsi="Times New Roman" w:cs="Times New Roman"/>
                      <w:b/>
                      <w:noProof/>
                      <w:color w:val="0070C0"/>
                      <w:lang w:val="es-CO" w:eastAsia="es-CO"/>
                    </w:rPr>
                    <w:drawing>
                      <wp:inline distT="0" distB="0" distL="0" distR="0" wp14:anchorId="1C7CD8EE" wp14:editId="7C9ADD80">
                        <wp:extent cx="2694214" cy="15430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stantek.jpg"/>
                                <pic:cNvPicPr/>
                              </pic:nvPicPr>
                              <pic:blipFill>
                                <a:blip r:embed="rId51">
                                  <a:extLst>
                                    <a:ext uri="{28A0092B-C50C-407E-A947-70E740481C1C}">
                                      <a14:useLocalDpi xmlns:a14="http://schemas.microsoft.com/office/drawing/2010/main" val="0"/>
                                    </a:ext>
                                  </a:extLst>
                                </a:blip>
                                <a:stretch>
                                  <a:fillRect/>
                                </a:stretch>
                              </pic:blipFill>
                              <pic:spPr>
                                <a:xfrm>
                                  <a:off x="0" y="0"/>
                                  <a:ext cx="2695523" cy="1543800"/>
                                </a:xfrm>
                                <a:prstGeom prst="rect">
                                  <a:avLst/>
                                </a:prstGeom>
                              </pic:spPr>
                            </pic:pic>
                          </a:graphicData>
                        </a:graphic>
                      </wp:inline>
                    </w:drawing>
                  </w:r>
                </w:p>
                <w:p w14:paraId="4741CE5B" w14:textId="77777777" w:rsidR="007F7E99" w:rsidRDefault="007F7E99" w:rsidP="007D1908">
                  <w:pPr>
                    <w:rPr>
                      <w:ins w:id="808" w:author="Alex" w:date="2015-07-20T16:31:00Z"/>
                      <w:rFonts w:ascii="Times New Roman" w:eastAsia="Cambria" w:hAnsi="Times New Roman" w:cs="Times New Roman"/>
                      <w:b/>
                      <w:color w:val="0070C0"/>
                      <w:lang w:val="es-ES_tradnl"/>
                    </w:rPr>
                  </w:pPr>
                </w:p>
                <w:p w14:paraId="786EE8AC" w14:textId="7EC5479E" w:rsidR="007F7E99" w:rsidRPr="00441BF2" w:rsidRDefault="007F7E99" w:rsidP="007D1908">
                  <w:pPr>
                    <w:rPr>
                      <w:rFonts w:ascii="Times New Roman" w:eastAsia="Cambria" w:hAnsi="Times New Roman" w:cs="Times New Roman"/>
                      <w:b/>
                      <w:color w:val="0070C0"/>
                      <w:lang w:val="es-ES_tradnl"/>
                    </w:rPr>
                  </w:pPr>
                  <w:ins w:id="809" w:author="Alex" w:date="2015-07-20T16:31:00Z">
                    <w:r w:rsidRPr="007F7E99">
                      <w:rPr>
                        <w:rFonts w:ascii="Times New Roman" w:eastAsia="Cambria" w:hAnsi="Times New Roman" w:cs="Times New Roman"/>
                        <w:b/>
                        <w:highlight w:val="yellow"/>
                        <w:rPrChange w:id="810" w:author="Alex" w:date="2015-07-20T16:32:00Z">
                          <w:rPr>
                            <w:rFonts w:ascii="Times New Roman" w:eastAsia="Cambria" w:hAnsi="Times New Roman" w:cs="Times New Roman"/>
                            <w:b/>
                            <w:color w:val="0070C0"/>
                          </w:rPr>
                        </w:rPrChange>
                      </w:rPr>
                      <w:t>Nota para el diseñador: el eje vertical no tendrá escala.</w:t>
                    </w:r>
                  </w:ins>
                </w:p>
              </w:tc>
            </w:tr>
            <w:tr w:rsidR="007D1908" w:rsidRPr="00441BF2" w14:paraId="6E393682" w14:textId="77777777" w:rsidTr="005D1EAB">
              <w:trPr>
                <w:trHeight w:val="77"/>
              </w:trPr>
              <w:tc>
                <w:tcPr>
                  <w:tcW w:w="2183" w:type="dxa"/>
                </w:tcPr>
                <w:p w14:paraId="3E657112" w14:textId="28AF9191" w:rsidR="007D1908" w:rsidRPr="000B67FD" w:rsidRDefault="000B67FD" w:rsidP="007D1908">
                  <w:pPr>
                    <w:jc w:val="center"/>
                    <w:rPr>
                      <w:rFonts w:eastAsiaTheme="minorEastAsia"/>
                      <w:color w:val="FF0000"/>
                      <w:lang w:val="es-ES_tradnl"/>
                      <w:rPrChange w:id="811" w:author="Alex" w:date="2015-07-20T16:28:00Z">
                        <w:rPr>
                          <w:rFonts w:ascii="Times New Roman" w:hAnsi="Times New Roman" w:cs="Times New Roman"/>
                          <w:color w:val="FF0000"/>
                          <w:lang w:val="es-ES_tradnl"/>
                        </w:rPr>
                      </w:rPrChange>
                    </w:rPr>
                  </w:pPr>
                  <w:r w:rsidRPr="000B67FD">
                    <w:rPr>
                      <w:rFonts w:eastAsiaTheme="minorEastAsia"/>
                      <w:color w:val="FF0000"/>
                      <w:rPrChange w:id="812" w:author="Alex" w:date="2015-07-20T16:28:00Z">
                        <w:rPr>
                          <w:rFonts w:ascii="Cambria Math" w:hAnsi="Cambria Math" w:cs="Times New Roman"/>
                          <w:i/>
                          <w:color w:val="FF0000"/>
                        </w:rPr>
                      </w:rPrChange>
                    </w:rPr>
                    <w:t>-5</w:t>
                  </w:r>
                </w:p>
              </w:tc>
              <w:tc>
                <w:tcPr>
                  <w:tcW w:w="2187" w:type="dxa"/>
                </w:tcPr>
                <w:p w14:paraId="54AF87EB" w14:textId="5356D730" w:rsidR="007D1908" w:rsidRPr="000B67FD" w:rsidRDefault="000B67FD" w:rsidP="007D1908">
                  <w:pPr>
                    <w:jc w:val="center"/>
                    <w:rPr>
                      <w:rFonts w:eastAsiaTheme="minorEastAsia"/>
                      <w:i/>
                      <w:color w:val="0070C0"/>
                      <w:lang w:val="es-ES_tradnl"/>
                      <w:rPrChange w:id="813" w:author="Alex" w:date="2015-07-20T16:28:00Z">
                        <w:rPr>
                          <w:rFonts w:ascii="Times New Roman" w:hAnsi="Times New Roman" w:cs="Times New Roman"/>
                          <w:color w:val="0070C0"/>
                          <w:lang w:val="es-ES_tradnl"/>
                        </w:rPr>
                      </w:rPrChange>
                    </w:rPr>
                  </w:pPr>
                  <w:r w:rsidRPr="000B67FD">
                    <w:rPr>
                      <w:rFonts w:eastAsiaTheme="minorEastAsia"/>
                      <w:i/>
                      <w:color w:val="0070C0"/>
                      <w:rPrChange w:id="814" w:author="Alex" w:date="2015-07-20T16:28:00Z">
                        <w:rPr>
                          <w:rFonts w:ascii="Cambria Math" w:hAnsi="Cambria Math" w:cs="Times New Roman"/>
                          <w:i/>
                          <w:color w:val="0070C0"/>
                        </w:rPr>
                      </w:rPrChange>
                    </w:rPr>
                    <w:t>k</w:t>
                  </w:r>
                </w:p>
              </w:tc>
              <w:tc>
                <w:tcPr>
                  <w:tcW w:w="4458" w:type="dxa"/>
                  <w:vMerge/>
                </w:tcPr>
                <w:p w14:paraId="6CFE2E0A"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016058A0" w14:textId="77777777" w:rsidTr="005D1EAB">
              <w:tc>
                <w:tcPr>
                  <w:tcW w:w="2183" w:type="dxa"/>
                </w:tcPr>
                <w:p w14:paraId="23ED0341" w14:textId="5E10E124" w:rsidR="007D1908" w:rsidRPr="000B67FD" w:rsidRDefault="000B67FD" w:rsidP="007D1908">
                  <w:pPr>
                    <w:jc w:val="center"/>
                    <w:rPr>
                      <w:rFonts w:eastAsiaTheme="minorEastAsia"/>
                      <w:color w:val="FF0000"/>
                      <w:lang w:val="es-ES_tradnl"/>
                      <w:rPrChange w:id="815" w:author="Alex" w:date="2015-07-20T16:28:00Z">
                        <w:rPr>
                          <w:rFonts w:ascii="Times New Roman" w:hAnsi="Times New Roman" w:cs="Times New Roman"/>
                          <w:color w:val="FF0000"/>
                          <w:lang w:val="es-ES_tradnl"/>
                        </w:rPr>
                      </w:rPrChange>
                    </w:rPr>
                  </w:pPr>
                  <w:r w:rsidRPr="000B67FD">
                    <w:rPr>
                      <w:rFonts w:eastAsiaTheme="minorEastAsia"/>
                      <w:color w:val="FF0000"/>
                      <w:rPrChange w:id="816" w:author="Alex" w:date="2015-07-20T16:28:00Z">
                        <w:rPr>
                          <w:rFonts w:ascii="Cambria Math" w:hAnsi="Cambria Math" w:cs="Times New Roman"/>
                          <w:i/>
                          <w:color w:val="FF0000"/>
                        </w:rPr>
                      </w:rPrChange>
                    </w:rPr>
                    <w:t>-4,3</w:t>
                  </w:r>
                </w:p>
              </w:tc>
              <w:tc>
                <w:tcPr>
                  <w:tcW w:w="2187" w:type="dxa"/>
                </w:tcPr>
                <w:p w14:paraId="56A288FD" w14:textId="5A7888F8" w:rsidR="007D1908" w:rsidRPr="000B67FD" w:rsidRDefault="000B67FD" w:rsidP="007D1908">
                  <w:pPr>
                    <w:jc w:val="center"/>
                    <w:rPr>
                      <w:rFonts w:eastAsiaTheme="minorEastAsia"/>
                      <w:i/>
                      <w:color w:val="0070C0"/>
                      <w:lang w:val="es-ES_tradnl"/>
                      <w:rPrChange w:id="817" w:author="Alex" w:date="2015-07-20T16:28:00Z">
                        <w:rPr>
                          <w:rFonts w:ascii="Times New Roman" w:hAnsi="Times New Roman" w:cs="Times New Roman"/>
                          <w:color w:val="0070C0"/>
                          <w:lang w:val="es-ES_tradnl"/>
                        </w:rPr>
                      </w:rPrChange>
                    </w:rPr>
                  </w:pPr>
                  <w:r w:rsidRPr="000B67FD">
                    <w:rPr>
                      <w:rFonts w:eastAsiaTheme="minorEastAsia"/>
                      <w:i/>
                      <w:color w:val="0070C0"/>
                      <w:rPrChange w:id="818" w:author="Alex" w:date="2015-07-20T16:28:00Z">
                        <w:rPr>
                          <w:rFonts w:ascii="Cambria Math" w:hAnsi="Cambria Math" w:cs="Times New Roman"/>
                          <w:i/>
                          <w:color w:val="0070C0"/>
                        </w:rPr>
                      </w:rPrChange>
                    </w:rPr>
                    <w:t>k</w:t>
                  </w:r>
                </w:p>
              </w:tc>
              <w:tc>
                <w:tcPr>
                  <w:tcW w:w="4458" w:type="dxa"/>
                  <w:vMerge/>
                </w:tcPr>
                <w:p w14:paraId="346E2A7A"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7EE8D08E" w14:textId="77777777" w:rsidTr="005D1EAB">
              <w:tc>
                <w:tcPr>
                  <w:tcW w:w="2183" w:type="dxa"/>
                </w:tcPr>
                <w:p w14:paraId="68349E7B" w14:textId="26193CC5" w:rsidR="007D1908" w:rsidRPr="000B67FD" w:rsidRDefault="000B67FD" w:rsidP="007D1908">
                  <w:pPr>
                    <w:rPr>
                      <w:rFonts w:eastAsiaTheme="minorEastAsia"/>
                      <w:color w:val="FF0000"/>
                      <w:lang w:val="es-ES_tradnl"/>
                      <w:rPrChange w:id="819" w:author="Alex" w:date="2015-07-20T16:28:00Z">
                        <w:rPr>
                          <w:rFonts w:ascii="Times New Roman" w:hAnsi="Times New Roman" w:cs="Times New Roman"/>
                          <w:color w:val="FF0000"/>
                          <w:lang w:val="es-ES_tradnl"/>
                        </w:rPr>
                      </w:rPrChange>
                    </w:rPr>
                  </w:pPr>
                  <w:r w:rsidRPr="000B67FD">
                    <w:rPr>
                      <w:rFonts w:eastAsiaTheme="minorEastAsia"/>
                      <w:color w:val="FF0000"/>
                      <w:rPrChange w:id="820" w:author="Alex" w:date="2015-07-20T16:28:00Z">
                        <w:rPr>
                          <w:rFonts w:ascii="Cambria Math" w:hAnsi="Cambria Math" w:cs="Times New Roman"/>
                          <w:i/>
                          <w:color w:val="FF0000"/>
                        </w:rPr>
                      </w:rPrChange>
                    </w:rPr>
                    <w:t>-√2</w:t>
                  </w:r>
                </w:p>
              </w:tc>
              <w:tc>
                <w:tcPr>
                  <w:tcW w:w="2187" w:type="dxa"/>
                </w:tcPr>
                <w:p w14:paraId="45B0C2E7" w14:textId="1008055D" w:rsidR="007D1908" w:rsidRPr="000B67FD" w:rsidRDefault="000B67FD" w:rsidP="007D1908">
                  <w:pPr>
                    <w:jc w:val="center"/>
                    <w:rPr>
                      <w:rFonts w:eastAsiaTheme="minorEastAsia"/>
                      <w:i/>
                      <w:color w:val="0070C0"/>
                      <w:lang w:val="es-ES_tradnl"/>
                      <w:rPrChange w:id="821" w:author="Alex" w:date="2015-07-20T16:28:00Z">
                        <w:rPr>
                          <w:rFonts w:ascii="Times New Roman" w:hAnsi="Times New Roman" w:cs="Times New Roman"/>
                          <w:color w:val="0070C0"/>
                          <w:lang w:val="es-ES_tradnl"/>
                        </w:rPr>
                      </w:rPrChange>
                    </w:rPr>
                  </w:pPr>
                  <w:r w:rsidRPr="000B67FD">
                    <w:rPr>
                      <w:rFonts w:eastAsiaTheme="minorEastAsia"/>
                      <w:i/>
                      <w:color w:val="0070C0"/>
                      <w:rPrChange w:id="822" w:author="Alex" w:date="2015-07-20T16:28:00Z">
                        <w:rPr>
                          <w:rFonts w:ascii="Cambria Math" w:hAnsi="Cambria Math" w:cs="Times New Roman"/>
                          <w:i/>
                          <w:color w:val="0070C0"/>
                        </w:rPr>
                      </w:rPrChange>
                    </w:rPr>
                    <w:t>k</w:t>
                  </w:r>
                </w:p>
              </w:tc>
              <w:tc>
                <w:tcPr>
                  <w:tcW w:w="4458" w:type="dxa"/>
                  <w:vMerge/>
                </w:tcPr>
                <w:p w14:paraId="293204A4"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74EF83EB" w14:textId="77777777" w:rsidTr="005D1EAB">
              <w:tc>
                <w:tcPr>
                  <w:tcW w:w="2183" w:type="dxa"/>
                </w:tcPr>
                <w:p w14:paraId="4495D4A4" w14:textId="30150DA6" w:rsidR="007D1908" w:rsidRPr="000B67FD" w:rsidRDefault="000B67FD" w:rsidP="007D1908">
                  <w:pPr>
                    <w:jc w:val="center"/>
                    <w:rPr>
                      <w:rFonts w:eastAsiaTheme="minorEastAsia"/>
                      <w:color w:val="FF0000"/>
                      <w:lang w:val="es-ES_tradnl"/>
                      <w:rPrChange w:id="823" w:author="Alex" w:date="2015-07-20T16:28:00Z">
                        <w:rPr>
                          <w:rFonts w:ascii="Times New Roman" w:hAnsi="Times New Roman" w:cs="Times New Roman"/>
                          <w:color w:val="FF0000"/>
                          <w:lang w:val="es-ES_tradnl"/>
                        </w:rPr>
                      </w:rPrChange>
                    </w:rPr>
                  </w:pPr>
                  <w:r w:rsidRPr="000B67FD">
                    <w:rPr>
                      <w:rFonts w:eastAsiaTheme="minorEastAsia"/>
                      <w:color w:val="FF0000"/>
                      <w:rPrChange w:id="824" w:author="Alex" w:date="2015-07-20T16:28:00Z">
                        <w:rPr>
                          <w:rFonts w:ascii="Cambria Math" w:hAnsi="Cambria Math" w:cs="Times New Roman"/>
                          <w:i/>
                          <w:color w:val="FF0000"/>
                        </w:rPr>
                      </w:rPrChange>
                    </w:rPr>
                    <w:t>-1</w:t>
                  </w:r>
                </w:p>
              </w:tc>
              <w:tc>
                <w:tcPr>
                  <w:tcW w:w="2187" w:type="dxa"/>
                </w:tcPr>
                <w:p w14:paraId="430B7790" w14:textId="0CB76452" w:rsidR="007D1908" w:rsidRPr="000B67FD" w:rsidRDefault="000B67FD" w:rsidP="007D1908">
                  <w:pPr>
                    <w:jc w:val="center"/>
                    <w:rPr>
                      <w:rFonts w:eastAsiaTheme="minorEastAsia"/>
                      <w:i/>
                      <w:color w:val="0070C0"/>
                      <w:lang w:val="es-ES_tradnl"/>
                      <w:rPrChange w:id="825" w:author="Alex" w:date="2015-07-20T16:28:00Z">
                        <w:rPr>
                          <w:rFonts w:ascii="Times New Roman" w:hAnsi="Times New Roman" w:cs="Times New Roman"/>
                          <w:color w:val="0070C0"/>
                          <w:lang w:val="es-ES_tradnl"/>
                        </w:rPr>
                      </w:rPrChange>
                    </w:rPr>
                  </w:pPr>
                  <w:r w:rsidRPr="000B67FD">
                    <w:rPr>
                      <w:rFonts w:eastAsiaTheme="minorEastAsia"/>
                      <w:i/>
                      <w:color w:val="0070C0"/>
                      <w:rPrChange w:id="826" w:author="Alex" w:date="2015-07-20T16:28:00Z">
                        <w:rPr>
                          <w:rFonts w:ascii="Cambria Math" w:hAnsi="Cambria Math" w:cs="Times New Roman"/>
                          <w:i/>
                          <w:color w:val="0070C0"/>
                        </w:rPr>
                      </w:rPrChange>
                    </w:rPr>
                    <w:t>k</w:t>
                  </w:r>
                </w:p>
              </w:tc>
              <w:tc>
                <w:tcPr>
                  <w:tcW w:w="4458" w:type="dxa"/>
                  <w:vMerge/>
                </w:tcPr>
                <w:p w14:paraId="29F69CF1"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7DE16C24" w14:textId="77777777" w:rsidTr="005D1EAB">
              <w:tc>
                <w:tcPr>
                  <w:tcW w:w="2183" w:type="dxa"/>
                </w:tcPr>
                <w:p w14:paraId="23A4BB52" w14:textId="5E690235" w:rsidR="007D1908" w:rsidRPr="000B67FD" w:rsidRDefault="000B67FD">
                  <w:pPr>
                    <w:jc w:val="center"/>
                    <w:rPr>
                      <w:rFonts w:eastAsiaTheme="minorEastAsia"/>
                      <w:color w:val="FF0000"/>
                      <w:lang w:val="es-ES_tradnl"/>
                      <w:rPrChange w:id="827" w:author="Alex" w:date="2015-07-20T16:28:00Z">
                        <w:rPr>
                          <w:rFonts w:ascii="Times New Roman" w:hAnsi="Times New Roman" w:cs="Times New Roman"/>
                          <w:color w:val="FF0000"/>
                          <w:lang w:val="es-ES_tradnl"/>
                        </w:rPr>
                      </w:rPrChange>
                    </w:rPr>
                  </w:pPr>
                  <w:r w:rsidRPr="000B67FD">
                    <w:rPr>
                      <w:rFonts w:eastAsiaTheme="minorEastAsia"/>
                      <w:color w:val="FF0000"/>
                      <w:rPrChange w:id="828" w:author="Alex" w:date="2015-07-20T16:28:00Z">
                        <w:rPr>
                          <w:rFonts w:ascii="Cambria Math" w:hAnsi="Cambria Math" w:cs="Times New Roman"/>
                          <w:i/>
                          <w:color w:val="FF0000"/>
                        </w:rPr>
                      </w:rPrChange>
                    </w:rPr>
                    <w:t>-</w:t>
                  </w:r>
                  <w:del w:id="829" w:author="Alex" w:date="2015-07-20T16:28:00Z">
                    <w:r w:rsidRPr="000B67FD" w:rsidDel="000B67FD">
                      <w:rPr>
                        <w:rFonts w:eastAsiaTheme="minorEastAsia"/>
                        <w:color w:val="FF0000"/>
                        <w:rPrChange w:id="830" w:author="Alex" w:date="2015-07-20T16:28:00Z">
                          <w:rPr>
                            <w:rFonts w:ascii="Cambria Math" w:hAnsi="Cambria Math" w:cs="Times New Roman"/>
                            <w:i/>
                            <w:color w:val="FF0000"/>
                          </w:rPr>
                        </w:rPrChange>
                      </w:rPr>
                      <w:delText>1/2</w:delText>
                    </w:r>
                  </w:del>
                  <w:ins w:id="831" w:author="Alex" w:date="2015-07-20T16:28:00Z">
                    <w:r>
                      <w:rPr>
                        <w:rFonts w:eastAsiaTheme="minorEastAsia"/>
                        <w:color w:val="FF0000"/>
                        <w:lang w:val="es-ES_tradnl"/>
                      </w:rPr>
                      <w:t xml:space="preserve">1/2  </w:t>
                    </w:r>
                  </w:ins>
                </w:p>
              </w:tc>
              <w:tc>
                <w:tcPr>
                  <w:tcW w:w="2187" w:type="dxa"/>
                </w:tcPr>
                <w:p w14:paraId="01B2F077" w14:textId="45E93BA0" w:rsidR="007D1908" w:rsidRPr="000B67FD" w:rsidRDefault="000B67FD" w:rsidP="007D1908">
                  <w:pPr>
                    <w:jc w:val="center"/>
                    <w:rPr>
                      <w:rFonts w:eastAsiaTheme="minorEastAsia"/>
                      <w:i/>
                      <w:color w:val="0070C0"/>
                      <w:lang w:val="es-ES_tradnl"/>
                      <w:rPrChange w:id="832" w:author="Alex" w:date="2015-07-20T16:28:00Z">
                        <w:rPr>
                          <w:rFonts w:ascii="Times New Roman" w:hAnsi="Times New Roman" w:cs="Times New Roman"/>
                          <w:color w:val="0070C0"/>
                          <w:lang w:val="es-ES_tradnl"/>
                        </w:rPr>
                      </w:rPrChange>
                    </w:rPr>
                  </w:pPr>
                  <w:r w:rsidRPr="000B67FD">
                    <w:rPr>
                      <w:rFonts w:eastAsiaTheme="minorEastAsia"/>
                      <w:i/>
                      <w:color w:val="0070C0"/>
                      <w:rPrChange w:id="833" w:author="Alex" w:date="2015-07-20T16:28:00Z">
                        <w:rPr>
                          <w:rFonts w:ascii="Cambria Math" w:hAnsi="Cambria Math" w:cs="Times New Roman"/>
                          <w:i/>
                          <w:color w:val="0070C0"/>
                        </w:rPr>
                      </w:rPrChange>
                    </w:rPr>
                    <w:t>k</w:t>
                  </w:r>
                </w:p>
              </w:tc>
              <w:tc>
                <w:tcPr>
                  <w:tcW w:w="4458" w:type="dxa"/>
                  <w:vMerge/>
                </w:tcPr>
                <w:p w14:paraId="48BFB722"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74EBFBAD" w14:textId="77777777" w:rsidTr="005D1EAB">
              <w:tc>
                <w:tcPr>
                  <w:tcW w:w="2183" w:type="dxa"/>
                </w:tcPr>
                <w:p w14:paraId="4BFE9B49" w14:textId="07090120" w:rsidR="007D1908" w:rsidRPr="000B67FD" w:rsidRDefault="000B67FD" w:rsidP="007D1908">
                  <w:pPr>
                    <w:jc w:val="center"/>
                    <w:rPr>
                      <w:rFonts w:eastAsiaTheme="minorEastAsia"/>
                      <w:color w:val="FF0000"/>
                      <w:lang w:val="es-ES_tradnl"/>
                      <w:rPrChange w:id="834" w:author="Alex" w:date="2015-07-20T16:28:00Z">
                        <w:rPr>
                          <w:rFonts w:ascii="Times New Roman" w:hAnsi="Times New Roman" w:cs="Times New Roman"/>
                          <w:color w:val="FF0000"/>
                          <w:lang w:val="es-ES_tradnl"/>
                        </w:rPr>
                      </w:rPrChange>
                    </w:rPr>
                  </w:pPr>
                  <w:r w:rsidRPr="000B67FD">
                    <w:rPr>
                      <w:rFonts w:eastAsiaTheme="minorEastAsia" w:hint="eastAsia"/>
                      <w:color w:val="FF0000"/>
                      <w:rPrChange w:id="835" w:author="Alex" w:date="2015-07-20T16:28:00Z">
                        <w:rPr>
                          <w:rFonts w:ascii="Cambria Math" w:eastAsiaTheme="minorEastAsia" w:hAnsi="Cambria Math" w:cs="Times New Roman" w:hint="eastAsia"/>
                          <w:i/>
                          <w:color w:val="FF0000"/>
                        </w:rPr>
                      </w:rPrChange>
                    </w:rPr>
                    <w:t>0</w:t>
                  </w:r>
                </w:p>
              </w:tc>
              <w:tc>
                <w:tcPr>
                  <w:tcW w:w="2187" w:type="dxa"/>
                </w:tcPr>
                <w:p w14:paraId="01982341" w14:textId="726296A5" w:rsidR="007D1908" w:rsidRPr="000B67FD" w:rsidRDefault="000B67FD" w:rsidP="007D1908">
                  <w:pPr>
                    <w:jc w:val="center"/>
                    <w:rPr>
                      <w:rFonts w:eastAsiaTheme="minorEastAsia"/>
                      <w:i/>
                      <w:color w:val="0070C0"/>
                      <w:lang w:val="es-ES_tradnl"/>
                      <w:rPrChange w:id="836" w:author="Alex" w:date="2015-07-20T16:28:00Z">
                        <w:rPr>
                          <w:rFonts w:ascii="Times New Roman" w:hAnsi="Times New Roman" w:cs="Times New Roman"/>
                          <w:color w:val="0070C0"/>
                          <w:lang w:val="es-ES_tradnl"/>
                        </w:rPr>
                      </w:rPrChange>
                    </w:rPr>
                  </w:pPr>
                  <w:r w:rsidRPr="000B67FD">
                    <w:rPr>
                      <w:rFonts w:eastAsiaTheme="minorEastAsia"/>
                      <w:i/>
                      <w:color w:val="0070C0"/>
                      <w:rPrChange w:id="837" w:author="Alex" w:date="2015-07-20T16:28:00Z">
                        <w:rPr>
                          <w:rFonts w:ascii="Cambria Math" w:hAnsi="Cambria Math" w:cs="Times New Roman"/>
                          <w:i/>
                          <w:color w:val="0070C0"/>
                        </w:rPr>
                      </w:rPrChange>
                    </w:rPr>
                    <w:t>k</w:t>
                  </w:r>
                </w:p>
              </w:tc>
              <w:tc>
                <w:tcPr>
                  <w:tcW w:w="4458" w:type="dxa"/>
                  <w:vMerge/>
                </w:tcPr>
                <w:p w14:paraId="448D1F06"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42A9AF88" w14:textId="77777777" w:rsidTr="005D1EAB">
              <w:tc>
                <w:tcPr>
                  <w:tcW w:w="2183" w:type="dxa"/>
                </w:tcPr>
                <w:p w14:paraId="1C2300A1" w14:textId="0EFF6970" w:rsidR="007D1908" w:rsidRPr="000B67FD" w:rsidRDefault="000B67FD" w:rsidP="007D1908">
                  <w:pPr>
                    <w:jc w:val="center"/>
                    <w:rPr>
                      <w:rFonts w:eastAsiaTheme="minorEastAsia"/>
                      <w:color w:val="FF0000"/>
                      <w:lang w:val="es-ES_tradnl"/>
                      <w:rPrChange w:id="838" w:author="Alex" w:date="2015-07-20T16:28:00Z">
                        <w:rPr>
                          <w:rFonts w:ascii="Times New Roman" w:eastAsia="Cambria" w:hAnsi="Times New Roman" w:cs="Times New Roman"/>
                          <w:color w:val="FF0000"/>
                          <w:lang w:val="es-ES_tradnl"/>
                        </w:rPr>
                      </w:rPrChange>
                    </w:rPr>
                  </w:pPr>
                  <w:r w:rsidRPr="000B67FD">
                    <w:rPr>
                      <w:rFonts w:eastAsiaTheme="minorEastAsia" w:hint="eastAsia"/>
                      <w:color w:val="FF0000"/>
                      <w:rPrChange w:id="839" w:author="Alex" w:date="2015-07-20T16:28:00Z">
                        <w:rPr>
                          <w:rFonts w:ascii="Cambria Math" w:eastAsiaTheme="minorEastAsia" w:hAnsi="Cambria Math" w:cs="Times New Roman" w:hint="eastAsia"/>
                          <w:i/>
                          <w:color w:val="FF0000"/>
                        </w:rPr>
                      </w:rPrChange>
                    </w:rPr>
                    <w:t>1</w:t>
                  </w:r>
                </w:p>
              </w:tc>
              <w:tc>
                <w:tcPr>
                  <w:tcW w:w="2187" w:type="dxa"/>
                </w:tcPr>
                <w:p w14:paraId="05DBDFCE" w14:textId="0684144D" w:rsidR="007D1908" w:rsidRPr="000B67FD" w:rsidRDefault="000B67FD" w:rsidP="007D1908">
                  <w:pPr>
                    <w:jc w:val="center"/>
                    <w:rPr>
                      <w:rFonts w:eastAsiaTheme="minorEastAsia"/>
                      <w:i/>
                      <w:color w:val="0070C0"/>
                      <w:lang w:val="es-ES_tradnl"/>
                      <w:rPrChange w:id="840" w:author="Alex" w:date="2015-07-20T16:28:00Z">
                        <w:rPr>
                          <w:rFonts w:ascii="Times New Roman" w:hAnsi="Times New Roman" w:cs="Times New Roman"/>
                          <w:color w:val="0070C0"/>
                          <w:lang w:val="es-ES_tradnl"/>
                        </w:rPr>
                      </w:rPrChange>
                    </w:rPr>
                  </w:pPr>
                  <w:r w:rsidRPr="000B67FD">
                    <w:rPr>
                      <w:rFonts w:eastAsiaTheme="minorEastAsia"/>
                      <w:i/>
                      <w:color w:val="0070C0"/>
                      <w:rPrChange w:id="841" w:author="Alex" w:date="2015-07-20T16:28:00Z">
                        <w:rPr>
                          <w:rFonts w:ascii="Cambria Math" w:hAnsi="Cambria Math" w:cs="Times New Roman"/>
                          <w:i/>
                          <w:color w:val="0070C0"/>
                        </w:rPr>
                      </w:rPrChange>
                    </w:rPr>
                    <w:t>k</w:t>
                  </w:r>
                </w:p>
              </w:tc>
              <w:tc>
                <w:tcPr>
                  <w:tcW w:w="4458" w:type="dxa"/>
                  <w:vMerge/>
                </w:tcPr>
                <w:p w14:paraId="5F25A7F8"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44A51AC6" w14:textId="77777777" w:rsidTr="005D1EAB">
              <w:tc>
                <w:tcPr>
                  <w:tcW w:w="2183" w:type="dxa"/>
                </w:tcPr>
                <w:p w14:paraId="02BFD777" w14:textId="16E53C4D" w:rsidR="007D1908" w:rsidRPr="000B67FD" w:rsidRDefault="000B67FD" w:rsidP="007D1908">
                  <w:pPr>
                    <w:jc w:val="center"/>
                    <w:rPr>
                      <w:rFonts w:eastAsiaTheme="minorEastAsia"/>
                      <w:color w:val="FF0000"/>
                      <w:lang w:val="es-ES_tradnl"/>
                      <w:rPrChange w:id="842" w:author="Alex" w:date="2015-07-20T16:28:00Z">
                        <w:rPr>
                          <w:rFonts w:ascii="Times New Roman" w:eastAsiaTheme="minorEastAsia" w:hAnsi="Times New Roman" w:cs="Times New Roman"/>
                          <w:color w:val="FF0000"/>
                          <w:lang w:val="es-ES_tradnl"/>
                        </w:rPr>
                      </w:rPrChange>
                    </w:rPr>
                  </w:pPr>
                  <w:r w:rsidRPr="000B67FD">
                    <w:rPr>
                      <w:rFonts w:eastAsiaTheme="minorEastAsia" w:hint="eastAsia"/>
                      <w:color w:val="FF0000"/>
                      <w:rPrChange w:id="843" w:author="Alex" w:date="2015-07-20T16:28:00Z">
                        <w:rPr>
                          <w:rFonts w:ascii="Cambria Math" w:eastAsiaTheme="minorEastAsia" w:hAnsi="Cambria Math" w:cs="Times New Roman" w:hint="eastAsia"/>
                          <w:i/>
                          <w:color w:val="FF0000"/>
                        </w:rPr>
                      </w:rPrChange>
                    </w:rPr>
                    <w:t>1,4142</w:t>
                  </w:r>
                </w:p>
              </w:tc>
              <w:tc>
                <w:tcPr>
                  <w:tcW w:w="2187" w:type="dxa"/>
                </w:tcPr>
                <w:p w14:paraId="14B9A8A8" w14:textId="062E5EDE" w:rsidR="007D1908" w:rsidRPr="000B67FD" w:rsidRDefault="000B67FD" w:rsidP="007D1908">
                  <w:pPr>
                    <w:jc w:val="center"/>
                    <w:rPr>
                      <w:rFonts w:eastAsiaTheme="minorEastAsia"/>
                      <w:i/>
                      <w:color w:val="0070C0"/>
                      <w:lang w:val="es-ES_tradnl"/>
                      <w:rPrChange w:id="844" w:author="Alex" w:date="2015-07-20T16:28:00Z">
                        <w:rPr>
                          <w:rFonts w:ascii="Times New Roman" w:hAnsi="Times New Roman" w:cs="Times New Roman"/>
                          <w:color w:val="0070C0"/>
                          <w:lang w:val="es-ES_tradnl"/>
                        </w:rPr>
                      </w:rPrChange>
                    </w:rPr>
                  </w:pPr>
                  <w:r w:rsidRPr="000B67FD">
                    <w:rPr>
                      <w:rFonts w:eastAsiaTheme="minorEastAsia"/>
                      <w:i/>
                      <w:color w:val="0070C0"/>
                      <w:rPrChange w:id="845" w:author="Alex" w:date="2015-07-20T16:28:00Z">
                        <w:rPr>
                          <w:rFonts w:ascii="Cambria Math" w:hAnsi="Cambria Math" w:cs="Times New Roman"/>
                          <w:i/>
                          <w:color w:val="0070C0"/>
                        </w:rPr>
                      </w:rPrChange>
                    </w:rPr>
                    <w:t>k</w:t>
                  </w:r>
                </w:p>
              </w:tc>
              <w:tc>
                <w:tcPr>
                  <w:tcW w:w="4458" w:type="dxa"/>
                  <w:vMerge/>
                </w:tcPr>
                <w:p w14:paraId="3187DFE5"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7E3BE578" w14:textId="77777777" w:rsidTr="005D1EAB">
              <w:tc>
                <w:tcPr>
                  <w:tcW w:w="2183" w:type="dxa"/>
                </w:tcPr>
                <w:p w14:paraId="0D00FBD1" w14:textId="0722EF20" w:rsidR="007D1908" w:rsidRPr="000B67FD" w:rsidRDefault="000B67FD" w:rsidP="007D1908">
                  <w:pPr>
                    <w:jc w:val="center"/>
                    <w:rPr>
                      <w:rFonts w:eastAsiaTheme="minorEastAsia"/>
                      <w:color w:val="FF0000"/>
                      <w:lang w:val="es-ES_tradnl"/>
                      <w:rPrChange w:id="846" w:author="Alex" w:date="2015-07-20T16:28:00Z">
                        <w:rPr>
                          <w:rFonts w:ascii="Times New Roman" w:eastAsia="Cambria" w:hAnsi="Times New Roman" w:cs="Times New Roman"/>
                          <w:color w:val="FF0000"/>
                          <w:lang w:val="es-ES_tradnl"/>
                        </w:rPr>
                      </w:rPrChange>
                    </w:rPr>
                  </w:pPr>
                  <w:r w:rsidRPr="000B67FD">
                    <w:rPr>
                      <w:rFonts w:eastAsiaTheme="minorEastAsia" w:hint="eastAsia"/>
                      <w:color w:val="FF0000"/>
                      <w:rPrChange w:id="847" w:author="Alex" w:date="2015-07-20T16:28:00Z">
                        <w:rPr>
                          <w:rFonts w:ascii="Cambria Math" w:eastAsiaTheme="minorEastAsia" w:hAnsi="Cambria Math" w:cs="Times New Roman" w:hint="eastAsia"/>
                          <w:i/>
                          <w:color w:val="FF0000"/>
                        </w:rPr>
                      </w:rPrChange>
                    </w:rPr>
                    <w:t>2</w:t>
                  </w:r>
                </w:p>
              </w:tc>
              <w:tc>
                <w:tcPr>
                  <w:tcW w:w="2187" w:type="dxa"/>
                </w:tcPr>
                <w:p w14:paraId="79C94B40" w14:textId="4079B1DB" w:rsidR="007D1908" w:rsidRPr="000B67FD" w:rsidRDefault="000B67FD" w:rsidP="007D1908">
                  <w:pPr>
                    <w:jc w:val="center"/>
                    <w:rPr>
                      <w:rFonts w:eastAsiaTheme="minorEastAsia"/>
                      <w:i/>
                      <w:color w:val="0070C0"/>
                      <w:lang w:val="es-ES_tradnl"/>
                      <w:rPrChange w:id="848" w:author="Alex" w:date="2015-07-20T16:28:00Z">
                        <w:rPr>
                          <w:rFonts w:ascii="Times New Roman" w:hAnsi="Times New Roman" w:cs="Times New Roman"/>
                          <w:color w:val="0070C0"/>
                          <w:lang w:val="es-ES_tradnl"/>
                        </w:rPr>
                      </w:rPrChange>
                    </w:rPr>
                  </w:pPr>
                  <w:r w:rsidRPr="000B67FD">
                    <w:rPr>
                      <w:rFonts w:eastAsiaTheme="minorEastAsia"/>
                      <w:i/>
                      <w:color w:val="0070C0"/>
                      <w:rPrChange w:id="849" w:author="Alex" w:date="2015-07-20T16:28:00Z">
                        <w:rPr>
                          <w:rFonts w:ascii="Cambria Math" w:hAnsi="Cambria Math" w:cs="Times New Roman"/>
                          <w:i/>
                          <w:color w:val="0070C0"/>
                        </w:rPr>
                      </w:rPrChange>
                    </w:rPr>
                    <w:t>k</w:t>
                  </w:r>
                </w:p>
              </w:tc>
              <w:tc>
                <w:tcPr>
                  <w:tcW w:w="4458" w:type="dxa"/>
                  <w:vMerge/>
                </w:tcPr>
                <w:p w14:paraId="3A58DDA5"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5F767090" w14:textId="77777777" w:rsidTr="005D1EAB">
              <w:tc>
                <w:tcPr>
                  <w:tcW w:w="2183" w:type="dxa"/>
                </w:tcPr>
                <w:p w14:paraId="5ADF2753" w14:textId="4A1A1E09" w:rsidR="007D1908" w:rsidRPr="000B67FD" w:rsidRDefault="000B67FD" w:rsidP="007D1908">
                  <w:pPr>
                    <w:jc w:val="center"/>
                    <w:rPr>
                      <w:rFonts w:eastAsiaTheme="minorEastAsia"/>
                      <w:color w:val="FF0000"/>
                      <w:lang w:val="es-ES_tradnl"/>
                      <w:rPrChange w:id="850" w:author="Alex" w:date="2015-07-20T16:28:00Z">
                        <w:rPr>
                          <w:rFonts w:ascii="Times New Roman" w:eastAsiaTheme="minorEastAsia" w:hAnsi="Times New Roman" w:cs="Times New Roman"/>
                          <w:color w:val="FF0000"/>
                          <w:lang w:val="es-ES_tradnl"/>
                        </w:rPr>
                      </w:rPrChange>
                    </w:rPr>
                  </w:pPr>
                  <w:r w:rsidRPr="000B67FD">
                    <w:rPr>
                      <w:rFonts w:eastAsiaTheme="minorEastAsia" w:hint="eastAsia"/>
                      <w:color w:val="FF0000"/>
                      <w:rPrChange w:id="851" w:author="Alex" w:date="2015-07-20T16:28:00Z">
                        <w:rPr>
                          <w:rFonts w:ascii="Cambria Math" w:eastAsiaTheme="minorEastAsia" w:hAnsi="Cambria Math" w:cs="Times New Roman" w:hint="eastAsia"/>
                          <w:i/>
                          <w:color w:val="FF0000"/>
                        </w:rPr>
                      </w:rPrChange>
                    </w:rPr>
                    <w:t>3</w:t>
                  </w:r>
                </w:p>
              </w:tc>
              <w:tc>
                <w:tcPr>
                  <w:tcW w:w="2187" w:type="dxa"/>
                </w:tcPr>
                <w:p w14:paraId="3DF4895F" w14:textId="624DE608" w:rsidR="007D1908" w:rsidRPr="000B67FD" w:rsidRDefault="000B67FD" w:rsidP="007D1908">
                  <w:pPr>
                    <w:jc w:val="center"/>
                    <w:rPr>
                      <w:rFonts w:eastAsiaTheme="minorEastAsia"/>
                      <w:i/>
                      <w:color w:val="0070C0"/>
                      <w:lang w:val="es-ES_tradnl"/>
                      <w:rPrChange w:id="852" w:author="Alex" w:date="2015-07-20T16:28:00Z">
                        <w:rPr>
                          <w:rFonts w:ascii="Times New Roman" w:hAnsi="Times New Roman" w:cs="Times New Roman"/>
                          <w:color w:val="0070C0"/>
                          <w:lang w:val="es-ES_tradnl"/>
                        </w:rPr>
                      </w:rPrChange>
                    </w:rPr>
                  </w:pPr>
                  <w:r w:rsidRPr="000B67FD">
                    <w:rPr>
                      <w:rFonts w:eastAsiaTheme="minorEastAsia"/>
                      <w:i/>
                      <w:color w:val="0070C0"/>
                      <w:rPrChange w:id="853" w:author="Alex" w:date="2015-07-20T16:28:00Z">
                        <w:rPr>
                          <w:rFonts w:ascii="Cambria Math" w:hAnsi="Cambria Math" w:cs="Times New Roman"/>
                          <w:i/>
                          <w:color w:val="0070C0"/>
                        </w:rPr>
                      </w:rPrChange>
                    </w:rPr>
                    <w:t>k</w:t>
                  </w:r>
                </w:p>
              </w:tc>
              <w:tc>
                <w:tcPr>
                  <w:tcW w:w="4458" w:type="dxa"/>
                  <w:vMerge/>
                </w:tcPr>
                <w:p w14:paraId="6946E2C4"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4DC2FF10" w14:textId="77777777" w:rsidTr="005D1EAB">
              <w:tc>
                <w:tcPr>
                  <w:tcW w:w="2183" w:type="dxa"/>
                </w:tcPr>
                <w:p w14:paraId="5DC92BB6" w14:textId="5672A477" w:rsidR="007D1908" w:rsidRPr="000B67FD" w:rsidRDefault="000B67FD" w:rsidP="007D1908">
                  <w:pPr>
                    <w:jc w:val="center"/>
                    <w:rPr>
                      <w:rFonts w:eastAsiaTheme="minorEastAsia"/>
                      <w:color w:val="FF0000"/>
                      <w:lang w:val="es-ES_tradnl"/>
                      <w:rPrChange w:id="854" w:author="Alex" w:date="2015-07-20T16:28:00Z">
                        <w:rPr>
                          <w:rFonts w:ascii="Times New Roman" w:eastAsia="Cambria" w:hAnsi="Times New Roman" w:cs="Times New Roman"/>
                          <w:color w:val="FF0000"/>
                          <w:lang w:val="es-ES_tradnl"/>
                        </w:rPr>
                      </w:rPrChange>
                    </w:rPr>
                  </w:pPr>
                  <w:r w:rsidRPr="000B67FD">
                    <w:rPr>
                      <w:rFonts w:eastAsiaTheme="minorEastAsia" w:hint="eastAsia"/>
                      <w:color w:val="FF0000"/>
                      <w:rPrChange w:id="855" w:author="Alex" w:date="2015-07-20T16:28:00Z">
                        <w:rPr>
                          <w:rFonts w:ascii="Cambria Math" w:eastAsiaTheme="minorEastAsia" w:hAnsi="Cambria Math" w:cs="Times New Roman" w:hint="eastAsia"/>
                          <w:i/>
                          <w:color w:val="FF0000"/>
                        </w:rPr>
                      </w:rPrChange>
                    </w:rPr>
                    <w:t>π</w:t>
                  </w:r>
                </w:p>
              </w:tc>
              <w:tc>
                <w:tcPr>
                  <w:tcW w:w="2187" w:type="dxa"/>
                </w:tcPr>
                <w:p w14:paraId="099ED86F" w14:textId="62401B78" w:rsidR="007D1908" w:rsidRPr="000B67FD" w:rsidRDefault="000B67FD" w:rsidP="007D1908">
                  <w:pPr>
                    <w:jc w:val="center"/>
                    <w:rPr>
                      <w:rFonts w:eastAsiaTheme="minorEastAsia"/>
                      <w:i/>
                      <w:color w:val="0070C0"/>
                      <w:lang w:val="es-ES_tradnl"/>
                      <w:rPrChange w:id="856" w:author="Alex" w:date="2015-07-20T16:28:00Z">
                        <w:rPr>
                          <w:rFonts w:ascii="Times New Roman" w:hAnsi="Times New Roman" w:cs="Times New Roman"/>
                          <w:color w:val="0070C0"/>
                          <w:lang w:val="es-ES_tradnl"/>
                        </w:rPr>
                      </w:rPrChange>
                    </w:rPr>
                  </w:pPr>
                  <w:r w:rsidRPr="000B67FD">
                    <w:rPr>
                      <w:rFonts w:eastAsiaTheme="minorEastAsia"/>
                      <w:i/>
                      <w:color w:val="0070C0"/>
                      <w:rPrChange w:id="857" w:author="Alex" w:date="2015-07-20T16:28:00Z">
                        <w:rPr>
                          <w:rFonts w:ascii="Cambria Math" w:hAnsi="Cambria Math" w:cs="Times New Roman"/>
                          <w:i/>
                          <w:color w:val="0070C0"/>
                        </w:rPr>
                      </w:rPrChange>
                    </w:rPr>
                    <w:t>k</w:t>
                  </w:r>
                </w:p>
              </w:tc>
              <w:tc>
                <w:tcPr>
                  <w:tcW w:w="4458" w:type="dxa"/>
                  <w:vMerge/>
                </w:tcPr>
                <w:p w14:paraId="2DE1E2B5"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0052F2D7" w14:textId="77777777" w:rsidTr="005D1EAB">
              <w:tc>
                <w:tcPr>
                  <w:tcW w:w="2183" w:type="dxa"/>
                </w:tcPr>
                <w:p w14:paraId="4CBFE353" w14:textId="77777777" w:rsidR="007D1908" w:rsidRPr="000B67FD" w:rsidRDefault="007D1908" w:rsidP="007D1908">
                  <w:pPr>
                    <w:jc w:val="center"/>
                    <w:rPr>
                      <w:rFonts w:eastAsiaTheme="minorEastAsia"/>
                      <w:color w:val="FF0000"/>
                      <w:lang w:val="es-ES_tradnl"/>
                      <w:rPrChange w:id="858" w:author="Alex" w:date="2015-07-20T16:28:00Z">
                        <w:rPr>
                          <w:rFonts w:ascii="Times New Roman" w:eastAsia="Cambria" w:hAnsi="Times New Roman" w:cs="Times New Roman"/>
                          <w:color w:val="FF0000"/>
                          <w:lang w:val="es-ES_tradnl"/>
                        </w:rPr>
                      </w:rPrChange>
                    </w:rPr>
                  </w:pPr>
                  <w:r w:rsidRPr="000B67FD">
                    <w:rPr>
                      <w:rFonts w:eastAsiaTheme="minorEastAsia"/>
                      <w:color w:val="FF0000"/>
                      <w:rPrChange w:id="859" w:author="Alex" w:date="2015-07-20T16:28:00Z">
                        <w:rPr>
                          <w:rFonts w:ascii="Times New Roman" w:eastAsia="Cambria" w:hAnsi="Times New Roman" w:cs="Times New Roman"/>
                          <w:color w:val="FF0000"/>
                        </w:rPr>
                      </w:rPrChange>
                    </w:rPr>
                    <w:t>4</w:t>
                  </w:r>
                </w:p>
              </w:tc>
              <w:tc>
                <w:tcPr>
                  <w:tcW w:w="2187" w:type="dxa"/>
                </w:tcPr>
                <w:p w14:paraId="7880D12C" w14:textId="275DFA8C" w:rsidR="007D1908" w:rsidRPr="000B67FD" w:rsidRDefault="000B67FD" w:rsidP="007D1908">
                  <w:pPr>
                    <w:jc w:val="center"/>
                    <w:rPr>
                      <w:rFonts w:eastAsiaTheme="minorEastAsia"/>
                      <w:i/>
                      <w:color w:val="0070C0"/>
                      <w:lang w:val="es-ES_tradnl"/>
                      <w:rPrChange w:id="860" w:author="Alex" w:date="2015-07-20T16:28:00Z">
                        <w:rPr>
                          <w:rFonts w:ascii="Times New Roman" w:hAnsi="Times New Roman" w:cs="Times New Roman"/>
                          <w:color w:val="0070C0"/>
                          <w:lang w:val="es-ES_tradnl"/>
                        </w:rPr>
                      </w:rPrChange>
                    </w:rPr>
                  </w:pPr>
                  <w:r w:rsidRPr="000B67FD">
                    <w:rPr>
                      <w:rFonts w:eastAsiaTheme="minorEastAsia"/>
                      <w:i/>
                      <w:color w:val="0070C0"/>
                      <w:rPrChange w:id="861" w:author="Alex" w:date="2015-07-20T16:28:00Z">
                        <w:rPr>
                          <w:rFonts w:ascii="Cambria Math" w:hAnsi="Cambria Math" w:cs="Times New Roman"/>
                          <w:i/>
                          <w:color w:val="0070C0"/>
                        </w:rPr>
                      </w:rPrChange>
                    </w:rPr>
                    <w:t>k</w:t>
                  </w:r>
                </w:p>
              </w:tc>
              <w:tc>
                <w:tcPr>
                  <w:tcW w:w="4458" w:type="dxa"/>
                  <w:vMerge/>
                </w:tcPr>
                <w:p w14:paraId="00E58604"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3C22C218" w14:textId="77777777" w:rsidTr="005D1EAB">
              <w:tc>
                <w:tcPr>
                  <w:tcW w:w="2183" w:type="dxa"/>
                </w:tcPr>
                <w:p w14:paraId="093ADC1B" w14:textId="77777777" w:rsidR="007D1908" w:rsidRPr="000B67FD" w:rsidRDefault="007D1908" w:rsidP="007D1908">
                  <w:pPr>
                    <w:jc w:val="center"/>
                    <w:rPr>
                      <w:rFonts w:eastAsiaTheme="minorEastAsia"/>
                      <w:color w:val="FF0000"/>
                      <w:lang w:val="es-ES_tradnl"/>
                      <w:rPrChange w:id="862" w:author="Alex" w:date="2015-07-20T16:28:00Z">
                        <w:rPr>
                          <w:rFonts w:ascii="Times New Roman" w:eastAsia="Cambria" w:hAnsi="Times New Roman" w:cs="Times New Roman"/>
                          <w:color w:val="FF0000"/>
                          <w:lang w:val="es-ES_tradnl"/>
                        </w:rPr>
                      </w:rPrChange>
                    </w:rPr>
                  </w:pPr>
                  <w:r w:rsidRPr="000B67FD">
                    <w:rPr>
                      <w:rFonts w:eastAsiaTheme="minorEastAsia"/>
                      <w:color w:val="FF0000"/>
                      <w:rPrChange w:id="863" w:author="Alex" w:date="2015-07-20T16:28:00Z">
                        <w:rPr>
                          <w:rFonts w:ascii="Times New Roman" w:eastAsia="Cambria" w:hAnsi="Times New Roman" w:cs="Times New Roman"/>
                          <w:color w:val="FF0000"/>
                        </w:rPr>
                      </w:rPrChange>
                    </w:rPr>
                    <w:t>5</w:t>
                  </w:r>
                </w:p>
              </w:tc>
              <w:tc>
                <w:tcPr>
                  <w:tcW w:w="2187" w:type="dxa"/>
                </w:tcPr>
                <w:p w14:paraId="321AA70D" w14:textId="4B36BEDB" w:rsidR="007D1908" w:rsidRPr="000B67FD" w:rsidRDefault="000B67FD" w:rsidP="007D1908">
                  <w:pPr>
                    <w:jc w:val="center"/>
                    <w:rPr>
                      <w:rFonts w:eastAsiaTheme="minorEastAsia"/>
                      <w:i/>
                      <w:color w:val="0070C0"/>
                      <w:lang w:val="es-ES_tradnl"/>
                      <w:rPrChange w:id="864" w:author="Alex" w:date="2015-07-20T16:28:00Z">
                        <w:rPr>
                          <w:rFonts w:ascii="Times New Roman" w:hAnsi="Times New Roman" w:cs="Times New Roman"/>
                          <w:color w:val="0070C0"/>
                          <w:lang w:val="es-ES_tradnl"/>
                        </w:rPr>
                      </w:rPrChange>
                    </w:rPr>
                  </w:pPr>
                  <w:r w:rsidRPr="000B67FD">
                    <w:rPr>
                      <w:rFonts w:eastAsiaTheme="minorEastAsia"/>
                      <w:i/>
                      <w:color w:val="0070C0"/>
                      <w:rPrChange w:id="865" w:author="Alex" w:date="2015-07-20T16:28:00Z">
                        <w:rPr>
                          <w:rFonts w:ascii="Cambria Math" w:hAnsi="Cambria Math" w:cs="Times New Roman"/>
                          <w:i/>
                          <w:color w:val="0070C0"/>
                        </w:rPr>
                      </w:rPrChange>
                    </w:rPr>
                    <w:t>k</w:t>
                  </w:r>
                </w:p>
              </w:tc>
              <w:tc>
                <w:tcPr>
                  <w:tcW w:w="4458" w:type="dxa"/>
                  <w:vMerge/>
                </w:tcPr>
                <w:p w14:paraId="43876461" w14:textId="77777777" w:rsidR="007D1908" w:rsidRPr="00441BF2" w:rsidRDefault="007D1908" w:rsidP="007D1908">
                  <w:pPr>
                    <w:jc w:val="center"/>
                    <w:rPr>
                      <w:rFonts w:ascii="Times New Roman" w:eastAsia="Cambria" w:hAnsi="Times New Roman" w:cs="Times New Roman"/>
                      <w:color w:val="0070C0"/>
                      <w:lang w:val="es-ES_tradnl"/>
                    </w:rPr>
                  </w:pPr>
                </w:p>
              </w:tc>
            </w:tr>
          </w:tbl>
          <w:p w14:paraId="74C38ABC" w14:textId="4E682E97" w:rsidR="007D1908" w:rsidRPr="00441BF2" w:rsidRDefault="007D1908" w:rsidP="005D1EAB">
            <w:pPr>
              <w:pStyle w:val="Descripcin"/>
              <w:rPr>
                <w:lang w:val="es-ES_tradnl"/>
              </w:rPr>
            </w:pPr>
          </w:p>
        </w:tc>
      </w:tr>
      <w:tr w:rsidR="007D1908" w:rsidRPr="00441BF2" w14:paraId="035913C6" w14:textId="77777777" w:rsidTr="005D1EAB">
        <w:tc>
          <w:tcPr>
            <w:tcW w:w="2518" w:type="dxa"/>
          </w:tcPr>
          <w:p w14:paraId="13239790" w14:textId="77777777" w:rsidR="007D1908" w:rsidRPr="00441BF2" w:rsidRDefault="007D1908"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577A2137" w14:textId="2AAA0D36" w:rsidR="007D1908" w:rsidRPr="00441BF2" w:rsidRDefault="007D1908">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gráfica de</w:t>
            </w:r>
            <w:ins w:id="866" w:author="Alex" w:date="2015-07-20T16:29:00Z">
              <w:r w:rsidR="000B67FD">
                <w:rPr>
                  <w:rFonts w:ascii="Times New Roman" w:hAnsi="Times New Roman" w:cs="Times New Roman"/>
                  <w:color w:val="000000"/>
                  <w:lang w:val="es-ES_tradnl"/>
                </w:rPr>
                <w:t xml:space="preserve"> la función constante </w:t>
              </w:r>
              <w:r w:rsidR="000B67FD" w:rsidRPr="007F7E99">
                <w:rPr>
                  <w:rFonts w:ascii="Times New Roman" w:hAnsi="Times New Roman" w:cs="Times New Roman"/>
                  <w:i/>
                  <w:rPrChange w:id="867" w:author="Alex" w:date="2015-07-20T16:30:00Z">
                    <w:rPr>
                      <w:rFonts w:ascii="Times New Roman" w:hAnsi="Times New Roman" w:cs="Times New Roman"/>
                      <w:color w:val="000000"/>
                    </w:rPr>
                  </w:rPrChange>
                </w:rPr>
                <w:t>f(x)=k</w:t>
              </w:r>
            </w:ins>
            <w:del w:id="868" w:author="Alex" w:date="2015-07-20T16:29:00Z">
              <w:r w:rsidRPr="00441BF2" w:rsidDel="000B67FD">
                <w:rPr>
                  <w:rFonts w:ascii="Times New Roman" w:hAnsi="Times New Roman" w:cs="Times New Roman"/>
                  <w:color w:val="000000"/>
                  <w:lang w:val="es-ES_tradnl"/>
                </w:rPr>
                <w:delText xml:space="preserve"> </w:delText>
              </w:r>
              <w:r w:rsidR="000B67FD" w:rsidRPr="000B67FD" w:rsidDel="000B67FD">
                <w:rPr>
                  <w:rFonts w:ascii="Times New Roman" w:eastAsiaTheme="minorEastAsia" w:hAnsi="Times New Roman" w:cs="Times New Roman"/>
                  <w:i/>
                  <w:color w:val="F79646" w:themeColor="accent6"/>
                  <w:rPrChange w:id="869" w:author="Alex" w:date="2015-07-20T16:29:00Z">
                    <w:rPr>
                      <w:rFonts w:ascii="Cambria Math" w:hAnsi="Cambria Math" w:cs="Times New Roman"/>
                      <w:i/>
                      <w:color w:val="F79646" w:themeColor="accent6"/>
                    </w:rPr>
                  </w:rPrChange>
                </w:rPr>
                <w:delText>y=f(x)=k</w:delText>
              </w:r>
            </w:del>
            <w:del w:id="870" w:author="Alex" w:date="2015-07-20T16:31:00Z">
              <w:r w:rsidR="00A51FC0" w:rsidDel="007F7E99">
                <w:rPr>
                  <w:rFonts w:ascii="Times New Roman" w:eastAsiaTheme="minorEastAsia" w:hAnsi="Times New Roman" w:cs="Times New Roman"/>
                  <w:color w:val="F79646" w:themeColor="accent6"/>
                  <w:lang w:val="es-ES_tradnl"/>
                </w:rPr>
                <w:delText>.</w:delText>
              </w:r>
            </w:del>
          </w:p>
        </w:tc>
      </w:tr>
    </w:tbl>
    <w:p w14:paraId="12BBC3FE" w14:textId="77777777" w:rsidR="007D1908" w:rsidRPr="00441BF2" w:rsidRDefault="007D1908" w:rsidP="00C12607">
      <w:pPr>
        <w:spacing w:after="0"/>
        <w:rPr>
          <w:rFonts w:ascii="Times New Roman" w:eastAsiaTheme="minorEastAsia" w:hAnsi="Times New Roman" w:cs="Times New Roman"/>
        </w:rPr>
      </w:pPr>
    </w:p>
    <w:p w14:paraId="7A4F00AF" w14:textId="5A614938" w:rsidR="00C12607" w:rsidRPr="00441BF2" w:rsidRDefault="00C12607" w:rsidP="00C968B4">
      <w:pPr>
        <w:spacing w:after="0"/>
        <w:rPr>
          <w:rFonts w:ascii="Times New Roman" w:eastAsiaTheme="minorEastAsia" w:hAnsi="Times New Roman" w:cs="Times New Roman"/>
        </w:rPr>
      </w:pPr>
    </w:p>
    <w:p w14:paraId="1BFCB165" w14:textId="4AD31EC7" w:rsidR="00C12607" w:rsidRPr="00441BF2" w:rsidRDefault="003F798F" w:rsidP="00C968B4">
      <w:pPr>
        <w:spacing w:after="0"/>
        <w:rPr>
          <w:rFonts w:ascii="Times New Roman" w:eastAsiaTheme="minorEastAsia" w:hAnsi="Times New Roman" w:cs="Times New Roman"/>
        </w:rPr>
      </w:pPr>
      <w:r w:rsidRPr="00441BF2">
        <w:rPr>
          <w:rFonts w:ascii="Times New Roman" w:eastAsiaTheme="minorEastAsia" w:hAnsi="Times New Roman" w:cs="Times New Roman"/>
        </w:rPr>
        <w:t>Para un caso específico, por ejemplo la</w:t>
      </w:r>
      <w:r w:rsidR="00C12607" w:rsidRPr="00441BF2">
        <w:rPr>
          <w:rFonts w:ascii="Times New Roman" w:eastAsiaTheme="minorEastAsia" w:hAnsi="Times New Roman" w:cs="Times New Roman"/>
        </w:rPr>
        <w:t xml:space="preserve"> función constant</w:t>
      </w:r>
      <w:r w:rsidR="007F7E99" w:rsidRPr="007F7E99">
        <w:rPr>
          <w:rFonts w:ascii="Times New Roman" w:eastAsiaTheme="minorEastAsia" w:hAnsi="Times New Roman" w:cs="Times New Roman" w:hint="eastAsia"/>
          <w:rPrChange w:id="871" w:author="Alex" w:date="2015-07-20T16:31:00Z">
            <w:rPr>
              <w:rFonts w:ascii="Cambria Math" w:eastAsiaTheme="minorEastAsia" w:hAnsi="Cambria Math" w:cs="Times New Roman" w:hint="eastAsia"/>
              <w:i/>
            </w:rPr>
          </w:rPrChange>
        </w:rPr>
        <w:t xml:space="preserve">e </w:t>
      </w:r>
      <w:r w:rsidR="007F7E99" w:rsidRPr="007F7E99">
        <w:rPr>
          <w:rFonts w:ascii="Times New Roman" w:eastAsiaTheme="minorEastAsia" w:hAnsi="Times New Roman" w:cs="Times New Roman" w:hint="eastAsia"/>
          <w:i/>
          <w:rPrChange w:id="872" w:author="Alex" w:date="2015-07-20T16:31:00Z">
            <w:rPr>
              <w:rFonts w:ascii="Cambria Math" w:eastAsiaTheme="minorEastAsia" w:hAnsi="Cambria Math" w:cs="Times New Roman" w:hint="eastAsia"/>
              <w:i/>
            </w:rPr>
          </w:rPrChange>
        </w:rPr>
        <w:t>y=f(x)=</w:t>
      </w:r>
      <w:r w:rsidR="007F7E99" w:rsidRPr="007F7E99">
        <w:rPr>
          <w:rFonts w:ascii="Times New Roman" w:eastAsiaTheme="minorEastAsia" w:hAnsi="Times New Roman" w:cs="Times New Roman" w:hint="eastAsia"/>
          <w:rPrChange w:id="873" w:author="Alex" w:date="2015-07-20T16:31:00Z">
            <w:rPr>
              <w:rFonts w:ascii="Cambria Math" w:eastAsiaTheme="minorEastAsia" w:hAnsi="Cambria Math" w:cs="Times New Roman" w:hint="eastAsia"/>
              <w:i/>
            </w:rPr>
          </w:rPrChange>
        </w:rPr>
        <w:t xml:space="preserve">8, </w:t>
      </w:r>
      <w:r w:rsidRPr="00441BF2">
        <w:rPr>
          <w:rFonts w:ascii="Times New Roman" w:eastAsiaTheme="minorEastAsia" w:hAnsi="Times New Roman" w:cs="Times New Roman"/>
        </w:rPr>
        <w:t>tendría las siguientes representaciones tabular, gráfica y analítica</w:t>
      </w:r>
      <w:r w:rsidR="00C12607" w:rsidRPr="00441BF2">
        <w:rPr>
          <w:rFonts w:ascii="Times New Roman" w:eastAsiaTheme="minorEastAsia" w:hAnsi="Times New Roman" w:cs="Times New Roman"/>
        </w:rPr>
        <w:t>:</w:t>
      </w:r>
    </w:p>
    <w:p w14:paraId="11E46ECC" w14:textId="77777777" w:rsidR="00C12607" w:rsidRPr="00441BF2" w:rsidRDefault="00C12607"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1417"/>
        <w:gridCol w:w="7411"/>
      </w:tblGrid>
      <w:tr w:rsidR="006328BF" w:rsidRPr="00441BF2" w14:paraId="21549D15" w14:textId="77777777" w:rsidTr="005D1EAB">
        <w:tc>
          <w:tcPr>
            <w:tcW w:w="9033" w:type="dxa"/>
            <w:gridSpan w:val="2"/>
            <w:shd w:val="clear" w:color="auto" w:fill="0D0D0D" w:themeFill="text1" w:themeFillTint="F2"/>
          </w:tcPr>
          <w:p w14:paraId="2A15CC8A" w14:textId="77777777" w:rsidR="006328BF" w:rsidRPr="00441BF2" w:rsidRDefault="006328BF" w:rsidP="005D1EA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6328BF" w:rsidRPr="00441BF2" w14:paraId="3FBD24CF" w14:textId="77777777" w:rsidTr="005D1EAB">
        <w:tc>
          <w:tcPr>
            <w:tcW w:w="2518" w:type="dxa"/>
          </w:tcPr>
          <w:p w14:paraId="461AE507" w14:textId="77777777" w:rsidR="006328BF" w:rsidRPr="00441BF2" w:rsidRDefault="006328BF" w:rsidP="005D1EAB">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10D11271" w14:textId="7DF92B84" w:rsidR="006328BF" w:rsidRPr="00441BF2" w:rsidRDefault="001336A2" w:rsidP="005D1EAB">
            <w:pPr>
              <w:pStyle w:val="Tema1Img"/>
              <w:numPr>
                <w:ilvl w:val="0"/>
                <w:numId w:val="0"/>
              </w:numPr>
              <w:ind w:left="501"/>
              <w:rPr>
                <w:lang w:val="es-ES_tradnl"/>
              </w:rPr>
            </w:pPr>
            <w:r>
              <w:rPr>
                <w:sz w:val="24"/>
                <w:szCs w:val="24"/>
                <w:lang w:val="es-ES_tradnl"/>
              </w:rPr>
              <w:t>MA_10_01_CO_IMG</w:t>
            </w:r>
            <w:del w:id="874" w:author="Alex" w:date="2015-08-02T16:26:00Z">
              <w:r w:rsidDel="004E35CB">
                <w:rPr>
                  <w:sz w:val="24"/>
                  <w:szCs w:val="24"/>
                  <w:lang w:val="es-ES_tradnl"/>
                </w:rPr>
                <w:delText>1</w:delText>
              </w:r>
            </w:del>
            <w:ins w:id="875" w:author="Alex" w:date="2015-08-02T16:26:00Z">
              <w:r w:rsidR="004E35CB">
                <w:rPr>
                  <w:sz w:val="24"/>
                  <w:szCs w:val="24"/>
                  <w:lang w:val="es-ES_tradnl"/>
                </w:rPr>
                <w:t>15</w:t>
              </w:r>
            </w:ins>
            <w:del w:id="876" w:author="Alex" w:date="2015-08-02T16:26:00Z">
              <w:r w:rsidDel="004E35CB">
                <w:rPr>
                  <w:sz w:val="24"/>
                  <w:szCs w:val="24"/>
                  <w:lang w:val="es-ES_tradnl"/>
                </w:rPr>
                <w:delText>1</w:delText>
              </w:r>
            </w:del>
          </w:p>
        </w:tc>
      </w:tr>
      <w:tr w:rsidR="006328BF" w:rsidRPr="00441BF2" w14:paraId="13394D5B" w14:textId="77777777" w:rsidTr="005D1EAB">
        <w:tc>
          <w:tcPr>
            <w:tcW w:w="2518" w:type="dxa"/>
          </w:tcPr>
          <w:p w14:paraId="5639F609" w14:textId="77777777" w:rsidR="006328BF" w:rsidRPr="00441BF2" w:rsidRDefault="006328BF"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08A09323" w14:textId="77777777" w:rsidR="006328BF" w:rsidRPr="00441BF2" w:rsidRDefault="006328BF" w:rsidP="005D1EAB">
            <w:pPr>
              <w:rPr>
                <w:rFonts w:ascii="Times New Roman" w:hAnsi="Times New Roman" w:cs="Times New Roman"/>
                <w:color w:val="000000"/>
                <w:lang w:val="es-ES_tradnl"/>
              </w:rPr>
            </w:pPr>
          </w:p>
        </w:tc>
      </w:tr>
      <w:tr w:rsidR="006328BF" w:rsidRPr="00441BF2" w14:paraId="4A43C185" w14:textId="77777777" w:rsidTr="005D1EAB">
        <w:trPr>
          <w:trHeight w:val="2846"/>
        </w:trPr>
        <w:tc>
          <w:tcPr>
            <w:tcW w:w="2518" w:type="dxa"/>
          </w:tcPr>
          <w:p w14:paraId="185952E9" w14:textId="77777777" w:rsidR="006328BF" w:rsidRPr="00441BF2" w:rsidRDefault="006328BF"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 xml:space="preserve">Código </w:t>
            </w:r>
            <w:proofErr w:type="spellStart"/>
            <w:r w:rsidRPr="00441BF2">
              <w:rPr>
                <w:rFonts w:ascii="Times New Roman" w:hAnsi="Times New Roman" w:cs="Times New Roman"/>
                <w:b/>
                <w:color w:val="000000"/>
                <w:lang w:val="es-ES_tradnl"/>
              </w:rPr>
              <w:t>Shutterstock</w:t>
            </w:r>
            <w:proofErr w:type="spellEnd"/>
            <w:r w:rsidRPr="00441BF2">
              <w:rPr>
                <w:rFonts w:ascii="Times New Roman" w:hAnsi="Times New Roman" w:cs="Times New Roman"/>
                <w:b/>
                <w:color w:val="000000"/>
                <w:lang w:val="es-ES_tradnl"/>
              </w:rPr>
              <w:t xml:space="preserve"> (o URL o la ruta en </w:t>
            </w:r>
            <w:proofErr w:type="spellStart"/>
            <w:r w:rsidRPr="00441BF2">
              <w:rPr>
                <w:rFonts w:ascii="Times New Roman" w:hAnsi="Times New Roman" w:cs="Times New Roman"/>
                <w:b/>
                <w:color w:val="000000"/>
                <w:lang w:val="es-ES_tradnl"/>
              </w:rPr>
              <w:t>AulaPlaneta</w:t>
            </w:r>
            <w:proofErr w:type="spellEnd"/>
            <w:r w:rsidRPr="00441BF2">
              <w:rPr>
                <w:rFonts w:ascii="Times New Roman" w:hAnsi="Times New Roman" w:cs="Times New Roman"/>
                <w:b/>
                <w:color w:val="000000"/>
                <w:lang w:val="es-ES_tradnl"/>
              </w:rPr>
              <w:t>)</w:t>
            </w:r>
          </w:p>
        </w:tc>
        <w:tc>
          <w:tcPr>
            <w:tcW w:w="6515" w:type="dxa"/>
          </w:tcPr>
          <w:tbl>
            <w:tblPr>
              <w:tblStyle w:val="Tablaconcuadrcula"/>
              <w:tblW w:w="0" w:type="auto"/>
              <w:tblLook w:val="04A0" w:firstRow="1" w:lastRow="0" w:firstColumn="1" w:lastColumn="0" w:noHBand="0" w:noVBand="1"/>
              <w:tblPrChange w:id="877" w:author="Alex" w:date="2015-07-20T16:33:00Z">
                <w:tblPr>
                  <w:tblStyle w:val="Tablaconcuadrcula"/>
                  <w:tblW w:w="0" w:type="auto"/>
                  <w:tblLook w:val="04A0" w:firstRow="1" w:lastRow="0" w:firstColumn="1" w:lastColumn="0" w:noHBand="0" w:noVBand="1"/>
                </w:tblPr>
              </w:tblPrChange>
            </w:tblPr>
            <w:tblGrid>
              <w:gridCol w:w="852"/>
              <w:gridCol w:w="788"/>
              <w:gridCol w:w="5545"/>
              <w:tblGridChange w:id="878">
                <w:tblGrid>
                  <w:gridCol w:w="852"/>
                  <w:gridCol w:w="788"/>
                  <w:gridCol w:w="5545"/>
                </w:tblGrid>
              </w:tblGridChange>
            </w:tblGrid>
            <w:tr w:rsidR="006328BF" w:rsidRPr="00441BF2" w14:paraId="4798E6D6" w14:textId="77777777" w:rsidTr="007F7E99">
              <w:trPr>
                <w:cantSplit/>
                <w:trPrChange w:id="879" w:author="Alex" w:date="2015-07-20T16:33:00Z">
                  <w:trPr>
                    <w:cantSplit/>
                  </w:trPr>
                </w:trPrChange>
              </w:trPr>
              <w:tc>
                <w:tcPr>
                  <w:tcW w:w="7185" w:type="dxa"/>
                  <w:gridSpan w:val="3"/>
                  <w:tcPrChange w:id="880" w:author="Alex" w:date="2015-07-20T16:33:00Z">
                    <w:tcPr>
                      <w:tcW w:w="8828" w:type="dxa"/>
                      <w:gridSpan w:val="3"/>
                    </w:tcPr>
                  </w:tcPrChange>
                </w:tcPr>
                <w:p w14:paraId="0EC21B2B" w14:textId="64425FB1" w:rsidR="006328BF" w:rsidRPr="00441BF2" w:rsidRDefault="006328BF" w:rsidP="006328BF">
                  <w:pPr>
                    <w:rPr>
                      <w:rFonts w:ascii="Times New Roman" w:hAnsi="Times New Roman" w:cs="Times New Roman"/>
                      <w:b/>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1258BD">
                    <w:rPr>
                      <w:rFonts w:ascii="Times New Roman" w:hAnsi="Times New Roman" w:cs="Times New Roman"/>
                      <w:lang w:val="es-ES_tradnl"/>
                    </w:rPr>
                    <w:t>s</w:t>
                  </w:r>
                  <w:r w:rsidRPr="00441BF2">
                    <w:rPr>
                      <w:rFonts w:ascii="Times New Roman" w:hAnsi="Times New Roman" w:cs="Times New Roman"/>
                      <w:lang w:val="es-ES_tradnl"/>
                    </w:rPr>
                    <w:t>er igual a 8”</w:t>
                  </w:r>
                </w:p>
              </w:tc>
            </w:tr>
            <w:tr w:rsidR="006328BF" w:rsidRPr="00441BF2" w14:paraId="561A72DB" w14:textId="77777777" w:rsidTr="007F7E99">
              <w:trPr>
                <w:cantSplit/>
                <w:trPrChange w:id="881" w:author="Alex" w:date="2015-07-20T16:33:00Z">
                  <w:trPr>
                    <w:cantSplit/>
                  </w:trPr>
                </w:trPrChange>
              </w:trPr>
              <w:tc>
                <w:tcPr>
                  <w:tcW w:w="7185" w:type="dxa"/>
                  <w:gridSpan w:val="3"/>
                  <w:tcPrChange w:id="882" w:author="Alex" w:date="2015-07-20T16:33:00Z">
                    <w:tcPr>
                      <w:tcW w:w="8828" w:type="dxa"/>
                      <w:gridSpan w:val="3"/>
                    </w:tcPr>
                  </w:tcPrChange>
                </w:tcPr>
                <w:p w14:paraId="4FDC6BA5" w14:textId="6E68F980" w:rsidR="006328BF" w:rsidRPr="00441BF2" w:rsidRDefault="006328BF" w:rsidP="001258BD">
                  <w:pPr>
                    <w:rPr>
                      <w:rFonts w:ascii="Times New Roman" w:hAnsi="Times New Roman" w:cs="Times New Roman"/>
                      <w:b/>
                      <w:lang w:val="es-ES_tradnl"/>
                    </w:rPr>
                  </w:pPr>
                  <w:r w:rsidRPr="00441BF2">
                    <w:rPr>
                      <w:rFonts w:ascii="Times New Roman" w:hAnsi="Times New Roman" w:cs="Times New Roman"/>
                      <w:b/>
                      <w:lang w:val="es-ES_tradnl"/>
                    </w:rPr>
                    <w:t xml:space="preserve">Dominio: </w:t>
                  </w:r>
                  <w:r w:rsidR="001258BD">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partida: </w:t>
                  </w:r>
                  <w:r w:rsidR="001258BD">
                    <w:rPr>
                      <w:rFonts w:ascii="Times New Roman" w:hAnsi="Times New Roman" w:cs="Times New Roman"/>
                      <w:lang w:val="es-ES_tradnl"/>
                    </w:rPr>
                    <w:t>t</w:t>
                  </w:r>
                  <w:r w:rsidRPr="00441BF2">
                    <w:rPr>
                      <w:rFonts w:ascii="Times New Roman" w:hAnsi="Times New Roman" w:cs="Times New Roman"/>
                      <w:lang w:val="es-ES_tradnl"/>
                    </w:rPr>
                    <w:t>odos los números reales</w:t>
                  </w:r>
                </w:p>
              </w:tc>
            </w:tr>
            <w:tr w:rsidR="006328BF" w:rsidRPr="00441BF2" w14:paraId="70D4BDCB" w14:textId="77777777" w:rsidTr="007F7E99">
              <w:trPr>
                <w:cantSplit/>
                <w:trPrChange w:id="883" w:author="Alex" w:date="2015-07-20T16:33:00Z">
                  <w:trPr>
                    <w:cantSplit/>
                  </w:trPr>
                </w:trPrChange>
              </w:trPr>
              <w:tc>
                <w:tcPr>
                  <w:tcW w:w="7185" w:type="dxa"/>
                  <w:gridSpan w:val="3"/>
                  <w:tcPrChange w:id="884" w:author="Alex" w:date="2015-07-20T16:33:00Z">
                    <w:tcPr>
                      <w:tcW w:w="8828" w:type="dxa"/>
                      <w:gridSpan w:val="3"/>
                    </w:tcPr>
                  </w:tcPrChange>
                </w:tcPr>
                <w:p w14:paraId="4FB51433" w14:textId="31915D4C" w:rsidR="006328BF" w:rsidRPr="00441BF2" w:rsidRDefault="006328BF" w:rsidP="001258BD">
                  <w:pPr>
                    <w:rPr>
                      <w:rFonts w:ascii="Times New Roman" w:hAnsi="Times New Roman" w:cs="Times New Roman"/>
                      <w:b/>
                      <w:lang w:val="es-ES_tradnl"/>
                    </w:rPr>
                  </w:pPr>
                  <w:proofErr w:type="spellStart"/>
                  <w:r w:rsidRPr="00441BF2">
                    <w:rPr>
                      <w:rFonts w:ascii="Times New Roman" w:hAnsi="Times New Roman" w:cs="Times New Roman"/>
                      <w:b/>
                      <w:lang w:val="es-ES_tradnl"/>
                    </w:rPr>
                    <w:t>Codominio</w:t>
                  </w:r>
                  <w:proofErr w:type="spellEnd"/>
                  <w:r w:rsidRPr="00441BF2">
                    <w:rPr>
                      <w:rFonts w:ascii="Times New Roman" w:hAnsi="Times New Roman" w:cs="Times New Roman"/>
                      <w:b/>
                      <w:lang w:val="es-ES_tradnl"/>
                    </w:rPr>
                    <w:t xml:space="preserve">: </w:t>
                  </w:r>
                  <w:r w:rsidR="001258BD">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llegada: </w:t>
                  </w:r>
                  <m:oMath>
                    <m:r>
                      <w:rPr>
                        <w:rFonts w:ascii="Cambria Math" w:hAnsi="Cambria Math" w:cs="Times New Roman"/>
                        <w:lang w:val="es-ES_tradnl"/>
                      </w:rPr>
                      <m:t>8</m:t>
                    </m:r>
                  </m:oMath>
                  <w:r w:rsidRPr="00441BF2">
                    <w:rPr>
                      <w:rFonts w:ascii="Times New Roman" w:hAnsi="Times New Roman" w:cs="Times New Roman"/>
                      <w:b/>
                      <w:lang w:val="es-ES_tradnl"/>
                    </w:rPr>
                    <w:t xml:space="preserve"> </w:t>
                  </w:r>
                </w:p>
              </w:tc>
            </w:tr>
            <w:tr w:rsidR="006328BF" w:rsidRPr="00441BF2" w14:paraId="147C3AF1" w14:textId="77777777" w:rsidTr="007F7E99">
              <w:trPr>
                <w:cantSplit/>
                <w:trPrChange w:id="885" w:author="Alex" w:date="2015-07-20T16:33:00Z">
                  <w:trPr>
                    <w:cantSplit/>
                  </w:trPr>
                </w:trPrChange>
              </w:trPr>
              <w:tc>
                <w:tcPr>
                  <w:tcW w:w="1640" w:type="dxa"/>
                  <w:gridSpan w:val="2"/>
                  <w:tcPrChange w:id="886" w:author="Alex" w:date="2015-07-20T16:33:00Z">
                    <w:tcPr>
                      <w:tcW w:w="7396" w:type="dxa"/>
                      <w:gridSpan w:val="2"/>
                    </w:tcPr>
                  </w:tcPrChange>
                </w:tcPr>
                <w:p w14:paraId="2C8209B6" w14:textId="77777777" w:rsidR="006328BF" w:rsidRPr="00441BF2" w:rsidRDefault="006328BF" w:rsidP="006328BF">
                  <w:pPr>
                    <w:rPr>
                      <w:rFonts w:ascii="Times New Roman" w:hAnsi="Times New Roman" w:cs="Times New Roman"/>
                      <w:b/>
                      <w:lang w:val="es-ES_tradnl"/>
                    </w:rPr>
                  </w:pPr>
                  <w:r w:rsidRPr="00441BF2">
                    <w:rPr>
                      <w:rFonts w:ascii="Times New Roman" w:hAnsi="Times New Roman" w:cs="Times New Roman"/>
                      <w:b/>
                      <w:lang w:val="es-ES_tradnl"/>
                    </w:rPr>
                    <w:t>Ecuación o regla para relacionar los elementos</w:t>
                  </w:r>
                  <w:r w:rsidRPr="00441BF2">
                    <w:rPr>
                      <w:rFonts w:ascii="Times New Roman" w:eastAsiaTheme="minorEastAsia" w:hAnsi="Times New Roman" w:cs="Times New Roman"/>
                      <w:b/>
                      <w:lang w:val="es-ES_tradnl"/>
                    </w:rPr>
                    <w:t>:</w:t>
                  </w:r>
                </w:p>
              </w:tc>
              <w:tc>
                <w:tcPr>
                  <w:tcW w:w="5545" w:type="dxa"/>
                  <w:tcPrChange w:id="887" w:author="Alex" w:date="2015-07-20T16:33:00Z">
                    <w:tcPr>
                      <w:tcW w:w="1432" w:type="dxa"/>
                    </w:tcPr>
                  </w:tcPrChange>
                </w:tcPr>
                <w:p w14:paraId="13BB536D" w14:textId="5BCEE145" w:rsidR="006328BF" w:rsidRPr="007F7E99" w:rsidRDefault="007F7E99">
                  <w:pPr>
                    <w:jc w:val="center"/>
                    <w:rPr>
                      <w:rFonts w:ascii="Times New Roman" w:hAnsi="Times New Roman" w:cs="Times New Roman"/>
                      <w:b/>
                      <w:i/>
                      <w:lang w:val="es-ES_tradnl"/>
                      <w:rPrChange w:id="888" w:author="Alex" w:date="2015-07-20T16:32:00Z">
                        <w:rPr>
                          <w:rFonts w:ascii="Times New Roman" w:hAnsi="Times New Roman" w:cs="Times New Roman"/>
                          <w:b/>
                          <w:lang w:val="es-ES_tradnl"/>
                        </w:rPr>
                      </w:rPrChange>
                    </w:rPr>
                    <w:pPrChange w:id="889" w:author="Alex" w:date="2015-07-20T16:32:00Z">
                      <w:pPr/>
                    </w:pPrChange>
                  </w:pPr>
                  <w:r w:rsidRPr="007F7E99">
                    <w:rPr>
                      <w:rFonts w:ascii="Times New Roman" w:eastAsiaTheme="minorEastAsia" w:hAnsi="Times New Roman" w:cs="Times New Roman"/>
                      <w:b/>
                      <w:i/>
                      <w:color w:val="F79646" w:themeColor="accent6"/>
                      <w:rPrChange w:id="890" w:author="Alex" w:date="2015-07-20T16:32:00Z">
                        <w:rPr>
                          <w:rFonts w:ascii="Cambria Math" w:hAnsi="Cambria Math" w:cs="Times New Roman"/>
                          <w:b/>
                          <w:i/>
                          <w:color w:val="F79646" w:themeColor="accent6"/>
                        </w:rPr>
                      </w:rPrChange>
                    </w:rPr>
                    <w:t>y=f(x)=</w:t>
                  </w:r>
                  <w:r w:rsidRPr="007F7E99">
                    <w:rPr>
                      <w:rFonts w:ascii="Times New Roman" w:eastAsiaTheme="minorEastAsia" w:hAnsi="Times New Roman" w:cs="Times New Roman" w:hint="eastAsia"/>
                      <w:b/>
                      <w:color w:val="F79646" w:themeColor="accent6"/>
                      <w:rPrChange w:id="891" w:author="Alex" w:date="2015-07-20T16:32:00Z">
                        <w:rPr>
                          <w:rFonts w:ascii="Cambria Math" w:eastAsiaTheme="minorEastAsia" w:hAnsi="Cambria Math" w:cs="Times New Roman" w:hint="eastAsia"/>
                          <w:b/>
                          <w:i/>
                          <w:color w:val="F79646" w:themeColor="accent6"/>
                        </w:rPr>
                      </w:rPrChange>
                    </w:rPr>
                    <w:t>8</w:t>
                  </w:r>
                </w:p>
              </w:tc>
            </w:tr>
            <w:tr w:rsidR="006328BF" w:rsidRPr="00441BF2" w14:paraId="660EEF74" w14:textId="77777777" w:rsidTr="007F7E99">
              <w:trPr>
                <w:cantSplit/>
                <w:trPrChange w:id="892" w:author="Alex" w:date="2015-07-20T16:33:00Z">
                  <w:trPr>
                    <w:cantSplit/>
                  </w:trPr>
                </w:trPrChange>
              </w:trPr>
              <w:tc>
                <w:tcPr>
                  <w:tcW w:w="733" w:type="dxa"/>
                  <w:tcPrChange w:id="893" w:author="Alex" w:date="2015-07-20T16:33:00Z">
                    <w:tcPr>
                      <w:tcW w:w="5886" w:type="dxa"/>
                    </w:tcPr>
                  </w:tcPrChange>
                </w:tcPr>
                <w:p w14:paraId="7CEDE7D2" w14:textId="170DD9AA" w:rsidR="006328BF" w:rsidRPr="007F7E99" w:rsidRDefault="007F7E99">
                  <w:pPr>
                    <w:jc w:val="center"/>
                    <w:rPr>
                      <w:rFonts w:eastAsiaTheme="minorEastAsia"/>
                      <w:b/>
                      <w:i/>
                      <w:color w:val="FF0000"/>
                      <w:lang w:val="es-ES_tradnl"/>
                      <w:rPrChange w:id="894" w:author="Alex" w:date="2015-07-20T16:33:00Z">
                        <w:rPr>
                          <w:rFonts w:ascii="Times New Roman" w:hAnsi="Times New Roman" w:cs="Times New Roman"/>
                          <w:b/>
                          <w:color w:val="FF0000"/>
                          <w:lang w:val="es-ES_tradnl"/>
                        </w:rPr>
                      </w:rPrChange>
                    </w:rPr>
                    <w:pPrChange w:id="895" w:author="Alex" w:date="2015-07-20T16:33:00Z">
                      <w:pPr/>
                    </w:pPrChange>
                  </w:pPr>
                  <w:r w:rsidRPr="007F7E99">
                    <w:rPr>
                      <w:rFonts w:eastAsiaTheme="minorEastAsia"/>
                      <w:b/>
                      <w:i/>
                      <w:color w:val="FF0000"/>
                      <w:rPrChange w:id="896" w:author="Alex" w:date="2015-07-20T16:33:00Z">
                        <w:rPr>
                          <w:rFonts w:ascii="Cambria Math" w:hAnsi="Cambria Math" w:cs="Times New Roman"/>
                          <w:b/>
                          <w:i/>
                          <w:color w:val="FF0000"/>
                        </w:rPr>
                      </w:rPrChange>
                    </w:rPr>
                    <w:t>x</w:t>
                  </w:r>
                </w:p>
              </w:tc>
              <w:tc>
                <w:tcPr>
                  <w:tcW w:w="907" w:type="dxa"/>
                  <w:tcPrChange w:id="897" w:author="Alex" w:date="2015-07-20T16:33:00Z">
                    <w:tcPr>
                      <w:tcW w:w="1510" w:type="dxa"/>
                    </w:tcPr>
                  </w:tcPrChange>
                </w:tcPr>
                <w:p w14:paraId="4DE34CF0" w14:textId="4F3A4B80" w:rsidR="006328BF" w:rsidRPr="007F7E99" w:rsidRDefault="007F7E99">
                  <w:pPr>
                    <w:jc w:val="center"/>
                    <w:rPr>
                      <w:rFonts w:eastAsiaTheme="minorEastAsia"/>
                      <w:b/>
                      <w:i/>
                      <w:color w:val="0070C0"/>
                      <w:lang w:val="es-ES_tradnl"/>
                      <w:rPrChange w:id="898" w:author="Alex" w:date="2015-07-20T16:33:00Z">
                        <w:rPr>
                          <w:rFonts w:ascii="Times New Roman" w:hAnsi="Times New Roman" w:cs="Times New Roman"/>
                          <w:b/>
                          <w:color w:val="0070C0"/>
                          <w:lang w:val="es-ES_tradnl"/>
                        </w:rPr>
                      </w:rPrChange>
                    </w:rPr>
                    <w:pPrChange w:id="899" w:author="Alex" w:date="2015-07-20T16:33:00Z">
                      <w:pPr/>
                    </w:pPrChange>
                  </w:pPr>
                  <w:r w:rsidRPr="007F7E99">
                    <w:rPr>
                      <w:rFonts w:eastAsiaTheme="minorEastAsia"/>
                      <w:b/>
                      <w:i/>
                      <w:color w:val="0070C0"/>
                      <w:rPrChange w:id="900" w:author="Alex" w:date="2015-07-20T16:33:00Z">
                        <w:rPr>
                          <w:rFonts w:ascii="Cambria Math" w:hAnsi="Cambria Math" w:cs="Times New Roman"/>
                          <w:b/>
                          <w:i/>
                          <w:color w:val="0070C0"/>
                        </w:rPr>
                      </w:rPrChange>
                    </w:rPr>
                    <w:t>y=f(x)</w:t>
                  </w:r>
                </w:p>
              </w:tc>
              <w:tc>
                <w:tcPr>
                  <w:tcW w:w="5545" w:type="dxa"/>
                  <w:vMerge w:val="restart"/>
                  <w:tcPrChange w:id="901" w:author="Alex" w:date="2015-07-20T16:33:00Z">
                    <w:tcPr>
                      <w:tcW w:w="1432" w:type="dxa"/>
                      <w:vMerge w:val="restart"/>
                    </w:tcPr>
                  </w:tcPrChange>
                </w:tcPr>
                <w:p w14:paraId="240B7186" w14:textId="77777777" w:rsidR="006328BF" w:rsidRPr="00441BF2" w:rsidRDefault="006328BF" w:rsidP="006328BF">
                  <w:pPr>
                    <w:rPr>
                      <w:rFonts w:ascii="Times New Roman" w:eastAsia="Cambria" w:hAnsi="Times New Roman" w:cs="Times New Roman"/>
                      <w:b/>
                      <w:color w:val="0070C0"/>
                      <w:lang w:val="es-ES_tradnl"/>
                    </w:rPr>
                  </w:pPr>
                  <m:oMathPara>
                    <m:oMath>
                      <m:r>
                        <m:rPr>
                          <m:sty m:val="p"/>
                        </m:rPr>
                        <w:rPr>
                          <w:rFonts w:ascii="Cambria Math" w:hAnsi="Cambria Math"/>
                          <w:sz w:val="24"/>
                          <w:szCs w:val="24"/>
                          <w:lang w:val="es-ES_tradnl"/>
                        </w:rPr>
                        <w:object w:dxaOrig="11685" w:dyaOrig="5175" w14:anchorId="31AB2BF5">
                          <v:shape id="_x0000_i1040" type="#_x0000_t75" style="width:273.75pt;height:121.5pt" o:ole="">
                            <v:imagedata r:id="rId52" o:title=""/>
                          </v:shape>
                          <o:OLEObject Type="Embed" ProgID="PBrush" ShapeID="_x0000_i1040" DrawAspect="Content" ObjectID="_1500567631" r:id="rId53"/>
                        </w:object>
                      </m:r>
                    </m:oMath>
                  </m:oMathPara>
                </w:p>
              </w:tc>
            </w:tr>
            <w:tr w:rsidR="006328BF" w:rsidRPr="00441BF2" w14:paraId="79BAB6F1" w14:textId="77777777" w:rsidTr="007F7E99">
              <w:trPr>
                <w:cantSplit/>
                <w:trHeight w:val="77"/>
                <w:trPrChange w:id="902" w:author="Alex" w:date="2015-07-20T16:33:00Z">
                  <w:trPr>
                    <w:cantSplit/>
                    <w:trHeight w:val="77"/>
                  </w:trPr>
                </w:trPrChange>
              </w:trPr>
              <w:tc>
                <w:tcPr>
                  <w:tcW w:w="733" w:type="dxa"/>
                  <w:tcPrChange w:id="903" w:author="Alex" w:date="2015-07-20T16:33:00Z">
                    <w:tcPr>
                      <w:tcW w:w="5886" w:type="dxa"/>
                    </w:tcPr>
                  </w:tcPrChange>
                </w:tcPr>
                <w:p w14:paraId="660523CF" w14:textId="06761B83" w:rsidR="006328BF" w:rsidRPr="007F7E99" w:rsidRDefault="007F7E99" w:rsidP="006328BF">
                  <w:pPr>
                    <w:jc w:val="center"/>
                    <w:rPr>
                      <w:rFonts w:eastAsiaTheme="minorEastAsia"/>
                      <w:color w:val="FF0000"/>
                      <w:lang w:val="es-ES_tradnl"/>
                      <w:rPrChange w:id="904" w:author="Alex" w:date="2015-07-20T16:32:00Z">
                        <w:rPr>
                          <w:rFonts w:ascii="Times New Roman" w:hAnsi="Times New Roman" w:cs="Times New Roman"/>
                          <w:color w:val="FF0000"/>
                          <w:lang w:val="es-ES_tradnl"/>
                        </w:rPr>
                      </w:rPrChange>
                    </w:rPr>
                  </w:pPr>
                  <w:r w:rsidRPr="007F7E99">
                    <w:rPr>
                      <w:rFonts w:eastAsiaTheme="minorEastAsia"/>
                      <w:color w:val="FF0000"/>
                      <w:rPrChange w:id="905" w:author="Alex" w:date="2015-07-20T16:32:00Z">
                        <w:rPr>
                          <w:rFonts w:ascii="Cambria Math" w:hAnsi="Cambria Math" w:cs="Times New Roman"/>
                          <w:i/>
                          <w:color w:val="FF0000"/>
                        </w:rPr>
                      </w:rPrChange>
                    </w:rPr>
                    <w:t>-5</w:t>
                  </w:r>
                </w:p>
              </w:tc>
              <w:tc>
                <w:tcPr>
                  <w:tcW w:w="907" w:type="dxa"/>
                  <w:tcPrChange w:id="906" w:author="Alex" w:date="2015-07-20T16:33:00Z">
                    <w:tcPr>
                      <w:tcW w:w="1510" w:type="dxa"/>
                    </w:tcPr>
                  </w:tcPrChange>
                </w:tcPr>
                <w:p w14:paraId="6E3BA0E6" w14:textId="2A338793" w:rsidR="006328BF" w:rsidRPr="007F7E99" w:rsidRDefault="007F7E99" w:rsidP="006328BF">
                  <w:pPr>
                    <w:jc w:val="center"/>
                    <w:rPr>
                      <w:rFonts w:eastAsiaTheme="minorEastAsia"/>
                      <w:color w:val="0070C0"/>
                      <w:lang w:val="es-ES_tradnl"/>
                      <w:rPrChange w:id="907" w:author="Alex" w:date="2015-07-20T16:32:00Z">
                        <w:rPr>
                          <w:rFonts w:ascii="Times New Roman" w:hAnsi="Times New Roman" w:cs="Times New Roman"/>
                          <w:color w:val="0070C0"/>
                          <w:lang w:val="es-ES_tradnl"/>
                        </w:rPr>
                      </w:rPrChange>
                    </w:rPr>
                  </w:pPr>
                  <w:r w:rsidRPr="007F7E99">
                    <w:rPr>
                      <w:rFonts w:eastAsiaTheme="minorEastAsia"/>
                      <w:color w:val="0070C0"/>
                      <w:rPrChange w:id="908" w:author="Alex" w:date="2015-07-20T16:32:00Z">
                        <w:rPr>
                          <w:rFonts w:ascii="Cambria Math" w:hAnsi="Cambria Math" w:cs="Times New Roman"/>
                          <w:i/>
                          <w:color w:val="0070C0"/>
                        </w:rPr>
                      </w:rPrChange>
                    </w:rPr>
                    <w:t>8</w:t>
                  </w:r>
                </w:p>
              </w:tc>
              <w:tc>
                <w:tcPr>
                  <w:tcW w:w="5545" w:type="dxa"/>
                  <w:vMerge/>
                  <w:tcPrChange w:id="909" w:author="Alex" w:date="2015-07-20T16:33:00Z">
                    <w:tcPr>
                      <w:tcW w:w="1432" w:type="dxa"/>
                      <w:vMerge/>
                    </w:tcPr>
                  </w:tcPrChange>
                </w:tcPr>
                <w:p w14:paraId="00989C8E"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587C304C" w14:textId="77777777" w:rsidTr="007F7E99">
              <w:trPr>
                <w:cantSplit/>
                <w:trPrChange w:id="910" w:author="Alex" w:date="2015-07-20T16:33:00Z">
                  <w:trPr>
                    <w:cantSplit/>
                  </w:trPr>
                </w:trPrChange>
              </w:trPr>
              <w:tc>
                <w:tcPr>
                  <w:tcW w:w="733" w:type="dxa"/>
                  <w:tcPrChange w:id="911" w:author="Alex" w:date="2015-07-20T16:33:00Z">
                    <w:tcPr>
                      <w:tcW w:w="5886" w:type="dxa"/>
                    </w:tcPr>
                  </w:tcPrChange>
                </w:tcPr>
                <w:p w14:paraId="0B094712" w14:textId="7D468CDD" w:rsidR="006328BF" w:rsidRPr="007F7E99" w:rsidRDefault="007F7E99" w:rsidP="006328BF">
                  <w:pPr>
                    <w:jc w:val="center"/>
                    <w:rPr>
                      <w:rFonts w:eastAsiaTheme="minorEastAsia"/>
                      <w:color w:val="FF0000"/>
                      <w:lang w:val="es-ES_tradnl"/>
                      <w:rPrChange w:id="912" w:author="Alex" w:date="2015-07-20T16:32:00Z">
                        <w:rPr>
                          <w:rFonts w:ascii="Times New Roman" w:hAnsi="Times New Roman" w:cs="Times New Roman"/>
                          <w:color w:val="FF0000"/>
                          <w:lang w:val="es-ES_tradnl"/>
                        </w:rPr>
                      </w:rPrChange>
                    </w:rPr>
                  </w:pPr>
                  <w:r w:rsidRPr="007F7E99">
                    <w:rPr>
                      <w:rFonts w:eastAsiaTheme="minorEastAsia"/>
                      <w:color w:val="FF0000"/>
                      <w:rPrChange w:id="913" w:author="Alex" w:date="2015-07-20T16:32:00Z">
                        <w:rPr>
                          <w:rFonts w:ascii="Cambria Math" w:hAnsi="Cambria Math" w:cs="Times New Roman"/>
                          <w:i/>
                          <w:color w:val="FF0000"/>
                        </w:rPr>
                      </w:rPrChange>
                    </w:rPr>
                    <w:t>-4,3</w:t>
                  </w:r>
                </w:p>
              </w:tc>
              <w:tc>
                <w:tcPr>
                  <w:tcW w:w="907" w:type="dxa"/>
                  <w:tcPrChange w:id="914" w:author="Alex" w:date="2015-07-20T16:33:00Z">
                    <w:tcPr>
                      <w:tcW w:w="1510" w:type="dxa"/>
                    </w:tcPr>
                  </w:tcPrChange>
                </w:tcPr>
                <w:p w14:paraId="7DF844CB" w14:textId="37E96C9C" w:rsidR="006328BF" w:rsidRPr="007F7E99" w:rsidRDefault="007F7E99" w:rsidP="006328BF">
                  <w:pPr>
                    <w:jc w:val="center"/>
                    <w:rPr>
                      <w:rFonts w:eastAsiaTheme="minorEastAsia"/>
                      <w:color w:val="0070C0"/>
                      <w:lang w:val="es-ES_tradnl"/>
                      <w:rPrChange w:id="915" w:author="Alex" w:date="2015-07-20T16:32:00Z">
                        <w:rPr>
                          <w:rFonts w:ascii="Times New Roman" w:hAnsi="Times New Roman" w:cs="Times New Roman"/>
                          <w:color w:val="0070C0"/>
                          <w:lang w:val="es-ES_tradnl"/>
                        </w:rPr>
                      </w:rPrChange>
                    </w:rPr>
                  </w:pPr>
                  <w:r w:rsidRPr="007F7E99">
                    <w:rPr>
                      <w:rFonts w:eastAsiaTheme="minorEastAsia"/>
                      <w:color w:val="0070C0"/>
                      <w:rPrChange w:id="916" w:author="Alex" w:date="2015-07-20T16:32:00Z">
                        <w:rPr>
                          <w:rFonts w:ascii="Cambria Math" w:hAnsi="Cambria Math" w:cs="Times New Roman"/>
                          <w:i/>
                          <w:color w:val="0070C0"/>
                        </w:rPr>
                      </w:rPrChange>
                    </w:rPr>
                    <w:t>8</w:t>
                  </w:r>
                </w:p>
              </w:tc>
              <w:tc>
                <w:tcPr>
                  <w:tcW w:w="5545" w:type="dxa"/>
                  <w:vMerge/>
                  <w:tcPrChange w:id="917" w:author="Alex" w:date="2015-07-20T16:33:00Z">
                    <w:tcPr>
                      <w:tcW w:w="1432" w:type="dxa"/>
                      <w:vMerge/>
                    </w:tcPr>
                  </w:tcPrChange>
                </w:tcPr>
                <w:p w14:paraId="387415FC"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429EE927" w14:textId="77777777" w:rsidTr="007F7E99">
              <w:trPr>
                <w:cantSplit/>
                <w:trPrChange w:id="918" w:author="Alex" w:date="2015-07-20T16:33:00Z">
                  <w:trPr>
                    <w:cantSplit/>
                  </w:trPr>
                </w:trPrChange>
              </w:trPr>
              <w:tc>
                <w:tcPr>
                  <w:tcW w:w="733" w:type="dxa"/>
                  <w:tcPrChange w:id="919" w:author="Alex" w:date="2015-07-20T16:33:00Z">
                    <w:tcPr>
                      <w:tcW w:w="5886" w:type="dxa"/>
                    </w:tcPr>
                  </w:tcPrChange>
                </w:tcPr>
                <w:p w14:paraId="2F55C5F4" w14:textId="0BD5CCD1" w:rsidR="006328BF" w:rsidRPr="007F7E99" w:rsidRDefault="007F7E99" w:rsidP="006328BF">
                  <w:pPr>
                    <w:rPr>
                      <w:rFonts w:eastAsiaTheme="minorEastAsia"/>
                      <w:color w:val="FF0000"/>
                      <w:lang w:val="es-ES_tradnl"/>
                      <w:rPrChange w:id="920" w:author="Alex" w:date="2015-07-20T16:32:00Z">
                        <w:rPr>
                          <w:rFonts w:ascii="Times New Roman" w:hAnsi="Times New Roman" w:cs="Times New Roman"/>
                          <w:color w:val="FF0000"/>
                          <w:lang w:val="es-ES_tradnl"/>
                        </w:rPr>
                      </w:rPrChange>
                    </w:rPr>
                  </w:pPr>
                  <w:r w:rsidRPr="007F7E99">
                    <w:rPr>
                      <w:rFonts w:eastAsiaTheme="minorEastAsia"/>
                      <w:color w:val="FF0000"/>
                      <w:rPrChange w:id="921" w:author="Alex" w:date="2015-07-20T16:32:00Z">
                        <w:rPr>
                          <w:rFonts w:ascii="Cambria Math" w:hAnsi="Cambria Math" w:cs="Times New Roman"/>
                          <w:i/>
                          <w:color w:val="FF0000"/>
                        </w:rPr>
                      </w:rPrChange>
                    </w:rPr>
                    <w:t>-√2</w:t>
                  </w:r>
                </w:p>
              </w:tc>
              <w:tc>
                <w:tcPr>
                  <w:tcW w:w="907" w:type="dxa"/>
                  <w:tcPrChange w:id="922" w:author="Alex" w:date="2015-07-20T16:33:00Z">
                    <w:tcPr>
                      <w:tcW w:w="1510" w:type="dxa"/>
                    </w:tcPr>
                  </w:tcPrChange>
                </w:tcPr>
                <w:p w14:paraId="0897DC2A" w14:textId="57C1B011" w:rsidR="006328BF" w:rsidRPr="007F7E99" w:rsidRDefault="007F7E99" w:rsidP="006328BF">
                  <w:pPr>
                    <w:jc w:val="center"/>
                    <w:rPr>
                      <w:rFonts w:eastAsiaTheme="minorEastAsia"/>
                      <w:color w:val="0070C0"/>
                      <w:lang w:val="es-ES_tradnl"/>
                      <w:rPrChange w:id="923" w:author="Alex" w:date="2015-07-20T16:32:00Z">
                        <w:rPr>
                          <w:rFonts w:ascii="Times New Roman" w:hAnsi="Times New Roman" w:cs="Times New Roman"/>
                          <w:color w:val="0070C0"/>
                          <w:lang w:val="es-ES_tradnl"/>
                        </w:rPr>
                      </w:rPrChange>
                    </w:rPr>
                  </w:pPr>
                  <w:r w:rsidRPr="007F7E99">
                    <w:rPr>
                      <w:rFonts w:eastAsiaTheme="minorEastAsia"/>
                      <w:color w:val="0070C0"/>
                      <w:rPrChange w:id="924" w:author="Alex" w:date="2015-07-20T16:32:00Z">
                        <w:rPr>
                          <w:rFonts w:ascii="Cambria Math" w:hAnsi="Cambria Math" w:cs="Times New Roman"/>
                          <w:i/>
                          <w:color w:val="0070C0"/>
                        </w:rPr>
                      </w:rPrChange>
                    </w:rPr>
                    <w:t>8</w:t>
                  </w:r>
                </w:p>
              </w:tc>
              <w:tc>
                <w:tcPr>
                  <w:tcW w:w="5545" w:type="dxa"/>
                  <w:vMerge/>
                  <w:tcPrChange w:id="925" w:author="Alex" w:date="2015-07-20T16:33:00Z">
                    <w:tcPr>
                      <w:tcW w:w="1432" w:type="dxa"/>
                      <w:vMerge/>
                    </w:tcPr>
                  </w:tcPrChange>
                </w:tcPr>
                <w:p w14:paraId="44E5E56A"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3203C6B2" w14:textId="77777777" w:rsidTr="007F7E99">
              <w:trPr>
                <w:cantSplit/>
                <w:trPrChange w:id="926" w:author="Alex" w:date="2015-07-20T16:33:00Z">
                  <w:trPr>
                    <w:cantSplit/>
                  </w:trPr>
                </w:trPrChange>
              </w:trPr>
              <w:tc>
                <w:tcPr>
                  <w:tcW w:w="733" w:type="dxa"/>
                  <w:tcPrChange w:id="927" w:author="Alex" w:date="2015-07-20T16:33:00Z">
                    <w:tcPr>
                      <w:tcW w:w="5886" w:type="dxa"/>
                    </w:tcPr>
                  </w:tcPrChange>
                </w:tcPr>
                <w:p w14:paraId="6563483F" w14:textId="3631315E" w:rsidR="006328BF" w:rsidRPr="007F7E99" w:rsidRDefault="007F7E99" w:rsidP="006328BF">
                  <w:pPr>
                    <w:jc w:val="center"/>
                    <w:rPr>
                      <w:rFonts w:eastAsiaTheme="minorEastAsia"/>
                      <w:color w:val="FF0000"/>
                      <w:lang w:val="es-ES_tradnl"/>
                      <w:rPrChange w:id="928" w:author="Alex" w:date="2015-07-20T16:32:00Z">
                        <w:rPr>
                          <w:rFonts w:ascii="Times New Roman" w:hAnsi="Times New Roman" w:cs="Times New Roman"/>
                          <w:color w:val="FF0000"/>
                          <w:lang w:val="es-ES_tradnl"/>
                        </w:rPr>
                      </w:rPrChange>
                    </w:rPr>
                  </w:pPr>
                  <w:r w:rsidRPr="007F7E99">
                    <w:rPr>
                      <w:rFonts w:eastAsiaTheme="minorEastAsia"/>
                      <w:color w:val="FF0000"/>
                      <w:rPrChange w:id="929" w:author="Alex" w:date="2015-07-20T16:32:00Z">
                        <w:rPr>
                          <w:rFonts w:ascii="Cambria Math" w:hAnsi="Cambria Math" w:cs="Times New Roman"/>
                          <w:i/>
                          <w:color w:val="FF0000"/>
                        </w:rPr>
                      </w:rPrChange>
                    </w:rPr>
                    <w:t>-1</w:t>
                  </w:r>
                </w:p>
              </w:tc>
              <w:tc>
                <w:tcPr>
                  <w:tcW w:w="907" w:type="dxa"/>
                  <w:tcPrChange w:id="930" w:author="Alex" w:date="2015-07-20T16:33:00Z">
                    <w:tcPr>
                      <w:tcW w:w="1510" w:type="dxa"/>
                    </w:tcPr>
                  </w:tcPrChange>
                </w:tcPr>
                <w:p w14:paraId="2CD772E1" w14:textId="5CC9CF8B" w:rsidR="006328BF" w:rsidRPr="007F7E99" w:rsidRDefault="007F7E99" w:rsidP="006328BF">
                  <w:pPr>
                    <w:jc w:val="center"/>
                    <w:rPr>
                      <w:rFonts w:eastAsiaTheme="minorEastAsia"/>
                      <w:color w:val="0070C0"/>
                      <w:lang w:val="es-ES_tradnl"/>
                      <w:rPrChange w:id="931" w:author="Alex" w:date="2015-07-20T16:32:00Z">
                        <w:rPr>
                          <w:rFonts w:ascii="Times New Roman" w:hAnsi="Times New Roman" w:cs="Times New Roman"/>
                          <w:color w:val="0070C0"/>
                          <w:lang w:val="es-ES_tradnl"/>
                        </w:rPr>
                      </w:rPrChange>
                    </w:rPr>
                  </w:pPr>
                  <w:r w:rsidRPr="007F7E99">
                    <w:rPr>
                      <w:rFonts w:eastAsiaTheme="minorEastAsia"/>
                      <w:color w:val="0070C0"/>
                      <w:rPrChange w:id="932" w:author="Alex" w:date="2015-07-20T16:32:00Z">
                        <w:rPr>
                          <w:rFonts w:ascii="Cambria Math" w:hAnsi="Cambria Math" w:cs="Times New Roman"/>
                          <w:i/>
                          <w:color w:val="0070C0"/>
                        </w:rPr>
                      </w:rPrChange>
                    </w:rPr>
                    <w:t>8</w:t>
                  </w:r>
                </w:p>
              </w:tc>
              <w:tc>
                <w:tcPr>
                  <w:tcW w:w="5545" w:type="dxa"/>
                  <w:vMerge/>
                  <w:tcPrChange w:id="933" w:author="Alex" w:date="2015-07-20T16:33:00Z">
                    <w:tcPr>
                      <w:tcW w:w="1432" w:type="dxa"/>
                      <w:vMerge/>
                    </w:tcPr>
                  </w:tcPrChange>
                </w:tcPr>
                <w:p w14:paraId="605EDAFB"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62DFDCB7" w14:textId="77777777" w:rsidTr="007F7E99">
              <w:trPr>
                <w:cantSplit/>
                <w:trPrChange w:id="934" w:author="Alex" w:date="2015-07-20T16:33:00Z">
                  <w:trPr>
                    <w:cantSplit/>
                  </w:trPr>
                </w:trPrChange>
              </w:trPr>
              <w:tc>
                <w:tcPr>
                  <w:tcW w:w="733" w:type="dxa"/>
                  <w:tcPrChange w:id="935" w:author="Alex" w:date="2015-07-20T16:33:00Z">
                    <w:tcPr>
                      <w:tcW w:w="5886" w:type="dxa"/>
                    </w:tcPr>
                  </w:tcPrChange>
                </w:tcPr>
                <w:p w14:paraId="55EA69A3" w14:textId="46C50575" w:rsidR="006328BF" w:rsidRPr="007F7E99" w:rsidRDefault="007F7E99" w:rsidP="006328BF">
                  <w:pPr>
                    <w:jc w:val="center"/>
                    <w:rPr>
                      <w:rFonts w:eastAsiaTheme="minorEastAsia"/>
                      <w:color w:val="FF0000"/>
                      <w:lang w:val="es-ES_tradnl"/>
                      <w:rPrChange w:id="936" w:author="Alex" w:date="2015-07-20T16:32:00Z">
                        <w:rPr>
                          <w:rFonts w:ascii="Times New Roman" w:hAnsi="Times New Roman" w:cs="Times New Roman"/>
                          <w:color w:val="FF0000"/>
                          <w:lang w:val="es-ES_tradnl"/>
                        </w:rPr>
                      </w:rPrChange>
                    </w:rPr>
                  </w:pPr>
                  <w:r w:rsidRPr="007F7E99">
                    <w:rPr>
                      <w:rFonts w:eastAsiaTheme="minorEastAsia"/>
                      <w:color w:val="FF0000"/>
                      <w:rPrChange w:id="937" w:author="Alex" w:date="2015-07-20T16:32:00Z">
                        <w:rPr>
                          <w:rFonts w:ascii="Cambria Math" w:hAnsi="Cambria Math" w:cs="Times New Roman"/>
                          <w:i/>
                          <w:color w:val="FF0000"/>
                        </w:rPr>
                      </w:rPrChange>
                    </w:rPr>
                    <w:t>-1/2</w:t>
                  </w:r>
                </w:p>
              </w:tc>
              <w:tc>
                <w:tcPr>
                  <w:tcW w:w="907" w:type="dxa"/>
                  <w:tcPrChange w:id="938" w:author="Alex" w:date="2015-07-20T16:33:00Z">
                    <w:tcPr>
                      <w:tcW w:w="1510" w:type="dxa"/>
                    </w:tcPr>
                  </w:tcPrChange>
                </w:tcPr>
                <w:p w14:paraId="1CE37D4A" w14:textId="3AEE87AA" w:rsidR="006328BF" w:rsidRPr="007F7E99" w:rsidRDefault="007F7E99" w:rsidP="006328BF">
                  <w:pPr>
                    <w:jc w:val="center"/>
                    <w:rPr>
                      <w:rFonts w:eastAsiaTheme="minorEastAsia"/>
                      <w:color w:val="0070C0"/>
                      <w:lang w:val="es-ES_tradnl"/>
                      <w:rPrChange w:id="939" w:author="Alex" w:date="2015-07-20T16:32:00Z">
                        <w:rPr>
                          <w:rFonts w:ascii="Times New Roman" w:hAnsi="Times New Roman" w:cs="Times New Roman"/>
                          <w:color w:val="0070C0"/>
                          <w:lang w:val="es-ES_tradnl"/>
                        </w:rPr>
                      </w:rPrChange>
                    </w:rPr>
                  </w:pPr>
                  <w:r w:rsidRPr="007F7E99">
                    <w:rPr>
                      <w:rFonts w:eastAsiaTheme="minorEastAsia"/>
                      <w:color w:val="0070C0"/>
                      <w:rPrChange w:id="940" w:author="Alex" w:date="2015-07-20T16:32:00Z">
                        <w:rPr>
                          <w:rFonts w:ascii="Cambria Math" w:hAnsi="Cambria Math" w:cs="Times New Roman"/>
                          <w:i/>
                          <w:color w:val="0070C0"/>
                        </w:rPr>
                      </w:rPrChange>
                    </w:rPr>
                    <w:t>8</w:t>
                  </w:r>
                </w:p>
              </w:tc>
              <w:tc>
                <w:tcPr>
                  <w:tcW w:w="5545" w:type="dxa"/>
                  <w:vMerge/>
                  <w:tcPrChange w:id="941" w:author="Alex" w:date="2015-07-20T16:33:00Z">
                    <w:tcPr>
                      <w:tcW w:w="1432" w:type="dxa"/>
                      <w:vMerge/>
                    </w:tcPr>
                  </w:tcPrChange>
                </w:tcPr>
                <w:p w14:paraId="5E4A4903"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25BE9924" w14:textId="77777777" w:rsidTr="007F7E99">
              <w:trPr>
                <w:cantSplit/>
                <w:trPrChange w:id="942" w:author="Alex" w:date="2015-07-20T16:33:00Z">
                  <w:trPr>
                    <w:cantSplit/>
                  </w:trPr>
                </w:trPrChange>
              </w:trPr>
              <w:tc>
                <w:tcPr>
                  <w:tcW w:w="733" w:type="dxa"/>
                  <w:tcPrChange w:id="943" w:author="Alex" w:date="2015-07-20T16:33:00Z">
                    <w:tcPr>
                      <w:tcW w:w="5886" w:type="dxa"/>
                    </w:tcPr>
                  </w:tcPrChange>
                </w:tcPr>
                <w:p w14:paraId="41235683" w14:textId="3E01E006" w:rsidR="006328BF" w:rsidRPr="007F7E99" w:rsidRDefault="007F7E99" w:rsidP="006328BF">
                  <w:pPr>
                    <w:jc w:val="center"/>
                    <w:rPr>
                      <w:rFonts w:eastAsiaTheme="minorEastAsia"/>
                      <w:color w:val="FF0000"/>
                      <w:lang w:val="es-ES_tradnl"/>
                      <w:rPrChange w:id="944" w:author="Alex" w:date="2015-07-20T16:32:00Z">
                        <w:rPr>
                          <w:rFonts w:ascii="Times New Roman" w:hAnsi="Times New Roman" w:cs="Times New Roman"/>
                          <w:color w:val="FF0000"/>
                          <w:lang w:val="es-ES_tradnl"/>
                        </w:rPr>
                      </w:rPrChange>
                    </w:rPr>
                  </w:pPr>
                  <w:r w:rsidRPr="007F7E99">
                    <w:rPr>
                      <w:rFonts w:eastAsiaTheme="minorEastAsia" w:hint="eastAsia"/>
                      <w:color w:val="FF0000"/>
                      <w:rPrChange w:id="945" w:author="Alex" w:date="2015-07-20T16:32:00Z">
                        <w:rPr>
                          <w:rFonts w:ascii="Cambria Math" w:eastAsiaTheme="minorEastAsia" w:hAnsi="Cambria Math" w:cs="Times New Roman" w:hint="eastAsia"/>
                          <w:i/>
                          <w:color w:val="FF0000"/>
                        </w:rPr>
                      </w:rPrChange>
                    </w:rPr>
                    <w:t>0</w:t>
                  </w:r>
                </w:p>
              </w:tc>
              <w:tc>
                <w:tcPr>
                  <w:tcW w:w="907" w:type="dxa"/>
                  <w:tcPrChange w:id="946" w:author="Alex" w:date="2015-07-20T16:33:00Z">
                    <w:tcPr>
                      <w:tcW w:w="1510" w:type="dxa"/>
                    </w:tcPr>
                  </w:tcPrChange>
                </w:tcPr>
                <w:p w14:paraId="03BAA700" w14:textId="2CB2A27D" w:rsidR="006328BF" w:rsidRPr="007F7E99" w:rsidRDefault="007F7E99" w:rsidP="006328BF">
                  <w:pPr>
                    <w:jc w:val="center"/>
                    <w:rPr>
                      <w:rFonts w:eastAsiaTheme="minorEastAsia"/>
                      <w:color w:val="0070C0"/>
                      <w:lang w:val="es-ES_tradnl"/>
                      <w:rPrChange w:id="947" w:author="Alex" w:date="2015-07-20T16:32:00Z">
                        <w:rPr>
                          <w:rFonts w:ascii="Times New Roman" w:hAnsi="Times New Roman" w:cs="Times New Roman"/>
                          <w:color w:val="0070C0"/>
                          <w:lang w:val="es-ES_tradnl"/>
                        </w:rPr>
                      </w:rPrChange>
                    </w:rPr>
                  </w:pPr>
                  <w:r w:rsidRPr="007F7E99">
                    <w:rPr>
                      <w:rFonts w:eastAsiaTheme="minorEastAsia"/>
                      <w:color w:val="0070C0"/>
                      <w:rPrChange w:id="948" w:author="Alex" w:date="2015-07-20T16:32:00Z">
                        <w:rPr>
                          <w:rFonts w:ascii="Cambria Math" w:hAnsi="Cambria Math" w:cs="Times New Roman"/>
                          <w:i/>
                          <w:color w:val="0070C0"/>
                        </w:rPr>
                      </w:rPrChange>
                    </w:rPr>
                    <w:t>8</w:t>
                  </w:r>
                </w:p>
              </w:tc>
              <w:tc>
                <w:tcPr>
                  <w:tcW w:w="5545" w:type="dxa"/>
                  <w:vMerge/>
                  <w:tcPrChange w:id="949" w:author="Alex" w:date="2015-07-20T16:33:00Z">
                    <w:tcPr>
                      <w:tcW w:w="1432" w:type="dxa"/>
                      <w:vMerge/>
                    </w:tcPr>
                  </w:tcPrChange>
                </w:tcPr>
                <w:p w14:paraId="2AA56273"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77EDDDFD" w14:textId="77777777" w:rsidTr="007F7E99">
              <w:trPr>
                <w:cantSplit/>
                <w:trPrChange w:id="950" w:author="Alex" w:date="2015-07-20T16:33:00Z">
                  <w:trPr>
                    <w:cantSplit/>
                  </w:trPr>
                </w:trPrChange>
              </w:trPr>
              <w:tc>
                <w:tcPr>
                  <w:tcW w:w="733" w:type="dxa"/>
                  <w:tcPrChange w:id="951" w:author="Alex" w:date="2015-07-20T16:33:00Z">
                    <w:tcPr>
                      <w:tcW w:w="5886" w:type="dxa"/>
                    </w:tcPr>
                  </w:tcPrChange>
                </w:tcPr>
                <w:p w14:paraId="1C05B8DF" w14:textId="7AD11B37" w:rsidR="006328BF" w:rsidRPr="007F7E99" w:rsidRDefault="007F7E99" w:rsidP="006328BF">
                  <w:pPr>
                    <w:jc w:val="center"/>
                    <w:rPr>
                      <w:rFonts w:eastAsiaTheme="minorEastAsia"/>
                      <w:color w:val="FF0000"/>
                      <w:lang w:val="es-ES_tradnl"/>
                      <w:rPrChange w:id="952" w:author="Alex" w:date="2015-07-20T16:32:00Z">
                        <w:rPr>
                          <w:rFonts w:ascii="Times New Roman" w:eastAsia="Cambria" w:hAnsi="Times New Roman" w:cs="Times New Roman"/>
                          <w:color w:val="FF0000"/>
                          <w:lang w:val="es-ES_tradnl"/>
                        </w:rPr>
                      </w:rPrChange>
                    </w:rPr>
                  </w:pPr>
                  <w:r w:rsidRPr="007F7E99">
                    <w:rPr>
                      <w:rFonts w:eastAsiaTheme="minorEastAsia" w:hint="eastAsia"/>
                      <w:color w:val="FF0000"/>
                      <w:rPrChange w:id="953" w:author="Alex" w:date="2015-07-20T16:32:00Z">
                        <w:rPr>
                          <w:rFonts w:ascii="Cambria Math" w:eastAsiaTheme="minorEastAsia" w:hAnsi="Cambria Math" w:cs="Times New Roman" w:hint="eastAsia"/>
                          <w:i/>
                          <w:color w:val="FF0000"/>
                        </w:rPr>
                      </w:rPrChange>
                    </w:rPr>
                    <w:t>1</w:t>
                  </w:r>
                </w:p>
              </w:tc>
              <w:tc>
                <w:tcPr>
                  <w:tcW w:w="907" w:type="dxa"/>
                  <w:tcPrChange w:id="954" w:author="Alex" w:date="2015-07-20T16:33:00Z">
                    <w:tcPr>
                      <w:tcW w:w="1510" w:type="dxa"/>
                    </w:tcPr>
                  </w:tcPrChange>
                </w:tcPr>
                <w:p w14:paraId="2291FEBB" w14:textId="0D0596DC" w:rsidR="006328BF" w:rsidRPr="007F7E99" w:rsidRDefault="007F7E99" w:rsidP="006328BF">
                  <w:pPr>
                    <w:jc w:val="center"/>
                    <w:rPr>
                      <w:rFonts w:eastAsiaTheme="minorEastAsia"/>
                      <w:color w:val="0070C0"/>
                      <w:lang w:val="es-ES_tradnl"/>
                      <w:rPrChange w:id="955" w:author="Alex" w:date="2015-07-20T16:32:00Z">
                        <w:rPr>
                          <w:rFonts w:ascii="Times New Roman" w:hAnsi="Times New Roman" w:cs="Times New Roman"/>
                          <w:color w:val="0070C0"/>
                          <w:lang w:val="es-ES_tradnl"/>
                        </w:rPr>
                      </w:rPrChange>
                    </w:rPr>
                  </w:pPr>
                  <w:r w:rsidRPr="007F7E99">
                    <w:rPr>
                      <w:rFonts w:eastAsiaTheme="minorEastAsia"/>
                      <w:color w:val="0070C0"/>
                      <w:rPrChange w:id="956" w:author="Alex" w:date="2015-07-20T16:32:00Z">
                        <w:rPr>
                          <w:rFonts w:ascii="Cambria Math" w:hAnsi="Cambria Math" w:cs="Times New Roman"/>
                          <w:i/>
                          <w:color w:val="0070C0"/>
                        </w:rPr>
                      </w:rPrChange>
                    </w:rPr>
                    <w:t>8</w:t>
                  </w:r>
                </w:p>
              </w:tc>
              <w:tc>
                <w:tcPr>
                  <w:tcW w:w="5545" w:type="dxa"/>
                  <w:vMerge/>
                  <w:tcPrChange w:id="957" w:author="Alex" w:date="2015-07-20T16:33:00Z">
                    <w:tcPr>
                      <w:tcW w:w="1432" w:type="dxa"/>
                      <w:vMerge/>
                    </w:tcPr>
                  </w:tcPrChange>
                </w:tcPr>
                <w:p w14:paraId="55E61CDB"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0EC4EF19" w14:textId="77777777" w:rsidTr="007F7E99">
              <w:trPr>
                <w:cantSplit/>
                <w:trPrChange w:id="958" w:author="Alex" w:date="2015-07-20T16:33:00Z">
                  <w:trPr>
                    <w:cantSplit/>
                  </w:trPr>
                </w:trPrChange>
              </w:trPr>
              <w:tc>
                <w:tcPr>
                  <w:tcW w:w="733" w:type="dxa"/>
                  <w:tcPrChange w:id="959" w:author="Alex" w:date="2015-07-20T16:33:00Z">
                    <w:tcPr>
                      <w:tcW w:w="5886" w:type="dxa"/>
                    </w:tcPr>
                  </w:tcPrChange>
                </w:tcPr>
                <w:p w14:paraId="7B6A2A58" w14:textId="05611DCA" w:rsidR="006328BF" w:rsidRPr="007F7E99" w:rsidRDefault="007F7E99" w:rsidP="006328BF">
                  <w:pPr>
                    <w:jc w:val="center"/>
                    <w:rPr>
                      <w:rFonts w:eastAsiaTheme="minorEastAsia"/>
                      <w:color w:val="FF0000"/>
                      <w:lang w:val="es-ES_tradnl"/>
                      <w:rPrChange w:id="960" w:author="Alex" w:date="2015-07-20T16:32:00Z">
                        <w:rPr>
                          <w:rFonts w:ascii="Times New Roman" w:eastAsiaTheme="minorEastAsia" w:hAnsi="Times New Roman" w:cs="Times New Roman"/>
                          <w:color w:val="FF0000"/>
                          <w:lang w:val="es-ES_tradnl"/>
                        </w:rPr>
                      </w:rPrChange>
                    </w:rPr>
                  </w:pPr>
                  <w:r w:rsidRPr="007F7E99">
                    <w:rPr>
                      <w:rFonts w:eastAsiaTheme="minorEastAsia" w:hint="eastAsia"/>
                      <w:color w:val="FF0000"/>
                      <w:rPrChange w:id="961" w:author="Alex" w:date="2015-07-20T16:32:00Z">
                        <w:rPr>
                          <w:rFonts w:ascii="Cambria Math" w:eastAsiaTheme="minorEastAsia" w:hAnsi="Cambria Math" w:cs="Times New Roman" w:hint="eastAsia"/>
                          <w:i/>
                          <w:color w:val="FF0000"/>
                        </w:rPr>
                      </w:rPrChange>
                    </w:rPr>
                    <w:t>1,4142</w:t>
                  </w:r>
                </w:p>
              </w:tc>
              <w:tc>
                <w:tcPr>
                  <w:tcW w:w="907" w:type="dxa"/>
                  <w:tcPrChange w:id="962" w:author="Alex" w:date="2015-07-20T16:33:00Z">
                    <w:tcPr>
                      <w:tcW w:w="1510" w:type="dxa"/>
                    </w:tcPr>
                  </w:tcPrChange>
                </w:tcPr>
                <w:p w14:paraId="32E7607D" w14:textId="6B6D6DA2" w:rsidR="006328BF" w:rsidRPr="007F7E99" w:rsidRDefault="007F7E99" w:rsidP="006328BF">
                  <w:pPr>
                    <w:jc w:val="center"/>
                    <w:rPr>
                      <w:rFonts w:eastAsiaTheme="minorEastAsia"/>
                      <w:color w:val="0070C0"/>
                      <w:lang w:val="es-ES_tradnl"/>
                      <w:rPrChange w:id="963" w:author="Alex" w:date="2015-07-20T16:32:00Z">
                        <w:rPr>
                          <w:rFonts w:ascii="Times New Roman" w:hAnsi="Times New Roman" w:cs="Times New Roman"/>
                          <w:color w:val="0070C0"/>
                          <w:lang w:val="es-ES_tradnl"/>
                        </w:rPr>
                      </w:rPrChange>
                    </w:rPr>
                  </w:pPr>
                  <w:r w:rsidRPr="007F7E99">
                    <w:rPr>
                      <w:rFonts w:eastAsiaTheme="minorEastAsia"/>
                      <w:color w:val="0070C0"/>
                      <w:rPrChange w:id="964" w:author="Alex" w:date="2015-07-20T16:32:00Z">
                        <w:rPr>
                          <w:rFonts w:ascii="Cambria Math" w:hAnsi="Cambria Math" w:cs="Times New Roman"/>
                          <w:i/>
                          <w:color w:val="0070C0"/>
                        </w:rPr>
                      </w:rPrChange>
                    </w:rPr>
                    <w:t>8</w:t>
                  </w:r>
                </w:p>
              </w:tc>
              <w:tc>
                <w:tcPr>
                  <w:tcW w:w="5545" w:type="dxa"/>
                  <w:vMerge/>
                  <w:tcPrChange w:id="965" w:author="Alex" w:date="2015-07-20T16:33:00Z">
                    <w:tcPr>
                      <w:tcW w:w="1432" w:type="dxa"/>
                      <w:vMerge/>
                    </w:tcPr>
                  </w:tcPrChange>
                </w:tcPr>
                <w:p w14:paraId="716D7240"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69EAAD66" w14:textId="77777777" w:rsidTr="007F7E99">
              <w:trPr>
                <w:cantSplit/>
                <w:trPrChange w:id="966" w:author="Alex" w:date="2015-07-20T16:33:00Z">
                  <w:trPr>
                    <w:cantSplit/>
                  </w:trPr>
                </w:trPrChange>
              </w:trPr>
              <w:tc>
                <w:tcPr>
                  <w:tcW w:w="733" w:type="dxa"/>
                  <w:tcPrChange w:id="967" w:author="Alex" w:date="2015-07-20T16:33:00Z">
                    <w:tcPr>
                      <w:tcW w:w="5886" w:type="dxa"/>
                    </w:tcPr>
                  </w:tcPrChange>
                </w:tcPr>
                <w:p w14:paraId="341550A6" w14:textId="7142FBF9" w:rsidR="006328BF" w:rsidRPr="007F7E99" w:rsidRDefault="007F7E99" w:rsidP="006328BF">
                  <w:pPr>
                    <w:jc w:val="center"/>
                    <w:rPr>
                      <w:rFonts w:eastAsiaTheme="minorEastAsia"/>
                      <w:color w:val="FF0000"/>
                      <w:lang w:val="es-ES_tradnl"/>
                      <w:rPrChange w:id="968" w:author="Alex" w:date="2015-07-20T16:32:00Z">
                        <w:rPr>
                          <w:rFonts w:ascii="Times New Roman" w:eastAsia="Cambria" w:hAnsi="Times New Roman" w:cs="Times New Roman"/>
                          <w:color w:val="FF0000"/>
                          <w:lang w:val="es-ES_tradnl"/>
                        </w:rPr>
                      </w:rPrChange>
                    </w:rPr>
                  </w:pPr>
                  <w:r w:rsidRPr="007F7E99">
                    <w:rPr>
                      <w:rFonts w:eastAsiaTheme="minorEastAsia" w:hint="eastAsia"/>
                      <w:color w:val="FF0000"/>
                      <w:rPrChange w:id="969" w:author="Alex" w:date="2015-07-20T16:32:00Z">
                        <w:rPr>
                          <w:rFonts w:ascii="Cambria Math" w:eastAsiaTheme="minorEastAsia" w:hAnsi="Cambria Math" w:cs="Times New Roman" w:hint="eastAsia"/>
                          <w:i/>
                          <w:color w:val="FF0000"/>
                        </w:rPr>
                      </w:rPrChange>
                    </w:rPr>
                    <w:t>2</w:t>
                  </w:r>
                </w:p>
              </w:tc>
              <w:tc>
                <w:tcPr>
                  <w:tcW w:w="907" w:type="dxa"/>
                  <w:tcPrChange w:id="970" w:author="Alex" w:date="2015-07-20T16:33:00Z">
                    <w:tcPr>
                      <w:tcW w:w="1510" w:type="dxa"/>
                    </w:tcPr>
                  </w:tcPrChange>
                </w:tcPr>
                <w:p w14:paraId="30C3BD7B" w14:textId="1A24E8DE" w:rsidR="006328BF" w:rsidRPr="007F7E99" w:rsidRDefault="007F7E99" w:rsidP="006328BF">
                  <w:pPr>
                    <w:jc w:val="center"/>
                    <w:rPr>
                      <w:rFonts w:eastAsiaTheme="minorEastAsia"/>
                      <w:color w:val="0070C0"/>
                      <w:lang w:val="es-ES_tradnl"/>
                      <w:rPrChange w:id="971" w:author="Alex" w:date="2015-07-20T16:32:00Z">
                        <w:rPr>
                          <w:rFonts w:ascii="Times New Roman" w:hAnsi="Times New Roman" w:cs="Times New Roman"/>
                          <w:color w:val="0070C0"/>
                          <w:lang w:val="es-ES_tradnl"/>
                        </w:rPr>
                      </w:rPrChange>
                    </w:rPr>
                  </w:pPr>
                  <w:r w:rsidRPr="007F7E99">
                    <w:rPr>
                      <w:rFonts w:eastAsiaTheme="minorEastAsia"/>
                      <w:color w:val="0070C0"/>
                      <w:rPrChange w:id="972" w:author="Alex" w:date="2015-07-20T16:32:00Z">
                        <w:rPr>
                          <w:rFonts w:ascii="Cambria Math" w:hAnsi="Cambria Math" w:cs="Times New Roman"/>
                          <w:i/>
                          <w:color w:val="0070C0"/>
                        </w:rPr>
                      </w:rPrChange>
                    </w:rPr>
                    <w:t>8</w:t>
                  </w:r>
                </w:p>
              </w:tc>
              <w:tc>
                <w:tcPr>
                  <w:tcW w:w="5545" w:type="dxa"/>
                  <w:vMerge/>
                  <w:tcPrChange w:id="973" w:author="Alex" w:date="2015-07-20T16:33:00Z">
                    <w:tcPr>
                      <w:tcW w:w="1432" w:type="dxa"/>
                      <w:vMerge/>
                    </w:tcPr>
                  </w:tcPrChange>
                </w:tcPr>
                <w:p w14:paraId="6048F4F8"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43BBBB7F" w14:textId="77777777" w:rsidTr="007F7E99">
              <w:trPr>
                <w:cantSplit/>
                <w:trPrChange w:id="974" w:author="Alex" w:date="2015-07-20T16:33:00Z">
                  <w:trPr>
                    <w:cantSplit/>
                  </w:trPr>
                </w:trPrChange>
              </w:trPr>
              <w:tc>
                <w:tcPr>
                  <w:tcW w:w="733" w:type="dxa"/>
                  <w:tcPrChange w:id="975" w:author="Alex" w:date="2015-07-20T16:33:00Z">
                    <w:tcPr>
                      <w:tcW w:w="5886" w:type="dxa"/>
                    </w:tcPr>
                  </w:tcPrChange>
                </w:tcPr>
                <w:p w14:paraId="6B0B240E" w14:textId="2B3304AC" w:rsidR="006328BF" w:rsidRPr="007F7E99" w:rsidRDefault="007F7E99" w:rsidP="006328BF">
                  <w:pPr>
                    <w:jc w:val="center"/>
                    <w:rPr>
                      <w:rFonts w:eastAsiaTheme="minorEastAsia"/>
                      <w:color w:val="FF0000"/>
                      <w:lang w:val="es-ES_tradnl"/>
                      <w:rPrChange w:id="976" w:author="Alex" w:date="2015-07-20T16:32:00Z">
                        <w:rPr>
                          <w:rFonts w:ascii="Times New Roman" w:eastAsiaTheme="minorEastAsia" w:hAnsi="Times New Roman" w:cs="Times New Roman"/>
                          <w:color w:val="FF0000"/>
                          <w:lang w:val="es-ES_tradnl"/>
                        </w:rPr>
                      </w:rPrChange>
                    </w:rPr>
                  </w:pPr>
                  <w:r w:rsidRPr="007F7E99">
                    <w:rPr>
                      <w:rFonts w:eastAsiaTheme="minorEastAsia" w:hint="eastAsia"/>
                      <w:color w:val="FF0000"/>
                      <w:rPrChange w:id="977" w:author="Alex" w:date="2015-07-20T16:32:00Z">
                        <w:rPr>
                          <w:rFonts w:ascii="Cambria Math" w:eastAsiaTheme="minorEastAsia" w:hAnsi="Cambria Math" w:cs="Times New Roman" w:hint="eastAsia"/>
                          <w:i/>
                          <w:color w:val="FF0000"/>
                        </w:rPr>
                      </w:rPrChange>
                    </w:rPr>
                    <w:t>3</w:t>
                  </w:r>
                </w:p>
              </w:tc>
              <w:tc>
                <w:tcPr>
                  <w:tcW w:w="907" w:type="dxa"/>
                  <w:tcPrChange w:id="978" w:author="Alex" w:date="2015-07-20T16:33:00Z">
                    <w:tcPr>
                      <w:tcW w:w="1510" w:type="dxa"/>
                    </w:tcPr>
                  </w:tcPrChange>
                </w:tcPr>
                <w:p w14:paraId="25730C8C" w14:textId="3FC7A0AB" w:rsidR="006328BF" w:rsidRPr="007F7E99" w:rsidRDefault="007F7E99" w:rsidP="006328BF">
                  <w:pPr>
                    <w:jc w:val="center"/>
                    <w:rPr>
                      <w:rFonts w:eastAsiaTheme="minorEastAsia"/>
                      <w:color w:val="0070C0"/>
                      <w:lang w:val="es-ES_tradnl"/>
                      <w:rPrChange w:id="979" w:author="Alex" w:date="2015-07-20T16:32:00Z">
                        <w:rPr>
                          <w:rFonts w:ascii="Times New Roman" w:hAnsi="Times New Roman" w:cs="Times New Roman"/>
                          <w:color w:val="0070C0"/>
                          <w:lang w:val="es-ES_tradnl"/>
                        </w:rPr>
                      </w:rPrChange>
                    </w:rPr>
                  </w:pPr>
                  <w:r w:rsidRPr="007F7E99">
                    <w:rPr>
                      <w:rFonts w:eastAsiaTheme="minorEastAsia"/>
                      <w:color w:val="0070C0"/>
                      <w:rPrChange w:id="980" w:author="Alex" w:date="2015-07-20T16:32:00Z">
                        <w:rPr>
                          <w:rFonts w:ascii="Cambria Math" w:hAnsi="Cambria Math" w:cs="Times New Roman"/>
                          <w:i/>
                          <w:color w:val="0070C0"/>
                        </w:rPr>
                      </w:rPrChange>
                    </w:rPr>
                    <w:t>8</w:t>
                  </w:r>
                </w:p>
              </w:tc>
              <w:tc>
                <w:tcPr>
                  <w:tcW w:w="5545" w:type="dxa"/>
                  <w:vMerge/>
                  <w:tcPrChange w:id="981" w:author="Alex" w:date="2015-07-20T16:33:00Z">
                    <w:tcPr>
                      <w:tcW w:w="1432" w:type="dxa"/>
                      <w:vMerge/>
                    </w:tcPr>
                  </w:tcPrChange>
                </w:tcPr>
                <w:p w14:paraId="49B51A38"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5EB116DC" w14:textId="77777777" w:rsidTr="007F7E99">
              <w:trPr>
                <w:cantSplit/>
                <w:trPrChange w:id="982" w:author="Alex" w:date="2015-07-20T16:33:00Z">
                  <w:trPr>
                    <w:cantSplit/>
                  </w:trPr>
                </w:trPrChange>
              </w:trPr>
              <w:tc>
                <w:tcPr>
                  <w:tcW w:w="733" w:type="dxa"/>
                  <w:tcPrChange w:id="983" w:author="Alex" w:date="2015-07-20T16:33:00Z">
                    <w:tcPr>
                      <w:tcW w:w="5886" w:type="dxa"/>
                    </w:tcPr>
                  </w:tcPrChange>
                </w:tcPr>
                <w:p w14:paraId="1414D939" w14:textId="0237ECF7" w:rsidR="006328BF" w:rsidRPr="007F7E99" w:rsidRDefault="007F7E99" w:rsidP="006328BF">
                  <w:pPr>
                    <w:jc w:val="center"/>
                    <w:rPr>
                      <w:rFonts w:eastAsiaTheme="minorEastAsia"/>
                      <w:color w:val="FF0000"/>
                      <w:lang w:val="es-ES_tradnl"/>
                      <w:rPrChange w:id="984" w:author="Alex" w:date="2015-07-20T16:32:00Z">
                        <w:rPr>
                          <w:rFonts w:ascii="Times New Roman" w:eastAsia="Cambria" w:hAnsi="Times New Roman" w:cs="Times New Roman"/>
                          <w:color w:val="FF0000"/>
                          <w:lang w:val="es-ES_tradnl"/>
                        </w:rPr>
                      </w:rPrChange>
                    </w:rPr>
                  </w:pPr>
                  <w:r w:rsidRPr="007F7E99">
                    <w:rPr>
                      <w:rFonts w:eastAsiaTheme="minorEastAsia" w:hint="eastAsia"/>
                      <w:color w:val="FF0000"/>
                      <w:rPrChange w:id="985" w:author="Alex" w:date="2015-07-20T16:32:00Z">
                        <w:rPr>
                          <w:rFonts w:ascii="Cambria Math" w:eastAsiaTheme="minorEastAsia" w:hAnsi="Cambria Math" w:cs="Times New Roman" w:hint="eastAsia"/>
                          <w:i/>
                          <w:color w:val="FF0000"/>
                        </w:rPr>
                      </w:rPrChange>
                    </w:rPr>
                    <w:t>π</w:t>
                  </w:r>
                </w:p>
              </w:tc>
              <w:tc>
                <w:tcPr>
                  <w:tcW w:w="907" w:type="dxa"/>
                  <w:tcPrChange w:id="986" w:author="Alex" w:date="2015-07-20T16:33:00Z">
                    <w:tcPr>
                      <w:tcW w:w="1510" w:type="dxa"/>
                    </w:tcPr>
                  </w:tcPrChange>
                </w:tcPr>
                <w:p w14:paraId="7EDE0A43" w14:textId="7ABFCF6A" w:rsidR="006328BF" w:rsidRPr="007F7E99" w:rsidRDefault="007F7E99" w:rsidP="006328BF">
                  <w:pPr>
                    <w:jc w:val="center"/>
                    <w:rPr>
                      <w:rFonts w:eastAsiaTheme="minorEastAsia"/>
                      <w:color w:val="0070C0"/>
                      <w:lang w:val="es-ES_tradnl"/>
                      <w:rPrChange w:id="987" w:author="Alex" w:date="2015-07-20T16:32:00Z">
                        <w:rPr>
                          <w:rFonts w:ascii="Times New Roman" w:hAnsi="Times New Roman" w:cs="Times New Roman"/>
                          <w:color w:val="0070C0"/>
                          <w:lang w:val="es-ES_tradnl"/>
                        </w:rPr>
                      </w:rPrChange>
                    </w:rPr>
                  </w:pPr>
                  <w:r w:rsidRPr="007F7E99">
                    <w:rPr>
                      <w:rFonts w:eastAsiaTheme="minorEastAsia"/>
                      <w:color w:val="0070C0"/>
                      <w:rPrChange w:id="988" w:author="Alex" w:date="2015-07-20T16:32:00Z">
                        <w:rPr>
                          <w:rFonts w:ascii="Cambria Math" w:hAnsi="Cambria Math" w:cs="Times New Roman"/>
                          <w:i/>
                          <w:color w:val="0070C0"/>
                        </w:rPr>
                      </w:rPrChange>
                    </w:rPr>
                    <w:t>8</w:t>
                  </w:r>
                </w:p>
              </w:tc>
              <w:tc>
                <w:tcPr>
                  <w:tcW w:w="5545" w:type="dxa"/>
                  <w:vMerge/>
                  <w:tcPrChange w:id="989" w:author="Alex" w:date="2015-07-20T16:33:00Z">
                    <w:tcPr>
                      <w:tcW w:w="1432" w:type="dxa"/>
                      <w:vMerge/>
                    </w:tcPr>
                  </w:tcPrChange>
                </w:tcPr>
                <w:p w14:paraId="273CB323"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3A7F9CD3" w14:textId="77777777" w:rsidTr="007F7E99">
              <w:trPr>
                <w:cantSplit/>
                <w:trPrChange w:id="990" w:author="Alex" w:date="2015-07-20T16:33:00Z">
                  <w:trPr>
                    <w:cantSplit/>
                  </w:trPr>
                </w:trPrChange>
              </w:trPr>
              <w:tc>
                <w:tcPr>
                  <w:tcW w:w="733" w:type="dxa"/>
                  <w:tcPrChange w:id="991" w:author="Alex" w:date="2015-07-20T16:33:00Z">
                    <w:tcPr>
                      <w:tcW w:w="5886" w:type="dxa"/>
                    </w:tcPr>
                  </w:tcPrChange>
                </w:tcPr>
                <w:p w14:paraId="4AC6EB42" w14:textId="77777777" w:rsidR="006328BF" w:rsidRPr="007F7E99" w:rsidRDefault="006328BF" w:rsidP="006328BF">
                  <w:pPr>
                    <w:jc w:val="center"/>
                    <w:rPr>
                      <w:rFonts w:eastAsiaTheme="minorEastAsia"/>
                      <w:color w:val="FF0000"/>
                      <w:lang w:val="es-ES_tradnl"/>
                      <w:rPrChange w:id="992" w:author="Alex" w:date="2015-07-20T16:32:00Z">
                        <w:rPr>
                          <w:rFonts w:ascii="Times New Roman" w:eastAsia="Cambria" w:hAnsi="Times New Roman" w:cs="Times New Roman"/>
                          <w:color w:val="FF0000"/>
                          <w:lang w:val="es-ES_tradnl"/>
                        </w:rPr>
                      </w:rPrChange>
                    </w:rPr>
                  </w:pPr>
                  <w:r w:rsidRPr="007F7E99">
                    <w:rPr>
                      <w:rFonts w:eastAsiaTheme="minorEastAsia"/>
                      <w:color w:val="FF0000"/>
                      <w:rPrChange w:id="993" w:author="Alex" w:date="2015-07-20T16:32:00Z">
                        <w:rPr>
                          <w:rFonts w:ascii="Times New Roman" w:eastAsia="Cambria" w:hAnsi="Times New Roman" w:cs="Times New Roman"/>
                          <w:color w:val="FF0000"/>
                        </w:rPr>
                      </w:rPrChange>
                    </w:rPr>
                    <w:t>4</w:t>
                  </w:r>
                </w:p>
              </w:tc>
              <w:tc>
                <w:tcPr>
                  <w:tcW w:w="907" w:type="dxa"/>
                  <w:tcPrChange w:id="994" w:author="Alex" w:date="2015-07-20T16:33:00Z">
                    <w:tcPr>
                      <w:tcW w:w="1510" w:type="dxa"/>
                    </w:tcPr>
                  </w:tcPrChange>
                </w:tcPr>
                <w:p w14:paraId="4C3C2E0C" w14:textId="29209593" w:rsidR="006328BF" w:rsidRPr="007F7E99" w:rsidRDefault="007F7E99" w:rsidP="006328BF">
                  <w:pPr>
                    <w:jc w:val="center"/>
                    <w:rPr>
                      <w:rFonts w:eastAsiaTheme="minorEastAsia"/>
                      <w:color w:val="0070C0"/>
                      <w:lang w:val="es-ES_tradnl"/>
                      <w:rPrChange w:id="995" w:author="Alex" w:date="2015-07-20T16:32:00Z">
                        <w:rPr>
                          <w:rFonts w:ascii="Times New Roman" w:hAnsi="Times New Roman" w:cs="Times New Roman"/>
                          <w:color w:val="0070C0"/>
                          <w:lang w:val="es-ES_tradnl"/>
                        </w:rPr>
                      </w:rPrChange>
                    </w:rPr>
                  </w:pPr>
                  <w:r w:rsidRPr="007F7E99">
                    <w:rPr>
                      <w:rFonts w:eastAsiaTheme="minorEastAsia"/>
                      <w:color w:val="0070C0"/>
                      <w:rPrChange w:id="996" w:author="Alex" w:date="2015-07-20T16:32:00Z">
                        <w:rPr>
                          <w:rFonts w:ascii="Cambria Math" w:hAnsi="Cambria Math" w:cs="Times New Roman"/>
                          <w:i/>
                          <w:color w:val="0070C0"/>
                        </w:rPr>
                      </w:rPrChange>
                    </w:rPr>
                    <w:t>8</w:t>
                  </w:r>
                </w:p>
              </w:tc>
              <w:tc>
                <w:tcPr>
                  <w:tcW w:w="5545" w:type="dxa"/>
                  <w:vMerge/>
                  <w:tcPrChange w:id="997" w:author="Alex" w:date="2015-07-20T16:33:00Z">
                    <w:tcPr>
                      <w:tcW w:w="1432" w:type="dxa"/>
                      <w:vMerge/>
                    </w:tcPr>
                  </w:tcPrChange>
                </w:tcPr>
                <w:p w14:paraId="3BBF71DA"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0E554C2F" w14:textId="77777777" w:rsidTr="007F7E99">
              <w:trPr>
                <w:cantSplit/>
                <w:trPrChange w:id="998" w:author="Alex" w:date="2015-07-20T16:33:00Z">
                  <w:trPr>
                    <w:cantSplit/>
                  </w:trPr>
                </w:trPrChange>
              </w:trPr>
              <w:tc>
                <w:tcPr>
                  <w:tcW w:w="733" w:type="dxa"/>
                  <w:tcPrChange w:id="999" w:author="Alex" w:date="2015-07-20T16:33:00Z">
                    <w:tcPr>
                      <w:tcW w:w="5886" w:type="dxa"/>
                    </w:tcPr>
                  </w:tcPrChange>
                </w:tcPr>
                <w:p w14:paraId="4CB02251" w14:textId="77777777" w:rsidR="006328BF" w:rsidRPr="007F7E99" w:rsidRDefault="006328BF" w:rsidP="006328BF">
                  <w:pPr>
                    <w:jc w:val="center"/>
                    <w:rPr>
                      <w:rFonts w:eastAsiaTheme="minorEastAsia"/>
                      <w:color w:val="FF0000"/>
                      <w:lang w:val="es-ES_tradnl"/>
                      <w:rPrChange w:id="1000" w:author="Alex" w:date="2015-07-20T16:32:00Z">
                        <w:rPr>
                          <w:rFonts w:ascii="Times New Roman" w:eastAsia="Cambria" w:hAnsi="Times New Roman" w:cs="Times New Roman"/>
                          <w:color w:val="FF0000"/>
                          <w:lang w:val="es-ES_tradnl"/>
                        </w:rPr>
                      </w:rPrChange>
                    </w:rPr>
                  </w:pPr>
                  <w:r w:rsidRPr="007F7E99">
                    <w:rPr>
                      <w:rFonts w:eastAsiaTheme="minorEastAsia"/>
                      <w:color w:val="FF0000"/>
                      <w:rPrChange w:id="1001" w:author="Alex" w:date="2015-07-20T16:32:00Z">
                        <w:rPr>
                          <w:rFonts w:ascii="Times New Roman" w:eastAsia="Cambria" w:hAnsi="Times New Roman" w:cs="Times New Roman"/>
                          <w:color w:val="FF0000"/>
                        </w:rPr>
                      </w:rPrChange>
                    </w:rPr>
                    <w:t>5</w:t>
                  </w:r>
                </w:p>
              </w:tc>
              <w:tc>
                <w:tcPr>
                  <w:tcW w:w="907" w:type="dxa"/>
                  <w:tcPrChange w:id="1002" w:author="Alex" w:date="2015-07-20T16:33:00Z">
                    <w:tcPr>
                      <w:tcW w:w="1510" w:type="dxa"/>
                    </w:tcPr>
                  </w:tcPrChange>
                </w:tcPr>
                <w:p w14:paraId="1C216B33" w14:textId="27D7B508" w:rsidR="006328BF" w:rsidRPr="007F7E99" w:rsidRDefault="007F7E99" w:rsidP="006328BF">
                  <w:pPr>
                    <w:jc w:val="center"/>
                    <w:rPr>
                      <w:rFonts w:eastAsiaTheme="minorEastAsia"/>
                      <w:color w:val="0070C0"/>
                      <w:lang w:val="es-ES_tradnl"/>
                      <w:rPrChange w:id="1003" w:author="Alex" w:date="2015-07-20T16:32:00Z">
                        <w:rPr>
                          <w:rFonts w:ascii="Times New Roman" w:hAnsi="Times New Roman" w:cs="Times New Roman"/>
                          <w:color w:val="0070C0"/>
                          <w:lang w:val="es-ES_tradnl"/>
                        </w:rPr>
                      </w:rPrChange>
                    </w:rPr>
                  </w:pPr>
                  <w:r w:rsidRPr="007F7E99">
                    <w:rPr>
                      <w:rFonts w:eastAsiaTheme="minorEastAsia"/>
                      <w:color w:val="0070C0"/>
                      <w:rPrChange w:id="1004" w:author="Alex" w:date="2015-07-20T16:32:00Z">
                        <w:rPr>
                          <w:rFonts w:ascii="Cambria Math" w:hAnsi="Cambria Math" w:cs="Times New Roman"/>
                          <w:i/>
                          <w:color w:val="0070C0"/>
                        </w:rPr>
                      </w:rPrChange>
                    </w:rPr>
                    <w:t>8</w:t>
                  </w:r>
                </w:p>
              </w:tc>
              <w:tc>
                <w:tcPr>
                  <w:tcW w:w="5545" w:type="dxa"/>
                  <w:vMerge/>
                  <w:tcPrChange w:id="1005" w:author="Alex" w:date="2015-07-20T16:33:00Z">
                    <w:tcPr>
                      <w:tcW w:w="1432" w:type="dxa"/>
                      <w:vMerge/>
                    </w:tcPr>
                  </w:tcPrChange>
                </w:tcPr>
                <w:p w14:paraId="491A3AF9" w14:textId="77777777" w:rsidR="006328BF" w:rsidRPr="00441BF2" w:rsidRDefault="006328BF" w:rsidP="006328BF">
                  <w:pPr>
                    <w:jc w:val="center"/>
                    <w:rPr>
                      <w:rFonts w:ascii="Times New Roman" w:hAnsi="Times New Roman" w:cs="Times New Roman"/>
                      <w:color w:val="0070C0"/>
                      <w:lang w:val="es-ES_tradnl"/>
                    </w:rPr>
                  </w:pPr>
                </w:p>
              </w:tc>
            </w:tr>
          </w:tbl>
          <w:p w14:paraId="35CE669F" w14:textId="1E98C6C0" w:rsidR="006328BF" w:rsidRPr="00441BF2" w:rsidRDefault="006328BF" w:rsidP="005D1EAB">
            <w:pPr>
              <w:pStyle w:val="Descripcin"/>
              <w:rPr>
                <w:lang w:val="es-ES_tradnl"/>
              </w:rPr>
            </w:pPr>
          </w:p>
        </w:tc>
      </w:tr>
      <w:tr w:rsidR="006328BF" w:rsidRPr="00441BF2" w14:paraId="108AF5A1" w14:textId="77777777" w:rsidTr="005D1EAB">
        <w:tc>
          <w:tcPr>
            <w:tcW w:w="2518" w:type="dxa"/>
          </w:tcPr>
          <w:p w14:paraId="2463EA67" w14:textId="77777777" w:rsidR="006328BF" w:rsidRPr="00441BF2" w:rsidRDefault="006328BF"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28243827" w14:textId="2A19E31D" w:rsidR="006328BF" w:rsidRPr="00441BF2" w:rsidRDefault="006328BF">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Representación gráfica de </w:t>
            </w:r>
            <w:r w:rsidR="007F7E99" w:rsidRPr="007F7E99">
              <w:rPr>
                <w:rFonts w:ascii="Times New Roman" w:eastAsiaTheme="minorEastAsia" w:hAnsi="Times New Roman" w:cs="Times New Roman"/>
                <w:i/>
                <w:color w:val="F79646" w:themeColor="accent6"/>
                <w:rPrChange w:id="1006" w:author="Alex" w:date="2015-07-20T16:33:00Z">
                  <w:rPr>
                    <w:rFonts w:ascii="Cambria Math" w:hAnsi="Cambria Math" w:cs="Times New Roman"/>
                    <w:i/>
                    <w:color w:val="F79646" w:themeColor="accent6"/>
                  </w:rPr>
                </w:rPrChange>
              </w:rPr>
              <w:t>y=f(x)=</w:t>
            </w:r>
            <w:r w:rsidR="007F7E99" w:rsidRPr="007F7E99">
              <w:rPr>
                <w:rFonts w:ascii="Times New Roman" w:eastAsiaTheme="minorEastAsia" w:hAnsi="Times New Roman" w:cs="Times New Roman"/>
                <w:color w:val="F79646" w:themeColor="accent6"/>
                <w:rPrChange w:id="1007" w:author="Alex" w:date="2015-07-20T16:34:00Z">
                  <w:rPr>
                    <w:rFonts w:ascii="Cambria Math" w:hAnsi="Cambria Math" w:cs="Times New Roman"/>
                    <w:i/>
                    <w:color w:val="F79646" w:themeColor="accent6"/>
                  </w:rPr>
                </w:rPrChange>
              </w:rPr>
              <w:t>8</w:t>
            </w:r>
            <w:del w:id="1008" w:author="Alex" w:date="2015-07-20T16:34:00Z">
              <w:r w:rsidR="007F7E99" w:rsidRPr="007F7E99" w:rsidDel="007F7E99">
                <w:rPr>
                  <w:rFonts w:ascii="Times New Roman" w:eastAsiaTheme="minorEastAsia" w:hAnsi="Times New Roman" w:cs="Times New Roman"/>
                  <w:i/>
                  <w:rPrChange w:id="1009" w:author="Alex" w:date="2015-07-20T16:34:00Z">
                    <w:rPr>
                      <w:rFonts w:ascii="Cambria Math" w:hAnsi="Cambria Math" w:cs="Times New Roman"/>
                      <w:color w:val="F79646" w:themeColor="accent6"/>
                    </w:rPr>
                  </w:rPrChange>
                </w:rPr>
                <w:delText>.</w:delText>
              </w:r>
            </w:del>
            <w:ins w:id="1010" w:author="Alex" w:date="2015-07-20T16:34:00Z">
              <w:r w:rsidR="007F7E99" w:rsidRPr="007F7E99">
                <w:rPr>
                  <w:rFonts w:ascii="Times New Roman" w:eastAsiaTheme="minorEastAsia" w:hAnsi="Times New Roman" w:cs="Times New Roman"/>
                  <w:i/>
                  <w:rPrChange w:id="1011" w:author="Alex" w:date="2015-07-20T16:34:00Z">
                    <w:rPr>
                      <w:rFonts w:ascii="Times New Roman" w:eastAsiaTheme="minorEastAsia" w:hAnsi="Times New Roman" w:cs="Times New Roman"/>
                      <w:i/>
                      <w:color w:val="F79646" w:themeColor="accent6"/>
                    </w:rPr>
                  </w:rPrChange>
                </w:rPr>
                <w:t>.</w:t>
              </w:r>
            </w:ins>
          </w:p>
        </w:tc>
      </w:tr>
    </w:tbl>
    <w:p w14:paraId="06702517" w14:textId="77777777" w:rsidR="006328BF" w:rsidRPr="00441BF2" w:rsidRDefault="006328BF" w:rsidP="00C968B4">
      <w:pPr>
        <w:spacing w:after="0"/>
        <w:rPr>
          <w:rFonts w:ascii="Times New Roman" w:eastAsiaTheme="minorEastAsia" w:hAnsi="Times New Roman" w:cs="Times New Roman"/>
        </w:rPr>
      </w:pPr>
    </w:p>
    <w:p w14:paraId="174B9F73" w14:textId="77777777" w:rsidR="006328BF" w:rsidRPr="00441BF2" w:rsidRDefault="006328BF" w:rsidP="00C968B4">
      <w:pPr>
        <w:spacing w:after="0"/>
        <w:rPr>
          <w:rFonts w:ascii="Times New Roman" w:eastAsiaTheme="minorEastAsia" w:hAnsi="Times New Roman" w:cs="Times New Roman"/>
        </w:rPr>
      </w:pPr>
    </w:p>
    <w:p w14:paraId="33C1858C" w14:textId="3E2A8928" w:rsidR="0069430D" w:rsidRPr="00441BF2" w:rsidDel="007F7E99" w:rsidRDefault="0069430D" w:rsidP="00C968B4">
      <w:pPr>
        <w:spacing w:after="0"/>
        <w:rPr>
          <w:del w:id="1012" w:author="Alex" w:date="2015-07-20T16:34:00Z"/>
          <w:rFonts w:ascii="Times New Roman" w:eastAsiaTheme="minorEastAsia" w:hAnsi="Times New Roman" w:cs="Times New Roman"/>
        </w:rPr>
      </w:pPr>
    </w:p>
    <w:p w14:paraId="3527A53D" w14:textId="32C65559" w:rsidR="00B40FB2" w:rsidRPr="00441BF2" w:rsidRDefault="00CA77D6" w:rsidP="00C968B4">
      <w:pPr>
        <w:spacing w:after="0"/>
        <w:rPr>
          <w:rFonts w:ascii="Times New Roman" w:eastAsiaTheme="minorEastAsia" w:hAnsi="Times New Roman" w:cs="Times New Roman"/>
        </w:rPr>
      </w:pPr>
      <w:r w:rsidRPr="00441BF2">
        <w:rPr>
          <w:rFonts w:ascii="Times New Roman" w:hAnsi="Times New Roman" w:cs="Times New Roman"/>
        </w:rPr>
        <w:t xml:space="preserve">La representación gráfica de una función constante es una recta paralela al eje </w:t>
      </w:r>
      <w:r w:rsidR="00E03CF1" w:rsidRPr="00441BF2">
        <w:rPr>
          <w:rFonts w:ascii="Times New Roman" w:hAnsi="Times New Roman" w:cs="Times New Roman"/>
          <w:i/>
        </w:rPr>
        <w:t>X</w:t>
      </w:r>
      <w:r w:rsidR="00E03CF1" w:rsidRPr="00441BF2">
        <w:rPr>
          <w:rFonts w:ascii="Times New Roman" w:eastAsiaTheme="minorEastAsia" w:hAnsi="Times New Roman" w:cs="Times New Roman"/>
        </w:rPr>
        <w:t>.</w:t>
      </w:r>
    </w:p>
    <w:p w14:paraId="19F3703C" w14:textId="77777777" w:rsidR="00CA77D6" w:rsidRPr="00441BF2" w:rsidRDefault="00CA77D6" w:rsidP="00C968B4">
      <w:pPr>
        <w:spacing w:after="0"/>
        <w:rPr>
          <w:rFonts w:ascii="Times New Roman" w:eastAsiaTheme="minorEastAsia" w:hAnsi="Times New Roman" w:cs="Times New Roman"/>
        </w:rPr>
      </w:pPr>
    </w:p>
    <w:tbl>
      <w:tblPr>
        <w:tblStyle w:val="Tablaconcuadrcula"/>
        <w:tblW w:w="0" w:type="auto"/>
        <w:tblLayout w:type="fixed"/>
        <w:tblLook w:val="04A0" w:firstRow="1" w:lastRow="0" w:firstColumn="1" w:lastColumn="0" w:noHBand="0" w:noVBand="1"/>
      </w:tblPr>
      <w:tblGrid>
        <w:gridCol w:w="1951"/>
        <w:gridCol w:w="7103"/>
      </w:tblGrid>
      <w:tr w:rsidR="00F3273C" w:rsidRPr="00441BF2" w14:paraId="61498A4D" w14:textId="77777777" w:rsidTr="00F3273C">
        <w:tc>
          <w:tcPr>
            <w:tcW w:w="9054" w:type="dxa"/>
            <w:gridSpan w:val="2"/>
            <w:shd w:val="clear" w:color="auto" w:fill="000000" w:themeFill="text1"/>
          </w:tcPr>
          <w:p w14:paraId="540BBC74" w14:textId="77777777" w:rsidR="00F3273C" w:rsidRPr="00441BF2" w:rsidRDefault="00F3273C" w:rsidP="00F3273C">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Profundiza: recurso aprovechado</w:t>
            </w:r>
          </w:p>
        </w:tc>
      </w:tr>
      <w:tr w:rsidR="00F3273C" w:rsidRPr="00441BF2" w14:paraId="6CF7B1C9" w14:textId="77777777" w:rsidTr="00F3273C">
        <w:tc>
          <w:tcPr>
            <w:tcW w:w="1951" w:type="dxa"/>
          </w:tcPr>
          <w:p w14:paraId="5D4B95D8" w14:textId="77777777" w:rsidR="00F3273C" w:rsidRPr="00441BF2" w:rsidRDefault="00F3273C" w:rsidP="00F3273C">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t>Código</w:t>
            </w:r>
          </w:p>
        </w:tc>
        <w:tc>
          <w:tcPr>
            <w:tcW w:w="7103" w:type="dxa"/>
          </w:tcPr>
          <w:p w14:paraId="37C0728F" w14:textId="28829747" w:rsidR="00F3273C" w:rsidRPr="00441BF2" w:rsidRDefault="00F3273C" w:rsidP="00F3273C">
            <w:pPr>
              <w:rPr>
                <w:rFonts w:ascii="Times New Roman" w:hAnsi="Times New Roman" w:cs="Times New Roman"/>
                <w:b/>
                <w:color w:val="000000"/>
                <w:sz w:val="18"/>
                <w:szCs w:val="18"/>
                <w:lang w:val="es-ES_tradnl"/>
              </w:rPr>
            </w:pPr>
            <w:r w:rsidRPr="00441BF2">
              <w:rPr>
                <w:b/>
                <w:lang w:val="es-ES_tradnl"/>
              </w:rPr>
              <w:t>MA_10_01_</w:t>
            </w:r>
            <w:r w:rsidR="0080020F" w:rsidRPr="00441BF2">
              <w:rPr>
                <w:b/>
                <w:lang w:val="es-ES_tradnl"/>
              </w:rPr>
              <w:t>CO_</w:t>
            </w:r>
            <w:r w:rsidR="00D4480A">
              <w:rPr>
                <w:b/>
                <w:lang w:val="es-ES_tradnl"/>
              </w:rPr>
              <w:t>REC12</w:t>
            </w:r>
            <w:r w:rsidRPr="00441BF2">
              <w:rPr>
                <w:b/>
                <w:lang w:val="es-ES_tradnl"/>
              </w:rPr>
              <w:t>0</w:t>
            </w:r>
          </w:p>
        </w:tc>
      </w:tr>
      <w:tr w:rsidR="00F3273C" w:rsidRPr="00441BF2" w14:paraId="29E46E44" w14:textId="77777777" w:rsidTr="00F3273C">
        <w:tc>
          <w:tcPr>
            <w:tcW w:w="1951" w:type="dxa"/>
          </w:tcPr>
          <w:p w14:paraId="756C640D" w14:textId="77777777" w:rsidR="00F3273C" w:rsidRPr="00441BF2" w:rsidRDefault="00F3273C" w:rsidP="00F3273C">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Ubicación en Aula Planeta</w:t>
            </w:r>
          </w:p>
        </w:tc>
        <w:tc>
          <w:tcPr>
            <w:tcW w:w="7103" w:type="dxa"/>
          </w:tcPr>
          <w:p w14:paraId="40876C02" w14:textId="24264DFA" w:rsidR="00F3273C" w:rsidRPr="00441BF2" w:rsidRDefault="00F3273C" w:rsidP="00F3273C">
            <w:pPr>
              <w:rPr>
                <w:rFonts w:ascii="Times New Roman" w:hAnsi="Times New Roman" w:cs="Times New Roman"/>
                <w:color w:val="000000"/>
                <w:lang w:val="es-ES_tradnl"/>
              </w:rPr>
            </w:pPr>
            <w:r w:rsidRPr="00441BF2">
              <w:rPr>
                <w:rFonts w:ascii="Times New Roman" w:hAnsi="Times New Roman" w:cs="Times New Roman"/>
                <w:color w:val="000000"/>
                <w:lang w:val="es-ES_tradnl"/>
              </w:rPr>
              <w:t>4</w:t>
            </w:r>
            <w:r w:rsidR="0080020F" w:rsidRPr="00441BF2">
              <w:rPr>
                <w:rFonts w:ascii="Times New Roman" w:hAnsi="Times New Roman" w:cs="Times New Roman"/>
                <w:color w:val="000000"/>
                <w:lang w:val="es-ES_tradnl"/>
              </w:rPr>
              <w:t>°</w:t>
            </w:r>
            <w:r w:rsidRPr="00441BF2">
              <w:rPr>
                <w:rFonts w:ascii="Times New Roman" w:hAnsi="Times New Roman" w:cs="Times New Roman"/>
                <w:color w:val="000000"/>
                <w:lang w:val="es-ES_tradnl"/>
              </w:rPr>
              <w:t xml:space="preserve"> ESO/</w:t>
            </w:r>
            <w:r w:rsidRPr="00441BF2">
              <w:rPr>
                <w:rFonts w:ascii="Times" w:hAnsi="Times"/>
                <w:lang w:val="es-ES_tradnl"/>
              </w:rPr>
              <w:t xml:space="preserve"> Matemáticas/Las funciones/</w:t>
            </w:r>
            <w:r w:rsidR="0080020F" w:rsidRPr="00441BF2">
              <w:rPr>
                <w:rFonts w:ascii="Times" w:hAnsi="Times"/>
                <w:lang w:val="es-ES_tradnl"/>
              </w:rPr>
              <w:t>El estudio de una función/</w:t>
            </w:r>
            <w:r w:rsidRPr="00441BF2">
              <w:rPr>
                <w:rFonts w:ascii="Times New Roman" w:hAnsi="Times New Roman" w:cs="Times New Roman"/>
                <w:color w:val="000000"/>
                <w:lang w:val="es-ES_tradnl"/>
              </w:rPr>
              <w:t>El crecimiento y el decrecimiento de una función</w:t>
            </w:r>
          </w:p>
          <w:p w14:paraId="7B6D445C" w14:textId="06D51D35" w:rsidR="0080020F" w:rsidRPr="00441BF2" w:rsidRDefault="0080020F" w:rsidP="00F3273C">
            <w:pPr>
              <w:rPr>
                <w:rFonts w:ascii="Times New Roman" w:hAnsi="Times New Roman" w:cs="Times New Roman"/>
                <w:color w:val="000000"/>
                <w:lang w:val="es-ES_tradnl"/>
              </w:rPr>
            </w:pPr>
          </w:p>
        </w:tc>
      </w:tr>
      <w:tr w:rsidR="00F3273C" w:rsidRPr="00441BF2" w14:paraId="7999B6ED" w14:textId="77777777" w:rsidTr="00F3273C">
        <w:tc>
          <w:tcPr>
            <w:tcW w:w="1951" w:type="dxa"/>
          </w:tcPr>
          <w:p w14:paraId="3B66EF76" w14:textId="77777777" w:rsidR="00F3273C" w:rsidRPr="00441BF2" w:rsidRDefault="00F3273C" w:rsidP="00F3273C">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Cambio (descripción o capturas de pantallas)</w:t>
            </w:r>
          </w:p>
        </w:tc>
        <w:tc>
          <w:tcPr>
            <w:tcW w:w="7103" w:type="dxa"/>
          </w:tcPr>
          <w:p w14:paraId="6D1949F0" w14:textId="39500426" w:rsidR="00F3273C" w:rsidRPr="00441BF2" w:rsidRDefault="004D4223" w:rsidP="00F3273C">
            <w:pPr>
              <w:rPr>
                <w:rFonts w:ascii="Times New Roman" w:hAnsi="Times New Roman" w:cs="Times New Roman"/>
                <w:color w:val="000000"/>
                <w:lang w:val="es-ES_tradnl"/>
              </w:rPr>
            </w:pPr>
            <w:r w:rsidRPr="00441BF2">
              <w:rPr>
                <w:sz w:val="24"/>
                <w:szCs w:val="24"/>
                <w:lang w:val="es-ES_tradnl"/>
              </w:rPr>
              <w:object w:dxaOrig="10815" w:dyaOrig="8085" w14:anchorId="4F4E6C30">
                <v:shape id="_x0000_i1041" type="#_x0000_t75" style="width:162pt;height:121.5pt" o:ole="">
                  <v:imagedata r:id="rId54" o:title=""/>
                </v:shape>
                <o:OLEObject Type="Embed" ProgID="PBrush" ShapeID="_x0000_i1041" DrawAspect="Content" ObjectID="_1500567632" r:id="rId55"/>
              </w:object>
            </w:r>
            <w:r w:rsidR="00F3273C" w:rsidRPr="00441BF2">
              <w:rPr>
                <w:lang w:val="es-ES_tradnl"/>
              </w:rPr>
              <w:t xml:space="preserve"> Queda igual</w:t>
            </w:r>
          </w:p>
          <w:p w14:paraId="7E366828" w14:textId="77777777" w:rsidR="00F3273C" w:rsidRPr="00441BF2" w:rsidRDefault="00F3273C" w:rsidP="00F3273C">
            <w:pPr>
              <w:rPr>
                <w:rFonts w:ascii="Times New Roman" w:hAnsi="Times New Roman" w:cs="Times New Roman"/>
                <w:color w:val="000000"/>
                <w:lang w:val="es-ES_tradnl"/>
              </w:rPr>
            </w:pPr>
          </w:p>
          <w:p w14:paraId="1CCD3CDC" w14:textId="684B055D" w:rsidR="00F3273C" w:rsidRPr="00441BF2" w:rsidRDefault="004D4223" w:rsidP="00F3273C">
            <w:pPr>
              <w:rPr>
                <w:lang w:val="es-ES_tradnl"/>
              </w:rPr>
            </w:pPr>
            <w:r w:rsidRPr="00441BF2">
              <w:rPr>
                <w:sz w:val="24"/>
                <w:szCs w:val="24"/>
                <w:lang w:val="es-ES_tradnl"/>
              </w:rPr>
              <w:object w:dxaOrig="11625" w:dyaOrig="7920" w14:anchorId="15AE5DC4">
                <v:shape id="_x0000_i1042" type="#_x0000_t75" style="width:134.25pt;height:93pt" o:ole="">
                  <v:imagedata r:id="rId56" o:title=""/>
                </v:shape>
                <o:OLEObject Type="Embed" ProgID="PBrush" ShapeID="_x0000_i1042" DrawAspect="Content" ObjectID="_1500567633" r:id="rId57"/>
              </w:object>
            </w:r>
            <w:r w:rsidRPr="00441BF2">
              <w:rPr>
                <w:lang w:val="es-ES_tradnl"/>
              </w:rPr>
              <w:t xml:space="preserve">Cambiar lo indicado en la imagen. Además, eliminar la frase y escribir: “Observa la representación gráfica de </w:t>
            </w:r>
            <w:r w:rsidR="00012407">
              <w:rPr>
                <w:lang w:val="es-ES_tradnl"/>
              </w:rPr>
              <w:t>e</w:t>
            </w:r>
            <w:r w:rsidRPr="00441BF2">
              <w:rPr>
                <w:lang w:val="es-ES_tradnl"/>
              </w:rPr>
              <w:t>sta función. Si la sigues de izquierda a derecha</w:t>
            </w:r>
            <w:r w:rsidR="00012407">
              <w:rPr>
                <w:lang w:val="es-ES_tradnl"/>
              </w:rPr>
              <w:t>,</w:t>
            </w:r>
            <w:r w:rsidRPr="00441BF2">
              <w:rPr>
                <w:lang w:val="es-ES_tradnl"/>
              </w:rPr>
              <w:t xml:space="preserve"> ¿es creciente o decreciente?</w:t>
            </w:r>
            <w:r w:rsidR="00B2005F" w:rsidRPr="00441BF2">
              <w:rPr>
                <w:lang w:val="es-ES_tradnl"/>
              </w:rPr>
              <w:t>”</w:t>
            </w:r>
          </w:p>
          <w:p w14:paraId="294BACCE" w14:textId="77777777" w:rsidR="00F3273C" w:rsidRPr="00441BF2" w:rsidRDefault="00F3273C" w:rsidP="00F3273C">
            <w:pPr>
              <w:rPr>
                <w:lang w:val="es-ES_tradnl"/>
              </w:rPr>
            </w:pPr>
          </w:p>
          <w:p w14:paraId="0A5722DB" w14:textId="0DC57CE5" w:rsidR="004D4223" w:rsidRPr="00441BF2" w:rsidRDefault="009357A0" w:rsidP="004D4223">
            <w:pPr>
              <w:rPr>
                <w:rFonts w:ascii="Times New Roman" w:hAnsi="Times New Roman" w:cs="Times New Roman"/>
                <w:lang w:val="es-ES_tradnl"/>
              </w:rPr>
            </w:pPr>
            <w:r w:rsidRPr="00441BF2">
              <w:rPr>
                <w:sz w:val="24"/>
                <w:szCs w:val="24"/>
                <w:lang w:val="es-ES_tradnl"/>
              </w:rPr>
              <w:object w:dxaOrig="15165" w:dyaOrig="9315" w14:anchorId="09DD0E1A">
                <v:shape id="_x0000_i1043" type="#_x0000_t75" style="width:208.5pt;height:129pt" o:ole="">
                  <v:imagedata r:id="rId58" o:title=""/>
                </v:shape>
                <o:OLEObject Type="Embed" ProgID="PBrush" ShapeID="_x0000_i1043" DrawAspect="Content" ObjectID="_1500567634" r:id="rId59"/>
              </w:object>
            </w:r>
            <w:r w:rsidR="004D4223" w:rsidRPr="00441BF2">
              <w:rPr>
                <w:lang w:val="es-ES_tradnl"/>
              </w:rPr>
              <w:t xml:space="preserve">Cambiar lo indicado. Además, eliminar la frase y escribir: </w:t>
            </w:r>
            <w:r w:rsidRPr="00441BF2">
              <w:rPr>
                <w:lang w:val="es-ES_tradnl"/>
              </w:rPr>
              <w:t>“</w:t>
            </w:r>
            <w:r w:rsidRPr="00441BF2">
              <w:rPr>
                <w:rFonts w:ascii="Times New Roman" w:hAnsi="Times New Roman" w:cs="Times New Roman"/>
                <w:lang w:val="es-ES_tradnl"/>
              </w:rPr>
              <w:t>E</w:t>
            </w:r>
            <w:r w:rsidR="004D4223" w:rsidRPr="00441BF2">
              <w:rPr>
                <w:rFonts w:ascii="Times New Roman" w:hAnsi="Times New Roman" w:cs="Times New Roman"/>
                <w:lang w:val="es-ES_tradnl"/>
              </w:rPr>
              <w:t xml:space="preserve">l crecimiento de </w:t>
            </w:r>
            <w:r w:rsidRPr="00441BF2">
              <w:rPr>
                <w:rFonts w:ascii="Times New Roman" w:hAnsi="Times New Roman" w:cs="Times New Roman"/>
                <w:lang w:val="es-ES_tradnl"/>
              </w:rPr>
              <w:t>la</w:t>
            </w:r>
            <w:r w:rsidR="004D4223" w:rsidRPr="00441BF2">
              <w:rPr>
                <w:rFonts w:ascii="Times New Roman" w:hAnsi="Times New Roman" w:cs="Times New Roman"/>
                <w:lang w:val="es-ES_tradnl"/>
              </w:rPr>
              <w:t xml:space="preserve"> función se observa</w:t>
            </w:r>
            <w:r w:rsidRPr="00441BF2">
              <w:rPr>
                <w:rFonts w:ascii="Times New Roman" w:hAnsi="Times New Roman" w:cs="Times New Roman"/>
                <w:lang w:val="es-ES_tradnl"/>
              </w:rPr>
              <w:t>,</w:t>
            </w:r>
            <w:r w:rsidR="004D4223" w:rsidRPr="00441BF2">
              <w:rPr>
                <w:rFonts w:ascii="Times New Roman" w:hAnsi="Times New Roman" w:cs="Times New Roman"/>
                <w:lang w:val="es-ES_tradnl"/>
              </w:rPr>
              <w:t xml:space="preserve"> </w:t>
            </w:r>
            <w:r w:rsidRPr="00441BF2">
              <w:rPr>
                <w:rFonts w:ascii="Times New Roman" w:hAnsi="Times New Roman" w:cs="Times New Roman"/>
                <w:lang w:val="es-ES_tradnl"/>
              </w:rPr>
              <w:t>pues</w:t>
            </w:r>
            <w:r w:rsidR="004D4223" w:rsidRPr="00441BF2">
              <w:rPr>
                <w:rFonts w:ascii="Times New Roman" w:hAnsi="Times New Roman" w:cs="Times New Roman"/>
                <w:lang w:val="es-ES_tradnl"/>
              </w:rPr>
              <w:t xml:space="preserve"> al tomar valores en el eje </w:t>
            </w:r>
            <w:r w:rsidR="004D4223" w:rsidRPr="00441BF2">
              <w:rPr>
                <w:rFonts w:ascii="Times New Roman" w:hAnsi="Times New Roman" w:cs="Times New Roman"/>
                <w:i/>
                <w:lang w:val="es-ES_tradnl"/>
              </w:rPr>
              <w:t>X</w:t>
            </w:r>
            <w:r w:rsidR="004D4223" w:rsidRPr="00441BF2">
              <w:rPr>
                <w:rFonts w:ascii="Times New Roman" w:hAnsi="Times New Roman" w:cs="Times New Roman"/>
                <w:lang w:val="es-ES_tradnl"/>
              </w:rPr>
              <w:t xml:space="preserve"> que aumentan –es decir que se mueven de izquierda a derecha–, las imágenes respectivas según la orientación del eje </w:t>
            </w:r>
            <w:r w:rsidR="004D4223" w:rsidRPr="00441BF2">
              <w:rPr>
                <w:rFonts w:ascii="Times New Roman" w:hAnsi="Times New Roman" w:cs="Times New Roman"/>
                <w:i/>
                <w:lang w:val="es-ES_tradnl"/>
              </w:rPr>
              <w:t>Y</w:t>
            </w:r>
            <w:r w:rsidR="004D4223" w:rsidRPr="00441BF2">
              <w:rPr>
                <w:rFonts w:ascii="Times New Roman" w:eastAsiaTheme="minorEastAsia" w:hAnsi="Times New Roman" w:cs="Times New Roman"/>
                <w:lang w:val="es-ES_tradnl"/>
              </w:rPr>
              <w:t xml:space="preserve"> </w:t>
            </w:r>
            <w:r w:rsidR="004D4223" w:rsidRPr="00441BF2">
              <w:rPr>
                <w:rFonts w:ascii="Times New Roman" w:hAnsi="Times New Roman" w:cs="Times New Roman"/>
                <w:lang w:val="es-ES_tradnl"/>
              </w:rPr>
              <w:t>también aumentan, moviéndose respectivamente de abajo hacia arriba.</w:t>
            </w:r>
          </w:p>
          <w:p w14:paraId="39AA954B" w14:textId="39BFB387" w:rsidR="004D4223" w:rsidRPr="00441BF2" w:rsidRDefault="004D4223" w:rsidP="00F3273C">
            <w:pPr>
              <w:rPr>
                <w:lang w:val="es-ES_tradnl"/>
              </w:rPr>
            </w:pPr>
          </w:p>
          <w:p w14:paraId="07F46071" w14:textId="2119A7AA" w:rsidR="004D4223" w:rsidRPr="00441BF2" w:rsidRDefault="009357A0" w:rsidP="00F3273C">
            <w:pPr>
              <w:rPr>
                <w:lang w:val="es-ES_tradnl"/>
              </w:rPr>
            </w:pPr>
            <w:r w:rsidRPr="00441BF2">
              <w:rPr>
                <w:sz w:val="24"/>
                <w:szCs w:val="24"/>
                <w:lang w:val="es-ES_tradnl"/>
              </w:rPr>
              <w:object w:dxaOrig="11655" w:dyaOrig="7935" w14:anchorId="22FB42BB">
                <v:shape id="_x0000_i1044" type="#_x0000_t75" style="width:142.5pt;height:96.75pt" o:ole="">
                  <v:imagedata r:id="rId60" o:title=""/>
                </v:shape>
                <o:OLEObject Type="Embed" ProgID="PBrush" ShapeID="_x0000_i1044" DrawAspect="Content" ObjectID="_1500567635" r:id="rId61"/>
              </w:object>
            </w:r>
            <w:r w:rsidR="00B2005F" w:rsidRPr="00441BF2">
              <w:rPr>
                <w:lang w:val="es-ES_tradnl"/>
              </w:rPr>
              <w:t xml:space="preserve"> Cambiar lo indicado para todas las gráficas de las funciones. Además, eliminar la frase y escribir: “Observa la representación gráfica de </w:t>
            </w:r>
            <w:r w:rsidR="00012407">
              <w:rPr>
                <w:lang w:val="es-ES_tradnl"/>
              </w:rPr>
              <w:t>e</w:t>
            </w:r>
            <w:r w:rsidR="00B2005F" w:rsidRPr="00441BF2">
              <w:rPr>
                <w:lang w:val="es-ES_tradnl"/>
              </w:rPr>
              <w:t>sta función. Si la sigues de izquierda a derecha</w:t>
            </w:r>
            <w:r w:rsidR="00012407">
              <w:rPr>
                <w:lang w:val="es-ES_tradnl"/>
              </w:rPr>
              <w:t>,</w:t>
            </w:r>
            <w:r w:rsidR="00B2005F" w:rsidRPr="00441BF2">
              <w:rPr>
                <w:lang w:val="es-ES_tradnl"/>
              </w:rPr>
              <w:t xml:space="preserve"> ¿es creciente o decreciente?”</w:t>
            </w:r>
          </w:p>
          <w:p w14:paraId="52E95149" w14:textId="77777777" w:rsidR="00B2005F" w:rsidRPr="00441BF2" w:rsidRDefault="00B2005F" w:rsidP="00F3273C">
            <w:pPr>
              <w:rPr>
                <w:lang w:val="es-ES_tradnl"/>
              </w:rPr>
            </w:pPr>
          </w:p>
          <w:p w14:paraId="7E382CA3" w14:textId="2B530D7A" w:rsidR="00B2005F" w:rsidRPr="00441BF2" w:rsidRDefault="00B2005F" w:rsidP="00B2005F">
            <w:pPr>
              <w:rPr>
                <w:rFonts w:ascii="Times New Roman" w:hAnsi="Times New Roman" w:cs="Times New Roman"/>
                <w:lang w:val="es-ES_tradnl"/>
              </w:rPr>
            </w:pPr>
            <w:r w:rsidRPr="00441BF2">
              <w:rPr>
                <w:sz w:val="24"/>
                <w:szCs w:val="24"/>
                <w:lang w:val="es-ES_tradnl"/>
              </w:rPr>
              <w:object w:dxaOrig="15735" w:dyaOrig="8805" w14:anchorId="33BBC11C">
                <v:shape id="_x0000_i1045" type="#_x0000_t75" style="width:231pt;height:129pt" o:ole="">
                  <v:imagedata r:id="rId62" o:title=""/>
                </v:shape>
                <o:OLEObject Type="Embed" ProgID="PBrush" ShapeID="_x0000_i1045" DrawAspect="Content" ObjectID="_1500567636" r:id="rId63"/>
              </w:object>
            </w:r>
            <w:r w:rsidRPr="00441BF2">
              <w:rPr>
                <w:lang w:val="es-ES_tradnl"/>
              </w:rPr>
              <w:t xml:space="preserve"> Cambiar lo indicado. Además, eliminar la frase y escribir: “</w:t>
            </w:r>
            <w:r w:rsidRPr="00441BF2">
              <w:rPr>
                <w:rFonts w:ascii="Times New Roman" w:hAnsi="Times New Roman" w:cs="Times New Roman"/>
                <w:lang w:val="es-ES_tradnl"/>
              </w:rPr>
              <w:t xml:space="preserve">El decrecimiento de la función se </w:t>
            </w:r>
            <w:r w:rsidRPr="00441BF2">
              <w:rPr>
                <w:rFonts w:ascii="Times New Roman" w:hAnsi="Times New Roman" w:cs="Times New Roman"/>
                <w:lang w:val="es-ES_tradnl"/>
              </w:rPr>
              <w:lastRenderedPageBreak/>
              <w:t xml:space="preserve">observa, pues al tomar valores en el eje </w:t>
            </w:r>
            <w:r w:rsidRPr="00441BF2">
              <w:rPr>
                <w:rFonts w:ascii="Times New Roman" w:hAnsi="Times New Roman" w:cs="Times New Roman"/>
                <w:i/>
                <w:lang w:val="es-ES_tradnl"/>
              </w:rPr>
              <w:t>X</w:t>
            </w:r>
            <w:r w:rsidRPr="00441BF2">
              <w:rPr>
                <w:rFonts w:ascii="Times New Roman" w:hAnsi="Times New Roman" w:cs="Times New Roman"/>
                <w:lang w:val="es-ES_tradnl"/>
              </w:rPr>
              <w:t xml:space="preserve"> que aumentan</w:t>
            </w:r>
            <w:r w:rsidR="00485F96">
              <w:rPr>
                <w:rFonts w:ascii="Times New Roman" w:hAnsi="Times New Roman" w:cs="Times New Roman"/>
                <w:lang w:val="es-ES_tradnl"/>
              </w:rPr>
              <w:t>,</w:t>
            </w:r>
            <w:r w:rsidR="00012407">
              <w:rPr>
                <w:rFonts w:ascii="Times New Roman" w:hAnsi="Times New Roman" w:cs="Times New Roman"/>
                <w:lang w:val="es-ES_tradnl"/>
              </w:rPr>
              <w:t xml:space="preserve"> </w:t>
            </w:r>
            <w:r w:rsidRPr="00441BF2">
              <w:rPr>
                <w:rFonts w:ascii="Times New Roman" w:hAnsi="Times New Roman" w:cs="Times New Roman"/>
                <w:lang w:val="es-ES_tradnl"/>
              </w:rPr>
              <w:t xml:space="preserve">es decir que se mueven de izquierda a derecha, las imágenes respectivas según la orientación del eje </w:t>
            </w:r>
            <w:r w:rsidRPr="00441BF2">
              <w:rPr>
                <w:rFonts w:ascii="Times New Roman" w:hAnsi="Times New Roman" w:cs="Times New Roman"/>
                <w:i/>
                <w:lang w:val="es-ES_tradnl"/>
              </w:rPr>
              <w:t>Y</w:t>
            </w:r>
            <w:r w:rsidRPr="00441BF2">
              <w:rPr>
                <w:rFonts w:ascii="Times New Roman" w:eastAsiaTheme="minorEastAsia" w:hAnsi="Times New Roman" w:cs="Times New Roman"/>
                <w:lang w:val="es-ES_tradnl"/>
              </w:rPr>
              <w:t xml:space="preserve"> </w:t>
            </w:r>
            <w:r w:rsidRPr="00441BF2">
              <w:rPr>
                <w:rFonts w:ascii="Times New Roman" w:hAnsi="Times New Roman" w:cs="Times New Roman"/>
                <w:lang w:val="es-ES_tradnl"/>
              </w:rPr>
              <w:t>disminuyen, moviéndose respectivamente de arriba hacia abajo.</w:t>
            </w:r>
          </w:p>
          <w:p w14:paraId="134EDE96" w14:textId="349CCB83" w:rsidR="00F3273C" w:rsidRPr="00441BF2" w:rsidRDefault="00F3273C" w:rsidP="00F3273C">
            <w:pPr>
              <w:rPr>
                <w:rFonts w:ascii="Times New Roman" w:hAnsi="Times New Roman" w:cs="Times New Roman"/>
                <w:color w:val="000000"/>
                <w:lang w:val="es-ES_tradnl"/>
              </w:rPr>
            </w:pPr>
          </w:p>
          <w:p w14:paraId="53BDDF6E" w14:textId="2FFE293E" w:rsidR="00F3273C" w:rsidRPr="00441BF2" w:rsidRDefault="00B2005F" w:rsidP="00F3273C">
            <w:pPr>
              <w:rPr>
                <w:lang w:val="es-ES_tradnl"/>
              </w:rPr>
            </w:pPr>
            <w:r w:rsidRPr="00441BF2">
              <w:rPr>
                <w:sz w:val="24"/>
                <w:szCs w:val="24"/>
                <w:lang w:val="es-ES_tradnl"/>
              </w:rPr>
              <w:object w:dxaOrig="11805" w:dyaOrig="8025" w14:anchorId="18B854AB">
                <v:shape id="_x0000_i1046" type="#_x0000_t75" style="width:165pt;height:111.75pt" o:ole="">
                  <v:imagedata r:id="rId64" o:title=""/>
                </v:shape>
                <o:OLEObject Type="Embed" ProgID="PBrush" ShapeID="_x0000_i1046" DrawAspect="Content" ObjectID="_1500567637" r:id="rId65"/>
              </w:object>
            </w:r>
            <w:r w:rsidRPr="00441BF2">
              <w:rPr>
                <w:lang w:val="es-ES_tradnl"/>
              </w:rPr>
              <w:t>Dejar igual, quitando los puntos suspensivos.</w:t>
            </w:r>
          </w:p>
          <w:p w14:paraId="14800E78" w14:textId="77777777" w:rsidR="00F3273C" w:rsidRPr="00441BF2" w:rsidRDefault="00F3273C" w:rsidP="00F3273C">
            <w:pPr>
              <w:tabs>
                <w:tab w:val="left" w:pos="4972"/>
              </w:tabs>
              <w:rPr>
                <w:rFonts w:ascii="Times New Roman" w:hAnsi="Times New Roman" w:cs="Times New Roman"/>
                <w:color w:val="000000"/>
                <w:lang w:val="es-ES_tradnl"/>
              </w:rPr>
            </w:pPr>
          </w:p>
          <w:p w14:paraId="0FB7DBA0" w14:textId="21312695" w:rsidR="00F3273C" w:rsidRPr="00441BF2" w:rsidRDefault="00B2005F" w:rsidP="00F3273C">
            <w:pPr>
              <w:tabs>
                <w:tab w:val="left" w:pos="4972"/>
              </w:tabs>
              <w:rPr>
                <w:rFonts w:ascii="Times New Roman" w:hAnsi="Times New Roman" w:cs="Times New Roman"/>
                <w:color w:val="000000"/>
                <w:lang w:val="es-ES_tradnl"/>
              </w:rPr>
            </w:pPr>
            <w:r w:rsidRPr="00441BF2">
              <w:rPr>
                <w:sz w:val="24"/>
                <w:szCs w:val="24"/>
                <w:lang w:val="es-ES_tradnl"/>
              </w:rPr>
              <w:object w:dxaOrig="12135" w:dyaOrig="7785" w14:anchorId="4C9AF8B9">
                <v:shape id="_x0000_i1047" type="#_x0000_t75" style="width:156.75pt;height:99.75pt" o:ole="">
                  <v:imagedata r:id="rId66" o:title=""/>
                </v:shape>
                <o:OLEObject Type="Embed" ProgID="PBrush" ShapeID="_x0000_i1047" DrawAspect="Content" ObjectID="_1500567638" r:id="rId67"/>
              </w:object>
            </w:r>
            <w:r w:rsidR="00F3273C" w:rsidRPr="00441BF2">
              <w:rPr>
                <w:rFonts w:ascii="Times New Roman" w:hAnsi="Times New Roman" w:cs="Times New Roman"/>
                <w:color w:val="000000"/>
                <w:lang w:val="es-ES_tradnl"/>
              </w:rPr>
              <w:t xml:space="preserve">Dejar </w:t>
            </w:r>
            <w:r w:rsidRPr="00441BF2">
              <w:rPr>
                <w:rFonts w:ascii="Times New Roman" w:hAnsi="Times New Roman" w:cs="Times New Roman"/>
                <w:color w:val="000000"/>
                <w:lang w:val="es-ES_tradnl"/>
              </w:rPr>
              <w:t>la</w:t>
            </w:r>
            <w:r w:rsidR="00F3273C" w:rsidRPr="00441BF2">
              <w:rPr>
                <w:rFonts w:ascii="Times New Roman" w:hAnsi="Times New Roman" w:cs="Times New Roman"/>
                <w:color w:val="000000"/>
                <w:lang w:val="es-ES_tradnl"/>
              </w:rPr>
              <w:t xml:space="preserve"> mism</w:t>
            </w:r>
            <w:r w:rsidRPr="00441BF2">
              <w:rPr>
                <w:rFonts w:ascii="Times New Roman" w:hAnsi="Times New Roman" w:cs="Times New Roman"/>
                <w:color w:val="000000"/>
                <w:lang w:val="es-ES_tradnl"/>
              </w:rPr>
              <w:t>a</w:t>
            </w:r>
            <w:r w:rsidR="00F3273C" w:rsidRPr="00441BF2">
              <w:rPr>
                <w:rFonts w:ascii="Times New Roman" w:hAnsi="Times New Roman" w:cs="Times New Roman"/>
                <w:color w:val="000000"/>
                <w:lang w:val="es-ES_tradnl"/>
              </w:rPr>
              <w:t xml:space="preserve"> “</w:t>
            </w:r>
            <w:r w:rsidRPr="00441BF2">
              <w:rPr>
                <w:rFonts w:ascii="Times New Roman" w:hAnsi="Times New Roman" w:cs="Times New Roman"/>
                <w:color w:val="000000"/>
                <w:lang w:val="es-ES_tradnl"/>
              </w:rPr>
              <w:t>Actividad</w:t>
            </w:r>
            <w:r w:rsidR="00F3273C" w:rsidRPr="00441BF2">
              <w:rPr>
                <w:rFonts w:ascii="Times New Roman" w:hAnsi="Times New Roman" w:cs="Times New Roman"/>
                <w:color w:val="000000"/>
                <w:lang w:val="es-ES_tradnl"/>
              </w:rPr>
              <w:t>”</w:t>
            </w:r>
          </w:p>
          <w:p w14:paraId="700E8F3B" w14:textId="77777777" w:rsidR="00F3273C" w:rsidRPr="00441BF2" w:rsidRDefault="00F3273C" w:rsidP="00B2005F">
            <w:pPr>
              <w:tabs>
                <w:tab w:val="left" w:pos="4972"/>
              </w:tabs>
              <w:rPr>
                <w:rFonts w:ascii="Times New Roman" w:hAnsi="Times New Roman" w:cs="Times New Roman"/>
                <w:color w:val="000000"/>
                <w:lang w:val="es-ES_tradnl"/>
              </w:rPr>
            </w:pPr>
          </w:p>
        </w:tc>
      </w:tr>
      <w:tr w:rsidR="00F3273C" w:rsidRPr="00441BF2" w14:paraId="21730354" w14:textId="77777777" w:rsidTr="00F3273C">
        <w:tc>
          <w:tcPr>
            <w:tcW w:w="1951" w:type="dxa"/>
          </w:tcPr>
          <w:p w14:paraId="190BA2E7" w14:textId="77777777" w:rsidR="00F3273C" w:rsidRPr="00441BF2" w:rsidRDefault="00F3273C" w:rsidP="00F3273C">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lastRenderedPageBreak/>
              <w:t>Título</w:t>
            </w:r>
          </w:p>
        </w:tc>
        <w:tc>
          <w:tcPr>
            <w:tcW w:w="7103" w:type="dxa"/>
          </w:tcPr>
          <w:p w14:paraId="6E7534AF" w14:textId="5F5DEC85" w:rsidR="00F3273C" w:rsidRPr="00441BF2" w:rsidRDefault="00B2005F" w:rsidP="00F3273C">
            <w:pPr>
              <w:rPr>
                <w:rFonts w:ascii="Times New Roman" w:hAnsi="Times New Roman" w:cs="Times New Roman"/>
                <w:color w:val="000000"/>
                <w:lang w:val="es-ES_tradnl"/>
              </w:rPr>
            </w:pPr>
            <w:r w:rsidRPr="00441BF2">
              <w:rPr>
                <w:rFonts w:ascii="Times New Roman" w:hAnsi="Times New Roman" w:cs="Times New Roman"/>
                <w:color w:val="000000"/>
                <w:lang w:val="es-ES_tradnl"/>
              </w:rPr>
              <w:t>Funciones crecientes, decrecientes y constantes</w:t>
            </w:r>
          </w:p>
        </w:tc>
      </w:tr>
      <w:tr w:rsidR="00F3273C" w:rsidRPr="00441BF2" w14:paraId="1C0784B2" w14:textId="77777777" w:rsidTr="00F3273C">
        <w:tc>
          <w:tcPr>
            <w:tcW w:w="1951" w:type="dxa"/>
          </w:tcPr>
          <w:p w14:paraId="54537AC4" w14:textId="77777777" w:rsidR="00F3273C" w:rsidRPr="00441BF2" w:rsidRDefault="00F3273C" w:rsidP="00F3273C">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t>Descripción</w:t>
            </w:r>
          </w:p>
        </w:tc>
        <w:tc>
          <w:tcPr>
            <w:tcW w:w="7103" w:type="dxa"/>
          </w:tcPr>
          <w:p w14:paraId="21999576" w14:textId="634D1C60" w:rsidR="00F3273C" w:rsidRPr="00441BF2" w:rsidRDefault="00F3273C" w:rsidP="00B2005F">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Interactivo para identificar funciones </w:t>
            </w:r>
            <w:r w:rsidR="00B2005F" w:rsidRPr="00441BF2">
              <w:rPr>
                <w:rFonts w:ascii="Times New Roman" w:hAnsi="Times New Roman" w:cs="Times New Roman"/>
                <w:color w:val="000000"/>
                <w:lang w:val="es-ES_tradnl"/>
              </w:rPr>
              <w:t xml:space="preserve">crecientes, decrecientes y constantes </w:t>
            </w:r>
            <w:r w:rsidRPr="00441BF2">
              <w:rPr>
                <w:rFonts w:ascii="Times New Roman" w:hAnsi="Times New Roman" w:cs="Times New Roman"/>
                <w:color w:val="000000"/>
                <w:lang w:val="es-ES_tradnl"/>
              </w:rPr>
              <w:t>desde su representación gráfica</w:t>
            </w:r>
            <w:r w:rsidR="00B6518A" w:rsidRPr="00441BF2">
              <w:rPr>
                <w:rFonts w:ascii="Times New Roman" w:hAnsi="Times New Roman" w:cs="Times New Roman"/>
                <w:color w:val="000000"/>
                <w:lang w:val="es-ES_tradnl"/>
              </w:rPr>
              <w:t>.</w:t>
            </w:r>
          </w:p>
        </w:tc>
      </w:tr>
    </w:tbl>
    <w:p w14:paraId="7B52965B" w14:textId="77777777" w:rsidR="00F3273C" w:rsidRPr="00441BF2" w:rsidRDefault="00F3273C"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0"/>
        <w:gridCol w:w="6358"/>
      </w:tblGrid>
      <w:tr w:rsidR="00695C22" w:rsidRPr="00441BF2" w14:paraId="5A35D077" w14:textId="77777777" w:rsidTr="00D35084">
        <w:tc>
          <w:tcPr>
            <w:tcW w:w="9033" w:type="dxa"/>
            <w:gridSpan w:val="2"/>
            <w:shd w:val="clear" w:color="auto" w:fill="000000" w:themeFill="text1"/>
          </w:tcPr>
          <w:p w14:paraId="173EAB14" w14:textId="77777777" w:rsidR="00695C22" w:rsidRPr="00441BF2" w:rsidRDefault="00695C22" w:rsidP="00D35084">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695C22" w:rsidRPr="00441BF2" w14:paraId="349F70DD" w14:textId="77777777" w:rsidTr="00D35084">
        <w:tc>
          <w:tcPr>
            <w:tcW w:w="2518" w:type="dxa"/>
          </w:tcPr>
          <w:p w14:paraId="5D8B59E4" w14:textId="77777777" w:rsidR="00695C22" w:rsidRPr="00441BF2" w:rsidRDefault="00695C22" w:rsidP="00D35084">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460478EA" w14:textId="4E61F17E" w:rsidR="00695C22" w:rsidRPr="00441BF2" w:rsidRDefault="00FD1058" w:rsidP="00AB03E5">
            <w:pPr>
              <w:pStyle w:val="Recursos"/>
              <w:ind w:left="0"/>
              <w:rPr>
                <w:lang w:val="es-ES_tradnl"/>
              </w:rPr>
            </w:pPr>
            <w:r w:rsidRPr="00441BF2">
              <w:rPr>
                <w:lang w:val="es-ES_tradnl"/>
              </w:rPr>
              <w:t>MA_10_01_</w:t>
            </w:r>
            <w:r w:rsidR="00AB03E5" w:rsidRPr="00441BF2">
              <w:rPr>
                <w:lang w:val="es-ES_tradnl"/>
              </w:rPr>
              <w:t>CO_</w:t>
            </w:r>
            <w:r w:rsidR="00D4480A">
              <w:rPr>
                <w:lang w:val="es-ES_tradnl"/>
              </w:rPr>
              <w:t>REC13</w:t>
            </w:r>
            <w:r w:rsidRPr="00441BF2">
              <w:rPr>
                <w:lang w:val="es-ES_tradnl"/>
              </w:rPr>
              <w:t>0</w:t>
            </w:r>
          </w:p>
        </w:tc>
      </w:tr>
      <w:tr w:rsidR="00695C22" w:rsidRPr="00441BF2" w14:paraId="68D4212C" w14:textId="77777777" w:rsidTr="00D35084">
        <w:tc>
          <w:tcPr>
            <w:tcW w:w="2518" w:type="dxa"/>
          </w:tcPr>
          <w:p w14:paraId="63B9AF8A" w14:textId="77777777" w:rsidR="00695C22" w:rsidRPr="00441BF2" w:rsidRDefault="00695C22"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6590387E" w14:textId="34FFD844" w:rsidR="00695C22" w:rsidRPr="00441BF2" w:rsidRDefault="002F0F98" w:rsidP="00D35084">
            <w:pPr>
              <w:rPr>
                <w:rFonts w:ascii="Times New Roman" w:hAnsi="Times New Roman" w:cs="Times New Roman"/>
                <w:lang w:val="es-ES_tradnl"/>
              </w:rPr>
            </w:pPr>
            <w:r w:rsidRPr="00441BF2">
              <w:rPr>
                <w:rFonts w:ascii="Times New Roman" w:hAnsi="Times New Roman" w:cs="Times New Roman"/>
                <w:lang w:val="es-ES_tradnl"/>
              </w:rPr>
              <w:t>Practica crecimiento, decrecimiento y constancia de funciones</w:t>
            </w:r>
          </w:p>
        </w:tc>
      </w:tr>
      <w:tr w:rsidR="00695C22" w:rsidRPr="00441BF2" w14:paraId="6CFFFA5D" w14:textId="77777777" w:rsidTr="00D35084">
        <w:tc>
          <w:tcPr>
            <w:tcW w:w="2518" w:type="dxa"/>
          </w:tcPr>
          <w:p w14:paraId="2D09884D" w14:textId="77777777" w:rsidR="00695C22" w:rsidRPr="00441BF2" w:rsidRDefault="00695C22"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61BEBA5A" w14:textId="4B250A46" w:rsidR="00695C22" w:rsidRPr="00441BF2" w:rsidRDefault="002F0F98" w:rsidP="00D35084">
            <w:pPr>
              <w:rPr>
                <w:rFonts w:ascii="Times New Roman" w:hAnsi="Times New Roman" w:cs="Times New Roman"/>
                <w:lang w:val="es-ES_tradnl"/>
              </w:rPr>
            </w:pPr>
            <w:r w:rsidRPr="00441BF2">
              <w:rPr>
                <w:rFonts w:ascii="Times New Roman" w:hAnsi="Times New Roman" w:cs="Times New Roman"/>
                <w:lang w:val="es-ES_tradnl"/>
              </w:rPr>
              <w:t>Identificar condiciones de crecimiento, decrecimiento y constancia de algunas funciones, desde distintas representaciones.</w:t>
            </w:r>
          </w:p>
        </w:tc>
      </w:tr>
    </w:tbl>
    <w:p w14:paraId="5A1CA04E" w14:textId="77777777" w:rsidR="00695C22" w:rsidRPr="00441BF2" w:rsidRDefault="00695C22" w:rsidP="00C968B4">
      <w:pPr>
        <w:spacing w:after="0"/>
        <w:rPr>
          <w:rFonts w:ascii="Times New Roman" w:eastAsiaTheme="minorEastAsia" w:hAnsi="Times New Roman" w:cs="Times New Roman"/>
        </w:rPr>
      </w:pPr>
    </w:p>
    <w:p w14:paraId="4439B6F8" w14:textId="7B0B6AD3" w:rsidR="00C968B4" w:rsidRPr="00441BF2" w:rsidRDefault="002F0F98" w:rsidP="00C968B4">
      <w:pPr>
        <w:spacing w:after="0"/>
        <w:rPr>
          <w:rFonts w:ascii="Times New Roman" w:hAnsi="Times New Roman" w:cs="Times New Roman"/>
          <w:b/>
        </w:rPr>
      </w:pPr>
      <w:r w:rsidRPr="00441BF2">
        <w:rPr>
          <w:rFonts w:ascii="Times New Roman" w:hAnsi="Times New Roman" w:cs="Times New Roman"/>
          <w:highlight w:val="yellow"/>
        </w:rPr>
        <w:t xml:space="preserve"> </w:t>
      </w:r>
      <w:r w:rsidR="00C968B4" w:rsidRPr="00441BF2">
        <w:rPr>
          <w:rFonts w:ascii="Times New Roman" w:hAnsi="Times New Roman" w:cs="Times New Roman"/>
          <w:highlight w:val="yellow"/>
        </w:rPr>
        <w:t>[SECCIÓN 2]</w:t>
      </w:r>
      <w:r w:rsidR="00C968B4" w:rsidRPr="00441BF2">
        <w:rPr>
          <w:rFonts w:ascii="Times New Roman" w:hAnsi="Times New Roman" w:cs="Times New Roman"/>
        </w:rPr>
        <w:t xml:space="preserve"> </w:t>
      </w:r>
      <w:r w:rsidR="00C968B4" w:rsidRPr="00441BF2">
        <w:rPr>
          <w:rFonts w:ascii="Times New Roman" w:hAnsi="Times New Roman" w:cs="Times New Roman"/>
          <w:b/>
        </w:rPr>
        <w:t xml:space="preserve">3.4 </w:t>
      </w:r>
      <w:del w:id="1013" w:author="Alex" w:date="2015-08-08T19:32:00Z">
        <w:r w:rsidR="00485F96" w:rsidDel="001A3B4E">
          <w:rPr>
            <w:rFonts w:ascii="Times New Roman" w:hAnsi="Times New Roman" w:cs="Times New Roman"/>
            <w:b/>
          </w:rPr>
          <w:delText>La f</w:delText>
        </w:r>
        <w:r w:rsidR="00C968B4" w:rsidRPr="00441BF2" w:rsidDel="001A3B4E">
          <w:rPr>
            <w:rFonts w:ascii="Times New Roman" w:hAnsi="Times New Roman" w:cs="Times New Roman"/>
            <w:b/>
          </w:rPr>
          <w:delText>unci</w:delText>
        </w:r>
      </w:del>
      <w:del w:id="1014" w:author="Alex" w:date="2015-07-20T18:48:00Z">
        <w:r w:rsidR="00C968B4" w:rsidRPr="00441BF2" w:rsidDel="00CB3985">
          <w:rPr>
            <w:rFonts w:ascii="Times New Roman" w:hAnsi="Times New Roman" w:cs="Times New Roman"/>
            <w:b/>
          </w:rPr>
          <w:delText>ón</w:delText>
        </w:r>
      </w:del>
      <w:del w:id="1015" w:author="Alex" w:date="2015-08-08T19:32:00Z">
        <w:r w:rsidR="00C968B4" w:rsidRPr="00441BF2" w:rsidDel="001A3B4E">
          <w:rPr>
            <w:rFonts w:ascii="Times New Roman" w:hAnsi="Times New Roman" w:cs="Times New Roman"/>
            <w:b/>
          </w:rPr>
          <w:delText xml:space="preserve"> par</w:delText>
        </w:r>
      </w:del>
      <w:ins w:id="1016" w:author="Alex" w:date="2015-08-08T19:32:00Z">
        <w:r w:rsidR="001A3B4E">
          <w:rPr>
            <w:rFonts w:ascii="Times New Roman" w:hAnsi="Times New Roman" w:cs="Times New Roman"/>
            <w:b/>
          </w:rPr>
          <w:t>La función par</w:t>
        </w:r>
      </w:ins>
    </w:p>
    <w:p w14:paraId="40AB903E" w14:textId="77777777" w:rsidR="00E26984" w:rsidRPr="00441BF2" w:rsidRDefault="00E26984" w:rsidP="00C968B4">
      <w:pPr>
        <w:spacing w:after="0"/>
        <w:rPr>
          <w:rFonts w:ascii="Times New Roman" w:hAnsi="Times New Roman" w:cs="Times New Roman"/>
          <w:b/>
        </w:rPr>
      </w:pPr>
    </w:p>
    <w:p w14:paraId="19B991DC" w14:textId="77777777" w:rsidR="00E561FC" w:rsidRDefault="00C917A5" w:rsidP="00A84101">
      <w:pPr>
        <w:spacing w:after="0"/>
        <w:jc w:val="both"/>
        <w:rPr>
          <w:ins w:id="1017" w:author="Alex" w:date="2015-07-20T16:43:00Z"/>
          <w:rFonts w:ascii="Times New Roman" w:hAnsi="Times New Roman" w:cs="Times New Roman"/>
        </w:rPr>
      </w:pPr>
      <w:r w:rsidRPr="00441BF2">
        <w:rPr>
          <w:rFonts w:ascii="Times New Roman" w:hAnsi="Times New Roman" w:cs="Times New Roman"/>
        </w:rPr>
        <w:t>Un</w:t>
      </w:r>
      <w:r w:rsidR="00080DE6" w:rsidRPr="00441BF2">
        <w:rPr>
          <w:rFonts w:ascii="Times New Roman" w:hAnsi="Times New Roman" w:cs="Times New Roman"/>
        </w:rPr>
        <w:t xml:space="preserve">a función </w:t>
      </w:r>
      <w:r w:rsidR="00080DE6" w:rsidRPr="00441BF2">
        <w:rPr>
          <w:rFonts w:ascii="Times New Roman" w:hAnsi="Times New Roman" w:cs="Times New Roman"/>
          <w:i/>
        </w:rPr>
        <w:t>par</w:t>
      </w:r>
      <w:r w:rsidR="00080DE6" w:rsidRPr="00441BF2">
        <w:rPr>
          <w:rFonts w:ascii="Times New Roman" w:hAnsi="Times New Roman" w:cs="Times New Roman"/>
        </w:rPr>
        <w:t xml:space="preserve"> es </w:t>
      </w:r>
      <w:del w:id="1018" w:author="Alex" w:date="2015-07-20T16:40:00Z">
        <w:r w:rsidR="00080DE6" w:rsidRPr="00441BF2" w:rsidDel="00E561FC">
          <w:rPr>
            <w:rFonts w:ascii="Times New Roman" w:hAnsi="Times New Roman" w:cs="Times New Roman"/>
          </w:rPr>
          <w:delText>aquella cuyo comportamiento</w:delText>
        </w:r>
      </w:del>
      <w:ins w:id="1019" w:author="Alex" w:date="2015-07-20T16:40:00Z">
        <w:r w:rsidR="00E561FC">
          <w:rPr>
            <w:rFonts w:ascii="Times New Roman" w:hAnsi="Times New Roman" w:cs="Times New Roman"/>
          </w:rPr>
          <w:t>tal que</w:t>
        </w:r>
      </w:ins>
      <w:r w:rsidR="00080DE6" w:rsidRPr="00441BF2">
        <w:rPr>
          <w:rFonts w:ascii="Times New Roman" w:hAnsi="Times New Roman" w:cs="Times New Roman"/>
        </w:rPr>
        <w:t xml:space="preserve"> para </w:t>
      </w:r>
      <w:r w:rsidR="00614D0E" w:rsidRPr="00441BF2">
        <w:rPr>
          <w:rFonts w:ascii="Times New Roman" w:hAnsi="Times New Roman" w:cs="Times New Roman"/>
        </w:rPr>
        <w:t>cada</w:t>
      </w:r>
      <w:r w:rsidR="00080DE6" w:rsidRPr="00441BF2">
        <w:rPr>
          <w:rFonts w:ascii="Times New Roman" w:hAnsi="Times New Roman" w:cs="Times New Roman"/>
        </w:rPr>
        <w:t xml:space="preserve"> n</w:t>
      </w:r>
      <w:r w:rsidR="00614D0E" w:rsidRPr="00441BF2">
        <w:rPr>
          <w:rFonts w:ascii="Times New Roman" w:hAnsi="Times New Roman" w:cs="Times New Roman"/>
        </w:rPr>
        <w:t>úmero positivo</w:t>
      </w:r>
      <w:r w:rsidR="00080DE6" w:rsidRPr="00441BF2">
        <w:rPr>
          <w:rFonts w:ascii="Times New Roman" w:hAnsi="Times New Roman" w:cs="Times New Roman"/>
        </w:rPr>
        <w:t xml:space="preserve"> y</w:t>
      </w:r>
      <w:r w:rsidR="00614D0E" w:rsidRPr="00441BF2">
        <w:rPr>
          <w:rFonts w:ascii="Times New Roman" w:hAnsi="Times New Roman" w:cs="Times New Roman"/>
        </w:rPr>
        <w:t xml:space="preserve"> su </w:t>
      </w:r>
      <w:del w:id="1020" w:author="Alex" w:date="2015-07-20T16:40:00Z">
        <w:r w:rsidR="00614D0E" w:rsidRPr="00441BF2" w:rsidDel="00E561FC">
          <w:rPr>
            <w:rFonts w:ascii="Times New Roman" w:hAnsi="Times New Roman" w:cs="Times New Roman"/>
          </w:rPr>
          <w:delText xml:space="preserve">negativo o </w:delText>
        </w:r>
      </w:del>
      <w:r w:rsidR="00614D0E" w:rsidRPr="00441BF2">
        <w:rPr>
          <w:rFonts w:ascii="Times New Roman" w:hAnsi="Times New Roman" w:cs="Times New Roman"/>
        </w:rPr>
        <w:t>inverso aditivo</w:t>
      </w:r>
      <w:ins w:id="1021" w:author="Alex" w:date="2015-07-20T16:41:00Z">
        <w:r w:rsidR="00E561FC">
          <w:rPr>
            <w:rFonts w:ascii="Times New Roman" w:hAnsi="Times New Roman" w:cs="Times New Roman"/>
          </w:rPr>
          <w:t xml:space="preserve"> se tiene la misma imagen</w:t>
        </w:r>
      </w:ins>
      <w:del w:id="1022" w:author="Alex" w:date="2015-07-20T16:41:00Z">
        <w:r w:rsidR="00614D0E" w:rsidRPr="00441BF2" w:rsidDel="00E561FC">
          <w:rPr>
            <w:rFonts w:ascii="Times New Roman" w:hAnsi="Times New Roman" w:cs="Times New Roman"/>
          </w:rPr>
          <w:delText xml:space="preserve"> </w:delText>
        </w:r>
        <w:r w:rsidR="00080DE6" w:rsidRPr="00441BF2" w:rsidDel="00E561FC">
          <w:rPr>
            <w:rFonts w:ascii="Times New Roman" w:hAnsi="Times New Roman" w:cs="Times New Roman"/>
          </w:rPr>
          <w:delText>es el mismo</w:delText>
        </w:r>
      </w:del>
      <w:r w:rsidR="00614D0E" w:rsidRPr="00441BF2">
        <w:rPr>
          <w:rFonts w:ascii="Times New Roman" w:hAnsi="Times New Roman" w:cs="Times New Roman"/>
        </w:rPr>
        <w:t xml:space="preserve">. </w:t>
      </w:r>
    </w:p>
    <w:p w14:paraId="23147B65" w14:textId="77777777" w:rsidR="00E561FC" w:rsidRDefault="00E561FC" w:rsidP="00A84101">
      <w:pPr>
        <w:spacing w:after="0"/>
        <w:jc w:val="both"/>
        <w:rPr>
          <w:ins w:id="1023" w:author="Alex" w:date="2015-07-20T16:43:00Z"/>
          <w:rFonts w:ascii="Times New Roman" w:hAnsi="Times New Roman" w:cs="Times New Roman"/>
        </w:rPr>
      </w:pPr>
    </w:p>
    <w:p w14:paraId="1254A22F" w14:textId="7F1D5360" w:rsidR="00B2013E" w:rsidRPr="00441BF2" w:rsidRDefault="00614D0E" w:rsidP="00A84101">
      <w:pPr>
        <w:spacing w:after="0"/>
        <w:jc w:val="both"/>
        <w:rPr>
          <w:rFonts w:ascii="Times New Roman" w:hAnsi="Times New Roman" w:cs="Times New Roman"/>
        </w:rPr>
      </w:pPr>
      <w:del w:id="1024" w:author="Alex" w:date="2015-07-20T16:41:00Z">
        <w:r w:rsidRPr="00441BF2" w:rsidDel="00E561FC">
          <w:rPr>
            <w:rFonts w:ascii="Times New Roman" w:hAnsi="Times New Roman" w:cs="Times New Roman"/>
          </w:rPr>
          <w:delText>Otra forma de expresar esa idea es que</w:delText>
        </w:r>
        <w:r w:rsidR="005E1648" w:rsidRPr="00441BF2" w:rsidDel="00E561FC">
          <w:rPr>
            <w:rFonts w:ascii="Times New Roman" w:hAnsi="Times New Roman" w:cs="Times New Roman"/>
          </w:rPr>
          <w:delText>,</w:delText>
        </w:r>
      </w:del>
      <w:ins w:id="1025" w:author="Alex" w:date="2015-07-20T16:41:00Z">
        <w:r w:rsidR="00E561FC">
          <w:rPr>
            <w:rFonts w:ascii="Times New Roman" w:hAnsi="Times New Roman" w:cs="Times New Roman"/>
          </w:rPr>
          <w:t>En la representación gráfica</w:t>
        </w:r>
      </w:ins>
      <w:ins w:id="1026" w:author="Alex" w:date="2015-07-20T16:42:00Z">
        <w:r w:rsidR="00E561FC">
          <w:rPr>
            <w:rFonts w:ascii="Times New Roman" w:hAnsi="Times New Roman" w:cs="Times New Roman"/>
          </w:rPr>
          <w:t xml:space="preserve"> de una función par</w:t>
        </w:r>
      </w:ins>
      <w:r w:rsidR="005E1648" w:rsidRPr="00441BF2">
        <w:rPr>
          <w:rFonts w:ascii="Times New Roman" w:hAnsi="Times New Roman" w:cs="Times New Roman"/>
        </w:rPr>
        <w:t xml:space="preserve"> </w:t>
      </w:r>
      <w:del w:id="1027" w:author="Alex" w:date="2015-07-20T16:42:00Z">
        <w:r w:rsidR="005E1648" w:rsidRPr="00441BF2" w:rsidDel="00E561FC">
          <w:rPr>
            <w:rFonts w:ascii="Times New Roman" w:hAnsi="Times New Roman" w:cs="Times New Roman"/>
          </w:rPr>
          <w:delText>para obtener</w:delText>
        </w:r>
      </w:del>
      <w:ins w:id="1028" w:author="Alex" w:date="2015-07-20T16:42:00Z">
        <w:r w:rsidR="00E561FC">
          <w:rPr>
            <w:rFonts w:ascii="Times New Roman" w:hAnsi="Times New Roman" w:cs="Times New Roman"/>
          </w:rPr>
          <w:t>se puede obtener</w:t>
        </w:r>
      </w:ins>
      <w:r w:rsidRPr="00441BF2">
        <w:rPr>
          <w:rFonts w:ascii="Times New Roman" w:hAnsi="Times New Roman" w:cs="Times New Roman"/>
        </w:rPr>
        <w:t xml:space="preserve"> </w:t>
      </w:r>
      <w:r w:rsidR="005E1648" w:rsidRPr="00441BF2">
        <w:rPr>
          <w:rFonts w:ascii="Times New Roman" w:hAnsi="Times New Roman" w:cs="Times New Roman"/>
        </w:rPr>
        <w:t xml:space="preserve">la parte negativa de </w:t>
      </w:r>
      <w:del w:id="1029" w:author="Alex" w:date="2015-07-20T16:42:00Z">
        <w:r w:rsidR="005E1648" w:rsidRPr="00441BF2" w:rsidDel="00E561FC">
          <w:rPr>
            <w:rFonts w:ascii="Times New Roman" w:hAnsi="Times New Roman" w:cs="Times New Roman"/>
          </w:rPr>
          <w:delText>la</w:delText>
        </w:r>
      </w:del>
      <w:ins w:id="1030" w:author="Alex" w:date="2015-07-20T16:42:00Z">
        <w:r w:rsidR="00E561FC">
          <w:rPr>
            <w:rFonts w:ascii="Times New Roman" w:hAnsi="Times New Roman" w:cs="Times New Roman"/>
          </w:rPr>
          <w:t>una</w:t>
        </w:r>
      </w:ins>
      <w:r w:rsidR="005E1648" w:rsidRPr="00441BF2">
        <w:rPr>
          <w:rFonts w:ascii="Times New Roman" w:hAnsi="Times New Roman" w:cs="Times New Roman"/>
        </w:rPr>
        <w:t xml:space="preserve"> función </w:t>
      </w:r>
      <w:ins w:id="1031" w:author="Alex" w:date="2015-07-20T16:42:00Z">
        <w:r w:rsidR="00E561FC">
          <w:rPr>
            <w:rFonts w:ascii="Times New Roman" w:hAnsi="Times New Roman" w:cs="Times New Roman"/>
          </w:rPr>
          <w:t>a partir de la parte positiva, haciendo una reflexi</w:t>
        </w:r>
      </w:ins>
      <w:ins w:id="1032" w:author="Alex" w:date="2015-07-20T16:43:00Z">
        <w:r w:rsidR="00E561FC">
          <w:rPr>
            <w:rFonts w:ascii="Times New Roman" w:hAnsi="Times New Roman" w:cs="Times New Roman"/>
          </w:rPr>
          <w:t xml:space="preserve">ón respecto al eje </w:t>
        </w:r>
        <w:r w:rsidR="00E561FC">
          <w:rPr>
            <w:rFonts w:ascii="Times New Roman" w:hAnsi="Times New Roman" w:cs="Times New Roman"/>
            <w:i/>
          </w:rPr>
          <w:t>Y.</w:t>
        </w:r>
      </w:ins>
      <w:del w:id="1033" w:author="Alex" w:date="2015-07-20T16:42:00Z">
        <w:r w:rsidR="005E1648" w:rsidRPr="00441BF2" w:rsidDel="00E561FC">
          <w:rPr>
            <w:rFonts w:ascii="Times New Roman" w:hAnsi="Times New Roman" w:cs="Times New Roman"/>
          </w:rPr>
          <w:delText>(cuadrantes II y III), basta hacer</w:delText>
        </w:r>
      </w:del>
      <w:del w:id="1034" w:author="Alex" w:date="2015-07-20T16:43:00Z">
        <w:r w:rsidR="005E1648" w:rsidRPr="00441BF2" w:rsidDel="00E561FC">
          <w:rPr>
            <w:rFonts w:ascii="Times New Roman" w:hAnsi="Times New Roman" w:cs="Times New Roman"/>
          </w:rPr>
          <w:delText xml:space="preserve"> simetría sobre el eje </w:delText>
        </w:r>
        <w:r w:rsidR="00805D7C" w:rsidRPr="00441BF2" w:rsidDel="00E561FC">
          <w:rPr>
            <w:rFonts w:ascii="Times New Roman" w:hAnsi="Times New Roman" w:cs="Times New Roman"/>
            <w:i/>
          </w:rPr>
          <w:delText>Y</w:delText>
        </w:r>
        <w:r w:rsidR="005E1648" w:rsidRPr="00441BF2" w:rsidDel="00E561FC">
          <w:rPr>
            <w:rFonts w:ascii="Times New Roman" w:hAnsi="Times New Roman" w:cs="Times New Roman"/>
          </w:rPr>
          <w:delText xml:space="preserve"> del </w:delText>
        </w:r>
        <w:r w:rsidRPr="00441BF2" w:rsidDel="00E561FC">
          <w:rPr>
            <w:rFonts w:ascii="Times New Roman" w:hAnsi="Times New Roman" w:cs="Times New Roman"/>
          </w:rPr>
          <w:delText>comportamiento de la función en l</w:delText>
        </w:r>
        <w:r w:rsidR="005E1648" w:rsidRPr="00441BF2" w:rsidDel="00E561FC">
          <w:rPr>
            <w:rFonts w:ascii="Times New Roman" w:hAnsi="Times New Roman" w:cs="Times New Roman"/>
          </w:rPr>
          <w:delText>a</w:delText>
        </w:r>
        <w:r w:rsidRPr="00441BF2" w:rsidDel="00E561FC">
          <w:rPr>
            <w:rFonts w:ascii="Times New Roman" w:hAnsi="Times New Roman" w:cs="Times New Roman"/>
          </w:rPr>
          <w:delText xml:space="preserve"> parte positiva (cuadrantes I y IV</w:delText>
        </w:r>
        <w:r w:rsidR="005E1648" w:rsidRPr="00441BF2" w:rsidDel="00E561FC">
          <w:rPr>
            <w:rFonts w:ascii="Times New Roman" w:hAnsi="Times New Roman" w:cs="Times New Roman"/>
          </w:rPr>
          <w:delText>).</w:delText>
        </w:r>
      </w:del>
    </w:p>
    <w:p w14:paraId="73DD8A20" w14:textId="77777777" w:rsidR="005E1648" w:rsidRPr="00441BF2" w:rsidRDefault="005E1648" w:rsidP="00A84101">
      <w:pPr>
        <w:spacing w:after="0"/>
        <w:jc w:val="both"/>
        <w:rPr>
          <w:rFonts w:ascii="Times New Roman" w:hAnsi="Times New Roman" w:cs="Times New Roman"/>
        </w:rPr>
      </w:pPr>
    </w:p>
    <w:p w14:paraId="2B7300C4" w14:textId="77777777" w:rsidR="00E561FC" w:rsidRDefault="005E1648" w:rsidP="00A84101">
      <w:pPr>
        <w:spacing w:after="0"/>
        <w:jc w:val="both"/>
        <w:rPr>
          <w:ins w:id="1035" w:author="Alex" w:date="2015-07-20T16:45:00Z"/>
          <w:rFonts w:ascii="Times New Roman" w:eastAsiaTheme="minorEastAsia" w:hAnsi="Times New Roman" w:cs="Times New Roman"/>
        </w:rPr>
      </w:pPr>
      <w:r w:rsidRPr="00441BF2">
        <w:rPr>
          <w:rFonts w:ascii="Times New Roman" w:hAnsi="Times New Roman" w:cs="Times New Roman"/>
        </w:rPr>
        <w:t xml:space="preserve">En la representación conjuntista y en la tabular, al ubicar parejas de números opuestos </w:t>
      </w:r>
      <w:ins w:id="1036" w:author="Alex" w:date="2015-07-20T16:44:00Z">
        <w:r w:rsidR="00E561FC">
          <w:rPr>
            <w:rFonts w:ascii="Times New Roman" w:hAnsi="Times New Roman" w:cs="Times New Roman"/>
          </w:rPr>
          <w:t xml:space="preserve">aditivos </w:t>
        </w:r>
      </w:ins>
      <w:r w:rsidRPr="00441BF2">
        <w:rPr>
          <w:rFonts w:ascii="Times New Roman" w:hAnsi="Times New Roman" w:cs="Times New Roman"/>
        </w:rPr>
        <w:t>(</w:t>
      </w:r>
      <w:del w:id="1037" w:author="Alex" w:date="2015-07-20T16:45:00Z">
        <w:r w:rsidRPr="00441BF2" w:rsidDel="00E561FC">
          <w:rPr>
            <w:rFonts w:ascii="Times New Roman" w:hAnsi="Times New Roman" w:cs="Times New Roman"/>
          </w:rPr>
          <w:delText>inversos para la suma</w:delText>
        </w:r>
      </w:del>
      <w:del w:id="1038" w:author="Alex" w:date="2015-07-20T16:44:00Z">
        <w:r w:rsidRPr="00441BF2" w:rsidDel="00E561FC">
          <w:rPr>
            <w:rFonts w:ascii="Times New Roman" w:hAnsi="Times New Roman" w:cs="Times New Roman"/>
          </w:rPr>
          <w:delText>,</w:delText>
        </w:r>
      </w:del>
      <w:del w:id="1039" w:author="Alex" w:date="2015-07-20T16:45:00Z">
        <w:r w:rsidRPr="00441BF2" w:rsidDel="00E561FC">
          <w:rPr>
            <w:rFonts w:ascii="Times New Roman" w:hAnsi="Times New Roman" w:cs="Times New Roman"/>
          </w:rPr>
          <w:delText xml:space="preserve"> </w:delText>
        </w:r>
      </w:del>
      <w:r w:rsidRPr="00441BF2">
        <w:rPr>
          <w:rFonts w:ascii="Times New Roman" w:hAnsi="Times New Roman" w:cs="Times New Roman"/>
        </w:rPr>
        <w:t xml:space="preserve">como </w:t>
      </w:r>
      <w:r w:rsidR="00E561FC" w:rsidRPr="00E561FC">
        <w:rPr>
          <w:rFonts w:ascii="Times New Roman" w:eastAsiaTheme="minorEastAsia" w:hAnsi="Times New Roman" w:cs="Times New Roman"/>
          <w:rPrChange w:id="1040" w:author="Alex" w:date="2015-07-20T16:44:00Z">
            <w:rPr>
              <w:rFonts w:ascii="Cambria Math" w:hAnsi="Cambria Math" w:cs="Times New Roman"/>
              <w:i/>
            </w:rPr>
          </w:rPrChange>
        </w:rPr>
        <w:t>1 y -1,  3</w:t>
      </w:r>
      <w:del w:id="1041" w:author="Alex" w:date="2015-07-20T16:44:00Z">
        <w:r w:rsidR="00E561FC" w:rsidRPr="00E561FC" w:rsidDel="00E561FC">
          <w:rPr>
            <w:rFonts w:ascii="Times New Roman" w:eastAsiaTheme="minorEastAsia" w:hAnsi="Times New Roman" w:cs="Times New Roman" w:hint="eastAsia"/>
            <w:rPrChange w:id="1042" w:author="Alex" w:date="2015-07-20T16:44:00Z">
              <w:rPr>
                <w:rFonts w:ascii="Cambria Math" w:eastAsiaTheme="minorEastAsia" w:hAnsi="Cambria Math" w:cs="Times New Roman" w:hint="eastAsia"/>
                <w:i/>
              </w:rPr>
            </w:rPrChange>
          </w:rPr>
          <w:delText xml:space="preserve">/7 </w:delText>
        </w:r>
      </w:del>
      <w:r w:rsidR="00E561FC" w:rsidRPr="00E561FC">
        <w:rPr>
          <w:rFonts w:ascii="Times New Roman" w:eastAsiaTheme="minorEastAsia" w:hAnsi="Times New Roman" w:cs="Times New Roman" w:hint="eastAsia"/>
          <w:rPrChange w:id="1043" w:author="Alex" w:date="2015-07-20T16:44:00Z">
            <w:rPr>
              <w:rFonts w:ascii="Cambria Math" w:eastAsiaTheme="minorEastAsia" w:hAnsi="Cambria Math" w:cs="Times New Roman" w:hint="eastAsia"/>
              <w:i/>
            </w:rPr>
          </w:rPrChange>
        </w:rPr>
        <w:t xml:space="preserve"> y </w:t>
      </w:r>
      <w:del w:id="1044" w:author="Alex" w:date="2015-07-20T16:44:00Z">
        <w:r w:rsidR="00E561FC" w:rsidRPr="00E561FC" w:rsidDel="00E561FC">
          <w:rPr>
            <w:rFonts w:ascii="Times New Roman" w:eastAsiaTheme="minorEastAsia" w:hAnsi="Times New Roman" w:cs="Times New Roman" w:hint="eastAsia"/>
            <w:rPrChange w:id="1045" w:author="Alex" w:date="2015-07-20T16:44:00Z">
              <w:rPr>
                <w:rFonts w:ascii="Cambria Math" w:eastAsiaTheme="minorEastAsia" w:hAnsi="Cambria Math" w:cs="Times New Roman" w:hint="eastAsia"/>
                <w:i/>
              </w:rPr>
            </w:rPrChange>
          </w:rPr>
          <w:delText>-</w:delText>
        </w:r>
      </w:del>
      <w:ins w:id="1046" w:author="Alex" w:date="2015-07-20T16:44:00Z">
        <w:r w:rsidR="00E561FC">
          <w:rPr>
            <w:rFonts w:ascii="Times New Roman" w:eastAsiaTheme="minorEastAsia" w:hAnsi="Times New Roman" w:cs="Times New Roman"/>
          </w:rPr>
          <w:t>-</w:t>
        </w:r>
      </w:ins>
      <w:r w:rsidR="00E561FC" w:rsidRPr="00E561FC">
        <w:rPr>
          <w:rFonts w:ascii="Times New Roman" w:eastAsiaTheme="minorEastAsia" w:hAnsi="Times New Roman" w:cs="Times New Roman" w:hint="eastAsia"/>
          <w:rPrChange w:id="1047" w:author="Alex" w:date="2015-07-20T16:44:00Z">
            <w:rPr>
              <w:rFonts w:ascii="Cambria Math" w:eastAsiaTheme="minorEastAsia" w:hAnsi="Cambria Math" w:cs="Times New Roman" w:hint="eastAsia"/>
              <w:i/>
            </w:rPr>
          </w:rPrChange>
        </w:rPr>
        <w:t>3</w:t>
      </w:r>
      <w:del w:id="1048" w:author="Alex" w:date="2015-07-20T16:44:00Z">
        <w:r w:rsidR="00E561FC" w:rsidRPr="00E561FC" w:rsidDel="00E561FC">
          <w:rPr>
            <w:rFonts w:ascii="Times New Roman" w:eastAsiaTheme="minorEastAsia" w:hAnsi="Times New Roman" w:cs="Times New Roman" w:hint="eastAsia"/>
            <w:rPrChange w:id="1049" w:author="Alex" w:date="2015-07-20T16:44:00Z">
              <w:rPr>
                <w:rFonts w:ascii="Cambria Math" w:eastAsiaTheme="minorEastAsia" w:hAnsi="Cambria Math" w:cs="Times New Roman" w:hint="eastAsia"/>
                <w:i/>
              </w:rPr>
            </w:rPrChange>
          </w:rPr>
          <w:delText>/7</w:delText>
        </w:r>
      </w:del>
      <w:r w:rsidR="00E561FC" w:rsidRPr="00E561FC">
        <w:rPr>
          <w:rFonts w:ascii="Times New Roman" w:eastAsiaTheme="minorEastAsia" w:hAnsi="Times New Roman" w:cs="Times New Roman"/>
          <w:rPrChange w:id="1050" w:author="Alex" w:date="2015-07-20T16:44:00Z">
            <w:rPr>
              <w:rFonts w:ascii="Cambria Math" w:hAnsi="Cambria Math" w:cs="Times New Roman"/>
              <w:i/>
            </w:rPr>
          </w:rPrChange>
        </w:rPr>
        <w:t xml:space="preserve">  o</w:t>
      </w:r>
      <w:ins w:id="1051" w:author="Alex" w:date="2015-07-20T16:44:00Z">
        <w:r w:rsidR="00E561FC">
          <w:rPr>
            <w:rFonts w:ascii="Times New Roman" w:eastAsiaTheme="minorEastAsia" w:hAnsi="Times New Roman" w:cs="Times New Roman"/>
          </w:rPr>
          <w:t xml:space="preserve">  </w:t>
        </w:r>
      </w:ins>
      <w:r w:rsidR="00E561FC" w:rsidRPr="00E561FC">
        <w:rPr>
          <w:rFonts w:ascii="Times New Roman" w:eastAsiaTheme="minorEastAsia" w:hAnsi="Times New Roman" w:cs="Times New Roman"/>
          <w:rPrChange w:id="1052" w:author="Alex" w:date="2015-07-20T16:44:00Z">
            <w:rPr>
              <w:rFonts w:ascii="Cambria Math" w:hAnsi="Cambria Math" w:cs="Times New Roman"/>
              <w:i/>
            </w:rPr>
          </w:rPrChange>
        </w:rPr>
        <w:t>-√2  y √2</w:t>
      </w:r>
      <w:r w:rsidRPr="00441BF2">
        <w:rPr>
          <w:rFonts w:ascii="Times New Roman" w:eastAsiaTheme="minorEastAsia" w:hAnsi="Times New Roman" w:cs="Times New Roman"/>
        </w:rPr>
        <w:t xml:space="preserve">), la imagen en el </w:t>
      </w:r>
      <w:proofErr w:type="spellStart"/>
      <w:r w:rsidRPr="00441BF2">
        <w:rPr>
          <w:rFonts w:ascii="Times New Roman" w:eastAsiaTheme="minorEastAsia" w:hAnsi="Times New Roman" w:cs="Times New Roman"/>
        </w:rPr>
        <w:t>codominio</w:t>
      </w:r>
      <w:proofErr w:type="spellEnd"/>
      <w:r w:rsidRPr="00441BF2">
        <w:rPr>
          <w:rFonts w:ascii="Times New Roman" w:eastAsiaTheme="minorEastAsia" w:hAnsi="Times New Roman" w:cs="Times New Roman"/>
        </w:rPr>
        <w:t xml:space="preserve"> es la misma</w:t>
      </w:r>
      <w:ins w:id="1053" w:author="Alex" w:date="2015-07-20T16:45:00Z">
        <w:r w:rsidR="00E561FC">
          <w:rPr>
            <w:rFonts w:ascii="Times New Roman" w:eastAsiaTheme="minorEastAsia" w:hAnsi="Times New Roman" w:cs="Times New Roman"/>
          </w:rPr>
          <w:t xml:space="preserve"> en cada pareja</w:t>
        </w:r>
      </w:ins>
      <w:r w:rsidRPr="00441BF2">
        <w:rPr>
          <w:rFonts w:ascii="Times New Roman" w:eastAsiaTheme="minorEastAsia" w:hAnsi="Times New Roman" w:cs="Times New Roman"/>
        </w:rPr>
        <w:t>, es decir que la flecha que sale de los opuestos llega al mismo número.</w:t>
      </w:r>
      <w:r w:rsidR="00B6454F" w:rsidRPr="00441BF2">
        <w:rPr>
          <w:rFonts w:ascii="Times New Roman" w:eastAsiaTheme="minorEastAsia" w:hAnsi="Times New Roman" w:cs="Times New Roman"/>
        </w:rPr>
        <w:t xml:space="preserve"> </w:t>
      </w:r>
    </w:p>
    <w:p w14:paraId="4287E845" w14:textId="77777777" w:rsidR="00E561FC" w:rsidRDefault="00E561FC" w:rsidP="00A84101">
      <w:pPr>
        <w:spacing w:after="0"/>
        <w:jc w:val="both"/>
        <w:rPr>
          <w:ins w:id="1054" w:author="Alex" w:date="2015-07-20T16:45:00Z"/>
          <w:rFonts w:ascii="Times New Roman" w:eastAsiaTheme="minorEastAsia" w:hAnsi="Times New Roman" w:cs="Times New Roman"/>
        </w:rPr>
      </w:pPr>
    </w:p>
    <w:p w14:paraId="1250D313" w14:textId="355F7D1B" w:rsidR="005E1648" w:rsidRPr="00441BF2" w:rsidRDefault="00B6454F" w:rsidP="00A84101">
      <w:pPr>
        <w:spacing w:after="0"/>
        <w:jc w:val="both"/>
        <w:rPr>
          <w:rFonts w:ascii="Times New Roman" w:eastAsiaTheme="minorEastAsia" w:hAnsi="Times New Roman" w:cs="Times New Roman"/>
        </w:rPr>
      </w:pPr>
      <w:del w:id="1055" w:author="Alex" w:date="2015-07-20T16:46:00Z">
        <w:r w:rsidRPr="00441BF2" w:rsidDel="00E561FC">
          <w:rPr>
            <w:rFonts w:ascii="Times New Roman" w:eastAsiaTheme="minorEastAsia" w:hAnsi="Times New Roman" w:cs="Times New Roman"/>
          </w:rPr>
          <w:delText>Así, l</w:delText>
        </w:r>
      </w:del>
      <w:ins w:id="1056" w:author="Alex" w:date="2015-07-20T16:46:00Z">
        <w:r w:rsidR="00E561FC">
          <w:rPr>
            <w:rFonts w:ascii="Times New Roman" w:eastAsiaTheme="minorEastAsia" w:hAnsi="Times New Roman" w:cs="Times New Roman"/>
          </w:rPr>
          <w:t>L</w:t>
        </w:r>
      </w:ins>
      <w:r w:rsidRPr="00441BF2">
        <w:rPr>
          <w:rFonts w:ascii="Times New Roman" w:eastAsiaTheme="minorEastAsia" w:hAnsi="Times New Roman" w:cs="Times New Roman"/>
        </w:rPr>
        <w:t xml:space="preserve">a organización de los elementos del dominio respecto a los elementos del </w:t>
      </w:r>
      <w:proofErr w:type="spellStart"/>
      <w:r w:rsidRPr="00441BF2">
        <w:rPr>
          <w:rFonts w:ascii="Times New Roman" w:eastAsiaTheme="minorEastAsia" w:hAnsi="Times New Roman" w:cs="Times New Roman"/>
        </w:rPr>
        <w:t>codominio</w:t>
      </w:r>
      <w:proofErr w:type="spellEnd"/>
      <w:r w:rsidRPr="00441BF2">
        <w:rPr>
          <w:rFonts w:ascii="Times New Roman" w:eastAsiaTheme="minorEastAsia" w:hAnsi="Times New Roman" w:cs="Times New Roman"/>
        </w:rPr>
        <w:t xml:space="preserve"> se hace por</w:t>
      </w:r>
      <w:ins w:id="1057" w:author="Alex" w:date="2015-07-20T16:46:00Z">
        <w:r w:rsidR="00E561FC">
          <w:rPr>
            <w:rFonts w:ascii="Times New Roman" w:eastAsiaTheme="minorEastAsia" w:hAnsi="Times New Roman" w:cs="Times New Roman"/>
          </w:rPr>
          <w:t xml:space="preserve"> las</w:t>
        </w:r>
      </w:ins>
      <w:r w:rsidRPr="00441BF2">
        <w:rPr>
          <w:rFonts w:ascii="Times New Roman" w:eastAsiaTheme="minorEastAsia" w:hAnsi="Times New Roman" w:cs="Times New Roman"/>
        </w:rPr>
        <w:t xml:space="preserve"> </w:t>
      </w:r>
      <w:r w:rsidRPr="00441BF2">
        <w:rPr>
          <w:rFonts w:ascii="Times New Roman" w:eastAsiaTheme="minorEastAsia" w:hAnsi="Times New Roman" w:cs="Times New Roman"/>
          <w:i/>
        </w:rPr>
        <w:t>pare</w:t>
      </w:r>
      <w:ins w:id="1058" w:author="Alex" w:date="2015-07-20T16:45:00Z">
        <w:r w:rsidR="00E561FC">
          <w:rPr>
            <w:rFonts w:ascii="Times New Roman" w:eastAsiaTheme="minorEastAsia" w:hAnsi="Times New Roman" w:cs="Times New Roman"/>
            <w:i/>
          </w:rPr>
          <w:t>ja</w:t>
        </w:r>
      </w:ins>
      <w:r w:rsidRPr="00441BF2">
        <w:rPr>
          <w:rFonts w:ascii="Times New Roman" w:eastAsiaTheme="minorEastAsia" w:hAnsi="Times New Roman" w:cs="Times New Roman"/>
          <w:i/>
        </w:rPr>
        <w:t>s</w:t>
      </w:r>
      <w:del w:id="1059" w:author="Alex" w:date="2015-07-20T16:45:00Z">
        <w:r w:rsidRPr="00441BF2" w:rsidDel="00E561FC">
          <w:rPr>
            <w:rFonts w:ascii="Times New Roman" w:eastAsiaTheme="minorEastAsia" w:hAnsi="Times New Roman" w:cs="Times New Roman"/>
          </w:rPr>
          <w:delText>:</w:delText>
        </w:r>
      </w:del>
      <w:ins w:id="1060" w:author="Alex" w:date="2015-07-20T16:46:00Z">
        <w:r w:rsidR="00E561FC">
          <w:rPr>
            <w:rFonts w:ascii="Times New Roman" w:eastAsiaTheme="minorEastAsia" w:hAnsi="Times New Roman" w:cs="Times New Roman"/>
          </w:rPr>
          <w:t xml:space="preserve"> de números con su respectivo opuesto aditivo.</w:t>
        </w:r>
      </w:ins>
    </w:p>
    <w:p w14:paraId="05588FB7" w14:textId="77777777" w:rsidR="005E1648" w:rsidRPr="00441BF2" w:rsidRDefault="005E1648" w:rsidP="00A84101">
      <w:pPr>
        <w:spacing w:after="0"/>
        <w:jc w:val="both"/>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67"/>
        <w:gridCol w:w="6361"/>
      </w:tblGrid>
      <w:tr w:rsidR="00D35084" w:rsidRPr="00441BF2" w14:paraId="5076DA5F" w14:textId="77777777" w:rsidTr="00D35084">
        <w:tc>
          <w:tcPr>
            <w:tcW w:w="9033" w:type="dxa"/>
            <w:gridSpan w:val="2"/>
            <w:shd w:val="clear" w:color="auto" w:fill="0D0D0D" w:themeFill="text1" w:themeFillTint="F2"/>
          </w:tcPr>
          <w:p w14:paraId="46C36141" w14:textId="77777777" w:rsidR="00D35084" w:rsidRPr="00441BF2" w:rsidRDefault="00D35084" w:rsidP="00D35084">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lastRenderedPageBreak/>
              <w:t>Imagen (fotografía, gráfica o ilustración)</w:t>
            </w:r>
          </w:p>
        </w:tc>
      </w:tr>
      <w:tr w:rsidR="00D35084" w:rsidRPr="00441BF2" w14:paraId="4EA2C1E2" w14:textId="77777777" w:rsidTr="00D35084">
        <w:tc>
          <w:tcPr>
            <w:tcW w:w="2518" w:type="dxa"/>
          </w:tcPr>
          <w:p w14:paraId="7AA44D98" w14:textId="77777777" w:rsidR="00D35084" w:rsidRPr="00441BF2" w:rsidRDefault="00D35084" w:rsidP="00D35084">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0C41AD51" w14:textId="5B075A31" w:rsidR="00D35084" w:rsidRPr="00441BF2" w:rsidRDefault="00DC4F8D" w:rsidP="00DC4F8D">
            <w:pPr>
              <w:pStyle w:val="Tema1Img"/>
              <w:numPr>
                <w:ilvl w:val="0"/>
                <w:numId w:val="0"/>
              </w:numPr>
              <w:ind w:left="501"/>
              <w:rPr>
                <w:lang w:val="es-ES_tradnl"/>
              </w:rPr>
            </w:pPr>
            <w:r w:rsidRPr="00441BF2">
              <w:rPr>
                <w:sz w:val="24"/>
                <w:szCs w:val="24"/>
                <w:lang w:val="es-ES_tradnl"/>
              </w:rPr>
              <w:t>MA_10_01_</w:t>
            </w:r>
            <w:r w:rsidR="00801EBA" w:rsidRPr="00441BF2">
              <w:rPr>
                <w:sz w:val="24"/>
                <w:szCs w:val="24"/>
                <w:lang w:val="es-ES_tradnl"/>
              </w:rPr>
              <w:t>CO_</w:t>
            </w:r>
            <w:r w:rsidR="001336A2">
              <w:rPr>
                <w:sz w:val="24"/>
                <w:szCs w:val="24"/>
                <w:lang w:val="es-ES_tradnl"/>
              </w:rPr>
              <w:t>IMG</w:t>
            </w:r>
            <w:r w:rsidRPr="00441BF2">
              <w:rPr>
                <w:sz w:val="24"/>
                <w:szCs w:val="24"/>
                <w:lang w:val="es-ES_tradnl"/>
              </w:rPr>
              <w:t>1</w:t>
            </w:r>
            <w:ins w:id="1061" w:author="Alex" w:date="2015-08-02T16:27:00Z">
              <w:r w:rsidR="004E35CB">
                <w:rPr>
                  <w:sz w:val="24"/>
                  <w:szCs w:val="24"/>
                  <w:lang w:val="es-ES_tradnl"/>
                </w:rPr>
                <w:t>6</w:t>
              </w:r>
            </w:ins>
            <w:del w:id="1062" w:author="Alex" w:date="2015-08-02T16:27:00Z">
              <w:r w:rsidR="001336A2" w:rsidDel="004E35CB">
                <w:rPr>
                  <w:sz w:val="24"/>
                  <w:szCs w:val="24"/>
                  <w:lang w:val="es-ES_tradnl"/>
                </w:rPr>
                <w:delText>2</w:delText>
              </w:r>
            </w:del>
          </w:p>
        </w:tc>
      </w:tr>
      <w:tr w:rsidR="00D35084" w:rsidRPr="00441BF2" w14:paraId="5FB753C6" w14:textId="77777777" w:rsidTr="00D35084">
        <w:tc>
          <w:tcPr>
            <w:tcW w:w="2518" w:type="dxa"/>
          </w:tcPr>
          <w:p w14:paraId="54F4E38D" w14:textId="77777777" w:rsidR="00D35084" w:rsidRPr="00441BF2" w:rsidRDefault="00D35084"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51CA7A01" w14:textId="02E21C8E" w:rsidR="00D35084" w:rsidRPr="00441BF2" w:rsidRDefault="00D35084" w:rsidP="00D35084">
            <w:pPr>
              <w:rPr>
                <w:rFonts w:ascii="Times New Roman" w:hAnsi="Times New Roman" w:cs="Times New Roman"/>
                <w:color w:val="000000"/>
                <w:lang w:val="es-ES_tradnl"/>
              </w:rPr>
            </w:pPr>
            <w:r w:rsidRPr="00441BF2">
              <w:rPr>
                <w:rFonts w:ascii="Times New Roman" w:hAnsi="Times New Roman" w:cs="Times New Roman"/>
                <w:color w:val="000000"/>
                <w:lang w:val="es-ES_tradnl"/>
              </w:rPr>
              <w:t>Función par</w:t>
            </w:r>
          </w:p>
        </w:tc>
      </w:tr>
      <w:tr w:rsidR="00D35084" w:rsidRPr="00441BF2" w14:paraId="63190ADF" w14:textId="77777777" w:rsidTr="00D35084">
        <w:trPr>
          <w:trHeight w:val="2268"/>
        </w:trPr>
        <w:tc>
          <w:tcPr>
            <w:tcW w:w="2518" w:type="dxa"/>
          </w:tcPr>
          <w:p w14:paraId="1715C3D9" w14:textId="77777777" w:rsidR="00D35084" w:rsidRPr="00441BF2" w:rsidRDefault="00D35084"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t xml:space="preserve">Código </w:t>
            </w:r>
            <w:proofErr w:type="spellStart"/>
            <w:r w:rsidRPr="00441BF2">
              <w:rPr>
                <w:rFonts w:ascii="Times New Roman" w:hAnsi="Times New Roman" w:cs="Times New Roman"/>
                <w:b/>
                <w:color w:val="000000"/>
                <w:lang w:val="es-ES_tradnl"/>
              </w:rPr>
              <w:t>Shutterstock</w:t>
            </w:r>
            <w:proofErr w:type="spellEnd"/>
            <w:r w:rsidRPr="00441BF2">
              <w:rPr>
                <w:rFonts w:ascii="Times New Roman" w:hAnsi="Times New Roman" w:cs="Times New Roman"/>
                <w:b/>
                <w:color w:val="000000"/>
                <w:lang w:val="es-ES_tradnl"/>
              </w:rPr>
              <w:t xml:space="preserve"> (o URL o la ruta en </w:t>
            </w:r>
            <w:proofErr w:type="spellStart"/>
            <w:r w:rsidRPr="00441BF2">
              <w:rPr>
                <w:rFonts w:ascii="Times New Roman" w:hAnsi="Times New Roman" w:cs="Times New Roman"/>
                <w:b/>
                <w:color w:val="000000"/>
                <w:lang w:val="es-ES_tradnl"/>
              </w:rPr>
              <w:t>AulaPlaneta</w:t>
            </w:r>
            <w:proofErr w:type="spellEnd"/>
            <w:r w:rsidRPr="00441BF2">
              <w:rPr>
                <w:rFonts w:ascii="Times New Roman" w:hAnsi="Times New Roman" w:cs="Times New Roman"/>
                <w:b/>
                <w:color w:val="000000"/>
                <w:lang w:val="es-ES_tradnl"/>
              </w:rPr>
              <w:t>)</w:t>
            </w:r>
          </w:p>
        </w:tc>
        <w:tc>
          <w:tcPr>
            <w:tcW w:w="6515" w:type="dxa"/>
          </w:tcPr>
          <w:p w14:paraId="39072B68" w14:textId="4455E5B4" w:rsidR="00D35084" w:rsidRPr="00441BF2" w:rsidRDefault="00D35084" w:rsidP="00D35084">
            <w:pPr>
              <w:pStyle w:val="Descripcin"/>
              <w:rPr>
                <w:lang w:val="es-ES_tradnl"/>
              </w:rPr>
            </w:pPr>
            <w:r w:rsidRPr="00441BF2">
              <w:rPr>
                <w:rFonts w:ascii="Times New Roman" w:eastAsiaTheme="minorEastAsia" w:hAnsi="Times New Roman" w:cs="Times New Roman"/>
                <w:noProof/>
                <w:lang w:val="es-CO" w:eastAsia="es-CO"/>
              </w:rPr>
              <w:drawing>
                <wp:inline distT="0" distB="0" distL="0" distR="0" wp14:anchorId="2E59F3E6" wp14:editId="4BEE794C">
                  <wp:extent cx="1562669" cy="1396428"/>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65904" cy="1399319"/>
                          </a:xfrm>
                          <a:prstGeom prst="rect">
                            <a:avLst/>
                          </a:prstGeom>
                          <a:noFill/>
                          <a:ln>
                            <a:noFill/>
                          </a:ln>
                        </pic:spPr>
                      </pic:pic>
                    </a:graphicData>
                  </a:graphic>
                </wp:inline>
              </w:drawing>
            </w:r>
          </w:p>
        </w:tc>
      </w:tr>
      <w:tr w:rsidR="00D35084" w:rsidRPr="00441BF2" w14:paraId="353C1291" w14:textId="77777777" w:rsidTr="00D35084">
        <w:tc>
          <w:tcPr>
            <w:tcW w:w="2518" w:type="dxa"/>
          </w:tcPr>
          <w:p w14:paraId="52C301E6" w14:textId="77777777" w:rsidR="00D35084" w:rsidRPr="00441BF2" w:rsidRDefault="00D35084"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1E2CBC2F" w14:textId="3D08D757" w:rsidR="00D35084" w:rsidRPr="00441BF2" w:rsidRDefault="00D35084" w:rsidP="00D35084">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conjuntista de una función par.</w:t>
            </w:r>
          </w:p>
        </w:tc>
      </w:tr>
    </w:tbl>
    <w:p w14:paraId="318E1069" w14:textId="77777777" w:rsidR="005E1648" w:rsidRPr="00441BF2" w:rsidRDefault="005E1648" w:rsidP="00C968B4">
      <w:pPr>
        <w:spacing w:after="0"/>
        <w:rPr>
          <w:rFonts w:ascii="Times New Roman" w:hAnsi="Times New Roman" w:cs="Times New Roman"/>
        </w:rPr>
      </w:pPr>
    </w:p>
    <w:p w14:paraId="7907D800" w14:textId="77777777" w:rsidR="00E561FC" w:rsidRDefault="00B6454F" w:rsidP="00A84101">
      <w:pPr>
        <w:spacing w:after="0"/>
        <w:jc w:val="both"/>
        <w:rPr>
          <w:ins w:id="1063" w:author="Alex" w:date="2015-07-20T16:47:00Z"/>
          <w:rFonts w:ascii="Times New Roman" w:eastAsiaTheme="minorEastAsia" w:hAnsi="Times New Roman" w:cs="Times New Roman"/>
        </w:rPr>
      </w:pPr>
      <w:r w:rsidRPr="00441BF2">
        <w:rPr>
          <w:rFonts w:ascii="Times New Roman" w:hAnsi="Times New Roman" w:cs="Times New Roman"/>
        </w:rPr>
        <w:t xml:space="preserve">Analíticamente la característica de paridad para las funciones se expresa de la siguiente manera: </w:t>
      </w:r>
      <w:r w:rsidR="00305689">
        <w:rPr>
          <w:rFonts w:ascii="Times New Roman" w:hAnsi="Times New Roman" w:cs="Times New Roman"/>
        </w:rPr>
        <w:t>u</w:t>
      </w:r>
      <w:r w:rsidR="00305689" w:rsidRPr="00441BF2">
        <w:rPr>
          <w:rFonts w:ascii="Times New Roman" w:hAnsi="Times New Roman" w:cs="Times New Roman"/>
        </w:rPr>
        <w:t xml:space="preserve">na </w:t>
      </w:r>
      <w:r w:rsidRPr="00441BF2">
        <w:rPr>
          <w:rFonts w:ascii="Times New Roman" w:hAnsi="Times New Roman" w:cs="Times New Roman"/>
        </w:rPr>
        <w:t xml:space="preserve">función </w:t>
      </w:r>
      <w:r w:rsidR="00E561FC" w:rsidRPr="00E561FC">
        <w:rPr>
          <w:rFonts w:ascii="Times New Roman" w:eastAsiaTheme="minorEastAsia" w:hAnsi="Times New Roman" w:cs="Times New Roman"/>
          <w:i/>
          <w:rPrChange w:id="1064" w:author="Alex" w:date="2015-07-20T16:47:00Z">
            <w:rPr>
              <w:rFonts w:ascii="Cambria Math" w:hAnsi="Cambria Math" w:cs="Times New Roman"/>
              <w:i/>
            </w:rPr>
          </w:rPrChange>
        </w:rPr>
        <w:t>y=f(x)</w:t>
      </w:r>
      <w:r w:rsidRPr="00441BF2">
        <w:rPr>
          <w:rFonts w:ascii="Times New Roman" w:hAnsi="Times New Roman" w:cs="Times New Roman"/>
        </w:rPr>
        <w:t xml:space="preserve"> es par si y solo </w:t>
      </w:r>
      <w:r w:rsidR="00305689" w:rsidRPr="00441BF2">
        <w:rPr>
          <w:rFonts w:ascii="Times New Roman" w:hAnsi="Times New Roman" w:cs="Times New Roman"/>
        </w:rPr>
        <w:t>s</w:t>
      </w:r>
      <w:r w:rsidR="00305689">
        <w:rPr>
          <w:rFonts w:ascii="Times New Roman" w:hAnsi="Times New Roman" w:cs="Times New Roman"/>
        </w:rPr>
        <w:t>i</w:t>
      </w:r>
      <w:r w:rsidR="00305689" w:rsidRPr="00441BF2">
        <w:rPr>
          <w:rFonts w:ascii="Times New Roman" w:hAnsi="Times New Roman" w:cs="Times New Roman"/>
        </w:rPr>
        <w:t xml:space="preserve"> </w:t>
      </w:r>
      <w:r w:rsidR="00E561FC" w:rsidRPr="00E561FC">
        <w:rPr>
          <w:rFonts w:ascii="Times New Roman" w:eastAsiaTheme="minorEastAsia" w:hAnsi="Times New Roman" w:cs="Times New Roman"/>
          <w:i/>
          <w:rPrChange w:id="1065" w:author="Alex" w:date="2015-07-20T16:47:00Z">
            <w:rPr>
              <w:rFonts w:ascii="Cambria Math" w:hAnsi="Cambria Math" w:cs="Times New Roman"/>
              <w:i/>
            </w:rPr>
          </w:rPrChange>
        </w:rPr>
        <w:t>f(x)=</w:t>
      </w:r>
      <w:proofErr w:type="gramStart"/>
      <w:r w:rsidR="00E561FC" w:rsidRPr="00E561FC">
        <w:rPr>
          <w:rFonts w:ascii="Times New Roman" w:eastAsiaTheme="minorEastAsia" w:hAnsi="Times New Roman" w:cs="Times New Roman"/>
          <w:i/>
          <w:rPrChange w:id="1066" w:author="Alex" w:date="2015-07-20T16:47:00Z">
            <w:rPr>
              <w:rFonts w:ascii="Cambria Math" w:hAnsi="Cambria Math" w:cs="Times New Roman"/>
              <w:i/>
            </w:rPr>
          </w:rPrChange>
        </w:rPr>
        <w:t>f(</w:t>
      </w:r>
      <w:proofErr w:type="gramEnd"/>
      <w:r w:rsidR="00E561FC" w:rsidRPr="00E561FC">
        <w:rPr>
          <w:rFonts w:ascii="Times New Roman" w:eastAsiaTheme="minorEastAsia" w:hAnsi="Times New Roman" w:cs="Times New Roman"/>
          <w:i/>
          <w:rPrChange w:id="1067" w:author="Alex" w:date="2015-07-20T16:47:00Z">
            <w:rPr>
              <w:rFonts w:ascii="Cambria Math" w:hAnsi="Cambria Math" w:cs="Times New Roman"/>
              <w:i/>
            </w:rPr>
          </w:rPrChange>
        </w:rPr>
        <w:t>-x)</w:t>
      </w:r>
      <w:r w:rsidRPr="00441BF2">
        <w:rPr>
          <w:rFonts w:ascii="Times New Roman" w:eastAsiaTheme="minorEastAsia" w:hAnsi="Times New Roman" w:cs="Times New Roman"/>
        </w:rPr>
        <w:t xml:space="preserve">. </w:t>
      </w:r>
      <w:del w:id="1068" w:author="Alex" w:date="2015-07-20T16:47:00Z">
        <w:r w:rsidR="00A35ACD" w:rsidDel="00E561FC">
          <w:rPr>
            <w:rFonts w:ascii="Times New Roman" w:eastAsiaTheme="minorEastAsia" w:hAnsi="Times New Roman" w:cs="Times New Roman"/>
          </w:rPr>
          <w:delText>Entonces</w:delText>
        </w:r>
        <w:r w:rsidRPr="00441BF2" w:rsidDel="00E561FC">
          <w:rPr>
            <w:rFonts w:ascii="Times New Roman" w:eastAsiaTheme="minorEastAsia" w:hAnsi="Times New Roman" w:cs="Times New Roman"/>
          </w:rPr>
          <w:delText xml:space="preserve">, </w:delText>
        </w:r>
      </w:del>
    </w:p>
    <w:p w14:paraId="0A4B97F3" w14:textId="77777777" w:rsidR="00E561FC" w:rsidRDefault="00E561FC" w:rsidP="00A84101">
      <w:pPr>
        <w:spacing w:after="0"/>
        <w:jc w:val="both"/>
        <w:rPr>
          <w:ins w:id="1069" w:author="Alex" w:date="2015-07-20T16:47:00Z"/>
          <w:rFonts w:ascii="Times New Roman" w:eastAsiaTheme="minorEastAsia" w:hAnsi="Times New Roman" w:cs="Times New Roman"/>
        </w:rPr>
      </w:pPr>
    </w:p>
    <w:p w14:paraId="1E9E12AA" w14:textId="670EC708" w:rsidR="00B6454F" w:rsidRPr="00441BF2" w:rsidRDefault="00B6454F" w:rsidP="00A84101">
      <w:pPr>
        <w:spacing w:after="0"/>
        <w:jc w:val="both"/>
        <w:rPr>
          <w:rFonts w:ascii="Times New Roman" w:eastAsiaTheme="minorEastAsia" w:hAnsi="Times New Roman" w:cs="Times New Roman"/>
        </w:rPr>
      </w:pPr>
      <w:del w:id="1070" w:author="Alex" w:date="2015-07-20T16:47:00Z">
        <w:r w:rsidRPr="00441BF2" w:rsidDel="00E561FC">
          <w:rPr>
            <w:rFonts w:ascii="Times New Roman" w:eastAsiaTheme="minorEastAsia" w:hAnsi="Times New Roman" w:cs="Times New Roman"/>
          </w:rPr>
          <w:delText>p</w:delText>
        </w:r>
      </w:del>
      <w:ins w:id="1071" w:author="Alex" w:date="2015-07-20T16:47:00Z">
        <w:r w:rsidR="00E561FC">
          <w:rPr>
            <w:rFonts w:ascii="Times New Roman" w:eastAsiaTheme="minorEastAsia" w:hAnsi="Times New Roman" w:cs="Times New Roman"/>
          </w:rPr>
          <w:t>P</w:t>
        </w:r>
      </w:ins>
      <w:r w:rsidRPr="00441BF2">
        <w:rPr>
          <w:rFonts w:ascii="Times New Roman" w:eastAsiaTheme="minorEastAsia" w:hAnsi="Times New Roman" w:cs="Times New Roman"/>
        </w:rPr>
        <w:t xml:space="preserve">ara verificar si una función es </w:t>
      </w:r>
      <w:r w:rsidR="00305689" w:rsidRPr="00441BF2">
        <w:rPr>
          <w:rFonts w:ascii="Times New Roman" w:eastAsiaTheme="minorEastAsia" w:hAnsi="Times New Roman" w:cs="Times New Roman"/>
        </w:rPr>
        <w:t>par</w:t>
      </w:r>
      <w:del w:id="1072" w:author="Alex" w:date="2015-07-20T16:51:00Z">
        <w:r w:rsidR="00305689" w:rsidRPr="00441BF2" w:rsidDel="00130970">
          <w:rPr>
            <w:rFonts w:ascii="Times New Roman" w:eastAsiaTheme="minorEastAsia" w:hAnsi="Times New Roman" w:cs="Times New Roman"/>
          </w:rPr>
          <w:delText xml:space="preserve"> </w:delText>
        </w:r>
        <w:r w:rsidRPr="00441BF2" w:rsidDel="00130970">
          <w:rPr>
            <w:rFonts w:ascii="Times New Roman" w:eastAsiaTheme="minorEastAsia" w:hAnsi="Times New Roman" w:cs="Times New Roman"/>
          </w:rPr>
          <w:delText>o no</w:delText>
        </w:r>
      </w:del>
      <w:r w:rsidRPr="00441BF2">
        <w:rPr>
          <w:rFonts w:ascii="Times New Roman" w:eastAsiaTheme="minorEastAsia" w:hAnsi="Times New Roman" w:cs="Times New Roman"/>
        </w:rPr>
        <w:t>, desde su representación analítica</w:t>
      </w:r>
      <w:ins w:id="1073" w:author="Alex" w:date="2015-07-20T16:51:00Z">
        <w:r w:rsidR="00130970">
          <w:rPr>
            <w:rFonts w:ascii="Times New Roman" w:eastAsiaTheme="minorEastAsia" w:hAnsi="Times New Roman" w:cs="Times New Roman"/>
          </w:rPr>
          <w:t xml:space="preserve"> </w:t>
        </w:r>
        <w:r w:rsidR="00130970" w:rsidRPr="00130970">
          <w:rPr>
            <w:rFonts w:ascii="Times New Roman" w:eastAsiaTheme="minorEastAsia" w:hAnsi="Times New Roman" w:cs="Times New Roman"/>
            <w:i/>
            <w:rPrChange w:id="1074" w:author="Alex" w:date="2015-07-20T16:51:00Z">
              <w:rPr>
                <w:rFonts w:ascii="Times New Roman" w:eastAsiaTheme="minorEastAsia" w:hAnsi="Times New Roman" w:cs="Times New Roman"/>
              </w:rPr>
            </w:rPrChange>
          </w:rPr>
          <w:t>y=f(x)</w:t>
        </w:r>
      </w:ins>
      <w:r w:rsidRPr="00441BF2">
        <w:rPr>
          <w:rFonts w:ascii="Times New Roman" w:eastAsiaTheme="minorEastAsia" w:hAnsi="Times New Roman" w:cs="Times New Roman"/>
        </w:rPr>
        <w:t xml:space="preserve">, </w:t>
      </w:r>
      <w:del w:id="1075" w:author="Alex" w:date="2015-07-20T16:47:00Z">
        <w:r w:rsidRPr="00441BF2" w:rsidDel="00E561FC">
          <w:rPr>
            <w:rFonts w:ascii="Times New Roman" w:eastAsiaTheme="minorEastAsia" w:hAnsi="Times New Roman" w:cs="Times New Roman"/>
          </w:rPr>
          <w:delText>basta elegir un par de números opuestos y aplicar la función en ellos</w:delText>
        </w:r>
      </w:del>
      <w:ins w:id="1076" w:author="Alex" w:date="2015-07-20T16:47:00Z">
        <w:r w:rsidR="00E561FC">
          <w:rPr>
            <w:rFonts w:ascii="Times New Roman" w:eastAsiaTheme="minorEastAsia" w:hAnsi="Times New Roman" w:cs="Times New Roman"/>
          </w:rPr>
          <w:t xml:space="preserve">se </w:t>
        </w:r>
      </w:ins>
      <w:ins w:id="1077" w:author="Alex" w:date="2015-07-20T16:49:00Z">
        <w:r w:rsidR="00E561FC">
          <w:rPr>
            <w:rFonts w:ascii="Times New Roman" w:eastAsiaTheme="minorEastAsia" w:hAnsi="Times New Roman" w:cs="Times New Roman"/>
          </w:rPr>
          <w:t>evalúa</w:t>
        </w:r>
      </w:ins>
      <w:ins w:id="1078" w:author="Alex" w:date="2015-07-20T16:48:00Z">
        <w:r w:rsidR="00E561FC">
          <w:rPr>
            <w:rFonts w:ascii="Times New Roman" w:eastAsiaTheme="minorEastAsia" w:hAnsi="Times New Roman" w:cs="Times New Roman"/>
          </w:rPr>
          <w:t xml:space="preserve"> </w:t>
        </w:r>
      </w:ins>
      <w:proofErr w:type="gramStart"/>
      <w:ins w:id="1079" w:author="Alex" w:date="2015-07-20T16:49:00Z">
        <w:r w:rsidR="00E561FC" w:rsidRPr="00E561FC">
          <w:rPr>
            <w:rFonts w:ascii="Times New Roman" w:eastAsiaTheme="minorEastAsia" w:hAnsi="Times New Roman" w:cs="Times New Roman"/>
            <w:i/>
            <w:rPrChange w:id="1080" w:author="Alex" w:date="2015-07-20T16:49:00Z">
              <w:rPr>
                <w:rFonts w:ascii="Times New Roman" w:eastAsiaTheme="minorEastAsia" w:hAnsi="Times New Roman" w:cs="Times New Roman"/>
              </w:rPr>
            </w:rPrChange>
          </w:rPr>
          <w:t>f(</w:t>
        </w:r>
      </w:ins>
      <w:proofErr w:type="gramEnd"/>
      <w:ins w:id="1081" w:author="Alex" w:date="2015-07-20T16:48:00Z">
        <w:r w:rsidR="00E561FC" w:rsidRPr="00E561FC">
          <w:rPr>
            <w:rFonts w:ascii="Times New Roman" w:eastAsiaTheme="minorEastAsia" w:hAnsi="Times New Roman" w:cs="Times New Roman"/>
            <w:i/>
            <w:rPrChange w:id="1082" w:author="Alex" w:date="2015-07-20T16:49:00Z">
              <w:rPr>
                <w:rFonts w:ascii="Times New Roman" w:eastAsiaTheme="minorEastAsia" w:hAnsi="Times New Roman" w:cs="Times New Roman"/>
              </w:rPr>
            </w:rPrChange>
          </w:rPr>
          <w:t>–x</w:t>
        </w:r>
      </w:ins>
      <w:ins w:id="1083" w:author="Alex" w:date="2015-07-20T16:49:00Z">
        <w:r w:rsidR="00E561FC" w:rsidRPr="00E561FC">
          <w:rPr>
            <w:rFonts w:ascii="Times New Roman" w:eastAsiaTheme="minorEastAsia" w:hAnsi="Times New Roman" w:cs="Times New Roman"/>
            <w:i/>
          </w:rPr>
          <w:t>)</w:t>
        </w:r>
      </w:ins>
      <w:ins w:id="1084" w:author="Alex" w:date="2015-07-20T16:48:00Z">
        <w:r w:rsidR="00E561FC">
          <w:rPr>
            <w:rFonts w:ascii="Times New Roman" w:eastAsiaTheme="minorEastAsia" w:hAnsi="Times New Roman" w:cs="Times New Roman"/>
          </w:rPr>
          <w:t xml:space="preserve"> y </w:t>
        </w:r>
      </w:ins>
      <w:ins w:id="1085" w:author="Alex" w:date="2015-07-20T16:50:00Z">
        <w:r w:rsidR="00E561FC">
          <w:rPr>
            <w:rFonts w:ascii="Times New Roman" w:eastAsiaTheme="minorEastAsia" w:hAnsi="Times New Roman" w:cs="Times New Roman"/>
          </w:rPr>
          <w:t>realizar la manipulación algebraica necesaria para obtener</w:t>
        </w:r>
        <w:r w:rsidR="00130970">
          <w:rPr>
            <w:rFonts w:ascii="Times New Roman" w:eastAsiaTheme="minorEastAsia" w:hAnsi="Times New Roman" w:cs="Times New Roman"/>
          </w:rPr>
          <w:t xml:space="preserve"> la expresión original </w:t>
        </w:r>
        <w:r w:rsidR="00130970" w:rsidRPr="00130970">
          <w:rPr>
            <w:rFonts w:ascii="Times New Roman" w:eastAsiaTheme="minorEastAsia" w:hAnsi="Times New Roman" w:cs="Times New Roman" w:hint="eastAsia"/>
            <w:i/>
            <w:rPrChange w:id="1086" w:author="Alex" w:date="2015-07-20T16:50:00Z">
              <w:rPr>
                <w:rFonts w:ascii="Cambria Math" w:eastAsiaTheme="minorEastAsia" w:hAnsi="Cambria Math" w:cs="Times New Roman" w:hint="eastAsia"/>
                <w:i/>
              </w:rPr>
            </w:rPrChange>
          </w:rPr>
          <w:t>f(x)</w:t>
        </w:r>
      </w:ins>
      <w:r w:rsidRPr="00441BF2">
        <w:rPr>
          <w:rFonts w:ascii="Times New Roman" w:eastAsiaTheme="minorEastAsia" w:hAnsi="Times New Roman" w:cs="Times New Roman"/>
        </w:rPr>
        <w:t xml:space="preserve">. </w:t>
      </w:r>
      <w:del w:id="1087" w:author="Alex" w:date="2015-07-20T16:51:00Z">
        <w:r w:rsidRPr="00441BF2" w:rsidDel="00130970">
          <w:rPr>
            <w:rFonts w:ascii="Times New Roman" w:eastAsiaTheme="minorEastAsia" w:hAnsi="Times New Roman" w:cs="Times New Roman"/>
          </w:rPr>
          <w:delText>Si los resultados son iguales, hay un indicio de que la funci</w:delText>
        </w:r>
        <w:r w:rsidR="00234075" w:rsidRPr="00441BF2" w:rsidDel="00130970">
          <w:rPr>
            <w:rFonts w:ascii="Times New Roman" w:eastAsiaTheme="minorEastAsia" w:hAnsi="Times New Roman" w:cs="Times New Roman"/>
          </w:rPr>
          <w:delText>ón puede ser par.</w:delText>
        </w:r>
      </w:del>
      <w:ins w:id="1088" w:author="Alex" w:date="2015-07-20T16:51:00Z">
        <w:r w:rsidR="00130970">
          <w:rPr>
            <w:rFonts w:ascii="Times New Roman" w:eastAsiaTheme="minorEastAsia" w:hAnsi="Times New Roman" w:cs="Times New Roman"/>
          </w:rPr>
          <w:t>Si al hacer la manipulación algebraica no es posible obtener la función original, entonces la funci</w:t>
        </w:r>
      </w:ins>
      <w:ins w:id="1089" w:author="Alex" w:date="2015-07-20T16:52:00Z">
        <w:r w:rsidR="00130970">
          <w:rPr>
            <w:rFonts w:ascii="Times New Roman" w:eastAsiaTheme="minorEastAsia" w:hAnsi="Times New Roman" w:cs="Times New Roman"/>
          </w:rPr>
          <w:t>ón no es par.</w:t>
        </w:r>
      </w:ins>
    </w:p>
    <w:p w14:paraId="016C687D" w14:textId="77777777" w:rsidR="008D5307" w:rsidRPr="00441BF2" w:rsidRDefault="008D5307"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0"/>
        <w:gridCol w:w="6358"/>
      </w:tblGrid>
      <w:tr w:rsidR="00D35084" w:rsidRPr="00441BF2" w14:paraId="1AE4F1B2" w14:textId="77777777" w:rsidTr="00D35084">
        <w:tc>
          <w:tcPr>
            <w:tcW w:w="9033" w:type="dxa"/>
            <w:gridSpan w:val="2"/>
            <w:shd w:val="clear" w:color="auto" w:fill="000000" w:themeFill="text1"/>
          </w:tcPr>
          <w:p w14:paraId="6919B941" w14:textId="77777777" w:rsidR="00D35084" w:rsidRPr="00441BF2" w:rsidRDefault="00D35084" w:rsidP="00D35084">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D35084" w:rsidRPr="00441BF2" w14:paraId="77238EA3" w14:textId="77777777" w:rsidTr="00D35084">
        <w:tc>
          <w:tcPr>
            <w:tcW w:w="2518" w:type="dxa"/>
          </w:tcPr>
          <w:p w14:paraId="5C18EF89" w14:textId="77777777" w:rsidR="00D35084" w:rsidRPr="00441BF2" w:rsidRDefault="00D35084" w:rsidP="00D35084">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43AA4B9D" w14:textId="556A035C" w:rsidR="00D35084" w:rsidRPr="00441BF2" w:rsidRDefault="00FD1058" w:rsidP="00CF4039">
            <w:pPr>
              <w:pStyle w:val="Recursos"/>
              <w:ind w:left="0"/>
              <w:rPr>
                <w:lang w:val="es-ES_tradnl"/>
              </w:rPr>
            </w:pPr>
            <w:r w:rsidRPr="00441BF2">
              <w:rPr>
                <w:lang w:val="es-ES_tradnl"/>
              </w:rPr>
              <w:t>MA_10_01_</w:t>
            </w:r>
            <w:r w:rsidR="00F94894" w:rsidRPr="00441BF2">
              <w:rPr>
                <w:lang w:val="es-ES_tradnl"/>
              </w:rPr>
              <w:t>CO_</w:t>
            </w:r>
            <w:r w:rsidR="00D4480A">
              <w:rPr>
                <w:lang w:val="es-ES_tradnl"/>
              </w:rPr>
              <w:t>REC14</w:t>
            </w:r>
            <w:r w:rsidRPr="00441BF2">
              <w:rPr>
                <w:lang w:val="es-ES_tradnl"/>
              </w:rPr>
              <w:t>0</w:t>
            </w:r>
          </w:p>
        </w:tc>
      </w:tr>
      <w:tr w:rsidR="00D35084" w:rsidRPr="00441BF2" w14:paraId="4DD64C57" w14:textId="77777777" w:rsidTr="00D35084">
        <w:tc>
          <w:tcPr>
            <w:tcW w:w="2518" w:type="dxa"/>
          </w:tcPr>
          <w:p w14:paraId="2A2403CB" w14:textId="77777777" w:rsidR="00D35084" w:rsidRPr="00441BF2" w:rsidRDefault="00D35084"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42B250E5" w14:textId="40351118" w:rsidR="00D35084" w:rsidRPr="00441BF2" w:rsidRDefault="00C07095" w:rsidP="00D35084">
            <w:pPr>
              <w:rPr>
                <w:rFonts w:ascii="Times New Roman" w:hAnsi="Times New Roman" w:cs="Times New Roman"/>
                <w:color w:val="000000"/>
                <w:lang w:val="es-ES_tradnl"/>
              </w:rPr>
            </w:pPr>
            <w:r w:rsidRPr="00441BF2">
              <w:rPr>
                <w:rFonts w:ascii="Times New Roman" w:hAnsi="Times New Roman" w:cs="Times New Roman"/>
                <w:color w:val="000000"/>
                <w:lang w:val="es-ES_tradnl"/>
              </w:rPr>
              <w:t>Aprende a identificar una función par</w:t>
            </w:r>
          </w:p>
        </w:tc>
      </w:tr>
      <w:tr w:rsidR="00D35084" w:rsidRPr="00441BF2" w14:paraId="3AEF0199" w14:textId="77777777" w:rsidTr="00D35084">
        <w:tc>
          <w:tcPr>
            <w:tcW w:w="2518" w:type="dxa"/>
          </w:tcPr>
          <w:p w14:paraId="313B75B4" w14:textId="77777777" w:rsidR="00D35084" w:rsidRPr="00441BF2" w:rsidRDefault="00D35084"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511F5AE6" w14:textId="6BC08B42" w:rsidR="00D35084" w:rsidRPr="00441BF2" w:rsidRDefault="00C07095" w:rsidP="00305689">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Calcula las imágenes de números opuestos </w:t>
            </w:r>
            <w:r w:rsidR="00305689">
              <w:rPr>
                <w:rFonts w:ascii="Times New Roman" w:hAnsi="Times New Roman" w:cs="Times New Roman"/>
                <w:color w:val="000000"/>
                <w:lang w:val="es-ES_tradnl"/>
              </w:rPr>
              <w:t>mediante</w:t>
            </w:r>
            <w:r w:rsidR="00305689" w:rsidRPr="00441BF2">
              <w:rPr>
                <w:rFonts w:ascii="Times New Roman" w:hAnsi="Times New Roman" w:cs="Times New Roman"/>
                <w:color w:val="000000"/>
                <w:lang w:val="es-ES_tradnl"/>
              </w:rPr>
              <w:t xml:space="preserve"> </w:t>
            </w:r>
            <w:r w:rsidRPr="00441BF2">
              <w:rPr>
                <w:rFonts w:ascii="Times New Roman" w:hAnsi="Times New Roman" w:cs="Times New Roman"/>
                <w:color w:val="000000"/>
                <w:lang w:val="es-ES_tradnl"/>
              </w:rPr>
              <w:t xml:space="preserve">la misma función como indicio </w:t>
            </w:r>
            <w:r w:rsidR="006B252B" w:rsidRPr="00441BF2">
              <w:rPr>
                <w:rFonts w:ascii="Times New Roman" w:hAnsi="Times New Roman" w:cs="Times New Roman"/>
                <w:color w:val="000000"/>
                <w:lang w:val="es-ES_tradnl"/>
              </w:rPr>
              <w:t>para identificar la paridad de un</w:t>
            </w:r>
            <w:r w:rsidRPr="00441BF2">
              <w:rPr>
                <w:rFonts w:ascii="Times New Roman" w:hAnsi="Times New Roman" w:cs="Times New Roman"/>
                <w:color w:val="000000"/>
                <w:lang w:val="es-ES_tradnl"/>
              </w:rPr>
              <w:t>a función</w:t>
            </w:r>
          </w:p>
        </w:tc>
      </w:tr>
    </w:tbl>
    <w:p w14:paraId="6701AEFA" w14:textId="77777777" w:rsidR="00D35084" w:rsidRPr="00441BF2" w:rsidRDefault="00D35084" w:rsidP="00C968B4">
      <w:pPr>
        <w:spacing w:after="0"/>
        <w:rPr>
          <w:rFonts w:ascii="Times New Roman" w:eastAsiaTheme="minorEastAsia" w:hAnsi="Times New Roman" w:cs="Times New Roman"/>
        </w:rPr>
      </w:pPr>
    </w:p>
    <w:p w14:paraId="515E04B8" w14:textId="5021E395" w:rsidR="00B6454F" w:rsidRPr="00441BF2" w:rsidRDefault="00B6454F" w:rsidP="00A84101">
      <w:pPr>
        <w:spacing w:after="0"/>
        <w:jc w:val="both"/>
        <w:rPr>
          <w:rFonts w:ascii="Times New Roman" w:eastAsiaTheme="minorEastAsia" w:hAnsi="Times New Roman" w:cs="Times New Roman"/>
        </w:rPr>
      </w:pPr>
      <w:del w:id="1090" w:author="Alex" w:date="2015-07-20T16:52:00Z">
        <w:r w:rsidRPr="00441BF2" w:rsidDel="00130970">
          <w:rPr>
            <w:rFonts w:ascii="Times New Roman" w:eastAsiaTheme="minorEastAsia" w:hAnsi="Times New Roman" w:cs="Times New Roman"/>
          </w:rPr>
          <w:delText>Finalmente, desde la representación gráfica, una</w:delText>
        </w:r>
      </w:del>
      <w:ins w:id="1091" w:author="Alex" w:date="2015-07-20T16:52:00Z">
        <w:r w:rsidR="00130970">
          <w:rPr>
            <w:rFonts w:ascii="Times New Roman" w:eastAsiaTheme="minorEastAsia" w:hAnsi="Times New Roman" w:cs="Times New Roman"/>
          </w:rPr>
          <w:t>En la representación gráfica de una</w:t>
        </w:r>
      </w:ins>
      <w:r w:rsidRPr="00441BF2">
        <w:rPr>
          <w:rFonts w:ascii="Times New Roman" w:eastAsiaTheme="minorEastAsia" w:hAnsi="Times New Roman" w:cs="Times New Roman"/>
        </w:rPr>
        <w:t xml:space="preserve"> función</w:t>
      </w:r>
      <w:ins w:id="1092" w:author="Alex" w:date="2015-07-20T16:52:00Z">
        <w:r w:rsidR="00130970">
          <w:rPr>
            <w:rFonts w:ascii="Times New Roman" w:eastAsiaTheme="minorEastAsia" w:hAnsi="Times New Roman" w:cs="Times New Roman"/>
          </w:rPr>
          <w:t xml:space="preserve"> se puede identificar si</w:t>
        </w:r>
      </w:ins>
      <w:r w:rsidRPr="00441BF2">
        <w:rPr>
          <w:rFonts w:ascii="Times New Roman" w:eastAsiaTheme="minorEastAsia" w:hAnsi="Times New Roman" w:cs="Times New Roman"/>
        </w:rPr>
        <w:t xml:space="preserve"> es par</w:t>
      </w:r>
      <w:del w:id="1093" w:author="Alex" w:date="2015-07-20T16:52:00Z">
        <w:r w:rsidRPr="00441BF2" w:rsidDel="00130970">
          <w:rPr>
            <w:rFonts w:ascii="Times New Roman" w:eastAsiaTheme="minorEastAsia" w:hAnsi="Times New Roman" w:cs="Times New Roman"/>
          </w:rPr>
          <w:delText xml:space="preserve"> si es simétrica</w:delText>
        </w:r>
      </w:del>
      <w:ins w:id="1094" w:author="Alex" w:date="2015-07-20T16:52:00Z">
        <w:r w:rsidR="00130970">
          <w:rPr>
            <w:rFonts w:ascii="Times New Roman" w:eastAsiaTheme="minorEastAsia" w:hAnsi="Times New Roman" w:cs="Times New Roman"/>
          </w:rPr>
          <w:t xml:space="preserve"> cuando esta es simétrica</w:t>
        </w:r>
      </w:ins>
      <w:r w:rsidRPr="00441BF2">
        <w:rPr>
          <w:rFonts w:ascii="Times New Roman" w:eastAsiaTheme="minorEastAsia" w:hAnsi="Times New Roman" w:cs="Times New Roman"/>
        </w:rPr>
        <w:t xml:space="preserve"> respecto al eje </w:t>
      </w:r>
      <w:r w:rsidR="00DE3247" w:rsidRPr="00441BF2">
        <w:rPr>
          <w:rFonts w:ascii="Times New Roman" w:eastAsiaTheme="minorEastAsia" w:hAnsi="Times New Roman" w:cs="Times New Roman"/>
          <w:i/>
        </w:rPr>
        <w:t>Y</w:t>
      </w:r>
      <w:r w:rsidR="00EB2465" w:rsidRPr="00441BF2">
        <w:rPr>
          <w:rFonts w:ascii="Times New Roman" w:eastAsiaTheme="minorEastAsia" w:hAnsi="Times New Roman" w:cs="Times New Roman"/>
        </w:rPr>
        <w:t>.</w:t>
      </w:r>
      <w:r w:rsidR="00234075" w:rsidRPr="00441BF2">
        <w:rPr>
          <w:rFonts w:ascii="Times New Roman" w:eastAsiaTheme="minorEastAsia" w:hAnsi="Times New Roman" w:cs="Times New Roman"/>
        </w:rPr>
        <w:t xml:space="preserve"> </w:t>
      </w:r>
      <w:del w:id="1095" w:author="Alex" w:date="2015-07-20T16:53:00Z">
        <w:r w:rsidR="00234075" w:rsidRPr="00441BF2" w:rsidDel="00130970">
          <w:rPr>
            <w:rFonts w:ascii="Times New Roman" w:eastAsiaTheme="minorEastAsia" w:hAnsi="Times New Roman" w:cs="Times New Roman"/>
          </w:rPr>
          <w:delText xml:space="preserve">Visualmente significaría que si la función se grafica en los cuadrantes I y IV y </w:delText>
        </w:r>
        <w:r w:rsidR="00D76150" w:rsidRPr="00441BF2" w:rsidDel="00130970">
          <w:rPr>
            <w:rFonts w:ascii="Times New Roman" w:eastAsiaTheme="minorEastAsia" w:hAnsi="Times New Roman" w:cs="Times New Roman"/>
          </w:rPr>
          <w:delText>se pone un espejo sobr</w:delText>
        </w:r>
        <w:r w:rsidR="002C3975" w:rsidRPr="00441BF2" w:rsidDel="00130970">
          <w:rPr>
            <w:rFonts w:ascii="Times New Roman" w:eastAsiaTheme="minorEastAsia" w:hAnsi="Times New Roman" w:cs="Times New Roman"/>
          </w:rPr>
          <w:delText xml:space="preserve">e el eje </w:delText>
        </w:r>
        <w:r w:rsidR="000152CF" w:rsidRPr="00DC0E6B" w:rsidDel="00130970">
          <w:rPr>
            <w:rFonts w:ascii="Times New Roman" w:eastAsiaTheme="minorEastAsia" w:hAnsi="Times New Roman" w:cs="Times New Roman"/>
            <w:i/>
          </w:rPr>
          <w:delText>Y</w:delText>
        </w:r>
        <w:r w:rsidR="002C3975" w:rsidRPr="00441BF2" w:rsidDel="00130970">
          <w:rPr>
            <w:rFonts w:ascii="Times New Roman" w:eastAsiaTheme="minorEastAsia" w:hAnsi="Times New Roman" w:cs="Times New Roman"/>
          </w:rPr>
          <w:delText>, el reflejo hacia los cuadrantes II y III generará la función completa.</w:delText>
        </w:r>
      </w:del>
    </w:p>
    <w:p w14:paraId="379DABB4" w14:textId="77777777" w:rsidR="008D5307" w:rsidRPr="00441BF2" w:rsidRDefault="008D5307" w:rsidP="00C968B4">
      <w:pPr>
        <w:spacing w:after="0"/>
        <w:rPr>
          <w:rFonts w:ascii="Times New Roman" w:eastAsiaTheme="minorEastAsia" w:hAnsi="Times New Roman" w:cs="Times New Roman"/>
        </w:rPr>
      </w:pPr>
    </w:p>
    <w:p w14:paraId="6F577DC4" w14:textId="4ACFB280" w:rsidR="008D5307" w:rsidRDefault="008D5307" w:rsidP="00C968B4">
      <w:pPr>
        <w:spacing w:after="0"/>
        <w:rPr>
          <w:ins w:id="1096" w:author="Alex" w:date="2015-07-20T16:53:00Z"/>
          <w:rFonts w:ascii="Times New Roman" w:eastAsiaTheme="minorEastAsia" w:hAnsi="Times New Roman" w:cs="Times New Roman"/>
        </w:rPr>
      </w:pPr>
      <w:r w:rsidRPr="00441BF2">
        <w:rPr>
          <w:rFonts w:ascii="Times New Roman" w:eastAsiaTheme="minorEastAsia" w:hAnsi="Times New Roman" w:cs="Times New Roman"/>
        </w:rPr>
        <w:t>L</w:t>
      </w:r>
      <w:r w:rsidR="00A35ACD">
        <w:rPr>
          <w:rFonts w:ascii="Times New Roman" w:eastAsiaTheme="minorEastAsia" w:hAnsi="Times New Roman" w:cs="Times New Roman"/>
        </w:rPr>
        <w:t>a</w:t>
      </w:r>
      <w:r w:rsidRPr="00441BF2">
        <w:rPr>
          <w:rFonts w:ascii="Times New Roman" w:eastAsiaTheme="minorEastAsia" w:hAnsi="Times New Roman" w:cs="Times New Roman"/>
        </w:rPr>
        <w:t xml:space="preserve">s siguientes son </w:t>
      </w:r>
      <w:r w:rsidR="00CB4949" w:rsidRPr="00441BF2">
        <w:rPr>
          <w:rFonts w:ascii="Times New Roman" w:eastAsiaTheme="minorEastAsia" w:hAnsi="Times New Roman" w:cs="Times New Roman"/>
        </w:rPr>
        <w:t xml:space="preserve">representaciones múltiples </w:t>
      </w:r>
      <w:r w:rsidRPr="00441BF2">
        <w:rPr>
          <w:rFonts w:ascii="Times New Roman" w:eastAsiaTheme="minorEastAsia" w:hAnsi="Times New Roman" w:cs="Times New Roman"/>
        </w:rPr>
        <w:t>de funciones pares:</w:t>
      </w:r>
    </w:p>
    <w:p w14:paraId="03E0E565" w14:textId="77777777" w:rsidR="007102FF" w:rsidRPr="00441BF2" w:rsidRDefault="007102FF"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356"/>
        <w:gridCol w:w="6472"/>
      </w:tblGrid>
      <w:tr w:rsidR="00F94894" w:rsidRPr="00441BF2" w14:paraId="40029AE2" w14:textId="77777777" w:rsidTr="005D1EAB">
        <w:tc>
          <w:tcPr>
            <w:tcW w:w="9033" w:type="dxa"/>
            <w:gridSpan w:val="2"/>
            <w:shd w:val="clear" w:color="auto" w:fill="0D0D0D" w:themeFill="text1" w:themeFillTint="F2"/>
          </w:tcPr>
          <w:p w14:paraId="509D5CEC" w14:textId="77777777" w:rsidR="00F94894" w:rsidRPr="00441BF2" w:rsidRDefault="00F94894" w:rsidP="005D1EA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F94894" w:rsidRPr="00441BF2" w14:paraId="5D99EDF3" w14:textId="77777777" w:rsidTr="005D1EAB">
        <w:tc>
          <w:tcPr>
            <w:tcW w:w="2518" w:type="dxa"/>
          </w:tcPr>
          <w:p w14:paraId="3EFC9F14" w14:textId="77777777" w:rsidR="00F94894" w:rsidRPr="00441BF2" w:rsidRDefault="00F94894" w:rsidP="005D1EAB">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7C6F86F9" w14:textId="20FC29A2" w:rsidR="00F94894" w:rsidRPr="00441BF2" w:rsidRDefault="001336A2" w:rsidP="005D1EAB">
            <w:pPr>
              <w:pStyle w:val="Tema1Img"/>
              <w:numPr>
                <w:ilvl w:val="0"/>
                <w:numId w:val="0"/>
              </w:numPr>
              <w:ind w:left="501"/>
              <w:rPr>
                <w:lang w:val="es-ES_tradnl"/>
              </w:rPr>
            </w:pPr>
            <w:r>
              <w:rPr>
                <w:sz w:val="24"/>
                <w:szCs w:val="24"/>
                <w:lang w:val="es-ES_tradnl"/>
              </w:rPr>
              <w:t>MA_10_01_CO_IMG1</w:t>
            </w:r>
            <w:ins w:id="1097" w:author="Alex" w:date="2015-08-02T16:27:00Z">
              <w:r w:rsidR="004E35CB">
                <w:rPr>
                  <w:sz w:val="24"/>
                  <w:szCs w:val="24"/>
                  <w:lang w:val="es-ES_tradnl"/>
                </w:rPr>
                <w:t>7</w:t>
              </w:r>
            </w:ins>
            <w:del w:id="1098" w:author="Alex" w:date="2015-08-02T16:27:00Z">
              <w:r w:rsidDel="004E35CB">
                <w:rPr>
                  <w:sz w:val="24"/>
                  <w:szCs w:val="24"/>
                  <w:lang w:val="es-ES_tradnl"/>
                </w:rPr>
                <w:delText>3</w:delText>
              </w:r>
            </w:del>
          </w:p>
        </w:tc>
      </w:tr>
      <w:tr w:rsidR="00F94894" w:rsidRPr="00441BF2" w14:paraId="6AF45FD5" w14:textId="77777777" w:rsidTr="005D1EAB">
        <w:tc>
          <w:tcPr>
            <w:tcW w:w="2518" w:type="dxa"/>
          </w:tcPr>
          <w:p w14:paraId="754A67E7"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428106F3"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par</w:t>
            </w:r>
          </w:p>
        </w:tc>
      </w:tr>
      <w:tr w:rsidR="00F94894" w:rsidRPr="00441BF2" w14:paraId="381E3474" w14:textId="77777777" w:rsidTr="005D1EAB">
        <w:trPr>
          <w:trHeight w:val="2268"/>
        </w:trPr>
        <w:tc>
          <w:tcPr>
            <w:tcW w:w="2518" w:type="dxa"/>
          </w:tcPr>
          <w:p w14:paraId="3C0D5A20"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 xml:space="preserve">Código </w:t>
            </w:r>
            <w:proofErr w:type="spellStart"/>
            <w:r w:rsidRPr="00441BF2">
              <w:rPr>
                <w:rFonts w:ascii="Times New Roman" w:hAnsi="Times New Roman" w:cs="Times New Roman"/>
                <w:b/>
                <w:color w:val="000000"/>
                <w:lang w:val="es-ES_tradnl"/>
              </w:rPr>
              <w:t>Shutterstock</w:t>
            </w:r>
            <w:proofErr w:type="spellEnd"/>
            <w:r w:rsidRPr="00441BF2">
              <w:rPr>
                <w:rFonts w:ascii="Times New Roman" w:hAnsi="Times New Roman" w:cs="Times New Roman"/>
                <w:b/>
                <w:color w:val="000000"/>
                <w:lang w:val="es-ES_tradnl"/>
              </w:rPr>
              <w:t xml:space="preserve"> (o URL o la ruta en </w:t>
            </w:r>
            <w:proofErr w:type="spellStart"/>
            <w:r w:rsidRPr="00441BF2">
              <w:rPr>
                <w:rFonts w:ascii="Times New Roman" w:hAnsi="Times New Roman" w:cs="Times New Roman"/>
                <w:b/>
                <w:color w:val="000000"/>
                <w:lang w:val="es-ES_tradnl"/>
              </w:rPr>
              <w:t>AulaPlaneta</w:t>
            </w:r>
            <w:proofErr w:type="spellEnd"/>
            <w:r w:rsidRPr="00441BF2">
              <w:rPr>
                <w:rFonts w:ascii="Times New Roman" w:hAnsi="Times New Roman" w:cs="Times New Roman"/>
                <w:b/>
                <w:color w:val="000000"/>
                <w:lang w:val="es-ES_tradnl"/>
              </w:rPr>
              <w:t>)</w:t>
            </w:r>
          </w:p>
        </w:tc>
        <w:tc>
          <w:tcPr>
            <w:tcW w:w="6515" w:type="dxa"/>
          </w:tcPr>
          <w:tbl>
            <w:tblPr>
              <w:tblStyle w:val="Tablaconcuadrcula"/>
              <w:tblW w:w="0" w:type="auto"/>
              <w:tblLook w:val="04A0" w:firstRow="1" w:lastRow="0" w:firstColumn="1" w:lastColumn="0" w:noHBand="0" w:noVBand="1"/>
            </w:tblPr>
            <w:tblGrid>
              <w:gridCol w:w="1061"/>
              <w:gridCol w:w="1529"/>
              <w:gridCol w:w="3656"/>
            </w:tblGrid>
            <w:tr w:rsidR="00F94894" w:rsidRPr="00441BF2" w14:paraId="7CE61689" w14:textId="77777777" w:rsidTr="005D1EAB">
              <w:tc>
                <w:tcPr>
                  <w:tcW w:w="7067" w:type="dxa"/>
                  <w:gridSpan w:val="3"/>
                </w:tcPr>
                <w:p w14:paraId="6EA2F6E1" w14:textId="63C7AB68" w:rsidR="00F94894" w:rsidRPr="00441BF2" w:rsidRDefault="00F94894" w:rsidP="00DC0E6B">
                  <w:pPr>
                    <w:rPr>
                      <w:rFonts w:ascii="Times New Roman" w:hAnsi="Times New Roman" w:cs="Times New Roman"/>
                      <w:b/>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A35ACD">
                    <w:rPr>
                      <w:rFonts w:ascii="Times New Roman" w:hAnsi="Times New Roman" w:cs="Times New Roman"/>
                      <w:lang w:val="es-ES_tradnl"/>
                    </w:rPr>
                    <w:t>s</w:t>
                  </w:r>
                  <w:r w:rsidRPr="00441BF2">
                    <w:rPr>
                      <w:rFonts w:ascii="Times New Roman" w:hAnsi="Times New Roman" w:cs="Times New Roman"/>
                      <w:lang w:val="es-ES_tradnl"/>
                    </w:rPr>
                    <w:t xml:space="preserve">er el cuadrado de </w:t>
                  </w:r>
                  <w:r w:rsidR="00F12FBB" w:rsidRPr="00DC0E6B">
                    <w:rPr>
                      <w:rFonts w:ascii="Times New Roman" w:hAnsi="Times New Roman" w:cs="Times New Roman"/>
                      <w:i/>
                    </w:rPr>
                    <w:t>x</w:t>
                  </w:r>
                  <w:r w:rsidRPr="00441BF2">
                    <w:rPr>
                      <w:rFonts w:ascii="Times New Roman" w:hAnsi="Times New Roman" w:cs="Times New Roman"/>
                      <w:lang w:val="es-ES_tradnl"/>
                    </w:rPr>
                    <w:t>”</w:t>
                  </w:r>
                </w:p>
              </w:tc>
            </w:tr>
            <w:tr w:rsidR="00F94894" w:rsidRPr="00441BF2" w14:paraId="4AB3E32B" w14:textId="77777777" w:rsidTr="005D1EAB">
              <w:tc>
                <w:tcPr>
                  <w:tcW w:w="7067" w:type="dxa"/>
                  <w:gridSpan w:val="3"/>
                </w:tcPr>
                <w:p w14:paraId="21FB8F44" w14:textId="57E9814D" w:rsidR="00F94894" w:rsidRPr="00441BF2" w:rsidRDefault="00F94894" w:rsidP="00F94894">
                  <w:pPr>
                    <w:rPr>
                      <w:rFonts w:ascii="Times New Roman" w:hAnsi="Times New Roman" w:cs="Times New Roman"/>
                      <w:lang w:val="es-ES_tradnl"/>
                    </w:rPr>
                  </w:pPr>
                  <w:r w:rsidRPr="00441BF2">
                    <w:rPr>
                      <w:rFonts w:ascii="Times New Roman" w:hAnsi="Times New Roman" w:cs="Times New Roman"/>
                      <w:b/>
                      <w:lang w:val="es-ES_tradnl"/>
                    </w:rPr>
                    <w:t>Dominio</w:t>
                  </w:r>
                  <w:del w:id="1099" w:author="Alex" w:date="2015-07-20T16:53:00Z">
                    <w:r w:rsidRPr="00441BF2" w:rsidDel="00426FA1">
                      <w:rPr>
                        <w:rFonts w:ascii="Times New Roman" w:hAnsi="Times New Roman" w:cs="Times New Roman"/>
                        <w:b/>
                        <w:lang w:val="es-ES_tradnl"/>
                      </w:rPr>
                      <w:delText>:</w:delText>
                    </w:r>
                  </w:del>
                  <w:r w:rsidRPr="00441BF2">
                    <w:rPr>
                      <w:rFonts w:ascii="Times New Roman" w:hAnsi="Times New Roman" w:cs="Times New Roman"/>
                      <w:b/>
                      <w:lang w:val="es-ES_tradnl"/>
                    </w:rPr>
                    <w:t xml:space="preserve"> </w:t>
                  </w:r>
                  <w:ins w:id="1100" w:author="Alex" w:date="2015-07-20T16:53:00Z">
                    <w:r w:rsidR="00426FA1">
                      <w:rPr>
                        <w:rFonts w:ascii="Times New Roman" w:hAnsi="Times New Roman" w:cs="Times New Roman"/>
                        <w:b/>
                        <w:lang w:val="es-ES_tradnl"/>
                      </w:rPr>
                      <w:t>(</w:t>
                    </w:r>
                  </w:ins>
                  <w:r w:rsidR="00A35ACD">
                    <w:rPr>
                      <w:rFonts w:ascii="Times New Roman" w:hAnsi="Times New Roman" w:cs="Times New Roman"/>
                      <w:b/>
                      <w:lang w:val="es-ES_tradnl"/>
                    </w:rPr>
                    <w:t>e</w:t>
                  </w:r>
                  <w:r w:rsidRPr="00441BF2">
                    <w:rPr>
                      <w:rFonts w:ascii="Times New Roman" w:hAnsi="Times New Roman" w:cs="Times New Roman"/>
                      <w:b/>
                      <w:lang w:val="es-ES_tradnl"/>
                    </w:rPr>
                    <w:t>lementos del conjunto de partida</w:t>
                  </w:r>
                  <w:ins w:id="1101" w:author="Alex" w:date="2015-07-20T16:54:00Z">
                    <w:r w:rsidR="00426FA1">
                      <w:rPr>
                        <w:rFonts w:ascii="Times New Roman" w:hAnsi="Times New Roman" w:cs="Times New Roman"/>
                        <w:b/>
                        <w:lang w:val="es-ES_tradnl"/>
                      </w:rPr>
                      <w:t>)</w:t>
                    </w:r>
                  </w:ins>
                  <w:r w:rsidRPr="00441BF2">
                    <w:rPr>
                      <w:rFonts w:ascii="Times New Roman" w:hAnsi="Times New Roman" w:cs="Times New Roman"/>
                      <w:b/>
                      <w:lang w:val="es-ES_tradnl"/>
                    </w:rPr>
                    <w:t xml:space="preserve">: </w:t>
                  </w:r>
                  <w:r w:rsidR="00A35ACD">
                    <w:rPr>
                      <w:rFonts w:ascii="Times New Roman" w:hAnsi="Times New Roman" w:cs="Times New Roman"/>
                      <w:lang w:val="es-ES_tradnl"/>
                    </w:rPr>
                    <w:t>t</w:t>
                  </w:r>
                  <w:r w:rsidRPr="00441BF2">
                    <w:rPr>
                      <w:rFonts w:ascii="Times New Roman" w:hAnsi="Times New Roman" w:cs="Times New Roman"/>
                      <w:lang w:val="es-ES_tradnl"/>
                    </w:rPr>
                    <w:t>odos los números reales</w:t>
                  </w:r>
                </w:p>
              </w:tc>
            </w:tr>
            <w:tr w:rsidR="00F94894" w:rsidRPr="00441BF2" w14:paraId="2039A480" w14:textId="77777777" w:rsidTr="005D1EAB">
              <w:tc>
                <w:tcPr>
                  <w:tcW w:w="7067" w:type="dxa"/>
                  <w:gridSpan w:val="3"/>
                </w:tcPr>
                <w:p w14:paraId="721EBCB0" w14:textId="7B879AEC" w:rsidR="00F94894" w:rsidRPr="00441BF2" w:rsidRDefault="00F94894">
                  <w:pPr>
                    <w:rPr>
                      <w:rFonts w:ascii="Times New Roman" w:hAnsi="Times New Roman" w:cs="Times New Roman"/>
                      <w:b/>
                      <w:lang w:val="es-ES_tradnl"/>
                    </w:rPr>
                  </w:pPr>
                  <w:proofErr w:type="spellStart"/>
                  <w:r w:rsidRPr="00441BF2">
                    <w:rPr>
                      <w:rFonts w:ascii="Times New Roman" w:hAnsi="Times New Roman" w:cs="Times New Roman"/>
                      <w:b/>
                      <w:lang w:val="es-ES_tradnl"/>
                    </w:rPr>
                    <w:t>Codominio</w:t>
                  </w:r>
                  <w:proofErr w:type="spellEnd"/>
                  <w:del w:id="1102" w:author="Alex" w:date="2015-07-20T16:54:00Z">
                    <w:r w:rsidRPr="00441BF2" w:rsidDel="00426FA1">
                      <w:rPr>
                        <w:rFonts w:ascii="Times New Roman" w:hAnsi="Times New Roman" w:cs="Times New Roman"/>
                        <w:b/>
                        <w:lang w:val="es-ES_tradnl"/>
                      </w:rPr>
                      <w:delText>:</w:delText>
                    </w:r>
                  </w:del>
                  <w:r w:rsidRPr="00441BF2">
                    <w:rPr>
                      <w:rFonts w:ascii="Times New Roman" w:hAnsi="Times New Roman" w:cs="Times New Roman"/>
                      <w:b/>
                      <w:lang w:val="es-ES_tradnl"/>
                    </w:rPr>
                    <w:t xml:space="preserve"> </w:t>
                  </w:r>
                  <w:ins w:id="1103" w:author="Alex" w:date="2015-07-20T16:54:00Z">
                    <w:r w:rsidR="00426FA1">
                      <w:rPr>
                        <w:rFonts w:ascii="Times New Roman" w:hAnsi="Times New Roman" w:cs="Times New Roman"/>
                        <w:b/>
                        <w:lang w:val="es-ES_tradnl"/>
                      </w:rPr>
                      <w:t>(</w:t>
                    </w:r>
                  </w:ins>
                  <w:r w:rsidR="00A35ACD">
                    <w:rPr>
                      <w:rFonts w:ascii="Times New Roman" w:hAnsi="Times New Roman" w:cs="Times New Roman"/>
                      <w:b/>
                      <w:lang w:val="es-ES_tradnl"/>
                    </w:rPr>
                    <w:t>e</w:t>
                  </w:r>
                  <w:r w:rsidRPr="00441BF2">
                    <w:rPr>
                      <w:rFonts w:ascii="Times New Roman" w:hAnsi="Times New Roman" w:cs="Times New Roman"/>
                      <w:b/>
                      <w:lang w:val="es-ES_tradnl"/>
                    </w:rPr>
                    <w:t>lementos del conjunto de llegada</w:t>
                  </w:r>
                  <w:ins w:id="1104" w:author="Alex" w:date="2015-07-20T16:54:00Z">
                    <w:r w:rsidR="00426FA1">
                      <w:rPr>
                        <w:rFonts w:ascii="Times New Roman" w:hAnsi="Times New Roman" w:cs="Times New Roman"/>
                        <w:b/>
                        <w:lang w:val="es-ES_tradnl"/>
                      </w:rPr>
                      <w:t>)</w:t>
                    </w:r>
                  </w:ins>
                  <w:r w:rsidRPr="00441BF2">
                    <w:rPr>
                      <w:rFonts w:ascii="Times New Roman" w:hAnsi="Times New Roman" w:cs="Times New Roman"/>
                      <w:b/>
                      <w:lang w:val="es-ES_tradnl"/>
                    </w:rPr>
                    <w:t xml:space="preserve">: </w:t>
                  </w:r>
                  <w:r w:rsidR="00A35ACD">
                    <w:rPr>
                      <w:rFonts w:ascii="Times New Roman" w:hAnsi="Times New Roman" w:cs="Times New Roman"/>
                      <w:lang w:val="es-ES_tradnl"/>
                    </w:rPr>
                    <w:t>l</w:t>
                  </w:r>
                  <w:r w:rsidRPr="00441BF2">
                    <w:rPr>
                      <w:rFonts w:ascii="Times New Roman" w:hAnsi="Times New Roman" w:cs="Times New Roman"/>
                      <w:lang w:val="es-ES_tradnl"/>
                    </w:rPr>
                    <w:t>os números reales positivos</w:t>
                  </w:r>
                </w:p>
              </w:tc>
            </w:tr>
            <w:tr w:rsidR="00F94894" w:rsidRPr="00441BF2" w14:paraId="35542D83" w14:textId="77777777" w:rsidTr="005D1EAB">
              <w:tc>
                <w:tcPr>
                  <w:tcW w:w="3402" w:type="dxa"/>
                  <w:gridSpan w:val="2"/>
                </w:tcPr>
                <w:p w14:paraId="5E688004" w14:textId="77777777" w:rsidR="00F94894" w:rsidRPr="00441BF2" w:rsidRDefault="00F94894" w:rsidP="00F94894">
                  <w:pPr>
                    <w:rPr>
                      <w:rFonts w:ascii="Times New Roman" w:hAnsi="Times New Roman" w:cs="Times New Roman"/>
                      <w:b/>
                      <w:lang w:val="es-ES_tradnl"/>
                    </w:rPr>
                  </w:pPr>
                  <w:r w:rsidRPr="00441BF2">
                    <w:rPr>
                      <w:rFonts w:ascii="Times New Roman" w:hAnsi="Times New Roman" w:cs="Times New Roman"/>
                      <w:b/>
                      <w:lang w:val="es-ES_tradnl"/>
                    </w:rPr>
                    <w:t>Ecuación o regla para relacionar los elementos</w:t>
                  </w:r>
                  <w:r w:rsidRPr="00441BF2">
                    <w:rPr>
                      <w:rFonts w:ascii="Times New Roman" w:eastAsiaTheme="minorEastAsia" w:hAnsi="Times New Roman" w:cs="Times New Roman"/>
                      <w:b/>
                      <w:lang w:val="es-ES_tradnl"/>
                    </w:rPr>
                    <w:t xml:space="preserve">: </w:t>
                  </w:r>
                </w:p>
              </w:tc>
              <w:tc>
                <w:tcPr>
                  <w:tcW w:w="3665" w:type="dxa"/>
                </w:tcPr>
                <w:p w14:paraId="6A03F829" w14:textId="5AB35D68" w:rsidR="00F94894" w:rsidRPr="00426FA1" w:rsidRDefault="00426FA1">
                  <w:pPr>
                    <w:jc w:val="center"/>
                    <w:rPr>
                      <w:rFonts w:ascii="Times New Roman" w:hAnsi="Times New Roman" w:cs="Times New Roman"/>
                      <w:i/>
                      <w:lang w:val="es-ES_tradnl"/>
                      <w:rPrChange w:id="1105" w:author="Alex" w:date="2015-07-20T16:54:00Z">
                        <w:rPr>
                          <w:rFonts w:ascii="Times New Roman" w:hAnsi="Times New Roman" w:cs="Times New Roman"/>
                          <w:b/>
                          <w:lang w:val="es-ES_tradnl"/>
                        </w:rPr>
                      </w:rPrChange>
                    </w:rPr>
                    <w:pPrChange w:id="1106" w:author="Alex" w:date="2015-07-20T16:54:00Z">
                      <w:pPr/>
                    </w:pPrChange>
                  </w:pPr>
                  <w:r w:rsidRPr="00426FA1">
                    <w:rPr>
                      <w:rFonts w:ascii="Times New Roman" w:eastAsiaTheme="minorEastAsia" w:hAnsi="Times New Roman" w:cs="Times New Roman"/>
                      <w:i/>
                      <w:rPrChange w:id="1107" w:author="Alex" w:date="2015-07-20T16:54:00Z">
                        <w:rPr>
                          <w:rFonts w:ascii="Cambria Math" w:hAnsi="Cambria Math" w:cs="Times New Roman"/>
                          <w:b/>
                          <w:i/>
                        </w:rPr>
                      </w:rPrChange>
                    </w:rPr>
                    <w:t>y=f(x)=x</w:t>
                  </w:r>
                  <w:del w:id="1108" w:author="Alex" w:date="2015-07-20T16:54:00Z">
                    <w:r w:rsidRPr="00426FA1" w:rsidDel="00426FA1">
                      <w:rPr>
                        <w:rFonts w:ascii="Times New Roman" w:eastAsiaTheme="minorEastAsia" w:hAnsi="Times New Roman" w:cs="Times New Roman" w:hint="eastAsia"/>
                        <w:i/>
                        <w:rPrChange w:id="1109" w:author="Alex" w:date="2015-07-20T16:54:00Z">
                          <w:rPr>
                            <w:rFonts w:ascii="Cambria Math" w:eastAsiaTheme="minorEastAsia" w:hAnsi="Cambria Math" w:cs="Times New Roman" w:hint="eastAsia"/>
                            <w:b/>
                            <w:i/>
                          </w:rPr>
                        </w:rPrChange>
                      </w:rPr>
                      <w:delText>^</w:delText>
                    </w:r>
                  </w:del>
                  <w:r w:rsidRPr="00426FA1">
                    <w:rPr>
                      <w:rFonts w:ascii="Times New Roman" w:eastAsiaTheme="minorEastAsia" w:hAnsi="Times New Roman" w:cs="Times New Roman" w:hint="eastAsia"/>
                      <w:i/>
                      <w:vertAlign w:val="superscript"/>
                      <w:rPrChange w:id="1110" w:author="Alex" w:date="2015-07-20T16:54:00Z">
                        <w:rPr>
                          <w:rFonts w:ascii="Cambria Math" w:eastAsiaTheme="minorEastAsia" w:hAnsi="Cambria Math" w:cs="Times New Roman" w:hint="eastAsia"/>
                          <w:b/>
                          <w:i/>
                        </w:rPr>
                      </w:rPrChange>
                    </w:rPr>
                    <w:t>2</w:t>
                  </w:r>
                </w:p>
              </w:tc>
            </w:tr>
            <w:tr w:rsidR="00F94894" w:rsidRPr="00441BF2" w14:paraId="33A3223B" w14:textId="77777777" w:rsidTr="005D1EAB">
              <w:tc>
                <w:tcPr>
                  <w:tcW w:w="1701" w:type="dxa"/>
                </w:tcPr>
                <w:p w14:paraId="7962D4A7" w14:textId="0B66C141" w:rsidR="00F94894" w:rsidRPr="00426FA1" w:rsidRDefault="00426FA1">
                  <w:pPr>
                    <w:jc w:val="center"/>
                    <w:rPr>
                      <w:rFonts w:eastAsiaTheme="minorEastAsia"/>
                      <w:b/>
                      <w:i/>
                      <w:color w:val="FF0000"/>
                      <w:lang w:val="es-ES_tradnl"/>
                      <w:rPrChange w:id="1111" w:author="Alex" w:date="2015-07-20T16:54:00Z">
                        <w:rPr>
                          <w:rFonts w:ascii="Times New Roman" w:hAnsi="Times New Roman" w:cs="Times New Roman"/>
                          <w:b/>
                          <w:color w:val="FF0000"/>
                          <w:lang w:val="es-ES_tradnl"/>
                        </w:rPr>
                      </w:rPrChange>
                    </w:rPr>
                    <w:pPrChange w:id="1112" w:author="Alex" w:date="2015-07-20T16:54:00Z">
                      <w:pPr/>
                    </w:pPrChange>
                  </w:pPr>
                  <w:r w:rsidRPr="00426FA1">
                    <w:rPr>
                      <w:rFonts w:eastAsiaTheme="minorEastAsia"/>
                      <w:b/>
                      <w:i/>
                      <w:color w:val="FF0000"/>
                      <w:rPrChange w:id="1113" w:author="Alex" w:date="2015-07-20T16:54:00Z">
                        <w:rPr>
                          <w:rFonts w:ascii="Cambria Math" w:hAnsi="Cambria Math" w:cs="Times New Roman"/>
                          <w:b/>
                          <w:i/>
                          <w:color w:val="FF0000"/>
                        </w:rPr>
                      </w:rPrChange>
                    </w:rPr>
                    <w:t>x</w:t>
                  </w:r>
                </w:p>
              </w:tc>
              <w:tc>
                <w:tcPr>
                  <w:tcW w:w="1701" w:type="dxa"/>
                </w:tcPr>
                <w:p w14:paraId="5F84F13E" w14:textId="4B1A441F" w:rsidR="00F94894" w:rsidRPr="00426FA1" w:rsidRDefault="00426FA1">
                  <w:pPr>
                    <w:jc w:val="center"/>
                    <w:rPr>
                      <w:rFonts w:eastAsiaTheme="minorEastAsia"/>
                      <w:b/>
                      <w:i/>
                      <w:color w:val="0070C0"/>
                      <w:lang w:val="es-ES_tradnl"/>
                      <w:rPrChange w:id="1114" w:author="Alex" w:date="2015-07-20T16:54:00Z">
                        <w:rPr>
                          <w:rFonts w:ascii="Times New Roman" w:hAnsi="Times New Roman" w:cs="Times New Roman"/>
                          <w:b/>
                          <w:color w:val="0070C0"/>
                          <w:lang w:val="es-ES_tradnl"/>
                        </w:rPr>
                      </w:rPrChange>
                    </w:rPr>
                    <w:pPrChange w:id="1115" w:author="Alex" w:date="2015-07-20T16:54:00Z">
                      <w:pPr/>
                    </w:pPrChange>
                  </w:pPr>
                  <w:r w:rsidRPr="00426FA1">
                    <w:rPr>
                      <w:rFonts w:eastAsiaTheme="minorEastAsia"/>
                      <w:b/>
                      <w:i/>
                      <w:color w:val="0070C0"/>
                      <w:rPrChange w:id="1116" w:author="Alex" w:date="2015-07-20T16:54:00Z">
                        <w:rPr>
                          <w:rFonts w:ascii="Cambria Math" w:hAnsi="Cambria Math" w:cs="Times New Roman"/>
                          <w:b/>
                          <w:i/>
                          <w:color w:val="0070C0"/>
                        </w:rPr>
                      </w:rPrChange>
                    </w:rPr>
                    <w:t>y=f(x)</w:t>
                  </w:r>
                </w:p>
              </w:tc>
              <w:tc>
                <w:tcPr>
                  <w:tcW w:w="3665" w:type="dxa"/>
                  <w:vMerge w:val="restart"/>
                </w:tcPr>
                <w:p w14:paraId="0A27CAFE" w14:textId="77777777" w:rsidR="00F94894" w:rsidRPr="00441BF2" w:rsidRDefault="00F94894" w:rsidP="00F94894">
                  <w:pPr>
                    <w:rPr>
                      <w:rFonts w:ascii="Times New Roman" w:eastAsia="Cambria" w:hAnsi="Times New Roman" w:cs="Times New Roman"/>
                      <w:b/>
                      <w:color w:val="0070C0"/>
                      <w:lang w:val="es-ES_tradnl"/>
                    </w:rPr>
                  </w:pPr>
                  <w:r w:rsidRPr="00441BF2">
                    <w:rPr>
                      <w:sz w:val="24"/>
                      <w:szCs w:val="24"/>
                      <w:lang w:val="es-ES_tradnl"/>
                    </w:rPr>
                    <w:object w:dxaOrig="5625" w:dyaOrig="8085" w14:anchorId="3F9267C0">
                      <v:shape id="_x0000_i1048" type="#_x0000_t75" style="width:171.75pt;height:252pt" o:ole="">
                        <v:imagedata r:id="rId69" o:title=""/>
                      </v:shape>
                      <o:OLEObject Type="Embed" ProgID="PBrush" ShapeID="_x0000_i1048" DrawAspect="Content" ObjectID="_1500567639" r:id="rId70"/>
                    </w:object>
                  </w:r>
                </w:p>
              </w:tc>
            </w:tr>
            <w:tr w:rsidR="00F94894" w:rsidRPr="00441BF2" w14:paraId="4D2ED62E" w14:textId="77777777" w:rsidTr="005D1EAB">
              <w:trPr>
                <w:trHeight w:val="77"/>
              </w:trPr>
              <w:tc>
                <w:tcPr>
                  <w:tcW w:w="1701" w:type="dxa"/>
                </w:tcPr>
                <w:p w14:paraId="1464EE81" w14:textId="7D37F3AD" w:rsidR="00F94894" w:rsidRPr="00426FA1" w:rsidRDefault="00426FA1" w:rsidP="00F94894">
                  <w:pPr>
                    <w:jc w:val="center"/>
                    <w:rPr>
                      <w:rFonts w:eastAsiaTheme="minorEastAsia"/>
                      <w:color w:val="FF0000"/>
                      <w:lang w:val="es-ES_tradnl"/>
                      <w:rPrChange w:id="1117" w:author="Alex" w:date="2015-07-20T16:54:00Z">
                        <w:rPr>
                          <w:rFonts w:ascii="Times New Roman" w:hAnsi="Times New Roman" w:cs="Times New Roman"/>
                          <w:color w:val="FF0000"/>
                          <w:lang w:val="es-ES_tradnl"/>
                        </w:rPr>
                      </w:rPrChange>
                    </w:rPr>
                  </w:pPr>
                  <w:r w:rsidRPr="00426FA1">
                    <w:rPr>
                      <w:rFonts w:eastAsiaTheme="minorEastAsia"/>
                      <w:color w:val="FF0000"/>
                      <w:rPrChange w:id="1118" w:author="Alex" w:date="2015-07-20T16:54:00Z">
                        <w:rPr>
                          <w:rFonts w:ascii="Cambria Math" w:hAnsi="Cambria Math" w:cs="Times New Roman"/>
                          <w:i/>
                          <w:color w:val="FF0000"/>
                        </w:rPr>
                      </w:rPrChange>
                    </w:rPr>
                    <w:t>-5</w:t>
                  </w:r>
                </w:p>
              </w:tc>
              <w:tc>
                <w:tcPr>
                  <w:tcW w:w="1701" w:type="dxa"/>
                </w:tcPr>
                <w:p w14:paraId="7F1E7FC2" w14:textId="2BD54720" w:rsidR="00F94894" w:rsidRPr="00426FA1" w:rsidRDefault="00426FA1" w:rsidP="00F94894">
                  <w:pPr>
                    <w:jc w:val="center"/>
                    <w:rPr>
                      <w:rFonts w:eastAsiaTheme="minorEastAsia"/>
                      <w:color w:val="0070C0"/>
                      <w:lang w:val="es-ES_tradnl"/>
                      <w:rPrChange w:id="1119" w:author="Alex" w:date="2015-07-20T16:54:00Z">
                        <w:rPr>
                          <w:rFonts w:ascii="Times New Roman" w:hAnsi="Times New Roman" w:cs="Times New Roman"/>
                          <w:color w:val="0070C0"/>
                          <w:lang w:val="es-ES_tradnl"/>
                        </w:rPr>
                      </w:rPrChange>
                    </w:rPr>
                  </w:pPr>
                  <w:r w:rsidRPr="00426FA1">
                    <w:rPr>
                      <w:rFonts w:eastAsiaTheme="minorEastAsia" w:hint="eastAsia"/>
                      <w:color w:val="0070C0"/>
                      <w:rPrChange w:id="1120" w:author="Alex" w:date="2015-07-20T16:54:00Z">
                        <w:rPr>
                          <w:rFonts w:ascii="Cambria Math" w:eastAsiaTheme="minorEastAsia" w:hAnsi="Cambria Math" w:cs="Times New Roman" w:hint="eastAsia"/>
                          <w:i/>
                          <w:color w:val="0070C0"/>
                        </w:rPr>
                      </w:rPrChange>
                    </w:rPr>
                    <w:t>25</w:t>
                  </w:r>
                </w:p>
              </w:tc>
              <w:tc>
                <w:tcPr>
                  <w:tcW w:w="3665" w:type="dxa"/>
                  <w:vMerge/>
                </w:tcPr>
                <w:p w14:paraId="50183ED2"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7CD2290B" w14:textId="77777777" w:rsidTr="005D1EAB">
              <w:tc>
                <w:tcPr>
                  <w:tcW w:w="1701" w:type="dxa"/>
                </w:tcPr>
                <w:p w14:paraId="18DB7F06" w14:textId="1ADE3FC0" w:rsidR="00F94894" w:rsidRPr="00426FA1" w:rsidRDefault="00426FA1" w:rsidP="00F94894">
                  <w:pPr>
                    <w:jc w:val="center"/>
                    <w:rPr>
                      <w:rFonts w:eastAsiaTheme="minorEastAsia"/>
                      <w:color w:val="FF0000"/>
                      <w:lang w:val="es-ES_tradnl"/>
                      <w:rPrChange w:id="1121" w:author="Alex" w:date="2015-07-20T16:54:00Z">
                        <w:rPr>
                          <w:rFonts w:ascii="Times New Roman" w:hAnsi="Times New Roman" w:cs="Times New Roman"/>
                          <w:color w:val="FF0000"/>
                          <w:lang w:val="es-ES_tradnl"/>
                        </w:rPr>
                      </w:rPrChange>
                    </w:rPr>
                  </w:pPr>
                  <w:r w:rsidRPr="00426FA1">
                    <w:rPr>
                      <w:rFonts w:eastAsiaTheme="minorEastAsia"/>
                      <w:color w:val="FF0000"/>
                      <w:rPrChange w:id="1122" w:author="Alex" w:date="2015-07-20T16:54:00Z">
                        <w:rPr>
                          <w:rFonts w:ascii="Cambria Math" w:hAnsi="Cambria Math" w:cs="Times New Roman"/>
                          <w:i/>
                          <w:color w:val="FF0000"/>
                        </w:rPr>
                      </w:rPrChange>
                    </w:rPr>
                    <w:t>-4,3</w:t>
                  </w:r>
                </w:p>
              </w:tc>
              <w:tc>
                <w:tcPr>
                  <w:tcW w:w="1701" w:type="dxa"/>
                </w:tcPr>
                <w:p w14:paraId="37A4DAA1" w14:textId="77777777" w:rsidR="00F94894" w:rsidRPr="00426FA1" w:rsidRDefault="00F94894" w:rsidP="00F94894">
                  <w:pPr>
                    <w:jc w:val="center"/>
                    <w:rPr>
                      <w:rFonts w:eastAsiaTheme="minorEastAsia"/>
                      <w:color w:val="0070C0"/>
                      <w:lang w:val="es-ES_tradnl"/>
                      <w:rPrChange w:id="1123" w:author="Alex" w:date="2015-07-20T16:54:00Z">
                        <w:rPr>
                          <w:rFonts w:ascii="Times New Roman" w:hAnsi="Times New Roman" w:cs="Times New Roman"/>
                          <w:color w:val="0070C0"/>
                          <w:lang w:val="es-ES_tradnl"/>
                        </w:rPr>
                      </w:rPrChange>
                    </w:rPr>
                  </w:pPr>
                  <w:r w:rsidRPr="00426FA1">
                    <w:rPr>
                      <w:rFonts w:eastAsiaTheme="minorEastAsia"/>
                      <w:color w:val="0070C0"/>
                      <w:rPrChange w:id="1124" w:author="Alex" w:date="2015-07-20T16:54:00Z">
                        <w:rPr>
                          <w:rFonts w:ascii="Times New Roman" w:hAnsi="Times New Roman" w:cs="Times New Roman"/>
                          <w:color w:val="0070C0"/>
                        </w:rPr>
                      </w:rPrChange>
                    </w:rPr>
                    <w:t>18,49</w:t>
                  </w:r>
                </w:p>
              </w:tc>
              <w:tc>
                <w:tcPr>
                  <w:tcW w:w="3665" w:type="dxa"/>
                  <w:vMerge/>
                </w:tcPr>
                <w:p w14:paraId="4A6416F9"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27E63270" w14:textId="77777777" w:rsidTr="005D1EAB">
              <w:tc>
                <w:tcPr>
                  <w:tcW w:w="1701" w:type="dxa"/>
                </w:tcPr>
                <w:p w14:paraId="257D7BFD" w14:textId="215070BC" w:rsidR="00F94894" w:rsidRPr="00426FA1" w:rsidRDefault="00426FA1" w:rsidP="00F94894">
                  <w:pPr>
                    <w:rPr>
                      <w:rFonts w:eastAsiaTheme="minorEastAsia"/>
                      <w:color w:val="FF0000"/>
                      <w:lang w:val="es-ES_tradnl"/>
                      <w:rPrChange w:id="1125" w:author="Alex" w:date="2015-07-20T16:54:00Z">
                        <w:rPr>
                          <w:rFonts w:ascii="Times New Roman" w:hAnsi="Times New Roman" w:cs="Times New Roman"/>
                          <w:color w:val="FF0000"/>
                          <w:lang w:val="es-ES_tradnl"/>
                        </w:rPr>
                      </w:rPrChange>
                    </w:rPr>
                  </w:pPr>
                  <w:r w:rsidRPr="00426FA1">
                    <w:rPr>
                      <w:rFonts w:eastAsiaTheme="minorEastAsia"/>
                      <w:color w:val="FF0000"/>
                      <w:rPrChange w:id="1126" w:author="Alex" w:date="2015-07-20T16:54:00Z">
                        <w:rPr>
                          <w:rFonts w:ascii="Cambria Math" w:hAnsi="Cambria Math" w:cs="Times New Roman"/>
                          <w:i/>
                          <w:color w:val="FF0000"/>
                        </w:rPr>
                      </w:rPrChange>
                    </w:rPr>
                    <w:t>-√2</w:t>
                  </w:r>
                </w:p>
              </w:tc>
              <w:tc>
                <w:tcPr>
                  <w:tcW w:w="1701" w:type="dxa"/>
                </w:tcPr>
                <w:p w14:paraId="5A0A6F73" w14:textId="77777777" w:rsidR="00F94894" w:rsidRPr="00426FA1" w:rsidRDefault="00F94894" w:rsidP="00F94894">
                  <w:pPr>
                    <w:jc w:val="center"/>
                    <w:rPr>
                      <w:rFonts w:eastAsiaTheme="minorEastAsia"/>
                      <w:color w:val="0070C0"/>
                      <w:lang w:val="es-ES_tradnl"/>
                      <w:rPrChange w:id="1127" w:author="Alex" w:date="2015-07-20T16:54:00Z">
                        <w:rPr>
                          <w:rFonts w:ascii="Times New Roman" w:hAnsi="Times New Roman" w:cs="Times New Roman"/>
                          <w:color w:val="0070C0"/>
                          <w:lang w:val="es-ES_tradnl"/>
                        </w:rPr>
                      </w:rPrChange>
                    </w:rPr>
                  </w:pPr>
                  <w:r w:rsidRPr="00426FA1">
                    <w:rPr>
                      <w:rFonts w:eastAsiaTheme="minorEastAsia"/>
                      <w:color w:val="0070C0"/>
                      <w:rPrChange w:id="1128" w:author="Alex" w:date="2015-07-20T16:54:00Z">
                        <w:rPr>
                          <w:rFonts w:ascii="Times New Roman" w:hAnsi="Times New Roman" w:cs="Times New Roman"/>
                          <w:color w:val="0070C0"/>
                        </w:rPr>
                      </w:rPrChange>
                    </w:rPr>
                    <w:t>2</w:t>
                  </w:r>
                </w:p>
              </w:tc>
              <w:tc>
                <w:tcPr>
                  <w:tcW w:w="3665" w:type="dxa"/>
                  <w:vMerge/>
                </w:tcPr>
                <w:p w14:paraId="5D62871C"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6A433659" w14:textId="77777777" w:rsidTr="005D1EAB">
              <w:tc>
                <w:tcPr>
                  <w:tcW w:w="1701" w:type="dxa"/>
                </w:tcPr>
                <w:p w14:paraId="4529B06E" w14:textId="5C7D2E5B" w:rsidR="00F94894" w:rsidRPr="00426FA1" w:rsidRDefault="00426FA1" w:rsidP="00F94894">
                  <w:pPr>
                    <w:jc w:val="center"/>
                    <w:rPr>
                      <w:rFonts w:eastAsiaTheme="minorEastAsia"/>
                      <w:color w:val="FF0000"/>
                      <w:lang w:val="es-ES_tradnl"/>
                      <w:rPrChange w:id="1129" w:author="Alex" w:date="2015-07-20T16:54:00Z">
                        <w:rPr>
                          <w:rFonts w:ascii="Times New Roman" w:hAnsi="Times New Roman" w:cs="Times New Roman"/>
                          <w:color w:val="FF0000"/>
                          <w:lang w:val="es-ES_tradnl"/>
                        </w:rPr>
                      </w:rPrChange>
                    </w:rPr>
                  </w:pPr>
                  <w:r w:rsidRPr="00426FA1">
                    <w:rPr>
                      <w:rFonts w:eastAsiaTheme="minorEastAsia"/>
                      <w:color w:val="FF0000"/>
                      <w:rPrChange w:id="1130" w:author="Alex" w:date="2015-07-20T16:54:00Z">
                        <w:rPr>
                          <w:rFonts w:ascii="Cambria Math" w:hAnsi="Cambria Math" w:cs="Times New Roman"/>
                          <w:i/>
                          <w:color w:val="FF0000"/>
                        </w:rPr>
                      </w:rPrChange>
                    </w:rPr>
                    <w:t>-1</w:t>
                  </w:r>
                </w:p>
              </w:tc>
              <w:tc>
                <w:tcPr>
                  <w:tcW w:w="1701" w:type="dxa"/>
                </w:tcPr>
                <w:p w14:paraId="6B623936" w14:textId="77777777" w:rsidR="00F94894" w:rsidRPr="00426FA1" w:rsidRDefault="00F94894" w:rsidP="00F94894">
                  <w:pPr>
                    <w:jc w:val="center"/>
                    <w:rPr>
                      <w:rFonts w:eastAsiaTheme="minorEastAsia"/>
                      <w:color w:val="0070C0"/>
                      <w:lang w:val="es-ES_tradnl"/>
                      <w:rPrChange w:id="1131" w:author="Alex" w:date="2015-07-20T16:54:00Z">
                        <w:rPr>
                          <w:rFonts w:ascii="Times New Roman" w:hAnsi="Times New Roman" w:cs="Times New Roman"/>
                          <w:color w:val="0070C0"/>
                          <w:lang w:val="es-ES_tradnl"/>
                        </w:rPr>
                      </w:rPrChange>
                    </w:rPr>
                  </w:pPr>
                  <w:r w:rsidRPr="00426FA1">
                    <w:rPr>
                      <w:rFonts w:eastAsiaTheme="minorEastAsia"/>
                      <w:color w:val="0070C0"/>
                      <w:rPrChange w:id="1132" w:author="Alex" w:date="2015-07-20T16:54:00Z">
                        <w:rPr>
                          <w:rFonts w:ascii="Times New Roman" w:hAnsi="Times New Roman" w:cs="Times New Roman"/>
                          <w:color w:val="0070C0"/>
                        </w:rPr>
                      </w:rPrChange>
                    </w:rPr>
                    <w:t>1</w:t>
                  </w:r>
                </w:p>
              </w:tc>
              <w:tc>
                <w:tcPr>
                  <w:tcW w:w="3665" w:type="dxa"/>
                  <w:vMerge/>
                </w:tcPr>
                <w:p w14:paraId="3239B0DF"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6846FE0D" w14:textId="77777777" w:rsidTr="005D1EAB">
              <w:tc>
                <w:tcPr>
                  <w:tcW w:w="1701" w:type="dxa"/>
                </w:tcPr>
                <w:p w14:paraId="2F88DE48" w14:textId="13444600" w:rsidR="00F94894" w:rsidRPr="00426FA1" w:rsidRDefault="00426FA1" w:rsidP="00F94894">
                  <w:pPr>
                    <w:jc w:val="center"/>
                    <w:rPr>
                      <w:rFonts w:eastAsiaTheme="minorEastAsia"/>
                      <w:color w:val="FF0000"/>
                      <w:lang w:val="es-ES_tradnl"/>
                      <w:rPrChange w:id="1133" w:author="Alex" w:date="2015-07-20T16:54:00Z">
                        <w:rPr>
                          <w:rFonts w:ascii="Times New Roman" w:hAnsi="Times New Roman" w:cs="Times New Roman"/>
                          <w:color w:val="FF0000"/>
                          <w:lang w:val="es-ES_tradnl"/>
                        </w:rPr>
                      </w:rPrChange>
                    </w:rPr>
                  </w:pPr>
                  <w:r w:rsidRPr="00426FA1">
                    <w:rPr>
                      <w:rFonts w:eastAsiaTheme="minorEastAsia"/>
                      <w:color w:val="FF0000"/>
                      <w:rPrChange w:id="1134" w:author="Alex" w:date="2015-07-20T16:54:00Z">
                        <w:rPr>
                          <w:rFonts w:ascii="Cambria Math" w:hAnsi="Cambria Math" w:cs="Times New Roman"/>
                          <w:i/>
                          <w:color w:val="FF0000"/>
                        </w:rPr>
                      </w:rPrChange>
                    </w:rPr>
                    <w:lastRenderedPageBreak/>
                    <w:t>-1/2</w:t>
                  </w:r>
                </w:p>
              </w:tc>
              <w:tc>
                <w:tcPr>
                  <w:tcW w:w="1701" w:type="dxa"/>
                </w:tcPr>
                <w:p w14:paraId="30C443DA" w14:textId="77777777" w:rsidR="00F94894" w:rsidRPr="00426FA1" w:rsidRDefault="00F94894" w:rsidP="00F94894">
                  <w:pPr>
                    <w:jc w:val="center"/>
                    <w:rPr>
                      <w:rFonts w:eastAsiaTheme="minorEastAsia"/>
                      <w:color w:val="0070C0"/>
                      <w:lang w:val="es-ES_tradnl"/>
                      <w:rPrChange w:id="1135" w:author="Alex" w:date="2015-07-20T16:54:00Z">
                        <w:rPr>
                          <w:rFonts w:ascii="Times New Roman" w:hAnsi="Times New Roman" w:cs="Times New Roman"/>
                          <w:color w:val="0070C0"/>
                          <w:lang w:val="es-ES_tradnl"/>
                        </w:rPr>
                      </w:rPrChange>
                    </w:rPr>
                  </w:pPr>
                  <w:r w:rsidRPr="00426FA1">
                    <w:rPr>
                      <w:rFonts w:eastAsiaTheme="minorEastAsia"/>
                      <w:color w:val="0070C0"/>
                      <w:rPrChange w:id="1136" w:author="Alex" w:date="2015-07-20T16:54:00Z">
                        <w:rPr>
                          <w:rFonts w:ascii="Times New Roman" w:hAnsi="Times New Roman" w:cs="Times New Roman"/>
                          <w:color w:val="0070C0"/>
                        </w:rPr>
                      </w:rPrChange>
                    </w:rPr>
                    <w:t>0,25</w:t>
                  </w:r>
                </w:p>
              </w:tc>
              <w:tc>
                <w:tcPr>
                  <w:tcW w:w="3665" w:type="dxa"/>
                  <w:vMerge/>
                </w:tcPr>
                <w:p w14:paraId="746BD7E9"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273F35C3" w14:textId="77777777" w:rsidTr="005D1EAB">
              <w:tc>
                <w:tcPr>
                  <w:tcW w:w="1701" w:type="dxa"/>
                </w:tcPr>
                <w:p w14:paraId="068D3508" w14:textId="12102895" w:rsidR="00F94894" w:rsidRPr="00426FA1" w:rsidRDefault="00426FA1" w:rsidP="00F94894">
                  <w:pPr>
                    <w:jc w:val="center"/>
                    <w:rPr>
                      <w:rFonts w:eastAsiaTheme="minorEastAsia"/>
                      <w:color w:val="FF0000"/>
                      <w:lang w:val="es-ES_tradnl"/>
                      <w:rPrChange w:id="1137" w:author="Alex" w:date="2015-07-20T16:54:00Z">
                        <w:rPr>
                          <w:rFonts w:ascii="Times New Roman" w:hAnsi="Times New Roman" w:cs="Times New Roman"/>
                          <w:color w:val="FF0000"/>
                          <w:lang w:val="es-ES_tradnl"/>
                        </w:rPr>
                      </w:rPrChange>
                    </w:rPr>
                  </w:pPr>
                  <w:r w:rsidRPr="00426FA1">
                    <w:rPr>
                      <w:rFonts w:eastAsiaTheme="minorEastAsia" w:hint="eastAsia"/>
                      <w:color w:val="FF0000"/>
                      <w:rPrChange w:id="1138" w:author="Alex" w:date="2015-07-20T16:54:00Z">
                        <w:rPr>
                          <w:rFonts w:ascii="Cambria Math" w:eastAsiaTheme="minorEastAsia" w:hAnsi="Cambria Math" w:cs="Times New Roman" w:hint="eastAsia"/>
                          <w:i/>
                          <w:color w:val="FF0000"/>
                        </w:rPr>
                      </w:rPrChange>
                    </w:rPr>
                    <w:lastRenderedPageBreak/>
                    <w:t>0</w:t>
                  </w:r>
                </w:p>
              </w:tc>
              <w:tc>
                <w:tcPr>
                  <w:tcW w:w="1701" w:type="dxa"/>
                </w:tcPr>
                <w:p w14:paraId="7238347E" w14:textId="77777777" w:rsidR="00F94894" w:rsidRPr="00426FA1" w:rsidRDefault="00F94894" w:rsidP="00F94894">
                  <w:pPr>
                    <w:jc w:val="center"/>
                    <w:rPr>
                      <w:rFonts w:eastAsiaTheme="minorEastAsia"/>
                      <w:color w:val="0070C0"/>
                      <w:lang w:val="es-ES_tradnl"/>
                      <w:rPrChange w:id="1139" w:author="Alex" w:date="2015-07-20T16:54:00Z">
                        <w:rPr>
                          <w:rFonts w:ascii="Times New Roman" w:hAnsi="Times New Roman" w:cs="Times New Roman"/>
                          <w:color w:val="0070C0"/>
                          <w:lang w:val="es-ES_tradnl"/>
                        </w:rPr>
                      </w:rPrChange>
                    </w:rPr>
                  </w:pPr>
                  <w:r w:rsidRPr="00426FA1">
                    <w:rPr>
                      <w:rFonts w:eastAsiaTheme="minorEastAsia"/>
                      <w:color w:val="0070C0"/>
                      <w:rPrChange w:id="1140" w:author="Alex" w:date="2015-07-20T16:54:00Z">
                        <w:rPr>
                          <w:rFonts w:ascii="Times New Roman" w:hAnsi="Times New Roman" w:cs="Times New Roman"/>
                          <w:color w:val="0070C0"/>
                        </w:rPr>
                      </w:rPrChange>
                    </w:rPr>
                    <w:t>0</w:t>
                  </w:r>
                </w:p>
              </w:tc>
              <w:tc>
                <w:tcPr>
                  <w:tcW w:w="3665" w:type="dxa"/>
                  <w:vMerge/>
                </w:tcPr>
                <w:p w14:paraId="7142B5A4"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2E55036B" w14:textId="77777777" w:rsidTr="005D1EAB">
              <w:tc>
                <w:tcPr>
                  <w:tcW w:w="1701" w:type="dxa"/>
                </w:tcPr>
                <w:p w14:paraId="3EFE43F2" w14:textId="218E9769" w:rsidR="00F94894" w:rsidRPr="00426FA1" w:rsidRDefault="00426FA1" w:rsidP="00F94894">
                  <w:pPr>
                    <w:jc w:val="center"/>
                    <w:rPr>
                      <w:rFonts w:eastAsiaTheme="minorEastAsia"/>
                      <w:color w:val="FF0000"/>
                      <w:lang w:val="es-ES_tradnl"/>
                      <w:rPrChange w:id="1141" w:author="Alex" w:date="2015-07-20T16:54:00Z">
                        <w:rPr>
                          <w:rFonts w:ascii="Times New Roman" w:eastAsia="Cambria" w:hAnsi="Times New Roman" w:cs="Times New Roman"/>
                          <w:color w:val="FF0000"/>
                          <w:lang w:val="es-ES_tradnl"/>
                        </w:rPr>
                      </w:rPrChange>
                    </w:rPr>
                  </w:pPr>
                  <w:r w:rsidRPr="00426FA1">
                    <w:rPr>
                      <w:rFonts w:eastAsiaTheme="minorEastAsia" w:hint="eastAsia"/>
                      <w:color w:val="FF0000"/>
                      <w:rPrChange w:id="1142" w:author="Alex" w:date="2015-07-20T16:54:00Z">
                        <w:rPr>
                          <w:rFonts w:ascii="Cambria Math" w:eastAsiaTheme="minorEastAsia" w:hAnsi="Cambria Math" w:cs="Times New Roman" w:hint="eastAsia"/>
                          <w:i/>
                          <w:color w:val="FF0000"/>
                        </w:rPr>
                      </w:rPrChange>
                    </w:rPr>
                    <w:t>1</w:t>
                  </w:r>
                </w:p>
              </w:tc>
              <w:tc>
                <w:tcPr>
                  <w:tcW w:w="1701" w:type="dxa"/>
                </w:tcPr>
                <w:p w14:paraId="3B81670B" w14:textId="77777777" w:rsidR="00F94894" w:rsidRPr="00426FA1" w:rsidRDefault="00F94894" w:rsidP="00F94894">
                  <w:pPr>
                    <w:jc w:val="center"/>
                    <w:rPr>
                      <w:rFonts w:eastAsiaTheme="minorEastAsia"/>
                      <w:color w:val="0070C0"/>
                      <w:lang w:val="es-ES_tradnl"/>
                      <w:rPrChange w:id="1143" w:author="Alex" w:date="2015-07-20T16:54:00Z">
                        <w:rPr>
                          <w:rFonts w:ascii="Times New Roman" w:hAnsi="Times New Roman" w:cs="Times New Roman"/>
                          <w:color w:val="0070C0"/>
                          <w:lang w:val="es-ES_tradnl"/>
                        </w:rPr>
                      </w:rPrChange>
                    </w:rPr>
                  </w:pPr>
                  <w:r w:rsidRPr="00426FA1">
                    <w:rPr>
                      <w:rFonts w:eastAsiaTheme="minorEastAsia"/>
                      <w:color w:val="0070C0"/>
                      <w:rPrChange w:id="1144" w:author="Alex" w:date="2015-07-20T16:54:00Z">
                        <w:rPr>
                          <w:rFonts w:ascii="Times New Roman" w:hAnsi="Times New Roman" w:cs="Times New Roman"/>
                          <w:color w:val="0070C0"/>
                        </w:rPr>
                      </w:rPrChange>
                    </w:rPr>
                    <w:t>1</w:t>
                  </w:r>
                </w:p>
              </w:tc>
              <w:tc>
                <w:tcPr>
                  <w:tcW w:w="3665" w:type="dxa"/>
                  <w:vMerge/>
                </w:tcPr>
                <w:p w14:paraId="6E5AD973"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295C833C" w14:textId="77777777" w:rsidTr="005D1EAB">
              <w:tc>
                <w:tcPr>
                  <w:tcW w:w="1701" w:type="dxa"/>
                </w:tcPr>
                <w:p w14:paraId="0E70F66B" w14:textId="750EFFAC" w:rsidR="00F94894" w:rsidRPr="00426FA1" w:rsidRDefault="00426FA1" w:rsidP="00F94894">
                  <w:pPr>
                    <w:jc w:val="center"/>
                    <w:rPr>
                      <w:rFonts w:eastAsiaTheme="minorEastAsia"/>
                      <w:color w:val="FF0000"/>
                      <w:lang w:val="es-ES_tradnl"/>
                      <w:rPrChange w:id="1145" w:author="Alex" w:date="2015-07-20T16:54:00Z">
                        <w:rPr>
                          <w:rFonts w:ascii="Times New Roman" w:eastAsiaTheme="minorEastAsia" w:hAnsi="Times New Roman" w:cs="Times New Roman"/>
                          <w:color w:val="FF0000"/>
                          <w:lang w:val="es-ES_tradnl"/>
                        </w:rPr>
                      </w:rPrChange>
                    </w:rPr>
                  </w:pPr>
                  <w:r w:rsidRPr="00426FA1">
                    <w:rPr>
                      <w:rFonts w:eastAsiaTheme="minorEastAsia" w:hint="eastAsia"/>
                      <w:color w:val="FF0000"/>
                      <w:rPrChange w:id="1146" w:author="Alex" w:date="2015-07-20T16:54:00Z">
                        <w:rPr>
                          <w:rFonts w:ascii="Cambria Math" w:eastAsiaTheme="minorEastAsia" w:hAnsi="Cambria Math" w:cs="Times New Roman" w:hint="eastAsia"/>
                          <w:i/>
                          <w:color w:val="FF0000"/>
                        </w:rPr>
                      </w:rPrChange>
                    </w:rPr>
                    <w:t>1,4142</w:t>
                  </w:r>
                </w:p>
              </w:tc>
              <w:tc>
                <w:tcPr>
                  <w:tcW w:w="1701" w:type="dxa"/>
                </w:tcPr>
                <w:p w14:paraId="1EAA127B" w14:textId="77777777" w:rsidR="00F94894" w:rsidRPr="00426FA1" w:rsidRDefault="00F94894" w:rsidP="00F94894">
                  <w:pPr>
                    <w:jc w:val="center"/>
                    <w:rPr>
                      <w:rFonts w:eastAsiaTheme="minorEastAsia"/>
                      <w:color w:val="0070C0"/>
                      <w:lang w:val="es-ES_tradnl"/>
                      <w:rPrChange w:id="1147" w:author="Alex" w:date="2015-07-20T16:54:00Z">
                        <w:rPr>
                          <w:rFonts w:ascii="Times New Roman" w:hAnsi="Times New Roman" w:cs="Times New Roman"/>
                          <w:color w:val="0070C0"/>
                          <w:lang w:val="es-ES_tradnl"/>
                        </w:rPr>
                      </w:rPrChange>
                    </w:rPr>
                  </w:pPr>
                  <w:r w:rsidRPr="00426FA1">
                    <w:rPr>
                      <w:rFonts w:eastAsiaTheme="minorEastAsia"/>
                      <w:color w:val="0070C0"/>
                      <w:rPrChange w:id="1148" w:author="Alex" w:date="2015-07-20T16:54:00Z">
                        <w:rPr>
                          <w:rFonts w:ascii="Times New Roman" w:hAnsi="Times New Roman" w:cs="Times New Roman"/>
                          <w:color w:val="0070C0"/>
                        </w:rPr>
                      </w:rPrChange>
                    </w:rPr>
                    <w:t>1,9999616</w:t>
                  </w:r>
                </w:p>
              </w:tc>
              <w:tc>
                <w:tcPr>
                  <w:tcW w:w="3665" w:type="dxa"/>
                  <w:vMerge/>
                </w:tcPr>
                <w:p w14:paraId="7D93C794"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00921AB9" w14:textId="77777777" w:rsidTr="005D1EAB">
              <w:tc>
                <w:tcPr>
                  <w:tcW w:w="1701" w:type="dxa"/>
                </w:tcPr>
                <w:p w14:paraId="5D23620C" w14:textId="730F74AF" w:rsidR="00F94894" w:rsidRPr="00426FA1" w:rsidRDefault="00426FA1" w:rsidP="00F94894">
                  <w:pPr>
                    <w:jc w:val="center"/>
                    <w:rPr>
                      <w:rFonts w:eastAsiaTheme="minorEastAsia"/>
                      <w:color w:val="FF0000"/>
                      <w:lang w:val="es-ES_tradnl"/>
                      <w:rPrChange w:id="1149" w:author="Alex" w:date="2015-07-20T16:54:00Z">
                        <w:rPr>
                          <w:rFonts w:ascii="Times New Roman" w:eastAsia="Cambria" w:hAnsi="Times New Roman" w:cs="Times New Roman"/>
                          <w:color w:val="FF0000"/>
                          <w:lang w:val="es-ES_tradnl"/>
                        </w:rPr>
                      </w:rPrChange>
                    </w:rPr>
                  </w:pPr>
                  <w:r w:rsidRPr="00426FA1">
                    <w:rPr>
                      <w:rFonts w:eastAsiaTheme="minorEastAsia" w:hint="eastAsia"/>
                      <w:color w:val="FF0000"/>
                      <w:rPrChange w:id="1150" w:author="Alex" w:date="2015-07-20T16:54:00Z">
                        <w:rPr>
                          <w:rFonts w:ascii="Cambria Math" w:eastAsiaTheme="minorEastAsia" w:hAnsi="Cambria Math" w:cs="Times New Roman" w:hint="eastAsia"/>
                          <w:i/>
                          <w:color w:val="FF0000"/>
                        </w:rPr>
                      </w:rPrChange>
                    </w:rPr>
                    <w:t>2</w:t>
                  </w:r>
                </w:p>
              </w:tc>
              <w:tc>
                <w:tcPr>
                  <w:tcW w:w="1701" w:type="dxa"/>
                </w:tcPr>
                <w:p w14:paraId="31754A9D" w14:textId="77777777" w:rsidR="00F94894" w:rsidRPr="00426FA1" w:rsidRDefault="00F94894" w:rsidP="00F94894">
                  <w:pPr>
                    <w:jc w:val="center"/>
                    <w:rPr>
                      <w:rFonts w:eastAsiaTheme="minorEastAsia"/>
                      <w:color w:val="0070C0"/>
                      <w:lang w:val="es-ES_tradnl"/>
                      <w:rPrChange w:id="1151" w:author="Alex" w:date="2015-07-20T16:54:00Z">
                        <w:rPr>
                          <w:rFonts w:ascii="Times New Roman" w:hAnsi="Times New Roman" w:cs="Times New Roman"/>
                          <w:color w:val="0070C0"/>
                          <w:lang w:val="es-ES_tradnl"/>
                        </w:rPr>
                      </w:rPrChange>
                    </w:rPr>
                  </w:pPr>
                  <w:r w:rsidRPr="00426FA1">
                    <w:rPr>
                      <w:rFonts w:eastAsiaTheme="minorEastAsia"/>
                      <w:color w:val="0070C0"/>
                      <w:rPrChange w:id="1152" w:author="Alex" w:date="2015-07-20T16:54:00Z">
                        <w:rPr>
                          <w:rFonts w:ascii="Times New Roman" w:hAnsi="Times New Roman" w:cs="Times New Roman"/>
                          <w:color w:val="0070C0"/>
                        </w:rPr>
                      </w:rPrChange>
                    </w:rPr>
                    <w:t>4</w:t>
                  </w:r>
                </w:p>
              </w:tc>
              <w:tc>
                <w:tcPr>
                  <w:tcW w:w="3665" w:type="dxa"/>
                  <w:vMerge/>
                </w:tcPr>
                <w:p w14:paraId="7BBC4438"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18EC3A04" w14:textId="77777777" w:rsidTr="005D1EAB">
              <w:tc>
                <w:tcPr>
                  <w:tcW w:w="1701" w:type="dxa"/>
                </w:tcPr>
                <w:p w14:paraId="0017E0C9" w14:textId="172D870A" w:rsidR="00F94894" w:rsidRPr="00426FA1" w:rsidRDefault="00426FA1" w:rsidP="00F94894">
                  <w:pPr>
                    <w:jc w:val="center"/>
                    <w:rPr>
                      <w:rFonts w:eastAsiaTheme="minorEastAsia"/>
                      <w:color w:val="FF0000"/>
                      <w:lang w:val="es-ES_tradnl"/>
                      <w:rPrChange w:id="1153" w:author="Alex" w:date="2015-07-20T16:54:00Z">
                        <w:rPr>
                          <w:rFonts w:ascii="Times New Roman" w:eastAsiaTheme="minorEastAsia" w:hAnsi="Times New Roman" w:cs="Times New Roman"/>
                          <w:color w:val="FF0000"/>
                          <w:lang w:val="es-ES_tradnl"/>
                        </w:rPr>
                      </w:rPrChange>
                    </w:rPr>
                  </w:pPr>
                  <w:r w:rsidRPr="00426FA1">
                    <w:rPr>
                      <w:rFonts w:eastAsiaTheme="minorEastAsia" w:hint="eastAsia"/>
                      <w:color w:val="FF0000"/>
                      <w:rPrChange w:id="1154" w:author="Alex" w:date="2015-07-20T16:54:00Z">
                        <w:rPr>
                          <w:rFonts w:ascii="Cambria Math" w:eastAsiaTheme="minorEastAsia" w:hAnsi="Cambria Math" w:cs="Times New Roman" w:hint="eastAsia"/>
                          <w:i/>
                          <w:color w:val="FF0000"/>
                        </w:rPr>
                      </w:rPrChange>
                    </w:rPr>
                    <w:t>3</w:t>
                  </w:r>
                </w:p>
              </w:tc>
              <w:tc>
                <w:tcPr>
                  <w:tcW w:w="1701" w:type="dxa"/>
                </w:tcPr>
                <w:p w14:paraId="2F172DA1" w14:textId="77777777" w:rsidR="00F94894" w:rsidRPr="00426FA1" w:rsidRDefault="00F94894" w:rsidP="00F94894">
                  <w:pPr>
                    <w:jc w:val="center"/>
                    <w:rPr>
                      <w:rFonts w:eastAsiaTheme="minorEastAsia"/>
                      <w:color w:val="0070C0"/>
                      <w:lang w:val="es-ES_tradnl"/>
                      <w:rPrChange w:id="1155" w:author="Alex" w:date="2015-07-20T16:54:00Z">
                        <w:rPr>
                          <w:rFonts w:ascii="Times New Roman" w:hAnsi="Times New Roman" w:cs="Times New Roman"/>
                          <w:color w:val="0070C0"/>
                          <w:lang w:val="es-ES_tradnl"/>
                        </w:rPr>
                      </w:rPrChange>
                    </w:rPr>
                  </w:pPr>
                  <w:r w:rsidRPr="00426FA1">
                    <w:rPr>
                      <w:rFonts w:eastAsiaTheme="minorEastAsia"/>
                      <w:color w:val="0070C0"/>
                      <w:rPrChange w:id="1156" w:author="Alex" w:date="2015-07-20T16:54:00Z">
                        <w:rPr>
                          <w:rFonts w:ascii="Times New Roman" w:hAnsi="Times New Roman" w:cs="Times New Roman"/>
                          <w:color w:val="0070C0"/>
                        </w:rPr>
                      </w:rPrChange>
                    </w:rPr>
                    <w:t>9</w:t>
                  </w:r>
                </w:p>
              </w:tc>
              <w:tc>
                <w:tcPr>
                  <w:tcW w:w="3665" w:type="dxa"/>
                  <w:vMerge/>
                </w:tcPr>
                <w:p w14:paraId="273E37B7"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047A2A3C" w14:textId="77777777" w:rsidTr="005D1EAB">
              <w:tc>
                <w:tcPr>
                  <w:tcW w:w="1701" w:type="dxa"/>
                </w:tcPr>
                <w:p w14:paraId="397A7512" w14:textId="14F315CD" w:rsidR="00F94894" w:rsidRPr="00426FA1" w:rsidRDefault="00426FA1" w:rsidP="00F94894">
                  <w:pPr>
                    <w:jc w:val="center"/>
                    <w:rPr>
                      <w:rFonts w:eastAsiaTheme="minorEastAsia"/>
                      <w:color w:val="FF0000"/>
                      <w:lang w:val="es-ES_tradnl"/>
                      <w:rPrChange w:id="1157" w:author="Alex" w:date="2015-07-20T16:54:00Z">
                        <w:rPr>
                          <w:rFonts w:ascii="Times New Roman" w:eastAsia="Cambria" w:hAnsi="Times New Roman" w:cs="Times New Roman"/>
                          <w:color w:val="FF0000"/>
                          <w:lang w:val="es-ES_tradnl"/>
                        </w:rPr>
                      </w:rPrChange>
                    </w:rPr>
                  </w:pPr>
                  <w:r w:rsidRPr="00426FA1">
                    <w:rPr>
                      <w:rFonts w:eastAsiaTheme="minorEastAsia" w:hint="eastAsia"/>
                      <w:color w:val="FF0000"/>
                      <w:rPrChange w:id="1158" w:author="Alex" w:date="2015-07-20T16:54:00Z">
                        <w:rPr>
                          <w:rFonts w:ascii="Cambria Math" w:eastAsiaTheme="minorEastAsia" w:hAnsi="Cambria Math" w:cs="Times New Roman" w:hint="eastAsia"/>
                          <w:i/>
                          <w:color w:val="FF0000"/>
                        </w:rPr>
                      </w:rPrChange>
                    </w:rPr>
                    <w:t>π</w:t>
                  </w:r>
                </w:p>
              </w:tc>
              <w:tc>
                <w:tcPr>
                  <w:tcW w:w="1701" w:type="dxa"/>
                </w:tcPr>
                <w:p w14:paraId="29EA0BEB" w14:textId="1828D8FD" w:rsidR="00F94894" w:rsidRPr="00426FA1" w:rsidRDefault="00426FA1">
                  <w:pPr>
                    <w:jc w:val="center"/>
                    <w:rPr>
                      <w:rFonts w:eastAsiaTheme="minorEastAsia"/>
                      <w:color w:val="0070C0"/>
                      <w:lang w:val="es-ES_tradnl"/>
                      <w:rPrChange w:id="1159" w:author="Alex" w:date="2015-07-20T16:54:00Z">
                        <w:rPr>
                          <w:rFonts w:ascii="Times New Roman" w:hAnsi="Times New Roman" w:cs="Times New Roman"/>
                          <w:color w:val="0070C0"/>
                          <w:lang w:val="es-ES_tradnl"/>
                        </w:rPr>
                      </w:rPrChange>
                    </w:rPr>
                  </w:pPr>
                  <w:r w:rsidRPr="00426FA1">
                    <w:rPr>
                      <w:rFonts w:eastAsiaTheme="minorEastAsia" w:hint="eastAsia"/>
                      <w:color w:val="0070C0"/>
                      <w:rPrChange w:id="1160" w:author="Alex" w:date="2015-07-20T16:54:00Z">
                        <w:rPr>
                          <w:rFonts w:ascii="Cambria Math" w:eastAsiaTheme="minorEastAsia" w:hAnsi="Cambria Math" w:cs="Times New Roman" w:hint="eastAsia"/>
                          <w:i/>
                          <w:color w:val="0070C0"/>
                        </w:rPr>
                      </w:rPrChange>
                    </w:rPr>
                    <w:t>π</w:t>
                  </w:r>
                  <w:del w:id="1161" w:author="Alex" w:date="2015-07-20T16:56:00Z">
                    <w:r w:rsidRPr="00426FA1" w:rsidDel="00426FA1">
                      <w:rPr>
                        <w:rFonts w:eastAsiaTheme="minorEastAsia" w:hint="eastAsia"/>
                        <w:color w:val="0070C0"/>
                        <w:rPrChange w:id="1162" w:author="Alex" w:date="2015-07-20T16:54:00Z">
                          <w:rPr>
                            <w:rFonts w:ascii="Cambria Math" w:eastAsiaTheme="minorEastAsia" w:hAnsi="Cambria Math" w:cs="Times New Roman" w:hint="eastAsia"/>
                            <w:i/>
                            <w:color w:val="0070C0"/>
                          </w:rPr>
                        </w:rPrChange>
                      </w:rPr>
                      <w:delText>^</w:delText>
                    </w:r>
                  </w:del>
                  <w:r w:rsidRPr="00426FA1">
                    <w:rPr>
                      <w:rFonts w:eastAsiaTheme="minorEastAsia" w:hint="eastAsia"/>
                      <w:color w:val="0070C0"/>
                      <w:vertAlign w:val="superscript"/>
                      <w:rPrChange w:id="1163" w:author="Alex" w:date="2015-07-20T16:56:00Z">
                        <w:rPr>
                          <w:rFonts w:ascii="Cambria Math" w:eastAsiaTheme="minorEastAsia" w:hAnsi="Cambria Math" w:cs="Times New Roman" w:hint="eastAsia"/>
                          <w:i/>
                          <w:color w:val="0070C0"/>
                        </w:rPr>
                      </w:rPrChange>
                    </w:rPr>
                    <w:t>2</w:t>
                  </w:r>
                  <w:r w:rsidRPr="00426FA1">
                    <w:rPr>
                      <w:rFonts w:eastAsiaTheme="minorEastAsia"/>
                      <w:color w:val="0070C0"/>
                      <w:rPrChange w:id="1164" w:author="Alex" w:date="2015-07-20T16:54:00Z">
                        <w:rPr>
                          <w:rFonts w:ascii="Cambria Math" w:eastAsiaTheme="minorEastAsia" w:hAnsi="Cambria Math" w:cs="Times New Roman"/>
                          <w:i/>
                          <w:color w:val="0070C0"/>
                        </w:rPr>
                      </w:rPrChange>
                    </w:rPr>
                    <w:t>≅9,869604</w:t>
                  </w:r>
                </w:p>
              </w:tc>
              <w:tc>
                <w:tcPr>
                  <w:tcW w:w="3665" w:type="dxa"/>
                  <w:vMerge/>
                </w:tcPr>
                <w:p w14:paraId="12D80666"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29AA6241" w14:textId="77777777" w:rsidTr="005D1EAB">
              <w:tc>
                <w:tcPr>
                  <w:tcW w:w="1701" w:type="dxa"/>
                </w:tcPr>
                <w:p w14:paraId="5DB2F598" w14:textId="77777777" w:rsidR="00F94894" w:rsidRPr="00426FA1" w:rsidRDefault="00F94894" w:rsidP="00F94894">
                  <w:pPr>
                    <w:jc w:val="center"/>
                    <w:rPr>
                      <w:rFonts w:eastAsiaTheme="minorEastAsia"/>
                      <w:color w:val="FF0000"/>
                      <w:lang w:val="es-ES_tradnl"/>
                      <w:rPrChange w:id="1165" w:author="Alex" w:date="2015-07-20T16:54:00Z">
                        <w:rPr>
                          <w:rFonts w:ascii="Times New Roman" w:eastAsia="Cambria" w:hAnsi="Times New Roman" w:cs="Times New Roman"/>
                          <w:color w:val="FF0000"/>
                          <w:lang w:val="es-ES_tradnl"/>
                        </w:rPr>
                      </w:rPrChange>
                    </w:rPr>
                  </w:pPr>
                  <w:r w:rsidRPr="00426FA1">
                    <w:rPr>
                      <w:rFonts w:eastAsiaTheme="minorEastAsia"/>
                      <w:color w:val="FF0000"/>
                      <w:rPrChange w:id="1166" w:author="Alex" w:date="2015-07-20T16:54:00Z">
                        <w:rPr>
                          <w:rFonts w:ascii="Times New Roman" w:eastAsia="Cambria" w:hAnsi="Times New Roman" w:cs="Times New Roman"/>
                          <w:color w:val="FF0000"/>
                        </w:rPr>
                      </w:rPrChange>
                    </w:rPr>
                    <w:t>4</w:t>
                  </w:r>
                </w:p>
              </w:tc>
              <w:tc>
                <w:tcPr>
                  <w:tcW w:w="1701" w:type="dxa"/>
                </w:tcPr>
                <w:p w14:paraId="3584B218" w14:textId="77777777" w:rsidR="00F94894" w:rsidRPr="00426FA1" w:rsidRDefault="00F94894" w:rsidP="00F94894">
                  <w:pPr>
                    <w:jc w:val="center"/>
                    <w:rPr>
                      <w:rFonts w:eastAsiaTheme="minorEastAsia"/>
                      <w:color w:val="0070C0"/>
                      <w:lang w:val="es-ES_tradnl"/>
                      <w:rPrChange w:id="1167" w:author="Alex" w:date="2015-07-20T16:54:00Z">
                        <w:rPr>
                          <w:rFonts w:ascii="Times New Roman" w:hAnsi="Times New Roman" w:cs="Times New Roman"/>
                          <w:color w:val="0070C0"/>
                          <w:lang w:val="es-ES_tradnl"/>
                        </w:rPr>
                      </w:rPrChange>
                    </w:rPr>
                  </w:pPr>
                  <w:r w:rsidRPr="00426FA1">
                    <w:rPr>
                      <w:rFonts w:eastAsiaTheme="minorEastAsia"/>
                      <w:color w:val="0070C0"/>
                      <w:rPrChange w:id="1168" w:author="Alex" w:date="2015-07-20T16:54:00Z">
                        <w:rPr>
                          <w:rFonts w:ascii="Times New Roman" w:hAnsi="Times New Roman" w:cs="Times New Roman"/>
                          <w:color w:val="0070C0"/>
                        </w:rPr>
                      </w:rPrChange>
                    </w:rPr>
                    <w:t>16</w:t>
                  </w:r>
                </w:p>
              </w:tc>
              <w:tc>
                <w:tcPr>
                  <w:tcW w:w="3665" w:type="dxa"/>
                  <w:vMerge/>
                </w:tcPr>
                <w:p w14:paraId="3EB10F72"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3296ACC4" w14:textId="77777777" w:rsidTr="005D1EAB">
              <w:tc>
                <w:tcPr>
                  <w:tcW w:w="1701" w:type="dxa"/>
                </w:tcPr>
                <w:p w14:paraId="0888294A" w14:textId="77777777" w:rsidR="00F94894" w:rsidRPr="00426FA1" w:rsidRDefault="00F94894" w:rsidP="00F94894">
                  <w:pPr>
                    <w:jc w:val="center"/>
                    <w:rPr>
                      <w:rFonts w:eastAsiaTheme="minorEastAsia"/>
                      <w:color w:val="FF0000"/>
                      <w:lang w:val="es-ES_tradnl"/>
                      <w:rPrChange w:id="1169" w:author="Alex" w:date="2015-07-20T16:54:00Z">
                        <w:rPr>
                          <w:rFonts w:ascii="Times New Roman" w:eastAsia="Cambria" w:hAnsi="Times New Roman" w:cs="Times New Roman"/>
                          <w:color w:val="FF0000"/>
                          <w:lang w:val="es-ES_tradnl"/>
                        </w:rPr>
                      </w:rPrChange>
                    </w:rPr>
                  </w:pPr>
                  <w:r w:rsidRPr="00426FA1">
                    <w:rPr>
                      <w:rFonts w:eastAsiaTheme="minorEastAsia"/>
                      <w:color w:val="FF0000"/>
                      <w:rPrChange w:id="1170" w:author="Alex" w:date="2015-07-20T16:54:00Z">
                        <w:rPr>
                          <w:rFonts w:ascii="Times New Roman" w:eastAsia="Cambria" w:hAnsi="Times New Roman" w:cs="Times New Roman"/>
                          <w:color w:val="FF0000"/>
                        </w:rPr>
                      </w:rPrChange>
                    </w:rPr>
                    <w:t>5</w:t>
                  </w:r>
                </w:p>
              </w:tc>
              <w:tc>
                <w:tcPr>
                  <w:tcW w:w="1701" w:type="dxa"/>
                </w:tcPr>
                <w:p w14:paraId="6AA4AEE8" w14:textId="77777777" w:rsidR="00F94894" w:rsidRPr="00426FA1" w:rsidRDefault="00F94894" w:rsidP="00F94894">
                  <w:pPr>
                    <w:jc w:val="center"/>
                    <w:rPr>
                      <w:rFonts w:eastAsiaTheme="minorEastAsia"/>
                      <w:color w:val="0070C0"/>
                      <w:lang w:val="es-ES_tradnl"/>
                      <w:rPrChange w:id="1171" w:author="Alex" w:date="2015-07-20T16:54:00Z">
                        <w:rPr>
                          <w:rFonts w:ascii="Times New Roman" w:hAnsi="Times New Roman" w:cs="Times New Roman"/>
                          <w:color w:val="0070C0"/>
                          <w:lang w:val="es-ES_tradnl"/>
                        </w:rPr>
                      </w:rPrChange>
                    </w:rPr>
                  </w:pPr>
                  <w:r w:rsidRPr="00426FA1">
                    <w:rPr>
                      <w:rFonts w:eastAsiaTheme="minorEastAsia"/>
                      <w:color w:val="0070C0"/>
                      <w:rPrChange w:id="1172" w:author="Alex" w:date="2015-07-20T16:54:00Z">
                        <w:rPr>
                          <w:rFonts w:ascii="Times New Roman" w:hAnsi="Times New Roman" w:cs="Times New Roman"/>
                          <w:color w:val="0070C0"/>
                        </w:rPr>
                      </w:rPrChange>
                    </w:rPr>
                    <w:t>25</w:t>
                  </w:r>
                </w:p>
              </w:tc>
              <w:tc>
                <w:tcPr>
                  <w:tcW w:w="3665" w:type="dxa"/>
                  <w:vMerge/>
                </w:tcPr>
                <w:p w14:paraId="4AD6EEDF" w14:textId="77777777" w:rsidR="00F94894" w:rsidRPr="00441BF2" w:rsidRDefault="00F94894" w:rsidP="00F94894">
                  <w:pPr>
                    <w:jc w:val="center"/>
                    <w:rPr>
                      <w:rFonts w:ascii="Times New Roman" w:hAnsi="Times New Roman" w:cs="Times New Roman"/>
                      <w:color w:val="0070C0"/>
                      <w:lang w:val="es-ES_tradnl"/>
                    </w:rPr>
                  </w:pPr>
                </w:p>
              </w:tc>
            </w:tr>
          </w:tbl>
          <w:p w14:paraId="67475F41" w14:textId="51D40CFC" w:rsidR="00F94894" w:rsidRPr="00441BF2" w:rsidRDefault="00F94894" w:rsidP="005D1EAB">
            <w:pPr>
              <w:pStyle w:val="Descripcin"/>
              <w:rPr>
                <w:lang w:val="es-ES_tradnl"/>
              </w:rPr>
            </w:pPr>
          </w:p>
        </w:tc>
      </w:tr>
      <w:tr w:rsidR="00F94894" w:rsidRPr="00441BF2" w14:paraId="297B163A" w14:textId="77777777" w:rsidTr="005D1EAB">
        <w:tc>
          <w:tcPr>
            <w:tcW w:w="2518" w:type="dxa"/>
          </w:tcPr>
          <w:p w14:paraId="79CF18EF"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Pie de imagen</w:t>
            </w:r>
          </w:p>
        </w:tc>
        <w:tc>
          <w:tcPr>
            <w:tcW w:w="6515" w:type="dxa"/>
          </w:tcPr>
          <w:p w14:paraId="18FC7E04"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gráfica de una función par.</w:t>
            </w:r>
          </w:p>
        </w:tc>
      </w:tr>
    </w:tbl>
    <w:p w14:paraId="0578FEDD" w14:textId="77777777" w:rsidR="008D5307" w:rsidRPr="00441BF2" w:rsidRDefault="008D5307" w:rsidP="00C968B4">
      <w:pPr>
        <w:spacing w:after="0"/>
        <w:rPr>
          <w:rFonts w:ascii="Times New Roman" w:eastAsiaTheme="minorEastAsia" w:hAnsi="Times New Roman" w:cs="Times New Roman"/>
        </w:rPr>
      </w:pPr>
    </w:p>
    <w:p w14:paraId="402A9574" w14:textId="77777777" w:rsidR="00F94894" w:rsidRPr="00441BF2" w:rsidRDefault="00F94894"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18"/>
        <w:gridCol w:w="6410"/>
      </w:tblGrid>
      <w:tr w:rsidR="00F94894" w:rsidRPr="00441BF2" w14:paraId="4F812DB6" w14:textId="77777777" w:rsidTr="005D1EAB">
        <w:tc>
          <w:tcPr>
            <w:tcW w:w="9033" w:type="dxa"/>
            <w:gridSpan w:val="2"/>
            <w:shd w:val="clear" w:color="auto" w:fill="0D0D0D" w:themeFill="text1" w:themeFillTint="F2"/>
          </w:tcPr>
          <w:p w14:paraId="00797B70" w14:textId="77777777" w:rsidR="00F94894" w:rsidRPr="00441BF2" w:rsidRDefault="00F94894" w:rsidP="005D1EA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F94894" w:rsidRPr="00441BF2" w14:paraId="4AE45687" w14:textId="77777777" w:rsidTr="005D1EAB">
        <w:tc>
          <w:tcPr>
            <w:tcW w:w="2518" w:type="dxa"/>
          </w:tcPr>
          <w:p w14:paraId="29C37789" w14:textId="77777777" w:rsidR="00F94894" w:rsidRPr="00441BF2" w:rsidRDefault="00F94894" w:rsidP="005D1EAB">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4ACD8E99" w14:textId="04D5FECD" w:rsidR="00F94894" w:rsidRPr="00441BF2" w:rsidRDefault="001336A2" w:rsidP="005D1EAB">
            <w:pPr>
              <w:pStyle w:val="Tema1Img"/>
              <w:numPr>
                <w:ilvl w:val="0"/>
                <w:numId w:val="0"/>
              </w:numPr>
              <w:ind w:left="141"/>
              <w:rPr>
                <w:lang w:val="es-ES_tradnl"/>
              </w:rPr>
            </w:pPr>
            <w:r>
              <w:rPr>
                <w:sz w:val="24"/>
                <w:szCs w:val="24"/>
                <w:lang w:val="es-ES_tradnl"/>
              </w:rPr>
              <w:t>MA_10_01_CO_IMG1</w:t>
            </w:r>
            <w:ins w:id="1173" w:author="Alex" w:date="2015-08-02T16:27:00Z">
              <w:r w:rsidR="004E35CB">
                <w:rPr>
                  <w:sz w:val="24"/>
                  <w:szCs w:val="24"/>
                  <w:lang w:val="es-ES_tradnl"/>
                </w:rPr>
                <w:t>8</w:t>
              </w:r>
            </w:ins>
            <w:del w:id="1174" w:author="Alex" w:date="2015-08-02T16:27:00Z">
              <w:r w:rsidDel="004E35CB">
                <w:rPr>
                  <w:sz w:val="24"/>
                  <w:szCs w:val="24"/>
                  <w:lang w:val="es-ES_tradnl"/>
                </w:rPr>
                <w:delText>4</w:delText>
              </w:r>
            </w:del>
          </w:p>
        </w:tc>
      </w:tr>
      <w:tr w:rsidR="00F94894" w:rsidRPr="00441BF2" w14:paraId="16369C0F" w14:textId="77777777" w:rsidTr="005D1EAB">
        <w:tc>
          <w:tcPr>
            <w:tcW w:w="2518" w:type="dxa"/>
          </w:tcPr>
          <w:p w14:paraId="34D855CE"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6A6094BA"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par</w:t>
            </w:r>
          </w:p>
        </w:tc>
      </w:tr>
      <w:tr w:rsidR="00F94894" w:rsidRPr="00441BF2" w14:paraId="65AED995" w14:textId="77777777" w:rsidTr="005D1EAB">
        <w:trPr>
          <w:trHeight w:val="2268"/>
        </w:trPr>
        <w:tc>
          <w:tcPr>
            <w:tcW w:w="2518" w:type="dxa"/>
          </w:tcPr>
          <w:p w14:paraId="480DA1EC"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 xml:space="preserve">Código </w:t>
            </w:r>
            <w:proofErr w:type="spellStart"/>
            <w:r w:rsidRPr="00441BF2">
              <w:rPr>
                <w:rFonts w:ascii="Times New Roman" w:hAnsi="Times New Roman" w:cs="Times New Roman"/>
                <w:b/>
                <w:color w:val="000000"/>
                <w:lang w:val="es-ES_tradnl"/>
              </w:rPr>
              <w:t>Shutterstock</w:t>
            </w:r>
            <w:proofErr w:type="spellEnd"/>
            <w:r w:rsidRPr="00441BF2">
              <w:rPr>
                <w:rFonts w:ascii="Times New Roman" w:hAnsi="Times New Roman" w:cs="Times New Roman"/>
                <w:b/>
                <w:color w:val="000000"/>
                <w:lang w:val="es-ES_tradnl"/>
              </w:rPr>
              <w:t xml:space="preserve"> (o URL o la ruta en </w:t>
            </w:r>
            <w:proofErr w:type="spellStart"/>
            <w:r w:rsidRPr="00441BF2">
              <w:rPr>
                <w:rFonts w:ascii="Times New Roman" w:hAnsi="Times New Roman" w:cs="Times New Roman"/>
                <w:b/>
                <w:color w:val="000000"/>
                <w:lang w:val="es-ES_tradnl"/>
              </w:rPr>
              <w:t>AulaPlaneta</w:t>
            </w:r>
            <w:proofErr w:type="spellEnd"/>
            <w:r w:rsidRPr="00441BF2">
              <w:rPr>
                <w:rFonts w:ascii="Times New Roman" w:hAnsi="Times New Roman" w:cs="Times New Roman"/>
                <w:b/>
                <w:color w:val="000000"/>
                <w:lang w:val="es-ES_tradnl"/>
              </w:rPr>
              <w:t>)</w:t>
            </w:r>
          </w:p>
        </w:tc>
        <w:tc>
          <w:tcPr>
            <w:tcW w:w="6515" w:type="dxa"/>
          </w:tcPr>
          <w:tbl>
            <w:tblPr>
              <w:tblStyle w:val="Tablaconcuadrcula"/>
              <w:tblW w:w="0" w:type="auto"/>
              <w:tblLook w:val="04A0" w:firstRow="1" w:lastRow="0" w:firstColumn="1" w:lastColumn="0" w:noHBand="0" w:noVBand="1"/>
            </w:tblPr>
            <w:tblGrid>
              <w:gridCol w:w="1701"/>
              <w:gridCol w:w="1701"/>
              <w:gridCol w:w="2674"/>
              <w:tblGridChange w:id="1175">
                <w:tblGrid>
                  <w:gridCol w:w="113"/>
                  <w:gridCol w:w="1588"/>
                  <w:gridCol w:w="113"/>
                  <w:gridCol w:w="1588"/>
                  <w:gridCol w:w="113"/>
                  <w:gridCol w:w="2561"/>
                  <w:gridCol w:w="113"/>
                </w:tblGrid>
              </w:tblGridChange>
            </w:tblGrid>
            <w:tr w:rsidR="00F94894" w:rsidRPr="00441BF2" w14:paraId="06732917" w14:textId="77777777" w:rsidTr="005D1EAB">
              <w:tc>
                <w:tcPr>
                  <w:tcW w:w="1701" w:type="dxa"/>
                  <w:gridSpan w:val="3"/>
                </w:tcPr>
                <w:p w14:paraId="20981BE7" w14:textId="18487DD9" w:rsidR="00F94894" w:rsidRPr="00441BF2" w:rsidRDefault="00F94894" w:rsidP="00DC0E6B">
                  <w:pPr>
                    <w:rPr>
                      <w:rFonts w:ascii="Times New Roman" w:hAnsi="Times New Roman" w:cs="Times New Roman"/>
                      <w:b/>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A35ACD">
                    <w:rPr>
                      <w:rFonts w:ascii="Times New Roman" w:hAnsi="Times New Roman" w:cs="Times New Roman"/>
                      <w:lang w:val="es-ES_tradnl"/>
                    </w:rPr>
                    <w:t>s</w:t>
                  </w:r>
                  <w:r w:rsidRPr="00441BF2">
                    <w:rPr>
                      <w:rFonts w:ascii="Times New Roman" w:hAnsi="Times New Roman" w:cs="Times New Roman"/>
                      <w:lang w:val="es-ES_tradnl"/>
                    </w:rPr>
                    <w:t xml:space="preserve">er el recíproco de la cuarta potencia de </w:t>
                  </w:r>
                  <w:r w:rsidR="00F87B5C" w:rsidRPr="00DC0E6B">
                    <w:rPr>
                      <w:rFonts w:ascii="Times New Roman" w:hAnsi="Times New Roman" w:cs="Times New Roman"/>
                      <w:i/>
                    </w:rPr>
                    <w:t>x</w:t>
                  </w:r>
                  <w:r w:rsidRPr="00441BF2">
                    <w:rPr>
                      <w:rFonts w:ascii="Times New Roman" w:hAnsi="Times New Roman" w:cs="Times New Roman"/>
                      <w:lang w:val="es-ES_tradnl"/>
                    </w:rPr>
                    <w:t>”</w:t>
                  </w:r>
                </w:p>
              </w:tc>
            </w:tr>
            <w:tr w:rsidR="00F94894" w:rsidRPr="00441BF2" w14:paraId="0166887F" w14:textId="77777777" w:rsidTr="005D1EAB">
              <w:tc>
                <w:tcPr>
                  <w:tcW w:w="1701" w:type="dxa"/>
                  <w:gridSpan w:val="3"/>
                </w:tcPr>
                <w:p w14:paraId="0AFC055D" w14:textId="0CB23B37" w:rsidR="00F94894" w:rsidRPr="00441BF2" w:rsidRDefault="00F94894" w:rsidP="00F94894">
                  <w:pPr>
                    <w:rPr>
                      <w:rFonts w:ascii="Times New Roman" w:hAnsi="Times New Roman" w:cs="Times New Roman"/>
                      <w:lang w:val="es-ES_tradnl"/>
                    </w:rPr>
                  </w:pPr>
                  <w:r w:rsidRPr="00441BF2">
                    <w:rPr>
                      <w:rFonts w:ascii="Times New Roman" w:hAnsi="Times New Roman" w:cs="Times New Roman"/>
                      <w:b/>
                      <w:lang w:val="es-ES_tradnl"/>
                    </w:rPr>
                    <w:t xml:space="preserve">Dominio: </w:t>
                  </w:r>
                  <w:r w:rsidR="00F87B5C">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partida: </w:t>
                  </w:r>
                  <w:r w:rsidR="00F87B5C">
                    <w:rPr>
                      <w:rFonts w:ascii="Times New Roman" w:hAnsi="Times New Roman" w:cs="Times New Roman"/>
                      <w:lang w:val="es-ES_tradnl"/>
                    </w:rPr>
                    <w:t>t</w:t>
                  </w:r>
                  <w:r w:rsidRPr="00441BF2">
                    <w:rPr>
                      <w:rFonts w:ascii="Times New Roman" w:hAnsi="Times New Roman" w:cs="Times New Roman"/>
                      <w:lang w:val="es-ES_tradnl"/>
                    </w:rPr>
                    <w:t>odos los números reales</w:t>
                  </w:r>
                </w:p>
              </w:tc>
            </w:tr>
            <w:tr w:rsidR="00F94894" w:rsidRPr="00441BF2" w14:paraId="6E5BFAF5" w14:textId="77777777" w:rsidTr="005D1EAB">
              <w:tc>
                <w:tcPr>
                  <w:tcW w:w="1701" w:type="dxa"/>
                  <w:gridSpan w:val="3"/>
                </w:tcPr>
                <w:p w14:paraId="558F1D18" w14:textId="1FD13C3F" w:rsidR="00F94894" w:rsidRPr="00441BF2" w:rsidRDefault="00F94894" w:rsidP="00F94894">
                  <w:pPr>
                    <w:rPr>
                      <w:rFonts w:ascii="Times New Roman" w:hAnsi="Times New Roman" w:cs="Times New Roman"/>
                      <w:b/>
                      <w:lang w:val="es-ES_tradnl"/>
                    </w:rPr>
                  </w:pPr>
                  <w:proofErr w:type="spellStart"/>
                  <w:r w:rsidRPr="00441BF2">
                    <w:rPr>
                      <w:rFonts w:ascii="Times New Roman" w:hAnsi="Times New Roman" w:cs="Times New Roman"/>
                      <w:b/>
                      <w:lang w:val="es-ES_tradnl"/>
                    </w:rPr>
                    <w:t>Codominio</w:t>
                  </w:r>
                  <w:proofErr w:type="spellEnd"/>
                  <w:r w:rsidRPr="00441BF2">
                    <w:rPr>
                      <w:rFonts w:ascii="Times New Roman" w:hAnsi="Times New Roman" w:cs="Times New Roman"/>
                      <w:b/>
                      <w:lang w:val="es-ES_tradnl"/>
                    </w:rPr>
                    <w:t xml:space="preserve">: </w:t>
                  </w:r>
                  <w:r w:rsidR="00F87B5C">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llegada: </w:t>
                  </w:r>
                  <w:r w:rsidR="00F87B5C">
                    <w:rPr>
                      <w:rFonts w:ascii="Times New Roman" w:hAnsi="Times New Roman" w:cs="Times New Roman"/>
                      <w:lang w:val="es-ES_tradnl"/>
                    </w:rPr>
                    <w:t>l</w:t>
                  </w:r>
                  <w:r w:rsidRPr="00441BF2">
                    <w:rPr>
                      <w:rFonts w:ascii="Times New Roman" w:hAnsi="Times New Roman" w:cs="Times New Roman"/>
                      <w:lang w:val="es-ES_tradnl"/>
                    </w:rPr>
                    <w:t>os números reales positivos</w:t>
                  </w:r>
                </w:p>
              </w:tc>
            </w:tr>
            <w:tr w:rsidR="00F94894" w:rsidRPr="00441BF2" w14:paraId="331384EA" w14:textId="77777777" w:rsidTr="005D1EAB">
              <w:tc>
                <w:tcPr>
                  <w:tcW w:w="1701" w:type="dxa"/>
                  <w:gridSpan w:val="2"/>
                </w:tcPr>
                <w:p w14:paraId="59B77B1E" w14:textId="77777777" w:rsidR="00F94894" w:rsidRPr="00441BF2" w:rsidRDefault="00F94894" w:rsidP="00F94894">
                  <w:pPr>
                    <w:rPr>
                      <w:rFonts w:ascii="Times New Roman" w:hAnsi="Times New Roman" w:cs="Times New Roman"/>
                      <w:b/>
                      <w:lang w:val="es-ES_tradnl"/>
                    </w:rPr>
                  </w:pPr>
                  <w:r w:rsidRPr="00441BF2">
                    <w:rPr>
                      <w:rFonts w:ascii="Times New Roman" w:hAnsi="Times New Roman" w:cs="Times New Roman"/>
                      <w:b/>
                      <w:lang w:val="es-ES_tradnl"/>
                    </w:rPr>
                    <w:t>Ecuación o regla para relacionar los elementos</w:t>
                  </w:r>
                  <w:r w:rsidRPr="00441BF2">
                    <w:rPr>
                      <w:rFonts w:ascii="Times New Roman" w:eastAsiaTheme="minorEastAsia" w:hAnsi="Times New Roman" w:cs="Times New Roman"/>
                      <w:b/>
                      <w:lang w:val="es-ES_tradnl"/>
                    </w:rPr>
                    <w:t xml:space="preserve">: </w:t>
                  </w:r>
                </w:p>
              </w:tc>
              <w:tc>
                <w:tcPr>
                  <w:tcW w:w="1701" w:type="dxa"/>
                </w:tcPr>
                <w:p w14:paraId="6EFB2050" w14:textId="77777777" w:rsidR="00F94894" w:rsidRPr="00441BF2" w:rsidRDefault="00F94894" w:rsidP="00F94894">
                  <w:pPr>
                    <w:rPr>
                      <w:rFonts w:ascii="Times New Roman" w:hAnsi="Times New Roman" w:cs="Times New Roman"/>
                      <w:b/>
                      <w:lang w:val="es-ES_tradnl"/>
                    </w:rPr>
                  </w:pPr>
                  <m:oMathPara>
                    <m:oMath>
                      <m:r>
                        <m:rPr>
                          <m:sty m:val="bi"/>
                        </m:rPr>
                        <w:rPr>
                          <w:rFonts w:ascii="Cambria Math" w:hAnsi="Cambria Math" w:cs="Times New Roman"/>
                          <w:lang w:val="es-ES_tradnl"/>
                        </w:rPr>
                        <m:t>y=g</m:t>
                      </m:r>
                      <m:d>
                        <m:dPr>
                          <m:ctrlPr>
                            <w:rPr>
                              <w:rFonts w:ascii="Cambria Math" w:hAnsi="Cambria Math" w:cs="Times New Roman"/>
                              <w:b/>
                              <w:i/>
                              <w:lang w:val="es-ES_tradnl"/>
                            </w:rPr>
                          </m:ctrlPr>
                        </m:dPr>
                        <m:e>
                          <m:r>
                            <m:rPr>
                              <m:sty m:val="bi"/>
                            </m:rPr>
                            <w:rPr>
                              <w:rFonts w:ascii="Cambria Math" w:hAnsi="Cambria Math" w:cs="Times New Roman"/>
                              <w:lang w:val="es-ES_tradnl"/>
                            </w:rPr>
                            <m:t>x</m:t>
                          </m:r>
                        </m:e>
                      </m:d>
                      <m:r>
                        <m:rPr>
                          <m:sty m:val="bi"/>
                        </m:rPr>
                        <w:rPr>
                          <w:rFonts w:ascii="Cambria Math" w:eastAsiaTheme="minorEastAsia" w:hAnsi="Cambria Math" w:cs="Times New Roman"/>
                          <w:lang w:val="es-ES_tradnl"/>
                        </w:rPr>
                        <m:t>=</m:t>
                      </m:r>
                      <m:f>
                        <m:fPr>
                          <m:ctrlPr>
                            <w:rPr>
                              <w:rFonts w:ascii="Cambria Math" w:eastAsiaTheme="minorEastAsia" w:hAnsi="Cambria Math" w:cs="Times New Roman"/>
                              <w:b/>
                              <w:i/>
                              <w:lang w:val="es-ES_tradnl"/>
                            </w:rPr>
                          </m:ctrlPr>
                        </m:fPr>
                        <m:num>
                          <m:r>
                            <m:rPr>
                              <m:sty m:val="bi"/>
                            </m:rPr>
                            <w:rPr>
                              <w:rFonts w:ascii="Cambria Math" w:eastAsiaTheme="minorEastAsia" w:hAnsi="Cambria Math" w:cs="Times New Roman"/>
                              <w:lang w:val="es-ES_tradnl"/>
                            </w:rPr>
                            <m:t>1</m:t>
                          </m:r>
                        </m:num>
                        <m:den>
                          <m:sSup>
                            <m:sSupPr>
                              <m:ctrlPr>
                                <w:rPr>
                                  <w:rFonts w:ascii="Cambria Math" w:eastAsiaTheme="minorEastAsia" w:hAnsi="Cambria Math" w:cs="Times New Roman"/>
                                  <w:b/>
                                  <w:i/>
                                  <w:lang w:val="es-ES_tradnl"/>
                                </w:rPr>
                              </m:ctrlPr>
                            </m:sSupPr>
                            <m:e>
                              <m:r>
                                <m:rPr>
                                  <m:sty m:val="bi"/>
                                </m:rPr>
                                <w:rPr>
                                  <w:rFonts w:ascii="Cambria Math" w:eastAsiaTheme="minorEastAsia" w:hAnsi="Cambria Math" w:cs="Times New Roman"/>
                                  <w:lang w:val="es-ES_tradnl"/>
                                </w:rPr>
                                <m:t>x</m:t>
                              </m:r>
                            </m:e>
                            <m:sup>
                              <m:r>
                                <m:rPr>
                                  <m:sty m:val="bi"/>
                                </m:rPr>
                                <w:rPr>
                                  <w:rFonts w:ascii="Cambria Math" w:eastAsiaTheme="minorEastAsia" w:hAnsi="Cambria Math" w:cs="Times New Roman"/>
                                  <w:lang w:val="es-ES_tradnl"/>
                                </w:rPr>
                                <m:t>4</m:t>
                              </m:r>
                            </m:sup>
                          </m:sSup>
                        </m:den>
                      </m:f>
                    </m:oMath>
                  </m:oMathPara>
                </w:p>
              </w:tc>
            </w:tr>
            <w:tr w:rsidR="00F94894" w:rsidRPr="00441BF2" w14:paraId="7E8544B1" w14:textId="77777777" w:rsidTr="005D1EAB">
              <w:tc>
                <w:tcPr>
                  <w:tcW w:w="1701" w:type="dxa"/>
                </w:tcPr>
                <w:p w14:paraId="0EDED58F" w14:textId="6F262DE5" w:rsidR="00F94894" w:rsidRPr="00426FA1" w:rsidRDefault="00426FA1">
                  <w:pPr>
                    <w:jc w:val="center"/>
                    <w:rPr>
                      <w:rFonts w:eastAsiaTheme="minorEastAsia"/>
                      <w:b/>
                      <w:i/>
                      <w:color w:val="FF0000"/>
                      <w:lang w:val="es-ES_tradnl"/>
                      <w:rPrChange w:id="1176" w:author="Alex" w:date="2015-07-20T16:57:00Z">
                        <w:rPr>
                          <w:rFonts w:ascii="Times New Roman" w:hAnsi="Times New Roman" w:cs="Times New Roman"/>
                          <w:b/>
                          <w:color w:val="FF0000"/>
                          <w:lang w:val="es-ES_tradnl"/>
                        </w:rPr>
                      </w:rPrChange>
                    </w:rPr>
                    <w:pPrChange w:id="1177" w:author="Alex" w:date="2015-07-20T16:57:00Z">
                      <w:pPr/>
                    </w:pPrChange>
                  </w:pPr>
                  <w:r w:rsidRPr="00426FA1">
                    <w:rPr>
                      <w:rFonts w:eastAsiaTheme="minorEastAsia"/>
                      <w:b/>
                      <w:i/>
                      <w:color w:val="FF0000"/>
                      <w:rPrChange w:id="1178" w:author="Alex" w:date="2015-07-20T16:57:00Z">
                        <w:rPr>
                          <w:rFonts w:ascii="Cambria Math" w:hAnsi="Cambria Math" w:cs="Times New Roman"/>
                          <w:b/>
                          <w:i/>
                          <w:color w:val="FF0000"/>
                        </w:rPr>
                      </w:rPrChange>
                    </w:rPr>
                    <w:t>x</w:t>
                  </w:r>
                </w:p>
              </w:tc>
              <w:tc>
                <w:tcPr>
                  <w:tcW w:w="1701" w:type="dxa"/>
                </w:tcPr>
                <w:p w14:paraId="15B38C8B" w14:textId="08A30301" w:rsidR="00F94894" w:rsidRPr="00426FA1" w:rsidRDefault="00426FA1">
                  <w:pPr>
                    <w:jc w:val="center"/>
                    <w:rPr>
                      <w:rFonts w:eastAsiaTheme="minorEastAsia"/>
                      <w:b/>
                      <w:i/>
                      <w:color w:val="0070C0"/>
                      <w:lang w:val="es-ES_tradnl"/>
                      <w:rPrChange w:id="1179" w:author="Alex" w:date="2015-07-20T16:57:00Z">
                        <w:rPr>
                          <w:rFonts w:ascii="Times New Roman" w:hAnsi="Times New Roman" w:cs="Times New Roman"/>
                          <w:b/>
                          <w:color w:val="0070C0"/>
                          <w:lang w:val="es-ES_tradnl"/>
                        </w:rPr>
                      </w:rPrChange>
                    </w:rPr>
                    <w:pPrChange w:id="1180" w:author="Alex" w:date="2015-07-20T16:57:00Z">
                      <w:pPr/>
                    </w:pPrChange>
                  </w:pPr>
                  <w:r w:rsidRPr="00426FA1">
                    <w:rPr>
                      <w:rFonts w:eastAsiaTheme="minorEastAsia"/>
                      <w:b/>
                      <w:i/>
                      <w:color w:val="0070C0"/>
                      <w:rPrChange w:id="1181" w:author="Alex" w:date="2015-07-20T16:57:00Z">
                        <w:rPr>
                          <w:rFonts w:ascii="Cambria Math" w:hAnsi="Cambria Math" w:cs="Times New Roman"/>
                          <w:b/>
                          <w:i/>
                          <w:color w:val="0070C0"/>
                        </w:rPr>
                      </w:rPrChange>
                    </w:rPr>
                    <w:t>y=g(x)</w:t>
                  </w:r>
                </w:p>
              </w:tc>
              <w:tc>
                <w:tcPr>
                  <w:tcW w:w="1701" w:type="dxa"/>
                  <w:vMerge w:val="restart"/>
                </w:tcPr>
                <w:p w14:paraId="24236FD0" w14:textId="77777777" w:rsidR="00F94894" w:rsidRPr="00441BF2" w:rsidRDefault="00F94894" w:rsidP="00F94894">
                  <w:pPr>
                    <w:rPr>
                      <w:rFonts w:ascii="Times New Roman" w:eastAsia="Cambria" w:hAnsi="Times New Roman" w:cs="Times New Roman"/>
                      <w:b/>
                      <w:color w:val="0070C0"/>
                      <w:lang w:val="es-ES_tradnl"/>
                    </w:rPr>
                  </w:pPr>
                  <w:r w:rsidRPr="00441BF2">
                    <w:rPr>
                      <w:sz w:val="24"/>
                      <w:szCs w:val="24"/>
                      <w:lang w:val="es-ES_tradnl"/>
                    </w:rPr>
                    <w:object w:dxaOrig="5355" w:dyaOrig="7455" w14:anchorId="5A58ED65">
                      <v:shape id="_x0000_i1049" type="#_x0000_t75" style="width:123pt;height:174pt" o:ole="">
                        <v:imagedata r:id="rId71" o:title=""/>
                      </v:shape>
                      <o:OLEObject Type="Embed" ProgID="PBrush" ShapeID="_x0000_i1049" DrawAspect="Content" ObjectID="_1500567640" r:id="rId72"/>
                    </w:object>
                  </w:r>
                </w:p>
              </w:tc>
            </w:tr>
            <w:tr w:rsidR="00F94894" w:rsidRPr="00441BF2" w14:paraId="192C13A3" w14:textId="77777777" w:rsidTr="005D1EAB">
              <w:trPr>
                <w:trHeight w:val="77"/>
              </w:trPr>
              <w:tc>
                <w:tcPr>
                  <w:tcW w:w="1701" w:type="dxa"/>
                </w:tcPr>
                <w:p w14:paraId="59A93B1A" w14:textId="3357595D" w:rsidR="00F94894" w:rsidRPr="00426FA1" w:rsidRDefault="00426FA1" w:rsidP="00F94894">
                  <w:pPr>
                    <w:jc w:val="center"/>
                    <w:rPr>
                      <w:rFonts w:eastAsiaTheme="minorEastAsia"/>
                      <w:color w:val="FF0000"/>
                      <w:lang w:val="es-ES_tradnl"/>
                      <w:rPrChange w:id="1182" w:author="Alex" w:date="2015-07-20T16:57:00Z">
                        <w:rPr>
                          <w:rFonts w:ascii="Times New Roman" w:hAnsi="Times New Roman" w:cs="Times New Roman"/>
                          <w:color w:val="FF0000"/>
                          <w:lang w:val="es-ES_tradnl"/>
                        </w:rPr>
                      </w:rPrChange>
                    </w:rPr>
                  </w:pPr>
                  <w:r w:rsidRPr="00426FA1">
                    <w:rPr>
                      <w:rFonts w:eastAsiaTheme="minorEastAsia"/>
                      <w:color w:val="FF0000"/>
                      <w:rPrChange w:id="1183" w:author="Alex" w:date="2015-07-20T16:57:00Z">
                        <w:rPr>
                          <w:rFonts w:ascii="Cambria Math" w:hAnsi="Cambria Math" w:cs="Times New Roman"/>
                          <w:color w:val="FF0000"/>
                        </w:rPr>
                      </w:rPrChange>
                    </w:rPr>
                    <w:t>-5</w:t>
                  </w:r>
                </w:p>
              </w:tc>
              <w:tc>
                <w:tcPr>
                  <w:tcW w:w="1701" w:type="dxa"/>
                </w:tcPr>
                <w:p w14:paraId="4C4D3793" w14:textId="1E0E93AF" w:rsidR="00F94894" w:rsidRPr="00426FA1" w:rsidRDefault="00426FA1" w:rsidP="00F94894">
                  <w:pPr>
                    <w:jc w:val="center"/>
                    <w:rPr>
                      <w:rFonts w:eastAsiaTheme="minorEastAsia"/>
                      <w:color w:val="0070C0"/>
                      <w:lang w:val="es-ES_tradnl"/>
                      <w:rPrChange w:id="1184" w:author="Alex" w:date="2015-07-20T16:57:00Z">
                        <w:rPr>
                          <w:rFonts w:ascii="Times New Roman" w:hAnsi="Times New Roman" w:cs="Times New Roman"/>
                          <w:color w:val="0070C0"/>
                          <w:lang w:val="es-ES_tradnl"/>
                        </w:rPr>
                      </w:rPrChange>
                    </w:rPr>
                  </w:pPr>
                  <w:r w:rsidRPr="00426FA1">
                    <w:rPr>
                      <w:rFonts w:eastAsiaTheme="minorEastAsia" w:hint="eastAsia"/>
                      <w:color w:val="0070C0"/>
                      <w:rPrChange w:id="1185" w:author="Alex" w:date="2015-07-20T16:57:00Z">
                        <w:rPr>
                          <w:rFonts w:ascii="Cambria Math" w:eastAsiaTheme="minorEastAsia" w:hAnsi="Cambria Math" w:cs="Times New Roman" w:hint="eastAsia"/>
                          <w:color w:val="0070C0"/>
                        </w:rPr>
                      </w:rPrChange>
                    </w:rPr>
                    <w:t>0,0016</w:t>
                  </w:r>
                </w:p>
              </w:tc>
              <w:tc>
                <w:tcPr>
                  <w:tcW w:w="1701" w:type="dxa"/>
                  <w:vMerge/>
                </w:tcPr>
                <w:p w14:paraId="4959E828"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2AF1F0AE" w14:textId="77777777" w:rsidTr="005D1EAB">
              <w:tc>
                <w:tcPr>
                  <w:tcW w:w="1701" w:type="dxa"/>
                </w:tcPr>
                <w:p w14:paraId="4AFA042B" w14:textId="6C2955A4" w:rsidR="00F94894" w:rsidRPr="00426FA1" w:rsidRDefault="00426FA1" w:rsidP="00F94894">
                  <w:pPr>
                    <w:jc w:val="center"/>
                    <w:rPr>
                      <w:rFonts w:eastAsiaTheme="minorEastAsia"/>
                      <w:color w:val="FF0000"/>
                      <w:lang w:val="es-ES_tradnl"/>
                      <w:rPrChange w:id="1186" w:author="Alex" w:date="2015-07-20T16:57:00Z">
                        <w:rPr>
                          <w:rFonts w:ascii="Times New Roman" w:hAnsi="Times New Roman" w:cs="Times New Roman"/>
                          <w:color w:val="FF0000"/>
                          <w:lang w:val="es-ES_tradnl"/>
                        </w:rPr>
                      </w:rPrChange>
                    </w:rPr>
                  </w:pPr>
                  <w:r w:rsidRPr="00426FA1">
                    <w:rPr>
                      <w:rFonts w:eastAsiaTheme="minorEastAsia"/>
                      <w:color w:val="FF0000"/>
                      <w:rPrChange w:id="1187" w:author="Alex" w:date="2015-07-20T16:57:00Z">
                        <w:rPr>
                          <w:rFonts w:ascii="Cambria Math" w:hAnsi="Cambria Math" w:cs="Times New Roman"/>
                          <w:color w:val="FF0000"/>
                        </w:rPr>
                      </w:rPrChange>
                    </w:rPr>
                    <w:t>-4,3</w:t>
                  </w:r>
                </w:p>
              </w:tc>
              <w:tc>
                <w:tcPr>
                  <w:tcW w:w="1701" w:type="dxa"/>
                </w:tcPr>
                <w:p w14:paraId="747EC90C" w14:textId="77777777" w:rsidR="00F94894" w:rsidRPr="00426FA1" w:rsidRDefault="00F94894" w:rsidP="00F94894">
                  <w:pPr>
                    <w:jc w:val="center"/>
                    <w:rPr>
                      <w:rFonts w:eastAsiaTheme="minorEastAsia"/>
                      <w:color w:val="0070C0"/>
                      <w:lang w:val="es-ES_tradnl"/>
                      <w:rPrChange w:id="1188" w:author="Alex" w:date="2015-07-20T16:57:00Z">
                        <w:rPr>
                          <w:rFonts w:ascii="Times New Roman" w:hAnsi="Times New Roman" w:cs="Times New Roman"/>
                          <w:color w:val="0070C0"/>
                          <w:lang w:val="es-ES_tradnl"/>
                        </w:rPr>
                      </w:rPrChange>
                    </w:rPr>
                  </w:pPr>
                  <w:r w:rsidRPr="00426FA1">
                    <w:rPr>
                      <w:rFonts w:eastAsiaTheme="minorEastAsia"/>
                      <w:color w:val="0070C0"/>
                      <w:rPrChange w:id="1189" w:author="Alex" w:date="2015-07-20T16:57:00Z">
                        <w:rPr>
                          <w:rFonts w:ascii="Times New Roman" w:hAnsi="Times New Roman" w:cs="Times New Roman"/>
                          <w:color w:val="0070C0"/>
                        </w:rPr>
                      </w:rPrChange>
                    </w:rPr>
                    <w:t>0,00391</w:t>
                  </w:r>
                </w:p>
              </w:tc>
              <w:tc>
                <w:tcPr>
                  <w:tcW w:w="1701" w:type="dxa"/>
                  <w:vMerge/>
                </w:tcPr>
                <w:p w14:paraId="3EF3D2FC"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1FB35D48" w14:textId="77777777" w:rsidTr="005D1EAB">
              <w:tc>
                <w:tcPr>
                  <w:tcW w:w="1701" w:type="dxa"/>
                </w:tcPr>
                <w:p w14:paraId="1EAB029A" w14:textId="69B53EB8" w:rsidR="00F94894" w:rsidRPr="00426FA1" w:rsidRDefault="00426FA1" w:rsidP="00F94894">
                  <w:pPr>
                    <w:rPr>
                      <w:rFonts w:eastAsiaTheme="minorEastAsia"/>
                      <w:color w:val="FF0000"/>
                      <w:lang w:val="es-ES_tradnl"/>
                      <w:rPrChange w:id="1190" w:author="Alex" w:date="2015-07-20T16:57:00Z">
                        <w:rPr>
                          <w:rFonts w:ascii="Times New Roman" w:hAnsi="Times New Roman" w:cs="Times New Roman"/>
                          <w:color w:val="FF0000"/>
                          <w:lang w:val="es-ES_tradnl"/>
                        </w:rPr>
                      </w:rPrChange>
                    </w:rPr>
                  </w:pPr>
                  <w:r w:rsidRPr="00426FA1">
                    <w:rPr>
                      <w:rFonts w:eastAsiaTheme="minorEastAsia"/>
                      <w:color w:val="FF0000"/>
                      <w:rPrChange w:id="1191" w:author="Alex" w:date="2015-07-20T16:57:00Z">
                        <w:rPr>
                          <w:rFonts w:ascii="Cambria Math" w:hAnsi="Cambria Math" w:cs="Times New Roman"/>
                          <w:color w:val="FF0000"/>
                        </w:rPr>
                      </w:rPrChange>
                    </w:rPr>
                    <w:t>-√2</w:t>
                  </w:r>
                </w:p>
              </w:tc>
              <w:tc>
                <w:tcPr>
                  <w:tcW w:w="1701" w:type="dxa"/>
                </w:tcPr>
                <w:p w14:paraId="218F9B0C" w14:textId="77777777" w:rsidR="00F94894" w:rsidRPr="00426FA1" w:rsidRDefault="00F94894" w:rsidP="00F94894">
                  <w:pPr>
                    <w:jc w:val="center"/>
                    <w:rPr>
                      <w:rFonts w:eastAsiaTheme="minorEastAsia"/>
                      <w:color w:val="0070C0"/>
                      <w:lang w:val="es-ES_tradnl"/>
                      <w:rPrChange w:id="1192" w:author="Alex" w:date="2015-07-20T16:57:00Z">
                        <w:rPr>
                          <w:rFonts w:ascii="Times New Roman" w:hAnsi="Times New Roman" w:cs="Times New Roman"/>
                          <w:color w:val="0070C0"/>
                          <w:lang w:val="es-ES_tradnl"/>
                        </w:rPr>
                      </w:rPrChange>
                    </w:rPr>
                  </w:pPr>
                  <w:r w:rsidRPr="00426FA1">
                    <w:rPr>
                      <w:rFonts w:eastAsiaTheme="minorEastAsia"/>
                      <w:color w:val="0070C0"/>
                      <w:rPrChange w:id="1193" w:author="Alex" w:date="2015-07-20T16:57:00Z">
                        <w:rPr>
                          <w:rFonts w:ascii="Times New Roman" w:hAnsi="Times New Roman" w:cs="Times New Roman"/>
                          <w:color w:val="0070C0"/>
                        </w:rPr>
                      </w:rPrChange>
                    </w:rPr>
                    <w:t>0,25</w:t>
                  </w:r>
                </w:p>
              </w:tc>
              <w:tc>
                <w:tcPr>
                  <w:tcW w:w="1701" w:type="dxa"/>
                  <w:vMerge/>
                </w:tcPr>
                <w:p w14:paraId="1D3BF1AE"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46D3209E" w14:textId="77777777" w:rsidTr="005D1EAB">
              <w:tc>
                <w:tcPr>
                  <w:tcW w:w="1701" w:type="dxa"/>
                </w:tcPr>
                <w:p w14:paraId="3F0E480E" w14:textId="6BECCBCD" w:rsidR="00F94894" w:rsidRPr="00426FA1" w:rsidRDefault="00426FA1" w:rsidP="00F94894">
                  <w:pPr>
                    <w:jc w:val="center"/>
                    <w:rPr>
                      <w:rFonts w:eastAsiaTheme="minorEastAsia"/>
                      <w:color w:val="FF0000"/>
                      <w:lang w:val="es-ES_tradnl"/>
                      <w:rPrChange w:id="1194" w:author="Alex" w:date="2015-07-20T16:57:00Z">
                        <w:rPr>
                          <w:rFonts w:ascii="Times New Roman" w:hAnsi="Times New Roman" w:cs="Times New Roman"/>
                          <w:color w:val="FF0000"/>
                          <w:lang w:val="es-ES_tradnl"/>
                        </w:rPr>
                      </w:rPrChange>
                    </w:rPr>
                  </w:pPr>
                  <w:r w:rsidRPr="00426FA1">
                    <w:rPr>
                      <w:rFonts w:eastAsiaTheme="minorEastAsia"/>
                      <w:color w:val="FF0000"/>
                      <w:rPrChange w:id="1195" w:author="Alex" w:date="2015-07-20T16:57:00Z">
                        <w:rPr>
                          <w:rFonts w:ascii="Cambria Math" w:hAnsi="Cambria Math" w:cs="Times New Roman"/>
                          <w:color w:val="FF0000"/>
                        </w:rPr>
                      </w:rPrChange>
                    </w:rPr>
                    <w:t>-1</w:t>
                  </w:r>
                </w:p>
              </w:tc>
              <w:tc>
                <w:tcPr>
                  <w:tcW w:w="1701" w:type="dxa"/>
                </w:tcPr>
                <w:p w14:paraId="21EF2412" w14:textId="77777777" w:rsidR="00F94894" w:rsidRPr="00426FA1" w:rsidRDefault="00F94894" w:rsidP="00F94894">
                  <w:pPr>
                    <w:jc w:val="center"/>
                    <w:rPr>
                      <w:rFonts w:eastAsiaTheme="minorEastAsia"/>
                      <w:color w:val="0070C0"/>
                      <w:lang w:val="es-ES_tradnl"/>
                      <w:rPrChange w:id="1196" w:author="Alex" w:date="2015-07-20T16:57:00Z">
                        <w:rPr>
                          <w:rFonts w:ascii="Times New Roman" w:hAnsi="Times New Roman" w:cs="Times New Roman"/>
                          <w:color w:val="0070C0"/>
                          <w:lang w:val="es-ES_tradnl"/>
                        </w:rPr>
                      </w:rPrChange>
                    </w:rPr>
                  </w:pPr>
                  <w:r w:rsidRPr="00426FA1">
                    <w:rPr>
                      <w:rFonts w:eastAsiaTheme="minorEastAsia"/>
                      <w:color w:val="0070C0"/>
                      <w:rPrChange w:id="1197" w:author="Alex" w:date="2015-07-20T16:57:00Z">
                        <w:rPr>
                          <w:rFonts w:ascii="Times New Roman" w:hAnsi="Times New Roman" w:cs="Times New Roman"/>
                          <w:color w:val="0070C0"/>
                        </w:rPr>
                      </w:rPrChange>
                    </w:rPr>
                    <w:t>1</w:t>
                  </w:r>
                </w:p>
              </w:tc>
              <w:tc>
                <w:tcPr>
                  <w:tcW w:w="1701" w:type="dxa"/>
                  <w:vMerge/>
                </w:tcPr>
                <w:p w14:paraId="6E4777FD"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465E1C70" w14:textId="77777777" w:rsidTr="005D1EAB">
              <w:tc>
                <w:tcPr>
                  <w:tcW w:w="1701" w:type="dxa"/>
                </w:tcPr>
                <w:p w14:paraId="2C97230B" w14:textId="1752542D" w:rsidR="00F94894" w:rsidRPr="00426FA1" w:rsidRDefault="00426FA1" w:rsidP="00F94894">
                  <w:pPr>
                    <w:jc w:val="center"/>
                    <w:rPr>
                      <w:rFonts w:eastAsiaTheme="minorEastAsia"/>
                      <w:color w:val="FF0000"/>
                      <w:lang w:val="es-ES_tradnl"/>
                      <w:rPrChange w:id="1198" w:author="Alex" w:date="2015-07-20T16:57:00Z">
                        <w:rPr>
                          <w:rFonts w:ascii="Times New Roman" w:hAnsi="Times New Roman" w:cs="Times New Roman"/>
                          <w:color w:val="FF0000"/>
                          <w:lang w:val="es-ES_tradnl"/>
                        </w:rPr>
                      </w:rPrChange>
                    </w:rPr>
                  </w:pPr>
                  <w:r w:rsidRPr="00426FA1">
                    <w:rPr>
                      <w:rFonts w:eastAsiaTheme="minorEastAsia"/>
                      <w:color w:val="FF0000"/>
                      <w:rPrChange w:id="1199" w:author="Alex" w:date="2015-07-20T16:57:00Z">
                        <w:rPr>
                          <w:rFonts w:ascii="Cambria Math" w:hAnsi="Cambria Math" w:cs="Times New Roman"/>
                          <w:color w:val="FF0000"/>
                        </w:rPr>
                      </w:rPrChange>
                    </w:rPr>
                    <w:t>-1/2</w:t>
                  </w:r>
                </w:p>
              </w:tc>
              <w:tc>
                <w:tcPr>
                  <w:tcW w:w="1701" w:type="dxa"/>
                </w:tcPr>
                <w:p w14:paraId="3D282813" w14:textId="77777777" w:rsidR="00F94894" w:rsidRPr="00426FA1" w:rsidRDefault="00F94894" w:rsidP="00F94894">
                  <w:pPr>
                    <w:jc w:val="center"/>
                    <w:rPr>
                      <w:rFonts w:eastAsiaTheme="minorEastAsia"/>
                      <w:color w:val="0070C0"/>
                      <w:lang w:val="es-ES_tradnl"/>
                      <w:rPrChange w:id="1200" w:author="Alex" w:date="2015-07-20T16:57:00Z">
                        <w:rPr>
                          <w:rFonts w:ascii="Times New Roman" w:hAnsi="Times New Roman" w:cs="Times New Roman"/>
                          <w:color w:val="0070C0"/>
                          <w:lang w:val="es-ES_tradnl"/>
                        </w:rPr>
                      </w:rPrChange>
                    </w:rPr>
                  </w:pPr>
                  <w:r w:rsidRPr="00426FA1">
                    <w:rPr>
                      <w:rFonts w:eastAsiaTheme="minorEastAsia"/>
                      <w:color w:val="0070C0"/>
                      <w:rPrChange w:id="1201" w:author="Alex" w:date="2015-07-20T16:57:00Z">
                        <w:rPr>
                          <w:rFonts w:ascii="Times New Roman" w:hAnsi="Times New Roman" w:cs="Times New Roman"/>
                          <w:color w:val="0070C0"/>
                        </w:rPr>
                      </w:rPrChange>
                    </w:rPr>
                    <w:t>16</w:t>
                  </w:r>
                </w:p>
              </w:tc>
              <w:tc>
                <w:tcPr>
                  <w:tcW w:w="1701" w:type="dxa"/>
                  <w:vMerge/>
                </w:tcPr>
                <w:p w14:paraId="48963AE4"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1F8464CB" w14:textId="77777777" w:rsidTr="005D1EAB">
              <w:tc>
                <w:tcPr>
                  <w:tcW w:w="1701" w:type="dxa"/>
                </w:tcPr>
                <w:p w14:paraId="2375C5D6" w14:textId="174E7577" w:rsidR="00F94894" w:rsidRPr="00426FA1" w:rsidRDefault="00426FA1" w:rsidP="00F94894">
                  <w:pPr>
                    <w:jc w:val="center"/>
                    <w:rPr>
                      <w:rFonts w:eastAsiaTheme="minorEastAsia"/>
                      <w:color w:val="FF0000"/>
                      <w:lang w:val="es-ES_tradnl"/>
                      <w:rPrChange w:id="1202" w:author="Alex" w:date="2015-07-20T16:57:00Z">
                        <w:rPr>
                          <w:rFonts w:ascii="Times New Roman" w:hAnsi="Times New Roman" w:cs="Times New Roman"/>
                          <w:color w:val="FF0000"/>
                          <w:lang w:val="es-ES_tradnl"/>
                        </w:rPr>
                      </w:rPrChange>
                    </w:rPr>
                  </w:pPr>
                  <w:r w:rsidRPr="00426FA1">
                    <w:rPr>
                      <w:rFonts w:eastAsiaTheme="minorEastAsia" w:hint="eastAsia"/>
                      <w:color w:val="FF0000"/>
                      <w:rPrChange w:id="1203" w:author="Alex" w:date="2015-07-20T16:57:00Z">
                        <w:rPr>
                          <w:rFonts w:ascii="Cambria Math" w:eastAsiaTheme="minorEastAsia" w:hAnsi="Cambria Math" w:cs="Times New Roman" w:hint="eastAsia"/>
                          <w:color w:val="FF0000"/>
                        </w:rPr>
                      </w:rPrChange>
                    </w:rPr>
                    <w:t>0</w:t>
                  </w:r>
                </w:p>
              </w:tc>
              <w:tc>
                <w:tcPr>
                  <w:tcW w:w="1701" w:type="dxa"/>
                </w:tcPr>
                <w:p w14:paraId="783371B7" w14:textId="77777777" w:rsidR="00F94894" w:rsidRPr="00426FA1" w:rsidRDefault="00F94894" w:rsidP="00F94894">
                  <w:pPr>
                    <w:jc w:val="center"/>
                    <w:rPr>
                      <w:rFonts w:eastAsiaTheme="minorEastAsia"/>
                      <w:color w:val="0070C0"/>
                      <w:lang w:val="es-ES_tradnl"/>
                      <w:rPrChange w:id="1204" w:author="Alex" w:date="2015-07-20T16:57:00Z">
                        <w:rPr>
                          <w:rFonts w:ascii="Times New Roman" w:hAnsi="Times New Roman" w:cs="Times New Roman"/>
                          <w:color w:val="0070C0"/>
                          <w:lang w:val="es-ES_tradnl"/>
                        </w:rPr>
                      </w:rPrChange>
                    </w:rPr>
                  </w:pPr>
                  <w:r w:rsidRPr="00426FA1">
                    <w:rPr>
                      <w:rFonts w:eastAsiaTheme="minorEastAsia"/>
                      <w:color w:val="0070C0"/>
                      <w:rPrChange w:id="1205" w:author="Alex" w:date="2015-07-20T16:57:00Z">
                        <w:rPr>
                          <w:rFonts w:ascii="Times New Roman" w:hAnsi="Times New Roman" w:cs="Times New Roman"/>
                          <w:color w:val="0070C0"/>
                        </w:rPr>
                      </w:rPrChange>
                    </w:rPr>
                    <w:t>Indeterminado</w:t>
                  </w:r>
                </w:p>
              </w:tc>
              <w:tc>
                <w:tcPr>
                  <w:tcW w:w="1701" w:type="dxa"/>
                  <w:vMerge/>
                </w:tcPr>
                <w:p w14:paraId="689E648D"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035C43EC" w14:textId="77777777" w:rsidTr="005D1EAB">
              <w:tc>
                <w:tcPr>
                  <w:tcW w:w="1701" w:type="dxa"/>
                </w:tcPr>
                <w:p w14:paraId="351B84FB" w14:textId="03DCDA3D" w:rsidR="00F94894" w:rsidRPr="00426FA1" w:rsidRDefault="00426FA1" w:rsidP="00F94894">
                  <w:pPr>
                    <w:jc w:val="center"/>
                    <w:rPr>
                      <w:rFonts w:eastAsiaTheme="minorEastAsia"/>
                      <w:color w:val="FF0000"/>
                      <w:lang w:val="es-ES_tradnl"/>
                      <w:rPrChange w:id="1206" w:author="Alex" w:date="2015-07-20T16:57:00Z">
                        <w:rPr>
                          <w:rFonts w:ascii="Times New Roman" w:eastAsia="Cambria" w:hAnsi="Times New Roman" w:cs="Times New Roman"/>
                          <w:color w:val="FF0000"/>
                          <w:lang w:val="es-ES_tradnl"/>
                        </w:rPr>
                      </w:rPrChange>
                    </w:rPr>
                  </w:pPr>
                  <w:r w:rsidRPr="00426FA1">
                    <w:rPr>
                      <w:rFonts w:eastAsiaTheme="minorEastAsia" w:hint="eastAsia"/>
                      <w:color w:val="FF0000"/>
                      <w:rPrChange w:id="1207" w:author="Alex" w:date="2015-07-20T16:57:00Z">
                        <w:rPr>
                          <w:rFonts w:ascii="Cambria Math" w:eastAsiaTheme="minorEastAsia" w:hAnsi="Cambria Math" w:cs="Times New Roman" w:hint="eastAsia"/>
                          <w:color w:val="FF0000"/>
                        </w:rPr>
                      </w:rPrChange>
                    </w:rPr>
                    <w:t>1</w:t>
                  </w:r>
                </w:p>
              </w:tc>
              <w:tc>
                <w:tcPr>
                  <w:tcW w:w="1701" w:type="dxa"/>
                </w:tcPr>
                <w:p w14:paraId="7BC964BA" w14:textId="77777777" w:rsidR="00F94894" w:rsidRPr="00426FA1" w:rsidRDefault="00F94894" w:rsidP="00F94894">
                  <w:pPr>
                    <w:jc w:val="center"/>
                    <w:rPr>
                      <w:rFonts w:eastAsiaTheme="minorEastAsia"/>
                      <w:color w:val="0070C0"/>
                      <w:lang w:val="es-ES_tradnl"/>
                      <w:rPrChange w:id="1208" w:author="Alex" w:date="2015-07-20T16:57:00Z">
                        <w:rPr>
                          <w:rFonts w:ascii="Times New Roman" w:hAnsi="Times New Roman" w:cs="Times New Roman"/>
                          <w:color w:val="0070C0"/>
                          <w:lang w:val="es-ES_tradnl"/>
                        </w:rPr>
                      </w:rPrChange>
                    </w:rPr>
                  </w:pPr>
                  <w:r w:rsidRPr="00426FA1">
                    <w:rPr>
                      <w:rFonts w:eastAsiaTheme="minorEastAsia"/>
                      <w:color w:val="0070C0"/>
                      <w:rPrChange w:id="1209" w:author="Alex" w:date="2015-07-20T16:57:00Z">
                        <w:rPr>
                          <w:rFonts w:ascii="Times New Roman" w:hAnsi="Times New Roman" w:cs="Times New Roman"/>
                          <w:color w:val="0070C0"/>
                        </w:rPr>
                      </w:rPrChange>
                    </w:rPr>
                    <w:t>1</w:t>
                  </w:r>
                </w:p>
              </w:tc>
              <w:tc>
                <w:tcPr>
                  <w:tcW w:w="1701" w:type="dxa"/>
                  <w:vMerge/>
                </w:tcPr>
                <w:p w14:paraId="782A21B6"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79504DCB" w14:textId="77777777" w:rsidTr="005D1EAB">
              <w:tc>
                <w:tcPr>
                  <w:tcW w:w="1701" w:type="dxa"/>
                </w:tcPr>
                <w:p w14:paraId="05A67181" w14:textId="68DF2056" w:rsidR="00F94894" w:rsidRPr="00426FA1" w:rsidRDefault="00426FA1" w:rsidP="00F94894">
                  <w:pPr>
                    <w:jc w:val="center"/>
                    <w:rPr>
                      <w:rFonts w:eastAsiaTheme="minorEastAsia"/>
                      <w:color w:val="FF0000"/>
                      <w:lang w:val="es-ES_tradnl"/>
                      <w:rPrChange w:id="1210" w:author="Alex" w:date="2015-07-20T16:57:00Z">
                        <w:rPr>
                          <w:rFonts w:ascii="Times New Roman" w:eastAsiaTheme="minorEastAsia" w:hAnsi="Times New Roman" w:cs="Times New Roman"/>
                          <w:color w:val="FF0000"/>
                          <w:lang w:val="es-ES_tradnl"/>
                        </w:rPr>
                      </w:rPrChange>
                    </w:rPr>
                  </w:pPr>
                  <w:r w:rsidRPr="00426FA1">
                    <w:rPr>
                      <w:rFonts w:eastAsiaTheme="minorEastAsia" w:hint="eastAsia"/>
                      <w:color w:val="FF0000"/>
                      <w:rPrChange w:id="1211" w:author="Alex" w:date="2015-07-20T16:57:00Z">
                        <w:rPr>
                          <w:rFonts w:ascii="Cambria Math" w:eastAsiaTheme="minorEastAsia" w:hAnsi="Cambria Math" w:cs="Times New Roman" w:hint="eastAsia"/>
                          <w:color w:val="FF0000"/>
                        </w:rPr>
                      </w:rPrChange>
                    </w:rPr>
                    <w:t>1,4142</w:t>
                  </w:r>
                </w:p>
              </w:tc>
              <w:tc>
                <w:tcPr>
                  <w:tcW w:w="1701" w:type="dxa"/>
                </w:tcPr>
                <w:p w14:paraId="5D5D2140" w14:textId="77777777" w:rsidR="00F94894" w:rsidRPr="00426FA1" w:rsidRDefault="00F94894" w:rsidP="00F94894">
                  <w:pPr>
                    <w:jc w:val="center"/>
                    <w:rPr>
                      <w:rFonts w:eastAsiaTheme="minorEastAsia"/>
                      <w:color w:val="0070C0"/>
                      <w:lang w:val="es-ES_tradnl"/>
                      <w:rPrChange w:id="1212" w:author="Alex" w:date="2015-07-20T16:57:00Z">
                        <w:rPr>
                          <w:rFonts w:ascii="Times New Roman" w:hAnsi="Times New Roman" w:cs="Times New Roman"/>
                          <w:color w:val="0070C0"/>
                          <w:lang w:val="es-ES_tradnl"/>
                        </w:rPr>
                      </w:rPrChange>
                    </w:rPr>
                  </w:pPr>
                  <w:r w:rsidRPr="00426FA1">
                    <w:rPr>
                      <w:rFonts w:eastAsiaTheme="minorEastAsia"/>
                      <w:color w:val="0070C0"/>
                      <w:rPrChange w:id="1213" w:author="Alex" w:date="2015-07-20T16:57:00Z">
                        <w:rPr>
                          <w:rFonts w:ascii="Times New Roman" w:hAnsi="Times New Roman" w:cs="Times New Roman"/>
                          <w:color w:val="0070C0"/>
                        </w:rPr>
                      </w:rPrChange>
                    </w:rPr>
                    <w:t>0,25001</w:t>
                  </w:r>
                </w:p>
              </w:tc>
              <w:tc>
                <w:tcPr>
                  <w:tcW w:w="1701" w:type="dxa"/>
                  <w:vMerge/>
                </w:tcPr>
                <w:p w14:paraId="58D187B7"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359D9031" w14:textId="77777777" w:rsidTr="005D1EAB">
              <w:tc>
                <w:tcPr>
                  <w:tcW w:w="1701" w:type="dxa"/>
                </w:tcPr>
                <w:p w14:paraId="18C56E8B" w14:textId="3AD9D72D" w:rsidR="00F94894" w:rsidRPr="00426FA1" w:rsidRDefault="00426FA1" w:rsidP="00F94894">
                  <w:pPr>
                    <w:jc w:val="center"/>
                    <w:rPr>
                      <w:rFonts w:eastAsiaTheme="minorEastAsia"/>
                      <w:color w:val="FF0000"/>
                      <w:lang w:val="es-ES_tradnl"/>
                      <w:rPrChange w:id="1214" w:author="Alex" w:date="2015-07-20T16:57:00Z">
                        <w:rPr>
                          <w:rFonts w:ascii="Times New Roman" w:eastAsia="Cambria" w:hAnsi="Times New Roman" w:cs="Times New Roman"/>
                          <w:color w:val="FF0000"/>
                          <w:lang w:val="es-ES_tradnl"/>
                        </w:rPr>
                      </w:rPrChange>
                    </w:rPr>
                  </w:pPr>
                  <w:r w:rsidRPr="00426FA1">
                    <w:rPr>
                      <w:rFonts w:eastAsiaTheme="minorEastAsia" w:hint="eastAsia"/>
                      <w:color w:val="FF0000"/>
                      <w:rPrChange w:id="1215" w:author="Alex" w:date="2015-07-20T16:57:00Z">
                        <w:rPr>
                          <w:rFonts w:ascii="Cambria Math" w:eastAsiaTheme="minorEastAsia" w:hAnsi="Cambria Math" w:cs="Times New Roman" w:hint="eastAsia"/>
                          <w:color w:val="FF0000"/>
                        </w:rPr>
                      </w:rPrChange>
                    </w:rPr>
                    <w:t>2</w:t>
                  </w:r>
                </w:p>
              </w:tc>
              <w:tc>
                <w:tcPr>
                  <w:tcW w:w="1701" w:type="dxa"/>
                </w:tcPr>
                <w:p w14:paraId="692E7F78" w14:textId="77777777" w:rsidR="00F94894" w:rsidRPr="00426FA1" w:rsidRDefault="00F94894" w:rsidP="00F94894">
                  <w:pPr>
                    <w:jc w:val="center"/>
                    <w:rPr>
                      <w:rFonts w:eastAsiaTheme="minorEastAsia"/>
                      <w:color w:val="0070C0"/>
                      <w:lang w:val="es-ES_tradnl"/>
                      <w:rPrChange w:id="1216" w:author="Alex" w:date="2015-07-20T16:57:00Z">
                        <w:rPr>
                          <w:rFonts w:ascii="Times New Roman" w:hAnsi="Times New Roman" w:cs="Times New Roman"/>
                          <w:color w:val="0070C0"/>
                          <w:lang w:val="es-ES_tradnl"/>
                        </w:rPr>
                      </w:rPrChange>
                    </w:rPr>
                  </w:pPr>
                  <w:r w:rsidRPr="00426FA1">
                    <w:rPr>
                      <w:rFonts w:eastAsiaTheme="minorEastAsia"/>
                      <w:color w:val="0070C0"/>
                      <w:rPrChange w:id="1217" w:author="Alex" w:date="2015-07-20T16:57:00Z">
                        <w:rPr>
                          <w:rFonts w:ascii="Times New Roman" w:hAnsi="Times New Roman" w:cs="Times New Roman"/>
                          <w:color w:val="0070C0"/>
                        </w:rPr>
                      </w:rPrChange>
                    </w:rPr>
                    <w:t>0,0625</w:t>
                  </w:r>
                </w:p>
              </w:tc>
              <w:tc>
                <w:tcPr>
                  <w:tcW w:w="1701" w:type="dxa"/>
                  <w:vMerge/>
                </w:tcPr>
                <w:p w14:paraId="37DD088B"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33B68886" w14:textId="77777777" w:rsidTr="005D1EAB">
              <w:tc>
                <w:tcPr>
                  <w:tcW w:w="1701" w:type="dxa"/>
                </w:tcPr>
                <w:p w14:paraId="78B17D84" w14:textId="4A8A157D" w:rsidR="00F94894" w:rsidRPr="00426FA1" w:rsidRDefault="00426FA1" w:rsidP="00F94894">
                  <w:pPr>
                    <w:jc w:val="center"/>
                    <w:rPr>
                      <w:rFonts w:eastAsiaTheme="minorEastAsia"/>
                      <w:color w:val="FF0000"/>
                      <w:lang w:val="es-ES_tradnl"/>
                      <w:rPrChange w:id="1218" w:author="Alex" w:date="2015-07-20T16:57:00Z">
                        <w:rPr>
                          <w:rFonts w:ascii="Times New Roman" w:eastAsiaTheme="minorEastAsia" w:hAnsi="Times New Roman" w:cs="Times New Roman"/>
                          <w:color w:val="FF0000"/>
                          <w:lang w:val="es-ES_tradnl"/>
                        </w:rPr>
                      </w:rPrChange>
                    </w:rPr>
                  </w:pPr>
                  <w:r w:rsidRPr="00426FA1">
                    <w:rPr>
                      <w:rFonts w:eastAsiaTheme="minorEastAsia" w:hint="eastAsia"/>
                      <w:color w:val="FF0000"/>
                      <w:rPrChange w:id="1219" w:author="Alex" w:date="2015-07-20T16:57:00Z">
                        <w:rPr>
                          <w:rFonts w:ascii="Cambria Math" w:eastAsiaTheme="minorEastAsia" w:hAnsi="Cambria Math" w:cs="Times New Roman" w:hint="eastAsia"/>
                          <w:color w:val="FF0000"/>
                        </w:rPr>
                      </w:rPrChange>
                    </w:rPr>
                    <w:t>3</w:t>
                  </w:r>
                </w:p>
              </w:tc>
              <w:tc>
                <w:tcPr>
                  <w:tcW w:w="1701" w:type="dxa"/>
                </w:tcPr>
                <w:p w14:paraId="4C29295D" w14:textId="77777777" w:rsidR="00F94894" w:rsidRPr="00426FA1" w:rsidRDefault="00F94894" w:rsidP="00F94894">
                  <w:pPr>
                    <w:jc w:val="center"/>
                    <w:rPr>
                      <w:rFonts w:eastAsiaTheme="minorEastAsia"/>
                      <w:color w:val="0070C0"/>
                      <w:lang w:val="es-ES_tradnl"/>
                      <w:rPrChange w:id="1220" w:author="Alex" w:date="2015-07-20T16:57:00Z">
                        <w:rPr>
                          <w:rFonts w:ascii="Times New Roman" w:hAnsi="Times New Roman" w:cs="Times New Roman"/>
                          <w:color w:val="0070C0"/>
                          <w:lang w:val="es-ES_tradnl"/>
                        </w:rPr>
                      </w:rPrChange>
                    </w:rPr>
                  </w:pPr>
                  <w:r w:rsidRPr="00426FA1">
                    <w:rPr>
                      <w:rFonts w:eastAsiaTheme="minorEastAsia"/>
                      <w:color w:val="0070C0"/>
                      <w:rPrChange w:id="1221" w:author="Alex" w:date="2015-07-20T16:57:00Z">
                        <w:rPr>
                          <w:rFonts w:ascii="Times New Roman" w:hAnsi="Times New Roman" w:cs="Times New Roman"/>
                          <w:color w:val="0070C0"/>
                        </w:rPr>
                      </w:rPrChange>
                    </w:rPr>
                    <w:t>0,01235</w:t>
                  </w:r>
                </w:p>
              </w:tc>
              <w:tc>
                <w:tcPr>
                  <w:tcW w:w="1701" w:type="dxa"/>
                  <w:vMerge/>
                </w:tcPr>
                <w:p w14:paraId="6224AABA"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458987FF" w14:textId="77777777" w:rsidTr="00426FA1">
              <w:tblPrEx>
                <w:tblW w:w="0" w:type="auto"/>
                <w:tblPrExChange w:id="1222" w:author="Alex" w:date="2015-07-20T16:58:00Z">
                  <w:tblPrEx>
                    <w:tblW w:w="0" w:type="auto"/>
                  </w:tblPrEx>
                </w:tblPrExChange>
              </w:tblPrEx>
              <w:trPr>
                <w:trHeight w:val="450"/>
                <w:trPrChange w:id="1223" w:author="Alex" w:date="2015-07-20T16:58:00Z">
                  <w:trPr>
                    <w:gridAfter w:val="0"/>
                  </w:trPr>
                </w:trPrChange>
              </w:trPr>
              <w:tc>
                <w:tcPr>
                  <w:tcW w:w="1701" w:type="dxa"/>
                  <w:tcPrChange w:id="1224" w:author="Alex" w:date="2015-07-20T16:58:00Z">
                    <w:tcPr>
                      <w:tcW w:w="1701" w:type="dxa"/>
                      <w:gridSpan w:val="2"/>
                    </w:tcPr>
                  </w:tcPrChange>
                </w:tcPr>
                <w:p w14:paraId="7CA0462E" w14:textId="4B22A9B2" w:rsidR="00F94894" w:rsidRPr="00426FA1" w:rsidRDefault="00426FA1" w:rsidP="00F94894">
                  <w:pPr>
                    <w:jc w:val="center"/>
                    <w:rPr>
                      <w:rFonts w:eastAsiaTheme="minorEastAsia"/>
                      <w:color w:val="FF0000"/>
                      <w:lang w:val="es-ES_tradnl"/>
                      <w:rPrChange w:id="1225" w:author="Alex" w:date="2015-07-20T16:57:00Z">
                        <w:rPr>
                          <w:rFonts w:ascii="Times New Roman" w:eastAsia="Cambria" w:hAnsi="Times New Roman" w:cs="Times New Roman"/>
                          <w:color w:val="FF0000"/>
                          <w:lang w:val="es-ES_tradnl"/>
                        </w:rPr>
                      </w:rPrChange>
                    </w:rPr>
                  </w:pPr>
                  <w:r w:rsidRPr="00426FA1">
                    <w:rPr>
                      <w:rFonts w:eastAsiaTheme="minorEastAsia" w:hint="eastAsia"/>
                      <w:color w:val="FF0000"/>
                      <w:rPrChange w:id="1226" w:author="Alex" w:date="2015-07-20T16:57:00Z">
                        <w:rPr>
                          <w:rFonts w:ascii="Cambria Math" w:eastAsiaTheme="minorEastAsia" w:hAnsi="Cambria Math" w:cs="Times New Roman" w:hint="eastAsia"/>
                          <w:color w:val="FF0000"/>
                        </w:rPr>
                      </w:rPrChange>
                    </w:rPr>
                    <w:t>π</w:t>
                  </w:r>
                </w:p>
              </w:tc>
              <w:tc>
                <w:tcPr>
                  <w:tcW w:w="1701" w:type="dxa"/>
                  <w:tcPrChange w:id="1227" w:author="Alex" w:date="2015-07-20T16:58:00Z">
                    <w:tcPr>
                      <w:tcW w:w="1701" w:type="dxa"/>
                      <w:gridSpan w:val="2"/>
                    </w:tcPr>
                  </w:tcPrChange>
                </w:tcPr>
                <w:p w14:paraId="2BB15A2F" w14:textId="06696B98" w:rsidR="00F94894" w:rsidRPr="00426FA1" w:rsidRDefault="00143035">
                  <w:pPr>
                    <w:jc w:val="center"/>
                    <w:rPr>
                      <w:rFonts w:eastAsiaTheme="minorEastAsia"/>
                      <w:color w:val="0070C0"/>
                      <w:lang w:val="es-ES_tradnl"/>
                      <w:rPrChange w:id="1228" w:author="Alex" w:date="2015-07-20T16:57:00Z">
                        <w:rPr>
                          <w:rFonts w:ascii="Times New Roman" w:hAnsi="Times New Roman" w:cs="Times New Roman"/>
                          <w:color w:val="0070C0"/>
                          <w:lang w:val="es-ES_tradnl"/>
                        </w:rPr>
                      </w:rPrChange>
                    </w:rPr>
                  </w:pPr>
                  <m:oMath>
                    <m:sSup>
                      <m:sSupPr>
                        <m:ctrlPr>
                          <w:del w:id="1229" w:author="Alex" w:date="2015-07-20T16:57:00Z">
                            <w:rPr>
                              <w:rFonts w:ascii="Cambria Math" w:eastAsiaTheme="minorEastAsia" w:hAnsi="Cambria Math"/>
                              <w:i/>
                              <w:color w:val="0070C0"/>
                            </w:rPr>
                          </w:del>
                        </m:ctrlPr>
                      </m:sSupPr>
                      <m:e>
                        <m:f>
                          <m:fPr>
                            <m:ctrlPr>
                              <w:rPr>
                                <w:rFonts w:ascii="Cambria Math" w:eastAsiaTheme="minorEastAsia" w:hAnsi="Cambria Math"/>
                                <w:i/>
                                <w:color w:val="0070C0"/>
                              </w:rPr>
                            </m:ctrlPr>
                          </m:fPr>
                          <m:num>
                            <m:r>
                              <w:rPr>
                                <w:rFonts w:ascii="Cambria Math" w:eastAsiaTheme="minorEastAsia" w:hAnsi="Cambria Math" w:hint="eastAsia"/>
                                <w:color w:val="0070C0"/>
                                <w:rPrChange w:id="1230" w:author="Alex" w:date="2015-07-20T16:57:00Z">
                                  <w:rPr>
                                    <w:rFonts w:ascii="Cambria Math" w:eastAsiaTheme="minorEastAsia" w:hAnsi="Cambria Math" w:hint="eastAsia"/>
                                    <w:color w:val="0070C0"/>
                                  </w:rPr>
                                </w:rPrChange>
                              </w:rPr>
                              <m:t>1</m:t>
                            </m:r>
                          </m:num>
                          <m:den>
                            <m:sSup>
                              <m:sSupPr>
                                <m:ctrlPr>
                                  <w:ins w:id="1231" w:author="Alex" w:date="2015-07-20T16:58:00Z">
                                    <w:rPr>
                                      <w:rFonts w:ascii="Cambria Math" w:eastAsiaTheme="minorEastAsia" w:hAnsi="Cambria Math"/>
                                      <w:i/>
                                      <w:color w:val="0070C0"/>
                                    </w:rPr>
                                  </w:ins>
                                </m:ctrlPr>
                              </m:sSupPr>
                              <m:e>
                                <m:r>
                                  <w:rPr>
                                    <w:rFonts w:ascii="Cambria Math" w:eastAsiaTheme="minorEastAsia" w:hAnsi="Cambria Math" w:hint="eastAsia"/>
                                    <w:color w:val="0070C0"/>
                                    <w:rPrChange w:id="1232" w:author="Alex" w:date="2015-07-20T16:57:00Z">
                                      <w:rPr>
                                        <w:rFonts w:ascii="Cambria Math" w:eastAsiaTheme="minorEastAsia" w:hAnsi="Cambria Math" w:hint="eastAsia"/>
                                        <w:color w:val="0070C0"/>
                                      </w:rPr>
                                    </w:rPrChange>
                                  </w:rPr>
                                  <m:t>π</m:t>
                                </m:r>
                              </m:e>
                              <m:sup>
                                <w:ins w:id="1233" w:author="Alex" w:date="2015-07-20T16:58:00Z">
                                  <m:r>
                                    <w:rPr>
                                      <w:rFonts w:ascii="Cambria Math" w:eastAsiaTheme="minorEastAsia" w:hAnsi="Cambria Math"/>
                                      <w:color w:val="0070C0"/>
                                      <w:lang w:val="es-ES_tradnl"/>
                                    </w:rPr>
                                    <m:t>4</m:t>
                                  </m:r>
                                </w:ins>
                              </m:sup>
                            </m:sSup>
                          </m:den>
                        </m:f>
                        <m:ctrlPr>
                          <w:del w:id="1234" w:author="Alex" w:date="2015-07-20T16:57:00Z">
                            <w:rPr>
                              <w:rFonts w:ascii="Cambria Math" w:eastAsiaTheme="minorEastAsia" w:hAnsi="Cambria Math"/>
                              <w:i/>
                              <w:color w:val="0070C0"/>
                              <w:vertAlign w:val="superscript"/>
                            </w:rPr>
                          </w:del>
                        </m:ctrlPr>
                      </m:e>
                      <m:sup>
                        <w:del w:id="1235" w:author="Alex" w:date="2015-07-20T16:58:00Z">
                          <m:r>
                            <w:rPr>
                              <w:rFonts w:ascii="Cambria Math" w:eastAsiaTheme="minorEastAsia" w:hAnsi="Cambria Math" w:hint="eastAsia"/>
                              <w:color w:val="0070C0"/>
                              <w:vertAlign w:val="superscript"/>
                              <w:rPrChange w:id="1236" w:author="Alex" w:date="2015-07-20T16:57:00Z">
                                <w:rPr>
                                  <w:rFonts w:ascii="Cambria Math" w:eastAsiaTheme="minorEastAsia" w:hAnsi="Cambria Math" w:hint="eastAsia"/>
                                  <w:color w:val="0070C0"/>
                                  <w:vertAlign w:val="superscript"/>
                                </w:rPr>
                              </w:rPrChange>
                            </w:rPr>
                            <m:t>4</m:t>
                          </m:r>
                        </w:del>
                      </m:sup>
                    </m:sSup>
                  </m:oMath>
                  <w:r w:rsidR="00426FA1" w:rsidRPr="00426FA1">
                    <w:rPr>
                      <w:rFonts w:eastAsiaTheme="minorEastAsia"/>
                      <w:color w:val="0070C0"/>
                      <w:rPrChange w:id="1237" w:author="Alex" w:date="2015-07-20T16:57:00Z">
                        <w:rPr>
                          <w:rFonts w:ascii="Cambria Math" w:eastAsiaTheme="minorEastAsia" w:hAnsi="Cambria Math" w:cs="Times New Roman"/>
                          <w:color w:val="0070C0"/>
                        </w:rPr>
                      </w:rPrChange>
                    </w:rPr>
                    <w:t>≅0,01027</w:t>
                  </w:r>
                </w:p>
              </w:tc>
              <w:tc>
                <w:tcPr>
                  <w:tcW w:w="1701" w:type="dxa"/>
                  <w:vMerge/>
                  <w:tcPrChange w:id="1238" w:author="Alex" w:date="2015-07-20T16:58:00Z">
                    <w:tcPr>
                      <w:tcW w:w="1701" w:type="dxa"/>
                      <w:gridSpan w:val="2"/>
                      <w:vMerge/>
                    </w:tcPr>
                  </w:tcPrChange>
                </w:tcPr>
                <w:p w14:paraId="4DDD8022"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31F11015" w14:textId="77777777" w:rsidTr="005D1EAB">
              <w:tc>
                <w:tcPr>
                  <w:tcW w:w="1701" w:type="dxa"/>
                </w:tcPr>
                <w:p w14:paraId="48330DD7" w14:textId="77777777" w:rsidR="00F94894" w:rsidRPr="00426FA1" w:rsidRDefault="00F94894" w:rsidP="00F94894">
                  <w:pPr>
                    <w:jc w:val="center"/>
                    <w:rPr>
                      <w:rFonts w:eastAsiaTheme="minorEastAsia"/>
                      <w:color w:val="FF0000"/>
                      <w:lang w:val="es-ES_tradnl"/>
                      <w:rPrChange w:id="1239" w:author="Alex" w:date="2015-07-20T16:57:00Z">
                        <w:rPr>
                          <w:rFonts w:ascii="Times New Roman" w:eastAsia="Cambria" w:hAnsi="Times New Roman" w:cs="Times New Roman"/>
                          <w:color w:val="FF0000"/>
                          <w:lang w:val="es-ES_tradnl"/>
                        </w:rPr>
                      </w:rPrChange>
                    </w:rPr>
                  </w:pPr>
                  <w:r w:rsidRPr="00426FA1">
                    <w:rPr>
                      <w:rFonts w:eastAsiaTheme="minorEastAsia"/>
                      <w:color w:val="FF0000"/>
                      <w:rPrChange w:id="1240" w:author="Alex" w:date="2015-07-20T16:57:00Z">
                        <w:rPr>
                          <w:rFonts w:ascii="Times New Roman" w:eastAsia="Cambria" w:hAnsi="Times New Roman" w:cs="Times New Roman"/>
                          <w:color w:val="FF0000"/>
                        </w:rPr>
                      </w:rPrChange>
                    </w:rPr>
                    <w:t>4</w:t>
                  </w:r>
                </w:p>
              </w:tc>
              <w:tc>
                <w:tcPr>
                  <w:tcW w:w="1701" w:type="dxa"/>
                </w:tcPr>
                <w:p w14:paraId="69A6C087" w14:textId="77777777" w:rsidR="00F94894" w:rsidRPr="00426FA1" w:rsidRDefault="00F94894" w:rsidP="00F94894">
                  <w:pPr>
                    <w:jc w:val="center"/>
                    <w:rPr>
                      <w:rFonts w:eastAsiaTheme="minorEastAsia"/>
                      <w:color w:val="0070C0"/>
                      <w:lang w:val="es-ES_tradnl"/>
                      <w:rPrChange w:id="1241" w:author="Alex" w:date="2015-07-20T16:57:00Z">
                        <w:rPr>
                          <w:rFonts w:ascii="Times New Roman" w:hAnsi="Times New Roman" w:cs="Times New Roman"/>
                          <w:color w:val="0070C0"/>
                          <w:lang w:val="es-ES_tradnl"/>
                        </w:rPr>
                      </w:rPrChange>
                    </w:rPr>
                  </w:pPr>
                  <w:r w:rsidRPr="00426FA1">
                    <w:rPr>
                      <w:rFonts w:eastAsiaTheme="minorEastAsia"/>
                      <w:color w:val="0070C0"/>
                      <w:rPrChange w:id="1242" w:author="Alex" w:date="2015-07-20T16:57:00Z">
                        <w:rPr>
                          <w:rFonts w:ascii="Times New Roman" w:hAnsi="Times New Roman" w:cs="Times New Roman"/>
                          <w:color w:val="0070C0"/>
                        </w:rPr>
                      </w:rPrChange>
                    </w:rPr>
                    <w:t>0,003906</w:t>
                  </w:r>
                </w:p>
              </w:tc>
              <w:tc>
                <w:tcPr>
                  <w:tcW w:w="1701" w:type="dxa"/>
                  <w:vMerge/>
                </w:tcPr>
                <w:p w14:paraId="3D34E990"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7577247B" w14:textId="77777777" w:rsidTr="005D1EAB">
              <w:tc>
                <w:tcPr>
                  <w:tcW w:w="1701" w:type="dxa"/>
                </w:tcPr>
                <w:p w14:paraId="0802B625" w14:textId="77777777" w:rsidR="00F94894" w:rsidRPr="00426FA1" w:rsidRDefault="00F94894" w:rsidP="00F94894">
                  <w:pPr>
                    <w:jc w:val="center"/>
                    <w:rPr>
                      <w:rFonts w:eastAsiaTheme="minorEastAsia"/>
                      <w:color w:val="FF0000"/>
                      <w:lang w:val="es-ES_tradnl"/>
                      <w:rPrChange w:id="1243" w:author="Alex" w:date="2015-07-20T16:57:00Z">
                        <w:rPr>
                          <w:rFonts w:ascii="Times New Roman" w:eastAsia="Cambria" w:hAnsi="Times New Roman" w:cs="Times New Roman"/>
                          <w:color w:val="FF0000"/>
                          <w:lang w:val="es-ES_tradnl"/>
                        </w:rPr>
                      </w:rPrChange>
                    </w:rPr>
                  </w:pPr>
                  <w:r w:rsidRPr="00426FA1">
                    <w:rPr>
                      <w:rFonts w:eastAsiaTheme="minorEastAsia"/>
                      <w:color w:val="FF0000"/>
                      <w:rPrChange w:id="1244" w:author="Alex" w:date="2015-07-20T16:57:00Z">
                        <w:rPr>
                          <w:rFonts w:ascii="Times New Roman" w:eastAsia="Cambria" w:hAnsi="Times New Roman" w:cs="Times New Roman"/>
                          <w:color w:val="FF0000"/>
                        </w:rPr>
                      </w:rPrChange>
                    </w:rPr>
                    <w:t>5</w:t>
                  </w:r>
                </w:p>
              </w:tc>
              <w:tc>
                <w:tcPr>
                  <w:tcW w:w="1701" w:type="dxa"/>
                </w:tcPr>
                <w:p w14:paraId="6B126BFA" w14:textId="77777777" w:rsidR="00F94894" w:rsidRPr="00426FA1" w:rsidRDefault="00F94894" w:rsidP="00F94894">
                  <w:pPr>
                    <w:jc w:val="center"/>
                    <w:rPr>
                      <w:rFonts w:eastAsiaTheme="minorEastAsia"/>
                      <w:color w:val="0070C0"/>
                      <w:lang w:val="es-ES_tradnl"/>
                      <w:rPrChange w:id="1245" w:author="Alex" w:date="2015-07-20T16:57:00Z">
                        <w:rPr>
                          <w:rFonts w:ascii="Times New Roman" w:hAnsi="Times New Roman" w:cs="Times New Roman"/>
                          <w:color w:val="0070C0"/>
                          <w:lang w:val="es-ES_tradnl"/>
                        </w:rPr>
                      </w:rPrChange>
                    </w:rPr>
                  </w:pPr>
                  <w:r w:rsidRPr="00426FA1">
                    <w:rPr>
                      <w:rFonts w:eastAsiaTheme="minorEastAsia"/>
                      <w:color w:val="0070C0"/>
                      <w:rPrChange w:id="1246" w:author="Alex" w:date="2015-07-20T16:57:00Z">
                        <w:rPr>
                          <w:rFonts w:ascii="Times New Roman" w:hAnsi="Times New Roman" w:cs="Times New Roman"/>
                          <w:color w:val="0070C0"/>
                        </w:rPr>
                      </w:rPrChange>
                    </w:rPr>
                    <w:t>25</w:t>
                  </w:r>
                </w:p>
              </w:tc>
              <w:tc>
                <w:tcPr>
                  <w:tcW w:w="1701" w:type="dxa"/>
                  <w:vMerge/>
                </w:tcPr>
                <w:p w14:paraId="3CC53B0D" w14:textId="77777777" w:rsidR="00F94894" w:rsidRPr="00441BF2" w:rsidRDefault="00F94894" w:rsidP="00F94894">
                  <w:pPr>
                    <w:jc w:val="center"/>
                    <w:rPr>
                      <w:rFonts w:ascii="Times New Roman" w:hAnsi="Times New Roman" w:cs="Times New Roman"/>
                      <w:color w:val="0070C0"/>
                      <w:lang w:val="es-ES_tradnl"/>
                    </w:rPr>
                  </w:pPr>
                </w:p>
              </w:tc>
            </w:tr>
          </w:tbl>
          <w:p w14:paraId="4E09B699" w14:textId="767F0616" w:rsidR="00F94894" w:rsidRPr="00441BF2" w:rsidRDefault="00F94894" w:rsidP="005D1EAB">
            <w:pPr>
              <w:pStyle w:val="Descripcin"/>
              <w:rPr>
                <w:lang w:val="es-ES_tradnl"/>
              </w:rPr>
            </w:pPr>
          </w:p>
        </w:tc>
      </w:tr>
      <w:tr w:rsidR="00F94894" w:rsidRPr="00441BF2" w14:paraId="14BE96C0" w14:textId="77777777" w:rsidTr="005D1EAB">
        <w:tc>
          <w:tcPr>
            <w:tcW w:w="2518" w:type="dxa"/>
          </w:tcPr>
          <w:p w14:paraId="7FDE0656"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03A60FF3"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gráfica de una función par.</w:t>
            </w:r>
          </w:p>
        </w:tc>
      </w:tr>
    </w:tbl>
    <w:p w14:paraId="3CB46539" w14:textId="77777777" w:rsidR="00F94894" w:rsidRPr="00441BF2" w:rsidRDefault="00F94894" w:rsidP="00C968B4">
      <w:pPr>
        <w:spacing w:after="0"/>
        <w:rPr>
          <w:rFonts w:ascii="Times New Roman" w:eastAsiaTheme="minorEastAsia" w:hAnsi="Times New Roman" w:cs="Times New Roman"/>
        </w:rPr>
      </w:pPr>
    </w:p>
    <w:p w14:paraId="2EB505F7" w14:textId="61326932" w:rsidR="00C814D5" w:rsidRPr="00441BF2" w:rsidRDefault="00C814D5" w:rsidP="00C968B4">
      <w:pPr>
        <w:spacing w:after="0"/>
        <w:rPr>
          <w:rFonts w:ascii="Times New Roman" w:eastAsiaTheme="minorEastAsia" w:hAnsi="Times New Roman" w:cs="Times New Roman"/>
          <w:highlight w:val="green"/>
        </w:rPr>
      </w:pPr>
    </w:p>
    <w:p w14:paraId="71B2977D" w14:textId="77777777" w:rsidR="00C814D5" w:rsidRPr="00441BF2" w:rsidRDefault="00C814D5" w:rsidP="00C968B4">
      <w:pPr>
        <w:spacing w:after="0"/>
        <w:rPr>
          <w:rFonts w:ascii="Times New Roman" w:eastAsiaTheme="minorEastAsia" w:hAnsi="Times New Roman" w:cs="Times New Roman"/>
          <w:highlight w:val="green"/>
        </w:rPr>
      </w:pPr>
    </w:p>
    <w:p w14:paraId="36D0F886" w14:textId="012D1AE1" w:rsidR="008D5307" w:rsidRPr="00441BF2" w:rsidRDefault="008D5307" w:rsidP="00B46204">
      <w:pPr>
        <w:spacing w:after="0"/>
        <w:rPr>
          <w:rFonts w:ascii="Times New Roman" w:eastAsiaTheme="minorEastAsia" w:hAnsi="Times New Roman" w:cs="Times New Roman"/>
          <w:highlight w:val="green"/>
        </w:rPr>
      </w:pPr>
    </w:p>
    <w:p w14:paraId="2C7C684A" w14:textId="3FEDE508" w:rsidR="0095491C" w:rsidRPr="00441BF2" w:rsidRDefault="0095491C" w:rsidP="00B46204">
      <w:pPr>
        <w:spacing w:after="0"/>
        <w:rPr>
          <w:rFonts w:ascii="Times New Roman" w:eastAsiaTheme="minorEastAsia" w:hAnsi="Times New Roman" w:cs="Times New Roman"/>
          <w:highlight w:val="green"/>
        </w:rPr>
      </w:pPr>
    </w:p>
    <w:p w14:paraId="76BF7CD0" w14:textId="77777777" w:rsidR="00F94894" w:rsidRPr="00441BF2" w:rsidRDefault="00F94894" w:rsidP="00B46204">
      <w:pPr>
        <w:spacing w:after="0"/>
        <w:rPr>
          <w:rFonts w:ascii="Times New Roman" w:eastAsiaTheme="minorEastAsia" w:hAnsi="Times New Roman" w:cs="Times New Roman"/>
          <w:highlight w:val="green"/>
        </w:rPr>
      </w:pPr>
    </w:p>
    <w:p w14:paraId="2B243AC3" w14:textId="77777777" w:rsidR="00F94894" w:rsidRPr="00441BF2" w:rsidRDefault="00F94894" w:rsidP="00B46204">
      <w:pPr>
        <w:spacing w:after="0"/>
        <w:rPr>
          <w:rFonts w:ascii="Times New Roman" w:eastAsiaTheme="minorEastAsia" w:hAnsi="Times New Roman" w:cs="Times New Roman"/>
          <w:highlight w:val="green"/>
        </w:rPr>
      </w:pPr>
    </w:p>
    <w:p w14:paraId="27EF26C7" w14:textId="77777777" w:rsidR="00F94894" w:rsidRPr="00441BF2" w:rsidRDefault="00F94894" w:rsidP="00B46204">
      <w:pPr>
        <w:spacing w:after="0"/>
        <w:rPr>
          <w:rFonts w:ascii="Times New Roman" w:eastAsiaTheme="minorEastAsia" w:hAnsi="Times New Roman" w:cs="Times New Roman"/>
          <w:highlight w:val="green"/>
        </w:rPr>
      </w:pPr>
    </w:p>
    <w:p w14:paraId="1CAF7544" w14:textId="77777777" w:rsidR="00F94894" w:rsidRPr="00441BF2" w:rsidRDefault="00F94894" w:rsidP="00B46204">
      <w:pPr>
        <w:spacing w:after="0"/>
        <w:rPr>
          <w:rFonts w:ascii="Times New Roman" w:eastAsiaTheme="minorEastAsia" w:hAnsi="Times New Roman" w:cs="Times New Roman"/>
          <w:highlight w:val="green"/>
        </w:rPr>
      </w:pPr>
    </w:p>
    <w:tbl>
      <w:tblPr>
        <w:tblStyle w:val="Tablaconcuadrcula"/>
        <w:tblW w:w="0" w:type="auto"/>
        <w:tblLook w:val="04A0" w:firstRow="1" w:lastRow="0" w:firstColumn="1" w:lastColumn="0" w:noHBand="0" w:noVBand="1"/>
      </w:tblPr>
      <w:tblGrid>
        <w:gridCol w:w="2259"/>
        <w:gridCol w:w="6569"/>
      </w:tblGrid>
      <w:tr w:rsidR="00F94894" w:rsidRPr="00441BF2" w14:paraId="1EBA60AC" w14:textId="77777777" w:rsidTr="005D1EAB">
        <w:tc>
          <w:tcPr>
            <w:tcW w:w="9033" w:type="dxa"/>
            <w:gridSpan w:val="2"/>
            <w:shd w:val="clear" w:color="auto" w:fill="0D0D0D" w:themeFill="text1" w:themeFillTint="F2"/>
          </w:tcPr>
          <w:p w14:paraId="14370B54" w14:textId="77777777" w:rsidR="00F94894" w:rsidRPr="00441BF2" w:rsidRDefault="00F94894" w:rsidP="005D1EA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F94894" w:rsidRPr="00441BF2" w14:paraId="1C6418B6" w14:textId="77777777" w:rsidTr="005D1EAB">
        <w:tc>
          <w:tcPr>
            <w:tcW w:w="2518" w:type="dxa"/>
          </w:tcPr>
          <w:p w14:paraId="6F1B6113" w14:textId="77777777" w:rsidR="00F94894" w:rsidRPr="00441BF2" w:rsidRDefault="00F94894" w:rsidP="005D1EAB">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086817C2" w14:textId="209CB4DF" w:rsidR="00F94894" w:rsidRPr="00441BF2" w:rsidRDefault="00F94894" w:rsidP="005D1EAB">
            <w:pPr>
              <w:pStyle w:val="Tema1Img"/>
              <w:numPr>
                <w:ilvl w:val="0"/>
                <w:numId w:val="0"/>
              </w:numPr>
              <w:ind w:left="501"/>
              <w:rPr>
                <w:lang w:val="es-ES_tradnl"/>
              </w:rPr>
            </w:pPr>
            <w:r w:rsidRPr="00441BF2">
              <w:rPr>
                <w:sz w:val="24"/>
                <w:szCs w:val="24"/>
                <w:lang w:val="es-ES_tradnl"/>
              </w:rPr>
              <w:t>MA_10_01_CO</w:t>
            </w:r>
            <w:r w:rsidR="001336A2">
              <w:rPr>
                <w:sz w:val="24"/>
                <w:szCs w:val="24"/>
                <w:lang w:val="es-ES_tradnl"/>
              </w:rPr>
              <w:t>_IMG1</w:t>
            </w:r>
            <w:ins w:id="1247" w:author="Alex" w:date="2015-08-02T16:27:00Z">
              <w:r w:rsidR="004E35CB">
                <w:rPr>
                  <w:sz w:val="24"/>
                  <w:szCs w:val="24"/>
                  <w:lang w:val="es-ES_tradnl"/>
                </w:rPr>
                <w:t>9</w:t>
              </w:r>
            </w:ins>
            <w:del w:id="1248" w:author="Alex" w:date="2015-08-02T16:27:00Z">
              <w:r w:rsidR="001336A2" w:rsidDel="004E35CB">
                <w:rPr>
                  <w:sz w:val="24"/>
                  <w:szCs w:val="24"/>
                  <w:lang w:val="es-ES_tradnl"/>
                </w:rPr>
                <w:delText>5</w:delText>
              </w:r>
            </w:del>
          </w:p>
        </w:tc>
      </w:tr>
      <w:tr w:rsidR="00F94894" w:rsidRPr="00441BF2" w14:paraId="4C320A10" w14:textId="77777777" w:rsidTr="005D1EAB">
        <w:tc>
          <w:tcPr>
            <w:tcW w:w="2518" w:type="dxa"/>
          </w:tcPr>
          <w:p w14:paraId="4714D08A"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0491107C"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par</w:t>
            </w:r>
          </w:p>
        </w:tc>
      </w:tr>
      <w:tr w:rsidR="00F94894" w:rsidRPr="00441BF2" w14:paraId="7839EF15" w14:textId="77777777" w:rsidTr="005D1EAB">
        <w:trPr>
          <w:trHeight w:val="2268"/>
        </w:trPr>
        <w:tc>
          <w:tcPr>
            <w:tcW w:w="2518" w:type="dxa"/>
          </w:tcPr>
          <w:p w14:paraId="36B8D750"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 xml:space="preserve">Código </w:t>
            </w:r>
            <w:proofErr w:type="spellStart"/>
            <w:r w:rsidRPr="00441BF2">
              <w:rPr>
                <w:rFonts w:ascii="Times New Roman" w:hAnsi="Times New Roman" w:cs="Times New Roman"/>
                <w:b/>
                <w:color w:val="000000"/>
                <w:lang w:val="es-ES_tradnl"/>
              </w:rPr>
              <w:t>Shutterstock</w:t>
            </w:r>
            <w:proofErr w:type="spellEnd"/>
            <w:r w:rsidRPr="00441BF2">
              <w:rPr>
                <w:rFonts w:ascii="Times New Roman" w:hAnsi="Times New Roman" w:cs="Times New Roman"/>
                <w:b/>
                <w:color w:val="000000"/>
                <w:lang w:val="es-ES_tradnl"/>
              </w:rPr>
              <w:t xml:space="preserve"> (o URL o la ruta en </w:t>
            </w:r>
            <w:proofErr w:type="spellStart"/>
            <w:r w:rsidRPr="00441BF2">
              <w:rPr>
                <w:rFonts w:ascii="Times New Roman" w:hAnsi="Times New Roman" w:cs="Times New Roman"/>
                <w:b/>
                <w:color w:val="000000"/>
                <w:lang w:val="es-ES_tradnl"/>
              </w:rPr>
              <w:t>AulaPlaneta</w:t>
            </w:r>
            <w:proofErr w:type="spellEnd"/>
            <w:r w:rsidRPr="00441BF2">
              <w:rPr>
                <w:rFonts w:ascii="Times New Roman" w:hAnsi="Times New Roman" w:cs="Times New Roman"/>
                <w:b/>
                <w:color w:val="000000"/>
                <w:lang w:val="es-ES_tradnl"/>
              </w:rPr>
              <w:t>)</w:t>
            </w:r>
          </w:p>
        </w:tc>
        <w:tc>
          <w:tcPr>
            <w:tcW w:w="6515" w:type="dxa"/>
          </w:tcPr>
          <w:tbl>
            <w:tblPr>
              <w:tblStyle w:val="Tablaconcuadrcula"/>
              <w:tblW w:w="0" w:type="auto"/>
              <w:tblLook w:val="04A0" w:firstRow="1" w:lastRow="0" w:firstColumn="1" w:lastColumn="0" w:noHBand="0" w:noVBand="1"/>
            </w:tblPr>
            <w:tblGrid>
              <w:gridCol w:w="871"/>
              <w:gridCol w:w="1236"/>
              <w:gridCol w:w="4236"/>
            </w:tblGrid>
            <w:tr w:rsidR="00F94894" w:rsidRPr="00441BF2" w14:paraId="1E98BD35" w14:textId="77777777" w:rsidTr="005D1EAB">
              <w:tc>
                <w:tcPr>
                  <w:tcW w:w="1701" w:type="dxa"/>
                  <w:gridSpan w:val="3"/>
                </w:tcPr>
                <w:p w14:paraId="4DD5CFFB" w14:textId="4A36F081" w:rsidR="00F94894" w:rsidRPr="00441BF2" w:rsidRDefault="00F94894" w:rsidP="007468D4">
                  <w:pPr>
                    <w:rPr>
                      <w:rFonts w:ascii="Times New Roman" w:hAnsi="Times New Roman" w:cs="Times New Roman"/>
                      <w:b/>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A66F11">
                    <w:rPr>
                      <w:rFonts w:ascii="Times New Roman" w:hAnsi="Times New Roman" w:cs="Times New Roman"/>
                      <w:lang w:val="es-ES_tradnl"/>
                    </w:rPr>
                    <w:t>s</w:t>
                  </w:r>
                  <w:r w:rsidR="00A66F11" w:rsidRPr="00441BF2">
                    <w:rPr>
                      <w:rFonts w:ascii="Times New Roman" w:hAnsi="Times New Roman" w:cs="Times New Roman"/>
                      <w:lang w:val="es-ES_tradnl"/>
                    </w:rPr>
                    <w:t xml:space="preserve">er </w:t>
                  </w:r>
                  <w:r w:rsidRPr="00441BF2">
                    <w:rPr>
                      <w:rFonts w:ascii="Times New Roman" w:hAnsi="Times New Roman" w:cs="Times New Roman"/>
                      <w:lang w:val="es-ES_tradnl"/>
                    </w:rPr>
                    <w:t xml:space="preserve">el coseno de </w:t>
                  </w:r>
                  <w:r w:rsidR="00F87B5C" w:rsidRPr="007468D4">
                    <w:rPr>
                      <w:rFonts w:ascii="Times New Roman" w:hAnsi="Times New Roman" w:cs="Times New Roman"/>
                      <w:i/>
                    </w:rPr>
                    <w:t>x</w:t>
                  </w:r>
                  <w:r w:rsidRPr="00441BF2">
                    <w:rPr>
                      <w:rFonts w:ascii="Times New Roman" w:hAnsi="Times New Roman" w:cs="Times New Roman"/>
                      <w:lang w:val="es-ES_tradnl"/>
                    </w:rPr>
                    <w:t>”</w:t>
                  </w:r>
                </w:p>
              </w:tc>
            </w:tr>
            <w:tr w:rsidR="00F94894" w:rsidRPr="00441BF2" w14:paraId="501C5D98" w14:textId="77777777" w:rsidTr="005D1EAB">
              <w:tc>
                <w:tcPr>
                  <w:tcW w:w="1701" w:type="dxa"/>
                  <w:gridSpan w:val="3"/>
                </w:tcPr>
                <w:p w14:paraId="649F58BE" w14:textId="23FB8EAA" w:rsidR="00F94894" w:rsidRPr="00441BF2" w:rsidRDefault="00F94894" w:rsidP="00F87B5C">
                  <w:pPr>
                    <w:rPr>
                      <w:rFonts w:ascii="Times New Roman" w:hAnsi="Times New Roman" w:cs="Times New Roman"/>
                      <w:lang w:val="es-ES_tradnl"/>
                    </w:rPr>
                  </w:pPr>
                  <w:r w:rsidRPr="00441BF2">
                    <w:rPr>
                      <w:rFonts w:ascii="Times New Roman" w:hAnsi="Times New Roman" w:cs="Times New Roman"/>
                      <w:b/>
                      <w:lang w:val="es-ES_tradnl"/>
                    </w:rPr>
                    <w:t xml:space="preserve">Dominio: </w:t>
                  </w:r>
                  <w:r w:rsidR="00F87B5C">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partida: </w:t>
                  </w:r>
                  <w:r w:rsidR="00F87B5C">
                    <w:rPr>
                      <w:rFonts w:ascii="Times New Roman" w:hAnsi="Times New Roman" w:cs="Times New Roman"/>
                      <w:lang w:val="es-ES_tradnl"/>
                    </w:rPr>
                    <w:t>t</w:t>
                  </w:r>
                  <w:r w:rsidRPr="00441BF2">
                    <w:rPr>
                      <w:rFonts w:ascii="Times New Roman" w:hAnsi="Times New Roman" w:cs="Times New Roman"/>
                      <w:lang w:val="es-ES_tradnl"/>
                    </w:rPr>
                    <w:t>odos los números reales</w:t>
                  </w:r>
                  <w:r w:rsidR="00F87B5C">
                    <w:rPr>
                      <w:rFonts w:ascii="Times New Roman" w:hAnsi="Times New Roman" w:cs="Times New Roman"/>
                      <w:lang w:val="es-ES_tradnl"/>
                    </w:rPr>
                    <w:t>.</w:t>
                  </w:r>
                </w:p>
              </w:tc>
            </w:tr>
            <w:tr w:rsidR="00F94894" w:rsidRPr="00441BF2" w14:paraId="7BF6E60E" w14:textId="77777777" w:rsidTr="005D1EAB">
              <w:tc>
                <w:tcPr>
                  <w:tcW w:w="1701" w:type="dxa"/>
                  <w:gridSpan w:val="3"/>
                </w:tcPr>
                <w:p w14:paraId="6B3F71A0" w14:textId="0F5C0B0E" w:rsidR="00F94894" w:rsidRPr="00441BF2" w:rsidRDefault="00F94894" w:rsidP="00F94894">
                  <w:pPr>
                    <w:rPr>
                      <w:rFonts w:ascii="Times New Roman" w:hAnsi="Times New Roman" w:cs="Times New Roman"/>
                      <w:b/>
                      <w:lang w:val="es-ES_tradnl"/>
                    </w:rPr>
                  </w:pPr>
                  <w:proofErr w:type="spellStart"/>
                  <w:r w:rsidRPr="00441BF2">
                    <w:rPr>
                      <w:rFonts w:ascii="Times New Roman" w:hAnsi="Times New Roman" w:cs="Times New Roman"/>
                      <w:b/>
                      <w:lang w:val="es-ES_tradnl"/>
                    </w:rPr>
                    <w:t>Codominio</w:t>
                  </w:r>
                  <w:proofErr w:type="spellEnd"/>
                  <w:r w:rsidRPr="00441BF2">
                    <w:rPr>
                      <w:rFonts w:ascii="Times New Roman" w:hAnsi="Times New Roman" w:cs="Times New Roman"/>
                      <w:b/>
                      <w:lang w:val="es-ES_tradnl"/>
                    </w:rPr>
                    <w:t xml:space="preserve">: </w:t>
                  </w:r>
                  <w:r w:rsidR="00F87B5C">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llegada: </w:t>
                  </w:r>
                  <w:r w:rsidR="00F87B5C">
                    <w:rPr>
                      <w:rFonts w:ascii="Times New Roman" w:hAnsi="Times New Roman" w:cs="Times New Roman"/>
                      <w:lang w:val="es-ES_tradnl"/>
                    </w:rPr>
                    <w:t>l</w:t>
                  </w:r>
                  <w:r w:rsidRPr="00441BF2">
                    <w:rPr>
                      <w:rFonts w:ascii="Times New Roman" w:hAnsi="Times New Roman" w:cs="Times New Roman"/>
                      <w:lang w:val="es-ES_tradnl"/>
                    </w:rPr>
                    <w:t>os números reales entre -1 y 1</w:t>
                  </w:r>
                </w:p>
              </w:tc>
            </w:tr>
            <w:tr w:rsidR="00F94894" w:rsidRPr="00441BF2" w14:paraId="6FE42FF9" w14:textId="77777777" w:rsidTr="005D1EAB">
              <w:tc>
                <w:tcPr>
                  <w:tcW w:w="1701" w:type="dxa"/>
                  <w:gridSpan w:val="2"/>
                </w:tcPr>
                <w:p w14:paraId="49E4ACAF" w14:textId="77777777" w:rsidR="00F94894" w:rsidRPr="00441BF2" w:rsidRDefault="00F94894" w:rsidP="00F94894">
                  <w:pPr>
                    <w:rPr>
                      <w:rFonts w:ascii="Times New Roman" w:hAnsi="Times New Roman" w:cs="Times New Roman"/>
                      <w:b/>
                      <w:lang w:val="es-ES_tradnl"/>
                    </w:rPr>
                  </w:pPr>
                  <w:r w:rsidRPr="00441BF2">
                    <w:rPr>
                      <w:rFonts w:ascii="Times New Roman" w:hAnsi="Times New Roman" w:cs="Times New Roman"/>
                      <w:b/>
                      <w:lang w:val="es-ES_tradnl"/>
                    </w:rPr>
                    <w:t>Ecuación o regla para relacionar los elementos</w:t>
                  </w:r>
                  <w:r w:rsidRPr="00441BF2">
                    <w:rPr>
                      <w:rFonts w:ascii="Times New Roman" w:eastAsiaTheme="minorEastAsia" w:hAnsi="Times New Roman" w:cs="Times New Roman"/>
                      <w:b/>
                      <w:lang w:val="es-ES_tradnl"/>
                    </w:rPr>
                    <w:t xml:space="preserve">: </w:t>
                  </w:r>
                </w:p>
              </w:tc>
              <w:tc>
                <w:tcPr>
                  <w:tcW w:w="1701" w:type="dxa"/>
                </w:tcPr>
                <w:p w14:paraId="64C18A51" w14:textId="6ECE81D7" w:rsidR="00F94894" w:rsidRPr="00441BF2" w:rsidRDefault="00426FA1">
                  <w:pPr>
                    <w:jc w:val="center"/>
                    <w:rPr>
                      <w:rFonts w:ascii="Times New Roman" w:hAnsi="Times New Roman" w:cs="Times New Roman"/>
                      <w:b/>
                      <w:lang w:val="es-ES_tradnl"/>
                    </w:rPr>
                    <w:pPrChange w:id="1249" w:author="Alex" w:date="2015-07-20T16:58:00Z">
                      <w:pPr/>
                    </w:pPrChange>
                  </w:pPr>
                  <w:r w:rsidRPr="00426FA1">
                    <w:rPr>
                      <w:rFonts w:ascii="Times New Roman" w:eastAsiaTheme="minorEastAsia" w:hAnsi="Times New Roman" w:cs="Times New Roman"/>
                      <w:b/>
                      <w:i/>
                      <w:rPrChange w:id="1250" w:author="Alex" w:date="2015-07-20T16:58:00Z">
                        <w:rPr>
                          <w:rFonts w:ascii="Cambria Math" w:hAnsi="Cambria Math" w:cs="Times New Roman"/>
                          <w:b/>
                          <w:i/>
                        </w:rPr>
                      </w:rPrChange>
                    </w:rPr>
                    <w:t>y=h(x)=</w:t>
                  </w:r>
                  <w:proofErr w:type="spellStart"/>
                  <w:r w:rsidRPr="00426FA1">
                    <w:rPr>
                      <w:rFonts w:ascii="Times New Roman" w:eastAsiaTheme="minorEastAsia" w:hAnsi="Times New Roman" w:cs="Times New Roman"/>
                      <w:b/>
                      <w:rPrChange w:id="1251" w:author="Alex" w:date="2015-07-20T16:58:00Z">
                        <w:rPr>
                          <w:rFonts w:ascii="Cambria Math" w:hAnsi="Cambria Math" w:cs="Times New Roman"/>
                          <w:b/>
                        </w:rPr>
                      </w:rPrChange>
                    </w:rPr>
                    <w:t>cos</w:t>
                  </w:r>
                  <w:del w:id="1252" w:author="Alex" w:date="2015-07-20T16:58:00Z">
                    <w:r w:rsidRPr="00426FA1" w:rsidDel="00426FA1">
                      <w:rPr>
                        <w:rFonts w:ascii="Cambria Math" w:eastAsiaTheme="minorEastAsia" w:hAnsi="Cambria Math" w:cs="Cambria Math"/>
                        <w:b/>
                        <w:rPrChange w:id="1253" w:author="Alex" w:date="2015-07-20T16:58:00Z">
                          <w:rPr>
                            <w:rFonts w:ascii="Cambria Math" w:eastAsiaTheme="minorEastAsia" w:hAnsi="Cambria Math" w:cs="Times New Roman"/>
                            <w:b/>
                            <w:i/>
                          </w:rPr>
                        </w:rPrChange>
                      </w:rPr>
                      <w:delText>⁡</w:delText>
                    </w:r>
                  </w:del>
                  <w:r w:rsidRPr="00426FA1">
                    <w:rPr>
                      <w:rFonts w:ascii="Times New Roman" w:eastAsiaTheme="minorEastAsia" w:hAnsi="Times New Roman" w:cs="Times New Roman" w:hint="eastAsia"/>
                      <w:b/>
                      <w:i/>
                      <w:rPrChange w:id="1254" w:author="Alex" w:date="2015-07-20T16:58:00Z">
                        <w:rPr>
                          <w:rFonts w:ascii="Cambria Math" w:eastAsiaTheme="minorEastAsia" w:hAnsi="Cambria Math" w:cs="Times New Roman" w:hint="eastAsia"/>
                          <w:b/>
                          <w:i/>
                        </w:rPr>
                      </w:rPrChange>
                    </w:rPr>
                    <w:t>x</w:t>
                  </w:r>
                  <w:proofErr w:type="spellEnd"/>
                </w:p>
              </w:tc>
            </w:tr>
            <w:tr w:rsidR="00F94894" w:rsidRPr="00441BF2" w14:paraId="61083663" w14:textId="77777777" w:rsidTr="005D1EAB">
              <w:tc>
                <w:tcPr>
                  <w:tcW w:w="1701" w:type="dxa"/>
                </w:tcPr>
                <w:p w14:paraId="2011488A" w14:textId="78ED8B7D" w:rsidR="00F94894" w:rsidRPr="00426FA1" w:rsidRDefault="00426FA1">
                  <w:pPr>
                    <w:jc w:val="center"/>
                    <w:rPr>
                      <w:rFonts w:eastAsiaTheme="minorEastAsia"/>
                      <w:b/>
                      <w:color w:val="FF0000"/>
                      <w:lang w:val="es-ES_tradnl"/>
                      <w:rPrChange w:id="1255" w:author="Alex" w:date="2015-07-20T16:59:00Z">
                        <w:rPr>
                          <w:rFonts w:ascii="Times New Roman" w:hAnsi="Times New Roman" w:cs="Times New Roman"/>
                          <w:b/>
                          <w:color w:val="FF0000"/>
                          <w:lang w:val="es-ES_tradnl"/>
                        </w:rPr>
                      </w:rPrChange>
                    </w:rPr>
                    <w:pPrChange w:id="1256" w:author="Alex" w:date="2015-07-20T16:59:00Z">
                      <w:pPr/>
                    </w:pPrChange>
                  </w:pPr>
                  <w:r w:rsidRPr="00426FA1">
                    <w:rPr>
                      <w:rFonts w:eastAsiaTheme="minorEastAsia"/>
                      <w:b/>
                      <w:color w:val="FF0000"/>
                      <w:rPrChange w:id="1257" w:author="Alex" w:date="2015-07-20T16:59:00Z">
                        <w:rPr>
                          <w:rFonts w:ascii="Cambria Math" w:hAnsi="Cambria Math" w:cs="Times New Roman"/>
                          <w:b/>
                          <w:i/>
                          <w:color w:val="FF0000"/>
                        </w:rPr>
                      </w:rPrChange>
                    </w:rPr>
                    <w:t>x</w:t>
                  </w:r>
                </w:p>
              </w:tc>
              <w:tc>
                <w:tcPr>
                  <w:tcW w:w="1701" w:type="dxa"/>
                </w:tcPr>
                <w:p w14:paraId="52188AF5" w14:textId="47D16528" w:rsidR="00F94894" w:rsidRPr="00426FA1" w:rsidRDefault="00426FA1">
                  <w:pPr>
                    <w:jc w:val="center"/>
                    <w:rPr>
                      <w:rFonts w:eastAsiaTheme="minorEastAsia"/>
                      <w:b/>
                      <w:color w:val="0070C0"/>
                      <w:lang w:val="es-ES_tradnl"/>
                      <w:rPrChange w:id="1258" w:author="Alex" w:date="2015-07-20T16:59:00Z">
                        <w:rPr>
                          <w:rFonts w:ascii="Times New Roman" w:hAnsi="Times New Roman" w:cs="Times New Roman"/>
                          <w:b/>
                          <w:color w:val="0070C0"/>
                          <w:lang w:val="es-ES_tradnl"/>
                        </w:rPr>
                      </w:rPrChange>
                    </w:rPr>
                    <w:pPrChange w:id="1259" w:author="Alex" w:date="2015-07-20T16:59:00Z">
                      <w:pPr/>
                    </w:pPrChange>
                  </w:pPr>
                  <w:r w:rsidRPr="00426FA1">
                    <w:rPr>
                      <w:rFonts w:eastAsiaTheme="minorEastAsia"/>
                      <w:b/>
                      <w:color w:val="0070C0"/>
                      <w:rPrChange w:id="1260" w:author="Alex" w:date="2015-07-20T16:59:00Z">
                        <w:rPr>
                          <w:rFonts w:ascii="Cambria Math" w:hAnsi="Cambria Math" w:cs="Times New Roman"/>
                          <w:b/>
                          <w:i/>
                          <w:color w:val="0070C0"/>
                        </w:rPr>
                      </w:rPrChange>
                    </w:rPr>
                    <w:t>y=h(x)</w:t>
                  </w:r>
                </w:p>
              </w:tc>
              <w:tc>
                <w:tcPr>
                  <w:tcW w:w="1701" w:type="dxa"/>
                  <w:vMerge w:val="restart"/>
                </w:tcPr>
                <w:p w14:paraId="1297B505" w14:textId="77777777" w:rsidR="00F94894" w:rsidRPr="00441BF2" w:rsidRDefault="00F94894" w:rsidP="00F94894">
                  <w:pPr>
                    <w:rPr>
                      <w:rFonts w:ascii="Times New Roman" w:eastAsia="Cambria" w:hAnsi="Times New Roman" w:cs="Times New Roman"/>
                      <w:b/>
                      <w:color w:val="0070C0"/>
                      <w:lang w:val="es-ES_tradnl"/>
                    </w:rPr>
                  </w:pPr>
                  <w:r w:rsidRPr="00441BF2">
                    <w:rPr>
                      <w:rFonts w:ascii="Times New Roman" w:eastAsiaTheme="minorEastAsia" w:hAnsi="Times New Roman" w:cs="Times New Roman"/>
                      <w:noProof/>
                      <w:lang w:val="es-CO" w:eastAsia="es-CO"/>
                    </w:rPr>
                    <w:drawing>
                      <wp:inline distT="0" distB="0" distL="0" distR="0" wp14:anchorId="504BF0E2" wp14:editId="0C64F967">
                        <wp:extent cx="2551971" cy="1251314"/>
                        <wp:effectExtent l="0" t="0" r="127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4619" cy="1252612"/>
                                </a:xfrm>
                                <a:prstGeom prst="rect">
                                  <a:avLst/>
                                </a:prstGeom>
                                <a:noFill/>
                                <a:ln>
                                  <a:noFill/>
                                </a:ln>
                              </pic:spPr>
                            </pic:pic>
                          </a:graphicData>
                        </a:graphic>
                      </wp:inline>
                    </w:drawing>
                  </w:r>
                </w:p>
              </w:tc>
            </w:tr>
            <w:tr w:rsidR="00F94894" w:rsidRPr="00441BF2" w14:paraId="1588BB43" w14:textId="77777777" w:rsidTr="005D1EAB">
              <w:trPr>
                <w:trHeight w:val="77"/>
              </w:trPr>
              <w:tc>
                <w:tcPr>
                  <w:tcW w:w="1701" w:type="dxa"/>
                </w:tcPr>
                <w:p w14:paraId="131B6F4D" w14:textId="5FA1D17F" w:rsidR="00F94894" w:rsidRPr="00426FA1" w:rsidRDefault="00426FA1" w:rsidP="00F94894">
                  <w:pPr>
                    <w:jc w:val="center"/>
                    <w:rPr>
                      <w:rFonts w:eastAsiaTheme="minorEastAsia"/>
                      <w:color w:val="FF0000"/>
                      <w:lang w:val="es-ES_tradnl"/>
                      <w:rPrChange w:id="1261" w:author="Alex" w:date="2015-07-20T16:59:00Z">
                        <w:rPr>
                          <w:rFonts w:ascii="Times New Roman" w:hAnsi="Times New Roman" w:cs="Times New Roman"/>
                          <w:color w:val="FF0000"/>
                          <w:lang w:val="es-ES_tradnl"/>
                        </w:rPr>
                      </w:rPrChange>
                    </w:rPr>
                  </w:pPr>
                  <w:r w:rsidRPr="00426FA1">
                    <w:rPr>
                      <w:rFonts w:eastAsiaTheme="minorEastAsia"/>
                      <w:color w:val="FF0000"/>
                      <w:rPrChange w:id="1262" w:author="Alex" w:date="2015-07-20T16:59:00Z">
                        <w:rPr>
                          <w:rFonts w:ascii="Cambria Math" w:hAnsi="Cambria Math" w:cs="Times New Roman"/>
                          <w:i/>
                          <w:color w:val="FF0000"/>
                        </w:rPr>
                      </w:rPrChange>
                    </w:rPr>
                    <w:t>-5</w:t>
                  </w:r>
                </w:p>
              </w:tc>
              <w:tc>
                <w:tcPr>
                  <w:tcW w:w="1701" w:type="dxa"/>
                </w:tcPr>
                <w:p w14:paraId="1E898FB4" w14:textId="2F758840" w:rsidR="00F94894" w:rsidRPr="00426FA1" w:rsidRDefault="00426FA1" w:rsidP="00F94894">
                  <w:pPr>
                    <w:jc w:val="center"/>
                    <w:rPr>
                      <w:rFonts w:eastAsiaTheme="minorEastAsia"/>
                      <w:color w:val="0070C0"/>
                      <w:lang w:val="es-ES_tradnl"/>
                      <w:rPrChange w:id="1263" w:author="Alex" w:date="2015-07-20T16:59:00Z">
                        <w:rPr>
                          <w:rFonts w:ascii="Times New Roman" w:hAnsi="Times New Roman" w:cs="Times New Roman"/>
                          <w:color w:val="0070C0"/>
                          <w:lang w:val="es-ES_tradnl"/>
                        </w:rPr>
                      </w:rPrChange>
                    </w:rPr>
                  </w:pPr>
                  <w:r w:rsidRPr="00426FA1">
                    <w:rPr>
                      <w:rFonts w:eastAsiaTheme="minorEastAsia" w:hint="eastAsia"/>
                      <w:color w:val="0070C0"/>
                      <w:rPrChange w:id="1264" w:author="Alex" w:date="2015-07-20T16:59:00Z">
                        <w:rPr>
                          <w:rFonts w:ascii="Cambria Math" w:eastAsiaTheme="minorEastAsia" w:hAnsi="Cambria Math" w:cs="Times New Roman" w:hint="eastAsia"/>
                          <w:i/>
                          <w:color w:val="0070C0"/>
                        </w:rPr>
                      </w:rPrChange>
                    </w:rPr>
                    <w:t>0,2836621</w:t>
                  </w:r>
                </w:p>
              </w:tc>
              <w:tc>
                <w:tcPr>
                  <w:tcW w:w="1701" w:type="dxa"/>
                  <w:vMerge/>
                </w:tcPr>
                <w:p w14:paraId="1E5A9EBF"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4D8F11EE" w14:textId="77777777" w:rsidTr="005D1EAB">
              <w:tc>
                <w:tcPr>
                  <w:tcW w:w="1701" w:type="dxa"/>
                </w:tcPr>
                <w:p w14:paraId="3984C3D2" w14:textId="00121E5D" w:rsidR="00F94894" w:rsidRPr="00426FA1" w:rsidRDefault="00426FA1" w:rsidP="00F94894">
                  <w:pPr>
                    <w:jc w:val="center"/>
                    <w:rPr>
                      <w:rFonts w:eastAsiaTheme="minorEastAsia"/>
                      <w:color w:val="FF0000"/>
                      <w:lang w:val="es-ES_tradnl"/>
                      <w:rPrChange w:id="1265" w:author="Alex" w:date="2015-07-20T16:59:00Z">
                        <w:rPr>
                          <w:rFonts w:ascii="Times New Roman" w:hAnsi="Times New Roman" w:cs="Times New Roman"/>
                          <w:color w:val="FF0000"/>
                          <w:lang w:val="es-ES_tradnl"/>
                        </w:rPr>
                      </w:rPrChange>
                    </w:rPr>
                  </w:pPr>
                  <w:r w:rsidRPr="00426FA1">
                    <w:rPr>
                      <w:rFonts w:eastAsiaTheme="minorEastAsia"/>
                      <w:color w:val="FF0000"/>
                      <w:rPrChange w:id="1266" w:author="Alex" w:date="2015-07-20T16:59:00Z">
                        <w:rPr>
                          <w:rFonts w:ascii="Cambria Math" w:hAnsi="Cambria Math" w:cs="Times New Roman"/>
                          <w:i/>
                          <w:color w:val="FF0000"/>
                        </w:rPr>
                      </w:rPrChange>
                    </w:rPr>
                    <w:t>-4,3</w:t>
                  </w:r>
                </w:p>
              </w:tc>
              <w:tc>
                <w:tcPr>
                  <w:tcW w:w="1701" w:type="dxa"/>
                </w:tcPr>
                <w:p w14:paraId="355917E5" w14:textId="3A945EFB" w:rsidR="00F94894" w:rsidRPr="00426FA1" w:rsidRDefault="00426FA1" w:rsidP="00F94894">
                  <w:pPr>
                    <w:jc w:val="center"/>
                    <w:rPr>
                      <w:rFonts w:eastAsiaTheme="minorEastAsia"/>
                      <w:color w:val="0070C0"/>
                      <w:lang w:val="es-ES_tradnl"/>
                      <w:rPrChange w:id="1267" w:author="Alex" w:date="2015-07-20T16:59:00Z">
                        <w:rPr>
                          <w:rFonts w:ascii="Times New Roman" w:hAnsi="Times New Roman" w:cs="Times New Roman"/>
                          <w:color w:val="0070C0"/>
                          <w:lang w:val="es-ES_tradnl"/>
                        </w:rPr>
                      </w:rPrChange>
                    </w:rPr>
                  </w:pPr>
                  <w:r w:rsidRPr="00426FA1">
                    <w:rPr>
                      <w:rFonts w:eastAsiaTheme="minorEastAsia"/>
                      <w:color w:val="0070C0"/>
                      <w:rPrChange w:id="1268" w:author="Alex" w:date="2015-07-20T16:59:00Z">
                        <w:rPr>
                          <w:rFonts w:ascii="Cambria Math" w:hAnsi="Cambria Math" w:cs="Times New Roman"/>
                          <w:i/>
                          <w:color w:val="0070C0"/>
                        </w:rPr>
                      </w:rPrChange>
                    </w:rPr>
                    <w:t>-0,400799</w:t>
                  </w:r>
                </w:p>
              </w:tc>
              <w:tc>
                <w:tcPr>
                  <w:tcW w:w="1701" w:type="dxa"/>
                  <w:vMerge/>
                </w:tcPr>
                <w:p w14:paraId="35F68668"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687338F1" w14:textId="77777777" w:rsidTr="005D1EAB">
              <w:tc>
                <w:tcPr>
                  <w:tcW w:w="1701" w:type="dxa"/>
                </w:tcPr>
                <w:p w14:paraId="04AFC29D" w14:textId="098124A9" w:rsidR="00F94894" w:rsidRPr="00426FA1" w:rsidRDefault="00426FA1" w:rsidP="00F94894">
                  <w:pPr>
                    <w:rPr>
                      <w:rFonts w:eastAsiaTheme="minorEastAsia"/>
                      <w:color w:val="FF0000"/>
                      <w:lang w:val="es-ES_tradnl"/>
                      <w:rPrChange w:id="1269" w:author="Alex" w:date="2015-07-20T16:59:00Z">
                        <w:rPr>
                          <w:rFonts w:ascii="Times New Roman" w:hAnsi="Times New Roman" w:cs="Times New Roman"/>
                          <w:color w:val="FF0000"/>
                          <w:lang w:val="es-ES_tradnl"/>
                        </w:rPr>
                      </w:rPrChange>
                    </w:rPr>
                  </w:pPr>
                  <w:r w:rsidRPr="00426FA1">
                    <w:rPr>
                      <w:rFonts w:eastAsiaTheme="minorEastAsia"/>
                      <w:color w:val="FF0000"/>
                      <w:rPrChange w:id="1270" w:author="Alex" w:date="2015-07-20T16:59:00Z">
                        <w:rPr>
                          <w:rFonts w:ascii="Cambria Math" w:hAnsi="Cambria Math" w:cs="Times New Roman"/>
                          <w:i/>
                          <w:color w:val="FF0000"/>
                        </w:rPr>
                      </w:rPrChange>
                    </w:rPr>
                    <w:t>-√2</w:t>
                  </w:r>
                </w:p>
              </w:tc>
              <w:tc>
                <w:tcPr>
                  <w:tcW w:w="1701" w:type="dxa"/>
                </w:tcPr>
                <w:p w14:paraId="65C9AAC5" w14:textId="48DB57AA" w:rsidR="00F94894" w:rsidRPr="00426FA1" w:rsidRDefault="00426FA1" w:rsidP="00F94894">
                  <w:pPr>
                    <w:jc w:val="center"/>
                    <w:rPr>
                      <w:rFonts w:eastAsiaTheme="minorEastAsia"/>
                      <w:color w:val="0070C0"/>
                      <w:lang w:val="es-ES_tradnl"/>
                      <w:rPrChange w:id="1271" w:author="Alex" w:date="2015-07-20T16:59:00Z">
                        <w:rPr>
                          <w:rFonts w:ascii="Times New Roman" w:hAnsi="Times New Roman" w:cs="Times New Roman"/>
                          <w:color w:val="0070C0"/>
                          <w:lang w:val="es-ES_tradnl"/>
                        </w:rPr>
                      </w:rPrChange>
                    </w:rPr>
                  </w:pPr>
                  <w:r w:rsidRPr="00426FA1">
                    <w:rPr>
                      <w:rFonts w:eastAsiaTheme="minorEastAsia"/>
                      <w:color w:val="0070C0"/>
                      <w:rPrChange w:id="1272" w:author="Alex" w:date="2015-07-20T16:59:00Z">
                        <w:rPr>
                          <w:rFonts w:ascii="Cambria Math" w:hAnsi="Cambria Math" w:cs="Times New Roman"/>
                          <w:i/>
                          <w:color w:val="0070C0"/>
                        </w:rPr>
                      </w:rPrChange>
                    </w:rPr>
                    <w:t>0,155944</w:t>
                  </w:r>
                </w:p>
              </w:tc>
              <w:tc>
                <w:tcPr>
                  <w:tcW w:w="1701" w:type="dxa"/>
                  <w:vMerge/>
                </w:tcPr>
                <w:p w14:paraId="04A92814"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2AB584F6" w14:textId="77777777" w:rsidTr="005D1EAB">
              <w:tc>
                <w:tcPr>
                  <w:tcW w:w="1701" w:type="dxa"/>
                </w:tcPr>
                <w:p w14:paraId="275C5FCD" w14:textId="1D251ECE" w:rsidR="00F94894" w:rsidRPr="00426FA1" w:rsidRDefault="00426FA1" w:rsidP="00F94894">
                  <w:pPr>
                    <w:jc w:val="center"/>
                    <w:rPr>
                      <w:rFonts w:eastAsiaTheme="minorEastAsia"/>
                      <w:color w:val="FF0000"/>
                      <w:lang w:val="es-ES_tradnl"/>
                      <w:rPrChange w:id="1273" w:author="Alex" w:date="2015-07-20T16:59:00Z">
                        <w:rPr>
                          <w:rFonts w:ascii="Times New Roman" w:hAnsi="Times New Roman" w:cs="Times New Roman"/>
                          <w:color w:val="FF0000"/>
                          <w:lang w:val="es-ES_tradnl"/>
                        </w:rPr>
                      </w:rPrChange>
                    </w:rPr>
                  </w:pPr>
                  <w:r w:rsidRPr="00426FA1">
                    <w:rPr>
                      <w:rFonts w:eastAsiaTheme="minorEastAsia"/>
                      <w:color w:val="FF0000"/>
                      <w:rPrChange w:id="1274" w:author="Alex" w:date="2015-07-20T16:59:00Z">
                        <w:rPr>
                          <w:rFonts w:ascii="Cambria Math" w:hAnsi="Cambria Math" w:cs="Times New Roman"/>
                          <w:i/>
                          <w:color w:val="FF0000"/>
                        </w:rPr>
                      </w:rPrChange>
                    </w:rPr>
                    <w:t>-1</w:t>
                  </w:r>
                </w:p>
              </w:tc>
              <w:tc>
                <w:tcPr>
                  <w:tcW w:w="1701" w:type="dxa"/>
                </w:tcPr>
                <w:p w14:paraId="1DD404AE" w14:textId="1C2B7A84" w:rsidR="00F94894" w:rsidRPr="00426FA1" w:rsidRDefault="00426FA1" w:rsidP="00F94894">
                  <w:pPr>
                    <w:jc w:val="center"/>
                    <w:rPr>
                      <w:rFonts w:eastAsiaTheme="minorEastAsia"/>
                      <w:color w:val="0070C0"/>
                      <w:lang w:val="es-ES_tradnl"/>
                      <w:rPrChange w:id="1275" w:author="Alex" w:date="2015-07-20T16:59:00Z">
                        <w:rPr>
                          <w:rFonts w:ascii="Times New Roman" w:hAnsi="Times New Roman" w:cs="Times New Roman"/>
                          <w:color w:val="0070C0"/>
                          <w:lang w:val="es-ES_tradnl"/>
                        </w:rPr>
                      </w:rPrChange>
                    </w:rPr>
                  </w:pPr>
                  <w:r w:rsidRPr="00426FA1">
                    <w:rPr>
                      <w:rFonts w:eastAsiaTheme="minorEastAsia"/>
                      <w:color w:val="0070C0"/>
                      <w:rPrChange w:id="1276" w:author="Alex" w:date="2015-07-20T16:59:00Z">
                        <w:rPr>
                          <w:rFonts w:ascii="Cambria Math" w:hAnsi="Cambria Math" w:cs="Times New Roman"/>
                          <w:i/>
                          <w:color w:val="0070C0"/>
                        </w:rPr>
                      </w:rPrChange>
                    </w:rPr>
                    <w:t>0,540302</w:t>
                  </w:r>
                </w:p>
              </w:tc>
              <w:tc>
                <w:tcPr>
                  <w:tcW w:w="1701" w:type="dxa"/>
                  <w:vMerge/>
                </w:tcPr>
                <w:p w14:paraId="69C44C71"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7D6B7AC4" w14:textId="77777777" w:rsidTr="005D1EAB">
              <w:tc>
                <w:tcPr>
                  <w:tcW w:w="1701" w:type="dxa"/>
                </w:tcPr>
                <w:p w14:paraId="10BA9927" w14:textId="2A416E08" w:rsidR="00F94894" w:rsidRPr="00426FA1" w:rsidRDefault="00426FA1" w:rsidP="00F94894">
                  <w:pPr>
                    <w:jc w:val="center"/>
                    <w:rPr>
                      <w:rFonts w:eastAsiaTheme="minorEastAsia"/>
                      <w:color w:val="FF0000"/>
                      <w:lang w:val="es-ES_tradnl"/>
                      <w:rPrChange w:id="1277" w:author="Alex" w:date="2015-07-20T16:59:00Z">
                        <w:rPr>
                          <w:rFonts w:ascii="Times New Roman" w:hAnsi="Times New Roman" w:cs="Times New Roman"/>
                          <w:color w:val="FF0000"/>
                          <w:lang w:val="es-ES_tradnl"/>
                        </w:rPr>
                      </w:rPrChange>
                    </w:rPr>
                  </w:pPr>
                  <w:r w:rsidRPr="00426FA1">
                    <w:rPr>
                      <w:rFonts w:eastAsiaTheme="minorEastAsia"/>
                      <w:color w:val="FF0000"/>
                      <w:rPrChange w:id="1278" w:author="Alex" w:date="2015-07-20T16:59:00Z">
                        <w:rPr>
                          <w:rFonts w:ascii="Cambria Math" w:hAnsi="Cambria Math" w:cs="Times New Roman"/>
                          <w:i/>
                          <w:color w:val="FF0000"/>
                        </w:rPr>
                      </w:rPrChange>
                    </w:rPr>
                    <w:t>-1/2</w:t>
                  </w:r>
                </w:p>
              </w:tc>
              <w:tc>
                <w:tcPr>
                  <w:tcW w:w="1701" w:type="dxa"/>
                </w:tcPr>
                <w:p w14:paraId="61922117" w14:textId="0E45DD3E" w:rsidR="00F94894" w:rsidRPr="00426FA1" w:rsidRDefault="00426FA1" w:rsidP="00F94894">
                  <w:pPr>
                    <w:jc w:val="center"/>
                    <w:rPr>
                      <w:rFonts w:eastAsiaTheme="minorEastAsia"/>
                      <w:color w:val="0070C0"/>
                      <w:lang w:val="es-ES_tradnl"/>
                      <w:rPrChange w:id="1279" w:author="Alex" w:date="2015-07-20T16:59:00Z">
                        <w:rPr>
                          <w:rFonts w:ascii="Times New Roman" w:hAnsi="Times New Roman" w:cs="Times New Roman"/>
                          <w:color w:val="0070C0"/>
                          <w:lang w:val="es-ES_tradnl"/>
                        </w:rPr>
                      </w:rPrChange>
                    </w:rPr>
                  </w:pPr>
                  <w:r w:rsidRPr="00426FA1">
                    <w:rPr>
                      <w:rFonts w:eastAsiaTheme="minorEastAsia"/>
                      <w:color w:val="0070C0"/>
                      <w:rPrChange w:id="1280" w:author="Alex" w:date="2015-07-20T16:59:00Z">
                        <w:rPr>
                          <w:rFonts w:ascii="Cambria Math" w:hAnsi="Cambria Math" w:cs="Times New Roman"/>
                          <w:color w:val="0070C0"/>
                        </w:rPr>
                      </w:rPrChange>
                    </w:rPr>
                    <w:t>0,8775825</w:t>
                  </w:r>
                </w:p>
              </w:tc>
              <w:tc>
                <w:tcPr>
                  <w:tcW w:w="1701" w:type="dxa"/>
                  <w:vMerge/>
                </w:tcPr>
                <w:p w14:paraId="3E0C6AD6"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1E609D12" w14:textId="77777777" w:rsidTr="005D1EAB">
              <w:tc>
                <w:tcPr>
                  <w:tcW w:w="1701" w:type="dxa"/>
                </w:tcPr>
                <w:p w14:paraId="1F51A80B" w14:textId="5FD8F2A8" w:rsidR="00F94894" w:rsidRPr="00426FA1" w:rsidRDefault="00426FA1" w:rsidP="00F94894">
                  <w:pPr>
                    <w:jc w:val="center"/>
                    <w:rPr>
                      <w:rFonts w:eastAsiaTheme="minorEastAsia"/>
                      <w:color w:val="FF0000"/>
                      <w:lang w:val="es-ES_tradnl"/>
                      <w:rPrChange w:id="1281" w:author="Alex" w:date="2015-07-20T16:59:00Z">
                        <w:rPr>
                          <w:rFonts w:ascii="Times New Roman" w:hAnsi="Times New Roman" w:cs="Times New Roman"/>
                          <w:color w:val="FF0000"/>
                          <w:lang w:val="es-ES_tradnl"/>
                        </w:rPr>
                      </w:rPrChange>
                    </w:rPr>
                  </w:pPr>
                  <w:r w:rsidRPr="00426FA1">
                    <w:rPr>
                      <w:rFonts w:eastAsiaTheme="minorEastAsia" w:hint="eastAsia"/>
                      <w:color w:val="FF0000"/>
                      <w:rPrChange w:id="1282" w:author="Alex" w:date="2015-07-20T16:59:00Z">
                        <w:rPr>
                          <w:rFonts w:ascii="Cambria Math" w:eastAsiaTheme="minorEastAsia" w:hAnsi="Cambria Math" w:cs="Times New Roman" w:hint="eastAsia"/>
                          <w:i/>
                          <w:color w:val="FF0000"/>
                        </w:rPr>
                      </w:rPrChange>
                    </w:rPr>
                    <w:t>0</w:t>
                  </w:r>
                </w:p>
              </w:tc>
              <w:tc>
                <w:tcPr>
                  <w:tcW w:w="1701" w:type="dxa"/>
                </w:tcPr>
                <w:p w14:paraId="1AA864C5" w14:textId="77777777" w:rsidR="00F94894" w:rsidRPr="00426FA1" w:rsidRDefault="00F94894" w:rsidP="00F94894">
                  <w:pPr>
                    <w:jc w:val="center"/>
                    <w:rPr>
                      <w:rFonts w:eastAsiaTheme="minorEastAsia"/>
                      <w:color w:val="0070C0"/>
                      <w:lang w:val="es-ES_tradnl"/>
                      <w:rPrChange w:id="1283" w:author="Alex" w:date="2015-07-20T16:59:00Z">
                        <w:rPr>
                          <w:rFonts w:ascii="Times New Roman" w:hAnsi="Times New Roman" w:cs="Times New Roman"/>
                          <w:color w:val="0070C0"/>
                          <w:lang w:val="es-ES_tradnl"/>
                        </w:rPr>
                      </w:rPrChange>
                    </w:rPr>
                  </w:pPr>
                  <w:r w:rsidRPr="00426FA1">
                    <w:rPr>
                      <w:rFonts w:eastAsiaTheme="minorEastAsia"/>
                      <w:color w:val="0070C0"/>
                      <w:rPrChange w:id="1284" w:author="Alex" w:date="2015-07-20T16:59:00Z">
                        <w:rPr>
                          <w:rFonts w:ascii="Times New Roman" w:hAnsi="Times New Roman" w:cs="Times New Roman"/>
                          <w:color w:val="0070C0"/>
                        </w:rPr>
                      </w:rPrChange>
                    </w:rPr>
                    <w:t>1</w:t>
                  </w:r>
                </w:p>
              </w:tc>
              <w:tc>
                <w:tcPr>
                  <w:tcW w:w="1701" w:type="dxa"/>
                  <w:vMerge/>
                </w:tcPr>
                <w:p w14:paraId="492EAAF0"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4CE7C3BA" w14:textId="77777777" w:rsidTr="005D1EAB">
              <w:tc>
                <w:tcPr>
                  <w:tcW w:w="1701" w:type="dxa"/>
                </w:tcPr>
                <w:p w14:paraId="7B7673E2" w14:textId="18525C22" w:rsidR="00F94894" w:rsidRPr="00426FA1" w:rsidRDefault="00426FA1" w:rsidP="00F94894">
                  <w:pPr>
                    <w:jc w:val="center"/>
                    <w:rPr>
                      <w:rFonts w:eastAsiaTheme="minorEastAsia"/>
                      <w:color w:val="FF0000"/>
                      <w:lang w:val="es-ES_tradnl"/>
                      <w:rPrChange w:id="1285" w:author="Alex" w:date="2015-07-20T16:59:00Z">
                        <w:rPr>
                          <w:rFonts w:ascii="Times New Roman" w:eastAsia="Cambria" w:hAnsi="Times New Roman" w:cs="Times New Roman"/>
                          <w:color w:val="FF0000"/>
                          <w:lang w:val="es-ES_tradnl"/>
                        </w:rPr>
                      </w:rPrChange>
                    </w:rPr>
                  </w:pPr>
                  <w:r w:rsidRPr="00426FA1">
                    <w:rPr>
                      <w:rFonts w:eastAsiaTheme="minorEastAsia" w:hint="eastAsia"/>
                      <w:color w:val="FF0000"/>
                      <w:rPrChange w:id="1286" w:author="Alex" w:date="2015-07-20T16:59:00Z">
                        <w:rPr>
                          <w:rFonts w:ascii="Cambria Math" w:eastAsiaTheme="minorEastAsia" w:hAnsi="Cambria Math" w:cs="Times New Roman" w:hint="eastAsia"/>
                          <w:i/>
                          <w:color w:val="FF0000"/>
                        </w:rPr>
                      </w:rPrChange>
                    </w:rPr>
                    <w:t>1</w:t>
                  </w:r>
                </w:p>
              </w:tc>
              <w:tc>
                <w:tcPr>
                  <w:tcW w:w="1701" w:type="dxa"/>
                </w:tcPr>
                <w:p w14:paraId="0A4895B9" w14:textId="20BA41E9" w:rsidR="00F94894" w:rsidRPr="00426FA1" w:rsidRDefault="00426FA1" w:rsidP="00F94894">
                  <w:pPr>
                    <w:jc w:val="center"/>
                    <w:rPr>
                      <w:rFonts w:eastAsiaTheme="minorEastAsia"/>
                      <w:color w:val="0070C0"/>
                      <w:lang w:val="es-ES_tradnl"/>
                      <w:rPrChange w:id="1287" w:author="Alex" w:date="2015-07-20T16:59:00Z">
                        <w:rPr>
                          <w:rFonts w:ascii="Times New Roman" w:hAnsi="Times New Roman" w:cs="Times New Roman"/>
                          <w:color w:val="0070C0"/>
                          <w:lang w:val="es-ES_tradnl"/>
                        </w:rPr>
                      </w:rPrChange>
                    </w:rPr>
                  </w:pPr>
                  <w:r w:rsidRPr="00426FA1">
                    <w:rPr>
                      <w:rFonts w:eastAsiaTheme="minorEastAsia"/>
                      <w:color w:val="0070C0"/>
                      <w:rPrChange w:id="1288" w:author="Alex" w:date="2015-07-20T16:59:00Z">
                        <w:rPr>
                          <w:rFonts w:ascii="Cambria Math" w:hAnsi="Cambria Math" w:cs="Times New Roman"/>
                          <w:i/>
                          <w:color w:val="0070C0"/>
                        </w:rPr>
                      </w:rPrChange>
                    </w:rPr>
                    <w:t>0,540302</w:t>
                  </w:r>
                </w:p>
              </w:tc>
              <w:tc>
                <w:tcPr>
                  <w:tcW w:w="1701" w:type="dxa"/>
                  <w:vMerge/>
                </w:tcPr>
                <w:p w14:paraId="1DA48DFC"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044AAFA6" w14:textId="77777777" w:rsidTr="005D1EAB">
              <w:tc>
                <w:tcPr>
                  <w:tcW w:w="1701" w:type="dxa"/>
                </w:tcPr>
                <w:p w14:paraId="724CA5D6" w14:textId="451F2B7A" w:rsidR="00F94894" w:rsidRPr="00426FA1" w:rsidRDefault="00426FA1" w:rsidP="00F94894">
                  <w:pPr>
                    <w:jc w:val="center"/>
                    <w:rPr>
                      <w:rFonts w:eastAsiaTheme="minorEastAsia"/>
                      <w:color w:val="FF0000"/>
                      <w:lang w:val="es-ES_tradnl"/>
                      <w:rPrChange w:id="1289" w:author="Alex" w:date="2015-07-20T16:59:00Z">
                        <w:rPr>
                          <w:rFonts w:ascii="Times New Roman" w:eastAsiaTheme="minorEastAsia" w:hAnsi="Times New Roman" w:cs="Times New Roman"/>
                          <w:color w:val="FF0000"/>
                          <w:lang w:val="es-ES_tradnl"/>
                        </w:rPr>
                      </w:rPrChange>
                    </w:rPr>
                  </w:pPr>
                  <w:r w:rsidRPr="00426FA1">
                    <w:rPr>
                      <w:rFonts w:eastAsiaTheme="minorEastAsia" w:hint="eastAsia"/>
                      <w:color w:val="FF0000"/>
                      <w:rPrChange w:id="1290" w:author="Alex" w:date="2015-07-20T16:59:00Z">
                        <w:rPr>
                          <w:rFonts w:ascii="Cambria Math" w:eastAsiaTheme="minorEastAsia" w:hAnsi="Cambria Math" w:cs="Times New Roman" w:hint="eastAsia"/>
                          <w:i/>
                          <w:color w:val="FF0000"/>
                        </w:rPr>
                      </w:rPrChange>
                    </w:rPr>
                    <w:t>1,4142</w:t>
                  </w:r>
                </w:p>
              </w:tc>
              <w:tc>
                <w:tcPr>
                  <w:tcW w:w="1701" w:type="dxa"/>
                </w:tcPr>
                <w:p w14:paraId="0182F8D5" w14:textId="742436DA" w:rsidR="00F94894" w:rsidRPr="00426FA1" w:rsidRDefault="00426FA1" w:rsidP="00F94894">
                  <w:pPr>
                    <w:jc w:val="center"/>
                    <w:rPr>
                      <w:rFonts w:eastAsiaTheme="minorEastAsia"/>
                      <w:color w:val="0070C0"/>
                      <w:lang w:val="es-ES_tradnl"/>
                      <w:rPrChange w:id="1291" w:author="Alex" w:date="2015-07-20T16:59:00Z">
                        <w:rPr>
                          <w:rFonts w:ascii="Times New Roman" w:hAnsi="Times New Roman" w:cs="Times New Roman"/>
                          <w:color w:val="0070C0"/>
                          <w:lang w:val="es-ES_tradnl"/>
                        </w:rPr>
                      </w:rPrChange>
                    </w:rPr>
                  </w:pPr>
                  <w:r w:rsidRPr="00426FA1">
                    <w:rPr>
                      <w:rFonts w:eastAsiaTheme="minorEastAsia"/>
                      <w:color w:val="0070C0"/>
                      <w:rPrChange w:id="1292" w:author="Alex" w:date="2015-07-20T16:59:00Z">
                        <w:rPr>
                          <w:rFonts w:ascii="Cambria Math" w:hAnsi="Cambria Math" w:cs="Times New Roman"/>
                          <w:i/>
                          <w:color w:val="0070C0"/>
                        </w:rPr>
                      </w:rPrChange>
                    </w:rPr>
                    <w:t>0,155957</w:t>
                  </w:r>
                </w:p>
              </w:tc>
              <w:tc>
                <w:tcPr>
                  <w:tcW w:w="1701" w:type="dxa"/>
                  <w:vMerge/>
                </w:tcPr>
                <w:p w14:paraId="1890C10C"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760C4437" w14:textId="77777777" w:rsidTr="005D1EAB">
              <w:tc>
                <w:tcPr>
                  <w:tcW w:w="1701" w:type="dxa"/>
                </w:tcPr>
                <w:p w14:paraId="40411A74" w14:textId="7930967D" w:rsidR="00F94894" w:rsidRPr="00426FA1" w:rsidRDefault="00426FA1" w:rsidP="00F94894">
                  <w:pPr>
                    <w:jc w:val="center"/>
                    <w:rPr>
                      <w:rFonts w:eastAsiaTheme="minorEastAsia"/>
                      <w:color w:val="FF0000"/>
                      <w:lang w:val="es-ES_tradnl"/>
                      <w:rPrChange w:id="1293" w:author="Alex" w:date="2015-07-20T16:59:00Z">
                        <w:rPr>
                          <w:rFonts w:ascii="Times New Roman" w:eastAsia="Cambria" w:hAnsi="Times New Roman" w:cs="Times New Roman"/>
                          <w:color w:val="FF0000"/>
                          <w:lang w:val="es-ES_tradnl"/>
                        </w:rPr>
                      </w:rPrChange>
                    </w:rPr>
                  </w:pPr>
                  <w:r w:rsidRPr="00426FA1">
                    <w:rPr>
                      <w:rFonts w:eastAsiaTheme="minorEastAsia" w:hint="eastAsia"/>
                      <w:color w:val="FF0000"/>
                      <w:rPrChange w:id="1294" w:author="Alex" w:date="2015-07-20T16:59:00Z">
                        <w:rPr>
                          <w:rFonts w:ascii="Cambria Math" w:eastAsiaTheme="minorEastAsia" w:hAnsi="Cambria Math" w:cs="Times New Roman" w:hint="eastAsia"/>
                          <w:i/>
                          <w:color w:val="FF0000"/>
                        </w:rPr>
                      </w:rPrChange>
                    </w:rPr>
                    <w:t>2</w:t>
                  </w:r>
                </w:p>
              </w:tc>
              <w:tc>
                <w:tcPr>
                  <w:tcW w:w="1701" w:type="dxa"/>
                </w:tcPr>
                <w:p w14:paraId="1CA0BD9B" w14:textId="07304CDA" w:rsidR="00F94894" w:rsidRPr="00426FA1" w:rsidRDefault="00426FA1" w:rsidP="00F94894">
                  <w:pPr>
                    <w:jc w:val="center"/>
                    <w:rPr>
                      <w:rFonts w:eastAsiaTheme="minorEastAsia"/>
                      <w:color w:val="0070C0"/>
                      <w:lang w:val="es-ES_tradnl"/>
                      <w:rPrChange w:id="1295" w:author="Alex" w:date="2015-07-20T16:59:00Z">
                        <w:rPr>
                          <w:rFonts w:ascii="Times New Roman" w:hAnsi="Times New Roman" w:cs="Times New Roman"/>
                          <w:color w:val="0070C0"/>
                          <w:lang w:val="es-ES_tradnl"/>
                        </w:rPr>
                      </w:rPrChange>
                    </w:rPr>
                  </w:pPr>
                  <w:r w:rsidRPr="00426FA1">
                    <w:rPr>
                      <w:rFonts w:eastAsiaTheme="minorEastAsia"/>
                      <w:color w:val="0070C0"/>
                      <w:rPrChange w:id="1296" w:author="Alex" w:date="2015-07-20T16:59:00Z">
                        <w:rPr>
                          <w:rFonts w:ascii="Cambria Math" w:hAnsi="Cambria Math" w:cs="Times New Roman"/>
                          <w:i/>
                          <w:color w:val="0070C0"/>
                        </w:rPr>
                      </w:rPrChange>
                    </w:rPr>
                    <w:t>-0,4161468</w:t>
                  </w:r>
                </w:p>
              </w:tc>
              <w:tc>
                <w:tcPr>
                  <w:tcW w:w="1701" w:type="dxa"/>
                  <w:vMerge/>
                </w:tcPr>
                <w:p w14:paraId="5D969CDA"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6307284A" w14:textId="77777777" w:rsidTr="005D1EAB">
              <w:tc>
                <w:tcPr>
                  <w:tcW w:w="1701" w:type="dxa"/>
                </w:tcPr>
                <w:p w14:paraId="4FA1D6D5" w14:textId="38A8BE21" w:rsidR="00F94894" w:rsidRPr="00426FA1" w:rsidRDefault="00426FA1" w:rsidP="00F94894">
                  <w:pPr>
                    <w:jc w:val="center"/>
                    <w:rPr>
                      <w:rFonts w:eastAsiaTheme="minorEastAsia"/>
                      <w:color w:val="FF0000"/>
                      <w:lang w:val="es-ES_tradnl"/>
                      <w:rPrChange w:id="1297" w:author="Alex" w:date="2015-07-20T16:59:00Z">
                        <w:rPr>
                          <w:rFonts w:ascii="Times New Roman" w:eastAsiaTheme="minorEastAsia" w:hAnsi="Times New Roman" w:cs="Times New Roman"/>
                          <w:color w:val="FF0000"/>
                          <w:lang w:val="es-ES_tradnl"/>
                        </w:rPr>
                      </w:rPrChange>
                    </w:rPr>
                  </w:pPr>
                  <w:r w:rsidRPr="00426FA1">
                    <w:rPr>
                      <w:rFonts w:eastAsiaTheme="minorEastAsia" w:hint="eastAsia"/>
                      <w:color w:val="FF0000"/>
                      <w:rPrChange w:id="1298" w:author="Alex" w:date="2015-07-20T16:59:00Z">
                        <w:rPr>
                          <w:rFonts w:ascii="Cambria Math" w:eastAsiaTheme="minorEastAsia" w:hAnsi="Cambria Math" w:cs="Times New Roman" w:hint="eastAsia"/>
                          <w:i/>
                          <w:color w:val="FF0000"/>
                        </w:rPr>
                      </w:rPrChange>
                    </w:rPr>
                    <w:t>3</w:t>
                  </w:r>
                </w:p>
              </w:tc>
              <w:tc>
                <w:tcPr>
                  <w:tcW w:w="1701" w:type="dxa"/>
                </w:tcPr>
                <w:p w14:paraId="0EBB961A" w14:textId="1768A48A" w:rsidR="00F94894" w:rsidRPr="00426FA1" w:rsidRDefault="00426FA1" w:rsidP="00F94894">
                  <w:pPr>
                    <w:jc w:val="center"/>
                    <w:rPr>
                      <w:rFonts w:eastAsiaTheme="minorEastAsia"/>
                      <w:color w:val="0070C0"/>
                      <w:lang w:val="es-ES_tradnl"/>
                      <w:rPrChange w:id="1299" w:author="Alex" w:date="2015-07-20T16:59:00Z">
                        <w:rPr>
                          <w:rFonts w:ascii="Times New Roman" w:hAnsi="Times New Roman" w:cs="Times New Roman"/>
                          <w:color w:val="0070C0"/>
                          <w:lang w:val="es-ES_tradnl"/>
                        </w:rPr>
                      </w:rPrChange>
                    </w:rPr>
                  </w:pPr>
                  <w:r w:rsidRPr="00426FA1">
                    <w:rPr>
                      <w:rFonts w:eastAsiaTheme="minorEastAsia"/>
                      <w:color w:val="0070C0"/>
                      <w:rPrChange w:id="1300" w:author="Alex" w:date="2015-07-20T16:59:00Z">
                        <w:rPr>
                          <w:rFonts w:ascii="Cambria Math" w:hAnsi="Cambria Math" w:cs="Times New Roman"/>
                          <w:i/>
                          <w:color w:val="0070C0"/>
                        </w:rPr>
                      </w:rPrChange>
                    </w:rPr>
                    <w:t>-0,9899925</w:t>
                  </w:r>
                </w:p>
              </w:tc>
              <w:tc>
                <w:tcPr>
                  <w:tcW w:w="1701" w:type="dxa"/>
                  <w:vMerge/>
                </w:tcPr>
                <w:p w14:paraId="4D7A2C6D"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6B457FA3" w14:textId="77777777" w:rsidTr="005D1EAB">
              <w:tc>
                <w:tcPr>
                  <w:tcW w:w="1701" w:type="dxa"/>
                </w:tcPr>
                <w:p w14:paraId="24A17ECB" w14:textId="6D11A35D" w:rsidR="00F94894" w:rsidRPr="00426FA1" w:rsidRDefault="00426FA1" w:rsidP="00F94894">
                  <w:pPr>
                    <w:jc w:val="center"/>
                    <w:rPr>
                      <w:rFonts w:eastAsiaTheme="minorEastAsia"/>
                      <w:color w:val="FF0000"/>
                      <w:lang w:val="es-ES_tradnl"/>
                      <w:rPrChange w:id="1301" w:author="Alex" w:date="2015-07-20T16:59:00Z">
                        <w:rPr>
                          <w:rFonts w:ascii="Times New Roman" w:eastAsia="Cambria" w:hAnsi="Times New Roman" w:cs="Times New Roman"/>
                          <w:color w:val="FF0000"/>
                          <w:lang w:val="es-ES_tradnl"/>
                        </w:rPr>
                      </w:rPrChange>
                    </w:rPr>
                  </w:pPr>
                  <w:r w:rsidRPr="00426FA1">
                    <w:rPr>
                      <w:rFonts w:eastAsiaTheme="minorEastAsia" w:hint="eastAsia"/>
                      <w:color w:val="FF0000"/>
                      <w:rPrChange w:id="1302" w:author="Alex" w:date="2015-07-20T16:59:00Z">
                        <w:rPr>
                          <w:rFonts w:ascii="Cambria Math" w:eastAsiaTheme="minorEastAsia" w:hAnsi="Cambria Math" w:cs="Times New Roman" w:hint="eastAsia"/>
                          <w:i/>
                          <w:color w:val="FF0000"/>
                        </w:rPr>
                      </w:rPrChange>
                    </w:rPr>
                    <w:t>π</w:t>
                  </w:r>
                </w:p>
              </w:tc>
              <w:tc>
                <w:tcPr>
                  <w:tcW w:w="1701" w:type="dxa"/>
                </w:tcPr>
                <w:p w14:paraId="6289F867" w14:textId="61A4DCB7" w:rsidR="00F94894" w:rsidRPr="00426FA1" w:rsidRDefault="00426FA1" w:rsidP="00F94894">
                  <w:pPr>
                    <w:jc w:val="center"/>
                    <w:rPr>
                      <w:rFonts w:eastAsiaTheme="minorEastAsia"/>
                      <w:color w:val="0070C0"/>
                      <w:lang w:val="es-ES_tradnl"/>
                      <w:rPrChange w:id="1303" w:author="Alex" w:date="2015-07-20T16:59:00Z">
                        <w:rPr>
                          <w:rFonts w:ascii="Times New Roman" w:hAnsi="Times New Roman" w:cs="Times New Roman"/>
                          <w:color w:val="0070C0"/>
                          <w:lang w:val="es-ES_tradnl"/>
                        </w:rPr>
                      </w:rPrChange>
                    </w:rPr>
                  </w:pPr>
                  <w:r w:rsidRPr="00426FA1">
                    <w:rPr>
                      <w:rFonts w:eastAsiaTheme="minorEastAsia"/>
                      <w:color w:val="0070C0"/>
                      <w:rPrChange w:id="1304" w:author="Alex" w:date="2015-07-20T16:59:00Z">
                        <w:rPr>
                          <w:rFonts w:ascii="Cambria Math" w:hAnsi="Cambria Math" w:cs="Times New Roman"/>
                          <w:i/>
                          <w:color w:val="0070C0"/>
                        </w:rPr>
                      </w:rPrChange>
                    </w:rPr>
                    <w:t>-1</w:t>
                  </w:r>
                </w:p>
              </w:tc>
              <w:tc>
                <w:tcPr>
                  <w:tcW w:w="1701" w:type="dxa"/>
                  <w:vMerge/>
                </w:tcPr>
                <w:p w14:paraId="620B6C45"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6CE5E25A" w14:textId="77777777" w:rsidTr="005D1EAB">
              <w:tc>
                <w:tcPr>
                  <w:tcW w:w="1701" w:type="dxa"/>
                </w:tcPr>
                <w:p w14:paraId="643E719F" w14:textId="77777777" w:rsidR="00F94894" w:rsidRPr="00426FA1" w:rsidRDefault="00F94894" w:rsidP="00F94894">
                  <w:pPr>
                    <w:jc w:val="center"/>
                    <w:rPr>
                      <w:rFonts w:eastAsiaTheme="minorEastAsia"/>
                      <w:color w:val="FF0000"/>
                      <w:lang w:val="es-ES_tradnl"/>
                      <w:rPrChange w:id="1305" w:author="Alex" w:date="2015-07-20T16:59:00Z">
                        <w:rPr>
                          <w:rFonts w:ascii="Times New Roman" w:eastAsia="Cambria" w:hAnsi="Times New Roman" w:cs="Times New Roman"/>
                          <w:color w:val="FF0000"/>
                          <w:lang w:val="es-ES_tradnl"/>
                        </w:rPr>
                      </w:rPrChange>
                    </w:rPr>
                  </w:pPr>
                  <w:r w:rsidRPr="00426FA1">
                    <w:rPr>
                      <w:rFonts w:eastAsiaTheme="minorEastAsia"/>
                      <w:color w:val="FF0000"/>
                      <w:rPrChange w:id="1306" w:author="Alex" w:date="2015-07-20T16:59:00Z">
                        <w:rPr>
                          <w:rFonts w:ascii="Times New Roman" w:eastAsia="Cambria" w:hAnsi="Times New Roman" w:cs="Times New Roman"/>
                          <w:color w:val="FF0000"/>
                        </w:rPr>
                      </w:rPrChange>
                    </w:rPr>
                    <w:t>4</w:t>
                  </w:r>
                </w:p>
              </w:tc>
              <w:tc>
                <w:tcPr>
                  <w:tcW w:w="1701" w:type="dxa"/>
                </w:tcPr>
                <w:p w14:paraId="4A99BFB2" w14:textId="2A808681" w:rsidR="00F94894" w:rsidRPr="00426FA1" w:rsidRDefault="00426FA1" w:rsidP="00F94894">
                  <w:pPr>
                    <w:jc w:val="center"/>
                    <w:rPr>
                      <w:rFonts w:eastAsiaTheme="minorEastAsia"/>
                      <w:color w:val="0070C0"/>
                      <w:lang w:val="es-ES_tradnl"/>
                      <w:rPrChange w:id="1307" w:author="Alex" w:date="2015-07-20T16:59:00Z">
                        <w:rPr>
                          <w:rFonts w:ascii="Times New Roman" w:hAnsi="Times New Roman" w:cs="Times New Roman"/>
                          <w:color w:val="0070C0"/>
                          <w:lang w:val="es-ES_tradnl"/>
                        </w:rPr>
                      </w:rPrChange>
                    </w:rPr>
                  </w:pPr>
                  <w:r w:rsidRPr="00426FA1">
                    <w:rPr>
                      <w:rFonts w:eastAsiaTheme="minorEastAsia"/>
                      <w:color w:val="0070C0"/>
                      <w:rPrChange w:id="1308" w:author="Alex" w:date="2015-07-20T16:59:00Z">
                        <w:rPr>
                          <w:rFonts w:ascii="Cambria Math" w:hAnsi="Cambria Math" w:cs="Times New Roman"/>
                          <w:i/>
                          <w:color w:val="0070C0"/>
                        </w:rPr>
                      </w:rPrChange>
                    </w:rPr>
                    <w:t>-0,6536436</w:t>
                  </w:r>
                </w:p>
              </w:tc>
              <w:tc>
                <w:tcPr>
                  <w:tcW w:w="1701" w:type="dxa"/>
                  <w:vMerge/>
                </w:tcPr>
                <w:p w14:paraId="075BEED4"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37F86BCA" w14:textId="77777777" w:rsidTr="005D1EAB">
              <w:tc>
                <w:tcPr>
                  <w:tcW w:w="1701" w:type="dxa"/>
                </w:tcPr>
                <w:p w14:paraId="4A297E65" w14:textId="77777777" w:rsidR="00F94894" w:rsidRPr="00426FA1" w:rsidRDefault="00F94894" w:rsidP="00F94894">
                  <w:pPr>
                    <w:jc w:val="center"/>
                    <w:rPr>
                      <w:rFonts w:eastAsiaTheme="minorEastAsia"/>
                      <w:color w:val="FF0000"/>
                      <w:lang w:val="es-ES_tradnl"/>
                      <w:rPrChange w:id="1309" w:author="Alex" w:date="2015-07-20T16:59:00Z">
                        <w:rPr>
                          <w:rFonts w:ascii="Times New Roman" w:eastAsia="Cambria" w:hAnsi="Times New Roman" w:cs="Times New Roman"/>
                          <w:color w:val="FF0000"/>
                          <w:lang w:val="es-ES_tradnl"/>
                        </w:rPr>
                      </w:rPrChange>
                    </w:rPr>
                  </w:pPr>
                  <w:r w:rsidRPr="00426FA1">
                    <w:rPr>
                      <w:rFonts w:eastAsiaTheme="minorEastAsia"/>
                      <w:color w:val="FF0000"/>
                      <w:rPrChange w:id="1310" w:author="Alex" w:date="2015-07-20T16:59:00Z">
                        <w:rPr>
                          <w:rFonts w:ascii="Times New Roman" w:eastAsia="Cambria" w:hAnsi="Times New Roman" w:cs="Times New Roman"/>
                          <w:color w:val="FF0000"/>
                        </w:rPr>
                      </w:rPrChange>
                    </w:rPr>
                    <w:t>5</w:t>
                  </w:r>
                </w:p>
              </w:tc>
              <w:tc>
                <w:tcPr>
                  <w:tcW w:w="1701" w:type="dxa"/>
                </w:tcPr>
                <w:p w14:paraId="34E2D184" w14:textId="76A96C66" w:rsidR="00F94894" w:rsidRPr="00426FA1" w:rsidRDefault="00426FA1" w:rsidP="00F94894">
                  <w:pPr>
                    <w:jc w:val="center"/>
                    <w:rPr>
                      <w:rFonts w:eastAsiaTheme="minorEastAsia"/>
                      <w:color w:val="0070C0"/>
                      <w:lang w:val="es-ES_tradnl"/>
                      <w:rPrChange w:id="1311" w:author="Alex" w:date="2015-07-20T16:59:00Z">
                        <w:rPr>
                          <w:rFonts w:ascii="Times New Roman" w:hAnsi="Times New Roman" w:cs="Times New Roman"/>
                          <w:color w:val="0070C0"/>
                          <w:lang w:val="es-ES_tradnl"/>
                        </w:rPr>
                      </w:rPrChange>
                    </w:rPr>
                  </w:pPr>
                  <w:r w:rsidRPr="00426FA1">
                    <w:rPr>
                      <w:rFonts w:eastAsiaTheme="minorEastAsia" w:hint="eastAsia"/>
                      <w:color w:val="0070C0"/>
                      <w:rPrChange w:id="1312" w:author="Alex" w:date="2015-07-20T16:59:00Z">
                        <w:rPr>
                          <w:rFonts w:ascii="Cambria Math" w:eastAsiaTheme="minorEastAsia" w:hAnsi="Cambria Math" w:cs="Times New Roman" w:hint="eastAsia"/>
                          <w:i/>
                          <w:color w:val="0070C0"/>
                        </w:rPr>
                      </w:rPrChange>
                    </w:rPr>
                    <w:t>0,2836621</w:t>
                  </w:r>
                </w:p>
              </w:tc>
              <w:tc>
                <w:tcPr>
                  <w:tcW w:w="1701" w:type="dxa"/>
                  <w:vMerge/>
                </w:tcPr>
                <w:p w14:paraId="7C8C9336" w14:textId="77777777" w:rsidR="00F94894" w:rsidRPr="00441BF2" w:rsidRDefault="00F94894" w:rsidP="00F94894">
                  <w:pPr>
                    <w:jc w:val="center"/>
                    <w:rPr>
                      <w:rFonts w:ascii="Times New Roman" w:hAnsi="Times New Roman" w:cs="Times New Roman"/>
                      <w:color w:val="0070C0"/>
                      <w:lang w:val="es-ES_tradnl"/>
                    </w:rPr>
                  </w:pPr>
                </w:p>
              </w:tc>
            </w:tr>
          </w:tbl>
          <w:p w14:paraId="6C28E72F" w14:textId="5D9379CB" w:rsidR="00F94894" w:rsidRPr="00441BF2" w:rsidRDefault="00F94894" w:rsidP="005D1EAB">
            <w:pPr>
              <w:pStyle w:val="Descripcin"/>
              <w:rPr>
                <w:lang w:val="es-ES_tradnl"/>
              </w:rPr>
            </w:pPr>
          </w:p>
        </w:tc>
      </w:tr>
      <w:tr w:rsidR="00F94894" w:rsidRPr="00441BF2" w14:paraId="79E6B948" w14:textId="77777777" w:rsidTr="005D1EAB">
        <w:tc>
          <w:tcPr>
            <w:tcW w:w="2518" w:type="dxa"/>
          </w:tcPr>
          <w:p w14:paraId="6195DFF4"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4DBD8010"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gráfica de una función par.</w:t>
            </w:r>
          </w:p>
        </w:tc>
      </w:tr>
    </w:tbl>
    <w:p w14:paraId="1232646F" w14:textId="77777777" w:rsidR="00F94894" w:rsidRPr="00441BF2" w:rsidRDefault="00F94894" w:rsidP="00B46204">
      <w:pPr>
        <w:spacing w:after="0"/>
        <w:rPr>
          <w:rFonts w:ascii="Times New Roman" w:eastAsiaTheme="minorEastAsia" w:hAnsi="Times New Roman" w:cs="Times New Roman"/>
          <w:highlight w:val="green"/>
        </w:rPr>
      </w:pPr>
    </w:p>
    <w:p w14:paraId="3243A8AD" w14:textId="77777777" w:rsidR="00F94894" w:rsidRPr="00441BF2" w:rsidRDefault="00F94894" w:rsidP="00B46204">
      <w:pPr>
        <w:spacing w:after="0"/>
        <w:rPr>
          <w:rFonts w:ascii="Times New Roman" w:eastAsiaTheme="minorEastAsia" w:hAnsi="Times New Roman" w:cs="Times New Roman"/>
          <w:highlight w:val="green"/>
        </w:rPr>
      </w:pPr>
    </w:p>
    <w:p w14:paraId="3BB9B20E" w14:textId="77777777" w:rsidR="0095491C" w:rsidRPr="00441BF2" w:rsidRDefault="0095491C" w:rsidP="00B46204">
      <w:pPr>
        <w:spacing w:after="0"/>
        <w:rPr>
          <w:rFonts w:ascii="Times New Roman" w:eastAsiaTheme="minorEastAsia" w:hAnsi="Times New Roman" w:cs="Times New Roman"/>
          <w:highlight w:val="green"/>
        </w:rPr>
      </w:pPr>
    </w:p>
    <w:p w14:paraId="52C7581A" w14:textId="77777777" w:rsidR="0095491C" w:rsidRPr="00441BF2" w:rsidRDefault="0095491C" w:rsidP="0095491C">
      <w:pPr>
        <w:spacing w:after="0"/>
        <w:rPr>
          <w:rFonts w:ascii="Times New Roman" w:eastAsiaTheme="minorEastAsia" w:hAnsi="Times New Roman" w:cs="Times New Roman"/>
          <w:highlight w:val="green"/>
        </w:rPr>
      </w:pPr>
    </w:p>
    <w:tbl>
      <w:tblPr>
        <w:tblStyle w:val="Tablaconcuadrcula"/>
        <w:tblW w:w="0" w:type="auto"/>
        <w:tblLook w:val="04A0" w:firstRow="1" w:lastRow="0" w:firstColumn="1" w:lastColumn="0" w:noHBand="0" w:noVBand="1"/>
      </w:tblPr>
      <w:tblGrid>
        <w:gridCol w:w="2470"/>
        <w:gridCol w:w="6358"/>
      </w:tblGrid>
      <w:tr w:rsidR="00EC308C" w:rsidRPr="00441BF2" w14:paraId="16CA7896" w14:textId="77777777" w:rsidTr="00C814D5">
        <w:tc>
          <w:tcPr>
            <w:tcW w:w="9033" w:type="dxa"/>
            <w:gridSpan w:val="2"/>
            <w:shd w:val="clear" w:color="auto" w:fill="000000" w:themeFill="text1"/>
          </w:tcPr>
          <w:p w14:paraId="1714DF62" w14:textId="264DA2B2" w:rsidR="00EC308C" w:rsidRPr="00441BF2" w:rsidRDefault="00EC308C" w:rsidP="00FF35ED">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w:t>
            </w:r>
            <w:r w:rsidR="00FF35ED" w:rsidRPr="00441BF2">
              <w:rPr>
                <w:rFonts w:ascii="Times New Roman" w:hAnsi="Times New Roman" w:cs="Times New Roman"/>
                <w:b/>
                <w:color w:val="FFFFFF" w:themeColor="background1"/>
                <w:lang w:val="es-ES_tradnl"/>
              </w:rPr>
              <w:t>ractica</w:t>
            </w:r>
            <w:r w:rsidRPr="00441BF2">
              <w:rPr>
                <w:rFonts w:ascii="Times New Roman" w:hAnsi="Times New Roman" w:cs="Times New Roman"/>
                <w:b/>
                <w:color w:val="FFFFFF" w:themeColor="background1"/>
                <w:lang w:val="es-ES_tradnl"/>
              </w:rPr>
              <w:t>: recurso nuevo</w:t>
            </w:r>
          </w:p>
        </w:tc>
      </w:tr>
      <w:tr w:rsidR="00EC308C" w:rsidRPr="00441BF2" w14:paraId="28FE3C13" w14:textId="77777777" w:rsidTr="00C814D5">
        <w:tc>
          <w:tcPr>
            <w:tcW w:w="2518" w:type="dxa"/>
          </w:tcPr>
          <w:p w14:paraId="7080DEFE" w14:textId="77777777" w:rsidR="00EC308C" w:rsidRPr="00441BF2" w:rsidRDefault="00EC308C" w:rsidP="00C814D5">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1AF7A193" w14:textId="792FF098" w:rsidR="00EC308C" w:rsidRPr="00441BF2" w:rsidRDefault="00FD1058" w:rsidP="005975EC">
            <w:pPr>
              <w:pStyle w:val="Recursos"/>
              <w:ind w:left="0"/>
              <w:rPr>
                <w:lang w:val="es-ES_tradnl"/>
              </w:rPr>
            </w:pPr>
            <w:r w:rsidRPr="00441BF2">
              <w:rPr>
                <w:lang w:val="es-ES_tradnl"/>
              </w:rPr>
              <w:t>MA_10_01_</w:t>
            </w:r>
            <w:r w:rsidR="005975EC" w:rsidRPr="00441BF2">
              <w:rPr>
                <w:lang w:val="es-ES_tradnl"/>
              </w:rPr>
              <w:t>CO_</w:t>
            </w:r>
            <w:r w:rsidR="00D4480A">
              <w:rPr>
                <w:lang w:val="es-ES_tradnl"/>
              </w:rPr>
              <w:t>REC15</w:t>
            </w:r>
            <w:r w:rsidRPr="00441BF2">
              <w:rPr>
                <w:lang w:val="es-ES_tradnl"/>
              </w:rPr>
              <w:t>0</w:t>
            </w:r>
          </w:p>
        </w:tc>
      </w:tr>
      <w:tr w:rsidR="00EC308C" w:rsidRPr="00441BF2" w14:paraId="11F0A65A" w14:textId="77777777" w:rsidTr="00C814D5">
        <w:tc>
          <w:tcPr>
            <w:tcW w:w="2518" w:type="dxa"/>
          </w:tcPr>
          <w:p w14:paraId="3C537D2B" w14:textId="77777777" w:rsidR="00EC308C" w:rsidRPr="00441BF2" w:rsidRDefault="00EC308C" w:rsidP="00C814D5">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69F5B369" w14:textId="297F3814" w:rsidR="00EC308C" w:rsidRPr="00441BF2" w:rsidRDefault="00EC308C" w:rsidP="00C814D5">
            <w:pPr>
              <w:rPr>
                <w:rFonts w:ascii="Times New Roman" w:hAnsi="Times New Roman" w:cs="Times New Roman"/>
                <w:color w:val="000000"/>
                <w:lang w:val="es-ES_tradnl"/>
              </w:rPr>
            </w:pPr>
            <w:r w:rsidRPr="00441BF2">
              <w:rPr>
                <w:rFonts w:ascii="Times New Roman" w:hAnsi="Times New Roman" w:cs="Times New Roman"/>
                <w:color w:val="000000"/>
                <w:lang w:val="es-ES_tradnl"/>
              </w:rPr>
              <w:t>Simetría de la función par</w:t>
            </w:r>
          </w:p>
        </w:tc>
      </w:tr>
      <w:tr w:rsidR="00EC308C" w:rsidRPr="00441BF2" w14:paraId="7A7C55DD" w14:textId="77777777" w:rsidTr="00C814D5">
        <w:tc>
          <w:tcPr>
            <w:tcW w:w="2518" w:type="dxa"/>
          </w:tcPr>
          <w:p w14:paraId="582A910D" w14:textId="77777777" w:rsidR="00EC308C" w:rsidRPr="00441BF2" w:rsidRDefault="00EC308C" w:rsidP="00C814D5">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57836991" w14:textId="5920D3CD" w:rsidR="00FF35ED" w:rsidRPr="00441BF2" w:rsidRDefault="00FF35ED" w:rsidP="00FF35ED">
            <w:pPr>
              <w:rPr>
                <w:rFonts w:ascii="Arial" w:hAnsi="Arial" w:cs="Arial"/>
                <w:sz w:val="18"/>
                <w:szCs w:val="18"/>
                <w:lang w:val="es-ES_tradnl"/>
              </w:rPr>
            </w:pPr>
            <w:r w:rsidRPr="00441BF2">
              <w:rPr>
                <w:rFonts w:ascii="Times New Roman" w:hAnsi="Times New Roman" w:cs="Times New Roman"/>
                <w:color w:val="000000"/>
                <w:lang w:val="es-ES_tradnl"/>
              </w:rPr>
              <w:t>A partir de la expresión analítica de una función, determinar los sectores simétricos para que la función sea par</w:t>
            </w:r>
          </w:p>
          <w:p w14:paraId="740B8F10" w14:textId="0790C287" w:rsidR="00EC308C" w:rsidRPr="00441BF2" w:rsidRDefault="00EC308C" w:rsidP="00FF35ED">
            <w:pPr>
              <w:rPr>
                <w:rFonts w:ascii="Times New Roman" w:hAnsi="Times New Roman" w:cs="Times New Roman"/>
                <w:color w:val="000000"/>
                <w:lang w:val="es-ES_tradnl"/>
              </w:rPr>
            </w:pPr>
          </w:p>
        </w:tc>
      </w:tr>
    </w:tbl>
    <w:p w14:paraId="60EACAD1" w14:textId="77777777" w:rsidR="00B46204" w:rsidRPr="00441BF2" w:rsidRDefault="00B46204" w:rsidP="008D5307">
      <w:pPr>
        <w:spacing w:after="0"/>
        <w:jc w:val="center"/>
        <w:rPr>
          <w:rFonts w:ascii="Times New Roman" w:eastAsiaTheme="minorEastAsia" w:hAnsi="Times New Roman" w:cs="Times New Roman"/>
          <w:highlight w:val="green"/>
        </w:rPr>
      </w:pPr>
    </w:p>
    <w:p w14:paraId="4495310D" w14:textId="38DB875F" w:rsidR="00C968B4" w:rsidRPr="00441BF2" w:rsidRDefault="00335C04" w:rsidP="00C968B4">
      <w:pPr>
        <w:spacing w:after="0"/>
        <w:rPr>
          <w:rFonts w:ascii="Times New Roman" w:hAnsi="Times New Roman" w:cs="Times New Roman"/>
          <w:b/>
        </w:rPr>
      </w:pPr>
      <w:r w:rsidRPr="00441BF2">
        <w:rPr>
          <w:rFonts w:ascii="Times New Roman" w:hAnsi="Times New Roman" w:cs="Times New Roman"/>
          <w:highlight w:val="yellow"/>
        </w:rPr>
        <w:t xml:space="preserve"> </w:t>
      </w:r>
      <w:r w:rsidR="00C968B4" w:rsidRPr="00441BF2">
        <w:rPr>
          <w:rFonts w:ascii="Times New Roman" w:hAnsi="Times New Roman" w:cs="Times New Roman"/>
          <w:highlight w:val="yellow"/>
        </w:rPr>
        <w:t>[SECCIÓN 2]</w:t>
      </w:r>
      <w:r w:rsidR="00C968B4" w:rsidRPr="00441BF2">
        <w:rPr>
          <w:rFonts w:ascii="Times New Roman" w:hAnsi="Times New Roman" w:cs="Times New Roman"/>
        </w:rPr>
        <w:t xml:space="preserve"> </w:t>
      </w:r>
      <w:r w:rsidR="00C968B4" w:rsidRPr="00441BF2">
        <w:rPr>
          <w:rFonts w:ascii="Times New Roman" w:hAnsi="Times New Roman" w:cs="Times New Roman"/>
          <w:b/>
        </w:rPr>
        <w:t xml:space="preserve">3.5 </w:t>
      </w:r>
      <w:r w:rsidR="000152CF">
        <w:rPr>
          <w:rFonts w:ascii="Times New Roman" w:hAnsi="Times New Roman" w:cs="Times New Roman"/>
          <w:b/>
        </w:rPr>
        <w:t>La</w:t>
      </w:r>
      <w:ins w:id="1313" w:author="Alex" w:date="2015-07-20T18:47:00Z">
        <w:r w:rsidR="001A3B4E">
          <w:rPr>
            <w:rFonts w:ascii="Times New Roman" w:hAnsi="Times New Roman" w:cs="Times New Roman"/>
            <w:b/>
          </w:rPr>
          <w:t xml:space="preserve"> funci</w:t>
        </w:r>
      </w:ins>
      <w:ins w:id="1314" w:author="Alex" w:date="2015-08-08T19:33:00Z">
        <w:r w:rsidR="001A3B4E">
          <w:rPr>
            <w:rFonts w:ascii="Times New Roman" w:hAnsi="Times New Roman" w:cs="Times New Roman"/>
            <w:b/>
          </w:rPr>
          <w:t>ón impar</w:t>
        </w:r>
      </w:ins>
      <w:del w:id="1315" w:author="Alex" w:date="2015-08-08T19:33:00Z">
        <w:r w:rsidR="000152CF" w:rsidDel="001A3B4E">
          <w:rPr>
            <w:rFonts w:ascii="Times New Roman" w:hAnsi="Times New Roman" w:cs="Times New Roman"/>
            <w:b/>
          </w:rPr>
          <w:delText xml:space="preserve"> f</w:delText>
        </w:r>
        <w:r w:rsidR="00C968B4" w:rsidRPr="00441BF2" w:rsidDel="001A3B4E">
          <w:rPr>
            <w:rFonts w:ascii="Times New Roman" w:hAnsi="Times New Roman" w:cs="Times New Roman"/>
            <w:b/>
          </w:rPr>
          <w:delText>unci</w:delText>
        </w:r>
      </w:del>
      <w:del w:id="1316" w:author="Alex" w:date="2015-07-20T18:47:00Z">
        <w:r w:rsidR="00C968B4" w:rsidRPr="00441BF2" w:rsidDel="00CB3985">
          <w:rPr>
            <w:rFonts w:ascii="Times New Roman" w:hAnsi="Times New Roman" w:cs="Times New Roman"/>
            <w:b/>
          </w:rPr>
          <w:delText>ón</w:delText>
        </w:r>
      </w:del>
      <w:del w:id="1317" w:author="Alex" w:date="2015-08-08T19:33:00Z">
        <w:r w:rsidR="00C968B4" w:rsidRPr="00441BF2" w:rsidDel="001A3B4E">
          <w:rPr>
            <w:rFonts w:ascii="Times New Roman" w:hAnsi="Times New Roman" w:cs="Times New Roman"/>
            <w:b/>
          </w:rPr>
          <w:delText xml:space="preserve"> impar</w:delText>
        </w:r>
      </w:del>
    </w:p>
    <w:p w14:paraId="7919895E" w14:textId="77777777" w:rsidR="008D5307" w:rsidRPr="00441BF2" w:rsidRDefault="008D5307" w:rsidP="00C968B4">
      <w:pPr>
        <w:spacing w:after="0"/>
        <w:rPr>
          <w:rFonts w:ascii="Times New Roman" w:hAnsi="Times New Roman" w:cs="Times New Roman"/>
          <w:b/>
        </w:rPr>
      </w:pPr>
    </w:p>
    <w:p w14:paraId="41E786AB" w14:textId="0FF1B6DC" w:rsidR="00C96B26" w:rsidRPr="00441BF2" w:rsidRDefault="00C96B26" w:rsidP="00A84101">
      <w:pPr>
        <w:spacing w:after="0"/>
        <w:jc w:val="both"/>
        <w:rPr>
          <w:rFonts w:ascii="Times New Roman" w:hAnsi="Times New Roman" w:cs="Times New Roman"/>
        </w:rPr>
      </w:pPr>
      <w:r w:rsidRPr="00441BF2">
        <w:rPr>
          <w:rFonts w:ascii="Times New Roman" w:hAnsi="Times New Roman" w:cs="Times New Roman"/>
        </w:rPr>
        <w:t xml:space="preserve">Una función </w:t>
      </w:r>
      <w:r w:rsidRPr="00441BF2">
        <w:rPr>
          <w:rFonts w:ascii="Times New Roman" w:hAnsi="Times New Roman" w:cs="Times New Roman"/>
          <w:i/>
        </w:rPr>
        <w:t>impar</w:t>
      </w:r>
      <w:r w:rsidRPr="00441BF2">
        <w:rPr>
          <w:rFonts w:ascii="Times New Roman" w:hAnsi="Times New Roman" w:cs="Times New Roman"/>
        </w:rPr>
        <w:t xml:space="preserve"> es </w:t>
      </w:r>
      <w:del w:id="1318" w:author="Alex" w:date="2015-07-20T17:00:00Z">
        <w:r w:rsidRPr="00441BF2" w:rsidDel="00426FA1">
          <w:rPr>
            <w:rFonts w:ascii="Times New Roman" w:hAnsi="Times New Roman" w:cs="Times New Roman"/>
          </w:rPr>
          <w:delText>aquella cuyo comportamiento para cada número es el inverso aditivo al que se aplica a su inverso aditivo</w:delText>
        </w:r>
      </w:del>
      <w:ins w:id="1319" w:author="Alex" w:date="2015-07-20T17:00:00Z">
        <w:r w:rsidR="00426FA1">
          <w:rPr>
            <w:rFonts w:ascii="Times New Roman" w:hAnsi="Times New Roman" w:cs="Times New Roman"/>
          </w:rPr>
          <w:t xml:space="preserve">tal que las imágenes de </w:t>
        </w:r>
      </w:ins>
      <w:ins w:id="1320" w:author="Alex" w:date="2015-07-20T17:09:00Z">
        <w:r w:rsidR="00902890">
          <w:rPr>
            <w:rFonts w:ascii="Times New Roman" w:hAnsi="Times New Roman" w:cs="Times New Roman"/>
          </w:rPr>
          <w:t xml:space="preserve">opuestos aditivos difieren </w:t>
        </w:r>
      </w:ins>
      <w:ins w:id="1321" w:author="Alex" w:date="2015-07-20T17:10:00Z">
        <w:r w:rsidR="00902890">
          <w:rPr>
            <w:rFonts w:ascii="Times New Roman" w:hAnsi="Times New Roman" w:cs="Times New Roman"/>
          </w:rPr>
          <w:t>única</w:t>
        </w:r>
        <w:r w:rsidR="007A5B2D">
          <w:rPr>
            <w:rFonts w:ascii="Times New Roman" w:hAnsi="Times New Roman" w:cs="Times New Roman"/>
          </w:rPr>
          <w:t>mente en su signo</w:t>
        </w:r>
      </w:ins>
      <w:r w:rsidRPr="00441BF2">
        <w:rPr>
          <w:rFonts w:ascii="Times New Roman" w:hAnsi="Times New Roman" w:cs="Times New Roman"/>
        </w:rPr>
        <w:t xml:space="preserve">. Otra forma de expresar esa idea es que, para obtener la parte negativa de la función (cuadrantes II y III), </w:t>
      </w:r>
      <w:r w:rsidR="00F27970" w:rsidRPr="00441BF2">
        <w:rPr>
          <w:rFonts w:ascii="Times New Roman" w:hAnsi="Times New Roman" w:cs="Times New Roman"/>
        </w:rPr>
        <w:t xml:space="preserve">se aplica una </w:t>
      </w:r>
      <w:r w:rsidRPr="00441BF2">
        <w:rPr>
          <w:rFonts w:ascii="Times New Roman" w:hAnsi="Times New Roman" w:cs="Times New Roman"/>
        </w:rPr>
        <w:t>simetría sobre el origen</w:t>
      </w:r>
      <w:r w:rsidR="00F27970" w:rsidRPr="00441BF2">
        <w:rPr>
          <w:rFonts w:ascii="Times New Roman" w:hAnsi="Times New Roman" w:cs="Times New Roman"/>
        </w:rPr>
        <w:t>.</w:t>
      </w:r>
    </w:p>
    <w:p w14:paraId="6A26209D" w14:textId="77777777" w:rsidR="00C96B26" w:rsidRDefault="00C96B26" w:rsidP="00A84101">
      <w:pPr>
        <w:spacing w:after="0"/>
        <w:jc w:val="both"/>
        <w:rPr>
          <w:ins w:id="1322" w:author="Alex" w:date="2015-07-20T16:59:00Z"/>
          <w:rFonts w:ascii="Times New Roman" w:hAnsi="Times New Roman" w:cs="Times New Roman"/>
        </w:rPr>
      </w:pPr>
    </w:p>
    <w:p w14:paraId="7D2E1E39" w14:textId="654FC0A0" w:rsidR="00426FA1" w:rsidRPr="00441BF2" w:rsidDel="007A5B2D" w:rsidRDefault="00426FA1" w:rsidP="00A84101">
      <w:pPr>
        <w:spacing w:after="0"/>
        <w:jc w:val="both"/>
        <w:rPr>
          <w:del w:id="1323" w:author="Alex" w:date="2015-07-20T17:11:00Z"/>
          <w:rFonts w:ascii="Times New Roman" w:hAnsi="Times New Roman" w:cs="Times New Roman"/>
        </w:rPr>
      </w:pPr>
    </w:p>
    <w:p w14:paraId="5ACACFAC" w14:textId="12BABBB5" w:rsidR="007A5B2D" w:rsidRDefault="00C96B26" w:rsidP="00A84101">
      <w:pPr>
        <w:spacing w:after="0"/>
        <w:jc w:val="both"/>
        <w:rPr>
          <w:ins w:id="1324" w:author="Alex" w:date="2015-07-20T18:38:00Z"/>
          <w:rFonts w:ascii="Times New Roman" w:eastAsiaTheme="minorEastAsia" w:hAnsi="Times New Roman" w:cs="Times New Roman"/>
        </w:rPr>
      </w:pPr>
      <w:r w:rsidRPr="00441BF2">
        <w:rPr>
          <w:rFonts w:ascii="Times New Roman" w:hAnsi="Times New Roman" w:cs="Times New Roman"/>
        </w:rPr>
        <w:t xml:space="preserve">En la representación conjuntista y en la tabular, al ubicar parejas de </w:t>
      </w:r>
      <w:del w:id="1325" w:author="Alex" w:date="2015-07-20T17:12:00Z">
        <w:r w:rsidRPr="00441BF2" w:rsidDel="007A5B2D">
          <w:rPr>
            <w:rFonts w:ascii="Times New Roman" w:hAnsi="Times New Roman" w:cs="Times New Roman"/>
          </w:rPr>
          <w:delText xml:space="preserve">números </w:delText>
        </w:r>
      </w:del>
      <w:del w:id="1326" w:author="Alex" w:date="2015-07-20T17:11:00Z">
        <w:r w:rsidRPr="00441BF2" w:rsidDel="007A5B2D">
          <w:rPr>
            <w:rFonts w:ascii="Times New Roman" w:hAnsi="Times New Roman" w:cs="Times New Roman"/>
          </w:rPr>
          <w:delText>opuestos</w:delText>
        </w:r>
      </w:del>
      <w:ins w:id="1327" w:author="Alex" w:date="2015-07-20T17:12:00Z">
        <w:r w:rsidR="007A5B2D">
          <w:rPr>
            <w:rFonts w:ascii="Times New Roman" w:hAnsi="Times New Roman" w:cs="Times New Roman"/>
          </w:rPr>
          <w:t>opuestos</w:t>
        </w:r>
      </w:ins>
      <w:ins w:id="1328" w:author="Alex" w:date="2015-07-20T17:11:00Z">
        <w:r w:rsidR="007A5B2D">
          <w:rPr>
            <w:rFonts w:ascii="Times New Roman" w:hAnsi="Times New Roman" w:cs="Times New Roman"/>
          </w:rPr>
          <w:t xml:space="preserve"> aditivos</w:t>
        </w:r>
      </w:ins>
      <w:del w:id="1329" w:author="Alex" w:date="2015-07-20T17:11:00Z">
        <w:r w:rsidRPr="00441BF2" w:rsidDel="007A5B2D">
          <w:rPr>
            <w:rFonts w:ascii="Times New Roman" w:hAnsi="Times New Roman" w:cs="Times New Roman"/>
          </w:rPr>
          <w:delText xml:space="preserve"> (inversos para la </w:delText>
        </w:r>
        <w:r w:rsidR="008B4C40" w:rsidDel="007A5B2D">
          <w:rPr>
            <w:rFonts w:ascii="Times New Roman" w:hAnsi="Times New Roman" w:cs="Times New Roman"/>
          </w:rPr>
          <w:delText>adición</w:delText>
        </w:r>
        <w:r w:rsidRPr="00441BF2" w:rsidDel="007A5B2D">
          <w:rPr>
            <w:rFonts w:ascii="Times New Roman" w:hAnsi="Times New Roman" w:cs="Times New Roman"/>
          </w:rPr>
          <w:delText xml:space="preserve">, </w:delText>
        </w:r>
      </w:del>
      <w:del w:id="1330" w:author="Alex" w:date="2015-07-20T17:12:00Z">
        <w:r w:rsidRPr="00441BF2" w:rsidDel="007A5B2D">
          <w:rPr>
            <w:rFonts w:ascii="Times New Roman" w:hAnsi="Times New Roman" w:cs="Times New Roman"/>
          </w:rPr>
          <w:delText xml:space="preserve">como 1 y </w:delText>
        </w:r>
        <m:oMath>
          <m:r>
            <w:rPr>
              <w:rFonts w:ascii="Cambria Math" w:hAnsi="Cambria Math" w:cs="Times New Roman"/>
            </w:rPr>
            <m:t>-</m:t>
          </m:r>
        </m:oMath>
        <w:r w:rsidRPr="00441BF2" w:rsidDel="007A5B2D">
          <w:rPr>
            <w:rFonts w:ascii="Times New Roman" w:hAnsi="Times New Roman" w:cs="Times New Roman"/>
          </w:rPr>
          <w:delText xml:space="preserve">1, </w:delText>
        </w:r>
        <m:oMath>
          <m:f>
            <m:fPr>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7</m:t>
              </m:r>
            </m:den>
          </m:f>
        </m:oMath>
        <w:r w:rsidRPr="00441BF2" w:rsidDel="007A5B2D">
          <w:rPr>
            <w:rFonts w:ascii="Times New Roman" w:eastAsiaTheme="minorEastAsia" w:hAnsi="Times New Roman" w:cs="Times New Roman"/>
          </w:rPr>
          <w:delText xml:space="preserve"> y </w:delTex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7</m:t>
              </m:r>
            </m:den>
          </m:f>
          <m:r>
            <w:rPr>
              <w:rFonts w:ascii="Cambria Math" w:hAnsi="Cambria Math" w:cs="Times New Roman"/>
            </w:rPr>
            <m:t xml:space="preserve"> ó-</m:t>
          </m:r>
          <m:rad>
            <m:radPr>
              <m:degHide m:val="1"/>
              <m:ctrlPr>
                <w:rPr>
                  <w:rFonts w:ascii="Cambria Math" w:hAnsi="Cambria Math" w:cs="Times New Roman"/>
                  <w:i/>
                </w:rPr>
              </m:ctrlPr>
            </m:radPr>
            <m:deg/>
            <m:e>
              <m:r>
                <w:rPr>
                  <w:rFonts w:ascii="Cambria Math" w:hAnsi="Cambria Math" w:cs="Times New Roman"/>
                </w:rPr>
                <m:t>2</m:t>
              </m:r>
            </m:e>
          </m:rad>
        </m:oMath>
        <w:r w:rsidRPr="00441BF2" w:rsidDel="007A5B2D">
          <w:rPr>
            <w:rFonts w:ascii="Times New Roman" w:hAnsi="Times New Roman" w:cs="Times New Roman"/>
          </w:rPr>
          <w:delText xml:space="preserve"> y </w:delText>
        </w:r>
        <w:r w:rsidR="007A5B2D" w:rsidRPr="007A5B2D">
          <w:rPr>
            <w:rFonts w:ascii="Times New Roman" w:eastAsiaTheme="minorEastAsia" w:hAnsi="Times New Roman" w:cs="Times New Roman"/>
            <w:rPrChange w:id="1331" w:author="Alex" w:date="2015-07-20T17:12:00Z">
              <w:rPr>
                <w:rFonts w:ascii="Cambria Math" w:hAnsi="Cambria Math" w:cs="Times New Roman"/>
                <w:i/>
              </w:rPr>
            </w:rPrChange>
          </w:rPr>
          <w:delText>√(</w:delText>
        </w:r>
      </w:del>
      <w:ins w:id="1332" w:author="Alex" w:date="2015-07-20T17:12:00Z">
        <w:r w:rsidR="007A5B2D">
          <w:rPr>
            <w:rFonts w:ascii="Times New Roman" w:eastAsiaTheme="minorEastAsia" w:hAnsi="Times New Roman" w:cs="Times New Roman"/>
          </w:rPr>
          <w:t xml:space="preserve"> (</w:t>
        </w:r>
        <w:r w:rsidR="007A5B2D" w:rsidRPr="007A5B2D">
          <w:rPr>
            <w:rFonts w:ascii="Times New Roman" w:eastAsiaTheme="minorEastAsia" w:hAnsi="Times New Roman" w:cs="Times New Roman"/>
            <w:rPrChange w:id="1333" w:author="Alex" w:date="2015-07-20T17:12:00Z">
              <w:rPr>
                <w:rFonts w:ascii="Cambria Math" w:hAnsi="Cambria Math" w:cs="Times New Roman"/>
              </w:rPr>
            </w:rPrChange>
          </w:rPr>
          <w:t>como 1 y -1,  3 y -3  o  -</w:t>
        </w:r>
      </w:ins>
      <w:ins w:id="1334" w:author="Alex" w:date="2015-08-02T18:57:00Z">
        <w:r w:rsidR="007142CD" w:rsidRPr="00841F41">
          <w:rPr>
            <w:rFonts w:ascii="Times New Roman" w:eastAsiaTheme="minorEastAsia" w:hAnsi="Times New Roman" w:cs="Times New Roman"/>
          </w:rPr>
          <w:t>√</w:t>
        </w:r>
      </w:ins>
      <w:ins w:id="1335" w:author="Alex" w:date="2015-07-20T17:12:00Z">
        <w:r w:rsidR="007A5B2D" w:rsidRPr="007A5B2D">
          <w:rPr>
            <w:rFonts w:ascii="Times New Roman" w:eastAsiaTheme="minorEastAsia" w:hAnsi="Times New Roman" w:cs="Times New Roman" w:hint="eastAsia"/>
            <w:rPrChange w:id="1336" w:author="Alex" w:date="2015-07-20T17:12:00Z">
              <w:rPr>
                <w:rFonts w:ascii="Cambria Math" w:eastAsiaTheme="minorEastAsia" w:hAnsi="Cambria Math" w:cs="Times New Roman" w:hint="eastAsia"/>
              </w:rPr>
            </w:rPrChange>
          </w:rPr>
          <w:t xml:space="preserve">2  y </w:t>
        </w:r>
      </w:ins>
      <w:ins w:id="1337" w:author="Alex" w:date="2015-08-02T18:56:00Z">
        <w:r w:rsidR="007142CD" w:rsidRPr="007142CD">
          <w:rPr>
            <w:rFonts w:ascii="Times New Roman" w:eastAsiaTheme="minorEastAsia" w:hAnsi="Times New Roman" w:cs="Times New Roman" w:hint="eastAsia"/>
            <w:rPrChange w:id="1338" w:author="Alex" w:date="2015-08-02T18:57:00Z">
              <w:rPr>
                <w:rFonts w:ascii="Cambria Math" w:eastAsiaTheme="minorEastAsia" w:hAnsi="Cambria Math" w:cs="Times New Roman" w:hint="eastAsia"/>
                <w:i/>
              </w:rPr>
            </w:rPrChange>
          </w:rPr>
          <w:t>√</w:t>
        </w:r>
      </w:ins>
      <w:ins w:id="1339" w:author="Alex" w:date="2015-07-20T17:12:00Z">
        <w:r w:rsidR="007A5B2D" w:rsidRPr="007A5B2D">
          <w:rPr>
            <w:rFonts w:ascii="Times New Roman" w:eastAsiaTheme="minorEastAsia" w:hAnsi="Times New Roman" w:cs="Times New Roman" w:hint="eastAsia"/>
            <w:rPrChange w:id="1340" w:author="Alex" w:date="2015-07-20T17:12:00Z">
              <w:rPr>
                <w:rFonts w:ascii="Cambria Math" w:eastAsiaTheme="minorEastAsia" w:hAnsi="Cambria Math" w:cs="Times New Roman" w:hint="eastAsia"/>
              </w:rPr>
            </w:rPrChange>
          </w:rPr>
          <w:t>2)</w:t>
        </w:r>
      </w:ins>
      <w:del w:id="1341" w:author="Alex" w:date="2015-07-20T17:12:00Z">
        <w:r w:rsidR="007A5B2D" w:rsidRPr="007A5B2D" w:rsidDel="007A5B2D">
          <w:rPr>
            <w:rFonts w:ascii="Times New Roman" w:eastAsiaTheme="minorEastAsia" w:hAnsi="Times New Roman" w:cs="Times New Roman"/>
            <w:rPrChange w:id="1342" w:author="Alex" w:date="2015-07-20T17:12:00Z">
              <w:rPr>
                <w:rFonts w:ascii="Cambria Math" w:hAnsi="Cambria Math" w:cs="Times New Roman"/>
                <w:i/>
              </w:rPr>
            </w:rPrChange>
          </w:rPr>
          <w:delText>2</w:delText>
        </w:r>
        <w:r w:rsidR="007A5B2D" w:rsidRPr="007A5B2D">
          <w:rPr>
            <w:rFonts w:ascii="Times New Roman" w:eastAsiaTheme="minorEastAsia" w:hAnsi="Times New Roman" w:cs="Times New Roman"/>
            <w:rPrChange w:id="1343" w:author="Alex" w:date="2015-07-20T17:12:00Z">
              <w:rPr>
                <w:rFonts w:ascii="Cambria Math" w:hAnsi="Cambria Math" w:cs="Times New Roman"/>
                <w:i/>
              </w:rPr>
            </w:rPrChange>
          </w:rPr>
          <w:delText>)</w:delText>
        </w:r>
        <w:r w:rsidRPr="00441BF2" w:rsidDel="007A5B2D">
          <w:rPr>
            <w:rFonts w:ascii="Times New Roman" w:eastAsiaTheme="minorEastAsia" w:hAnsi="Times New Roman" w:cs="Times New Roman"/>
          </w:rPr>
          <w:delText>),</w:delText>
        </w:r>
      </w:del>
      <w:r w:rsidRPr="00441BF2">
        <w:rPr>
          <w:rFonts w:ascii="Times New Roman" w:eastAsiaTheme="minorEastAsia" w:hAnsi="Times New Roman" w:cs="Times New Roman"/>
        </w:rPr>
        <w:t xml:space="preserve"> la imagen en el </w:t>
      </w:r>
      <w:proofErr w:type="spellStart"/>
      <w:r w:rsidRPr="00441BF2">
        <w:rPr>
          <w:rFonts w:ascii="Times New Roman" w:eastAsiaTheme="minorEastAsia" w:hAnsi="Times New Roman" w:cs="Times New Roman"/>
        </w:rPr>
        <w:t>codominio</w:t>
      </w:r>
      <w:proofErr w:type="spellEnd"/>
      <w:r w:rsidRPr="00441BF2">
        <w:rPr>
          <w:rFonts w:ascii="Times New Roman" w:eastAsiaTheme="minorEastAsia" w:hAnsi="Times New Roman" w:cs="Times New Roman"/>
        </w:rPr>
        <w:t xml:space="preserve"> </w:t>
      </w:r>
      <w:r w:rsidR="00F27970" w:rsidRPr="00441BF2">
        <w:rPr>
          <w:rFonts w:ascii="Times New Roman" w:eastAsiaTheme="minorEastAsia" w:hAnsi="Times New Roman" w:cs="Times New Roman"/>
        </w:rPr>
        <w:t>resulta también en opuestos</w:t>
      </w:r>
      <w:r w:rsidRPr="00441BF2">
        <w:rPr>
          <w:rFonts w:ascii="Times New Roman" w:eastAsiaTheme="minorEastAsia" w:hAnsi="Times New Roman" w:cs="Times New Roman"/>
        </w:rPr>
        <w:t>, es decir que la flecha que sale de los opuestos llega a</w:t>
      </w:r>
      <w:r w:rsidR="00F27970" w:rsidRPr="00441BF2">
        <w:rPr>
          <w:rFonts w:ascii="Times New Roman" w:eastAsiaTheme="minorEastAsia" w:hAnsi="Times New Roman" w:cs="Times New Roman"/>
        </w:rPr>
        <w:t xml:space="preserve"> opuestos. </w:t>
      </w:r>
    </w:p>
    <w:p w14:paraId="594E36E6" w14:textId="77777777" w:rsidR="00CB3985" w:rsidRDefault="00CB3985" w:rsidP="00A84101">
      <w:pPr>
        <w:spacing w:after="0"/>
        <w:jc w:val="both"/>
        <w:rPr>
          <w:ins w:id="1344" w:author="Alex" w:date="2015-07-20T17:15:00Z"/>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86"/>
        <w:gridCol w:w="6342"/>
      </w:tblGrid>
      <w:tr w:rsidR="007A5B2D" w14:paraId="5C6293C7" w14:textId="77777777" w:rsidTr="007A5B2D">
        <w:trPr>
          <w:ins w:id="1345" w:author="Alex" w:date="2015-07-20T17:20:00Z"/>
        </w:trPr>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7D6896A" w14:textId="77777777" w:rsidR="007A5B2D" w:rsidRDefault="007A5B2D">
            <w:pPr>
              <w:jc w:val="center"/>
              <w:rPr>
                <w:ins w:id="1346" w:author="Alex" w:date="2015-07-20T17:20:00Z"/>
                <w:rFonts w:ascii="Times New Roman" w:hAnsi="Times New Roman" w:cs="Times New Roman"/>
                <w:b/>
                <w:color w:val="FFFFFF" w:themeColor="background1"/>
              </w:rPr>
            </w:pPr>
            <w:ins w:id="1347" w:author="Alex" w:date="2015-07-20T17:20:00Z">
              <w:r>
                <w:rPr>
                  <w:rFonts w:ascii="Times New Roman" w:hAnsi="Times New Roman" w:cs="Times New Roman"/>
                  <w:b/>
                  <w:color w:val="FFFFFF" w:themeColor="background1"/>
                </w:rPr>
                <w:t>Destacado</w:t>
              </w:r>
            </w:ins>
          </w:p>
        </w:tc>
      </w:tr>
      <w:tr w:rsidR="007A5B2D" w14:paraId="0CD75C39" w14:textId="77777777" w:rsidTr="007A5B2D">
        <w:trPr>
          <w:ins w:id="1348" w:author="Alex" w:date="2015-07-20T17:20: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CC2530" w14:textId="77777777" w:rsidR="007A5B2D" w:rsidRDefault="007A5B2D">
            <w:pPr>
              <w:rPr>
                <w:ins w:id="1349" w:author="Alex" w:date="2015-07-20T17:20:00Z"/>
                <w:rFonts w:ascii="Times" w:hAnsi="Times"/>
                <w:b/>
                <w:sz w:val="18"/>
                <w:szCs w:val="18"/>
              </w:rPr>
            </w:pPr>
            <w:ins w:id="1350" w:author="Alex" w:date="2015-07-20T17:20:00Z">
              <w:r>
                <w:rPr>
                  <w:rFonts w:ascii="Times" w:hAnsi="Times"/>
                  <w:b/>
                  <w:sz w:val="18"/>
                  <w:szCs w:val="18"/>
                </w:rPr>
                <w:t>Título</w:t>
              </w:r>
            </w:ins>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BB91DB" w14:textId="4EA935ED" w:rsidR="007A5B2D" w:rsidRDefault="00AD712D">
            <w:pPr>
              <w:jc w:val="center"/>
              <w:rPr>
                <w:ins w:id="1351" w:author="Alex" w:date="2015-07-20T17:20:00Z"/>
                <w:rFonts w:ascii="Times" w:hAnsi="Times"/>
                <w:b/>
                <w:sz w:val="18"/>
                <w:szCs w:val="18"/>
              </w:rPr>
            </w:pPr>
            <w:ins w:id="1352" w:author="Alex" w:date="2015-07-20T17:28:00Z">
              <w:r>
                <w:rPr>
                  <w:rFonts w:ascii="Times" w:hAnsi="Times"/>
                  <w:b/>
                  <w:sz w:val="18"/>
                  <w:szCs w:val="18"/>
                </w:rPr>
                <w:t>Ejemplo de i</w:t>
              </w:r>
            </w:ins>
            <w:ins w:id="1353" w:author="Alex" w:date="2015-07-20T17:20:00Z">
              <w:r w:rsidR="007A5B2D">
                <w:rPr>
                  <w:rFonts w:ascii="Times" w:hAnsi="Times"/>
                  <w:b/>
                  <w:sz w:val="18"/>
                  <w:szCs w:val="18"/>
                </w:rPr>
                <w:t>mágenes de funciones impares</w:t>
              </w:r>
            </w:ins>
          </w:p>
        </w:tc>
      </w:tr>
      <w:tr w:rsidR="007A5B2D" w14:paraId="1FB79FF0" w14:textId="77777777" w:rsidTr="007A5B2D">
        <w:trPr>
          <w:ins w:id="1354" w:author="Alex" w:date="2015-07-20T17:20: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F9AC22" w14:textId="77777777" w:rsidR="007A5B2D" w:rsidRDefault="007A5B2D">
            <w:pPr>
              <w:rPr>
                <w:ins w:id="1355" w:author="Alex" w:date="2015-07-20T17:20:00Z"/>
                <w:rFonts w:ascii="Times" w:hAnsi="Times"/>
              </w:rPr>
            </w:pPr>
            <w:ins w:id="1356" w:author="Alex" w:date="2015-07-20T17:20:00Z">
              <w:r>
                <w:rPr>
                  <w:rFonts w:ascii="Times" w:hAnsi="Times"/>
                  <w:b/>
                  <w:sz w:val="18"/>
                  <w:szCs w:val="18"/>
                </w:rPr>
                <w:t>Contenido</w:t>
              </w:r>
            </w:ins>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55FABA" w14:textId="77777777" w:rsidR="007A5B2D" w:rsidRPr="00441BF2" w:rsidRDefault="007A5B2D" w:rsidP="007A5B2D">
            <w:pPr>
              <w:jc w:val="both"/>
              <w:rPr>
                <w:ins w:id="1357" w:author="Alex" w:date="2015-07-20T17:20:00Z"/>
                <w:rFonts w:ascii="Times New Roman" w:eastAsiaTheme="minorEastAsia" w:hAnsi="Times New Roman" w:cs="Times New Roman"/>
              </w:rPr>
            </w:pPr>
            <w:ins w:id="1358" w:author="Alex" w:date="2015-07-20T17:20:00Z">
              <w:r>
                <w:rPr>
                  <w:rFonts w:ascii="Times New Roman" w:eastAsiaTheme="minorEastAsia" w:hAnsi="Times New Roman" w:cs="Times New Roman"/>
                </w:rPr>
                <w:t>S</w:t>
              </w:r>
              <w:r w:rsidRPr="00441BF2">
                <w:rPr>
                  <w:rFonts w:ascii="Times New Roman" w:eastAsiaTheme="minorEastAsia" w:hAnsi="Times New Roman" w:cs="Times New Roman"/>
                </w:rPr>
                <w:t xml:space="preserve">i </w:t>
              </w:r>
              <w:r w:rsidRPr="00A21E28">
                <w:rPr>
                  <w:rFonts w:ascii="Times New Roman" w:eastAsiaTheme="minorEastAsia" w:hAnsi="Times New Roman" w:cs="Times New Roman"/>
                  <w:i/>
                </w:rPr>
                <w:t>y=f(x)</w:t>
              </w:r>
              <w:r w:rsidRPr="00441BF2">
                <w:rPr>
                  <w:rFonts w:ascii="Times New Roman" w:eastAsiaTheme="minorEastAsia" w:hAnsi="Times New Roman" w:cs="Times New Roman"/>
                </w:rPr>
                <w:t xml:space="preserve"> es una función impar y si </w:t>
              </w:r>
              <w:proofErr w:type="gramStart"/>
              <w:r w:rsidRPr="00A21E28">
                <w:rPr>
                  <w:rFonts w:ascii="Times New Roman" w:eastAsiaTheme="minorEastAsia" w:hAnsi="Times New Roman" w:cs="Times New Roman"/>
                  <w:i/>
                </w:rPr>
                <w:t>f(</w:t>
              </w:r>
              <w:proofErr w:type="gramEnd"/>
              <w:r w:rsidRPr="00A21E28">
                <w:rPr>
                  <w:rFonts w:ascii="Times New Roman" w:eastAsiaTheme="minorEastAsia" w:hAnsi="Times New Roman" w:cs="Times New Roman"/>
                </w:rPr>
                <w:t>1</w:t>
              </w:r>
              <w:r w:rsidRPr="00A21E28">
                <w:rPr>
                  <w:rFonts w:ascii="Times New Roman" w:eastAsiaTheme="minorEastAsia" w:hAnsi="Times New Roman" w:cs="Times New Roman"/>
                  <w:i/>
                </w:rPr>
                <w:t>)=y</w:t>
              </w:r>
              <w:r w:rsidRPr="00A21E28">
                <w:rPr>
                  <w:rFonts w:ascii="Times New Roman" w:eastAsiaTheme="minorEastAsia" w:hAnsi="Times New Roman" w:cs="Times New Roman"/>
                  <w:vertAlign w:val="subscript"/>
                </w:rPr>
                <w:t>1</w:t>
              </w:r>
              <w:r w:rsidRPr="00441BF2">
                <w:rPr>
                  <w:rFonts w:ascii="Times New Roman" w:eastAsiaTheme="minorEastAsia" w:hAnsi="Times New Roman" w:cs="Times New Roman"/>
                </w:rPr>
                <w:t xml:space="preserve">, entonces </w:t>
              </w:r>
              <w:r w:rsidRPr="00A21E28">
                <w:rPr>
                  <w:rFonts w:ascii="Times New Roman" w:eastAsiaTheme="minorEastAsia" w:hAnsi="Times New Roman" w:cs="Times New Roman"/>
                  <w:i/>
                </w:rPr>
                <w:t>f(-</w:t>
              </w:r>
              <w:r w:rsidRPr="00A21E28">
                <w:rPr>
                  <w:rFonts w:ascii="Times New Roman" w:eastAsiaTheme="minorEastAsia" w:hAnsi="Times New Roman" w:cs="Times New Roman"/>
                </w:rPr>
                <w:t>1</w:t>
              </w:r>
              <w:r w:rsidRPr="00A21E28">
                <w:rPr>
                  <w:rFonts w:ascii="Times New Roman" w:eastAsiaTheme="minorEastAsia" w:hAnsi="Times New Roman" w:cs="Times New Roman"/>
                  <w:i/>
                </w:rPr>
                <w:t>)=-y</w:t>
              </w:r>
              <w:r w:rsidRPr="00A21E28">
                <w:rPr>
                  <w:rFonts w:ascii="Times New Roman" w:eastAsiaTheme="minorEastAsia" w:hAnsi="Times New Roman" w:cs="Times New Roman"/>
                  <w:i/>
                  <w:vertAlign w:val="subscript"/>
                </w:rPr>
                <w:t>1</w:t>
              </w:r>
              <w:r w:rsidRPr="00A21E28">
                <w:rPr>
                  <w:rFonts w:ascii="Times New Roman" w:eastAsiaTheme="minorEastAsia" w:hAnsi="Times New Roman" w:cs="Times New Roman"/>
                  <w:i/>
                </w:rPr>
                <w:t>.</w:t>
              </w:r>
            </w:ins>
          </w:p>
          <w:p w14:paraId="514D5B62" w14:textId="77777777" w:rsidR="007A5B2D" w:rsidRDefault="007A5B2D">
            <w:pPr>
              <w:rPr>
                <w:ins w:id="1359" w:author="Alex" w:date="2015-07-20T17:20:00Z"/>
                <w:rFonts w:ascii="Times" w:hAnsi="Times"/>
              </w:rPr>
            </w:pPr>
          </w:p>
        </w:tc>
      </w:tr>
    </w:tbl>
    <w:p w14:paraId="2927865E" w14:textId="77777777" w:rsidR="007A5B2D" w:rsidRDefault="007A5B2D" w:rsidP="00A84101">
      <w:pPr>
        <w:spacing w:after="0"/>
        <w:jc w:val="both"/>
        <w:rPr>
          <w:ins w:id="1360" w:author="Alex" w:date="2015-07-20T17:15:00Z"/>
          <w:rFonts w:ascii="Times New Roman" w:eastAsiaTheme="minorEastAsia" w:hAnsi="Times New Roman" w:cs="Times New Roman"/>
        </w:rPr>
      </w:pPr>
    </w:p>
    <w:p w14:paraId="53BE26B6" w14:textId="32F9F5C3" w:rsidR="00C96B26" w:rsidRPr="00441BF2" w:rsidDel="007A5B2D" w:rsidRDefault="00F27970">
      <w:pPr>
        <w:spacing w:after="0"/>
        <w:jc w:val="both"/>
        <w:rPr>
          <w:del w:id="1361" w:author="Alex" w:date="2015-07-20T17:20:00Z"/>
          <w:rFonts w:ascii="Times New Roman" w:eastAsiaTheme="minorEastAsia" w:hAnsi="Times New Roman" w:cs="Times New Roman"/>
        </w:rPr>
      </w:pPr>
      <w:del w:id="1362" w:author="Alex" w:date="2015-07-20T17:15:00Z">
        <w:r w:rsidRPr="00441BF2" w:rsidDel="007A5B2D">
          <w:rPr>
            <w:rFonts w:ascii="Times New Roman" w:eastAsiaTheme="minorEastAsia" w:hAnsi="Times New Roman" w:cs="Times New Roman"/>
          </w:rPr>
          <w:delText>Así que, s</w:delText>
        </w:r>
      </w:del>
      <w:del w:id="1363" w:author="Alex" w:date="2015-07-20T17:20:00Z">
        <w:r w:rsidRPr="00441BF2" w:rsidDel="007A5B2D">
          <w:rPr>
            <w:rFonts w:ascii="Times New Roman" w:eastAsiaTheme="minorEastAsia" w:hAnsi="Times New Roman" w:cs="Times New Roman"/>
          </w:rPr>
          <w:delText xml:space="preserve">i </w:delText>
        </w:r>
        <w:r w:rsidR="007A5B2D" w:rsidRPr="007A5B2D" w:rsidDel="007A5B2D">
          <w:rPr>
            <w:rFonts w:ascii="Times New Roman" w:eastAsiaTheme="minorEastAsia" w:hAnsi="Times New Roman" w:cs="Times New Roman" w:hint="eastAsia"/>
            <w:i/>
            <w:rPrChange w:id="1364" w:author="Alex" w:date="2015-07-20T17:15:00Z">
              <w:rPr>
                <w:rFonts w:ascii="Cambria Math" w:eastAsiaTheme="minorEastAsia" w:hAnsi="Cambria Math" w:cs="Times New Roman" w:hint="eastAsia"/>
                <w:i/>
              </w:rPr>
            </w:rPrChange>
          </w:rPr>
          <w:delText>y=f(x)</w:delText>
        </w:r>
        <w:r w:rsidRPr="00441BF2" w:rsidDel="007A5B2D">
          <w:rPr>
            <w:rFonts w:ascii="Times New Roman" w:eastAsiaTheme="minorEastAsia" w:hAnsi="Times New Roman" w:cs="Times New Roman"/>
          </w:rPr>
          <w:delText xml:space="preserve"> es una función impar</w:delText>
        </w:r>
        <w:r w:rsidR="00C0232F" w:rsidRPr="00441BF2" w:rsidDel="007A5B2D">
          <w:rPr>
            <w:rFonts w:ascii="Times New Roman" w:eastAsiaTheme="minorEastAsia" w:hAnsi="Times New Roman" w:cs="Times New Roman"/>
          </w:rPr>
          <w:delText xml:space="preserve"> y si</w:delText>
        </w:r>
        <w:r w:rsidRPr="00441BF2" w:rsidDel="007A5B2D">
          <w:rPr>
            <w:rFonts w:ascii="Times New Roman" w:eastAsiaTheme="minorEastAsia" w:hAnsi="Times New Roman" w:cs="Times New Roman"/>
          </w:rPr>
          <w:delText xml:space="preserve"> </w:delText>
        </w:r>
        <w:r w:rsidR="007A5B2D" w:rsidRPr="007A5B2D" w:rsidDel="007A5B2D">
          <w:rPr>
            <w:rFonts w:ascii="Times New Roman" w:eastAsiaTheme="minorEastAsia" w:hAnsi="Times New Roman" w:cs="Times New Roman" w:hint="eastAsia"/>
            <w:i/>
            <w:rPrChange w:id="1365" w:author="Alex" w:date="2015-07-20T17:16:00Z">
              <w:rPr>
                <w:rFonts w:ascii="Cambria Math" w:eastAsiaTheme="minorEastAsia" w:hAnsi="Cambria Math" w:cs="Times New Roman" w:hint="eastAsia"/>
                <w:i/>
              </w:rPr>
            </w:rPrChange>
          </w:rPr>
          <w:delText>f(</w:delText>
        </w:r>
      </w:del>
      <w:del w:id="1366" w:author="Alex" w:date="2015-07-20T17:16:00Z">
        <w:r w:rsidR="007A5B2D" w:rsidRPr="007A5B2D" w:rsidDel="007A5B2D">
          <w:rPr>
            <w:rFonts w:ascii="Times New Roman" w:eastAsiaTheme="minorEastAsia" w:hAnsi="Times New Roman" w:cs="Times New Roman" w:hint="eastAsia"/>
            <w:rPrChange w:id="1367" w:author="Alex" w:date="2015-07-20T17:16:00Z">
              <w:rPr>
                <w:rFonts w:ascii="Cambria Math" w:eastAsiaTheme="minorEastAsia" w:hAnsi="Cambria Math" w:cs="Times New Roman" w:hint="eastAsia"/>
                <w:i/>
              </w:rPr>
            </w:rPrChange>
          </w:rPr>
          <w:delText>1</w:delText>
        </w:r>
      </w:del>
      <w:del w:id="1368" w:author="Alex" w:date="2015-07-20T17:20:00Z">
        <w:r w:rsidR="007A5B2D" w:rsidRPr="007A5B2D" w:rsidDel="007A5B2D">
          <w:rPr>
            <w:rFonts w:ascii="Times New Roman" w:eastAsiaTheme="minorEastAsia" w:hAnsi="Times New Roman" w:cs="Times New Roman" w:hint="eastAsia"/>
            <w:i/>
            <w:rPrChange w:id="1369" w:author="Alex" w:date="2015-07-20T17:16:00Z">
              <w:rPr>
                <w:rFonts w:ascii="Cambria Math" w:eastAsiaTheme="minorEastAsia" w:hAnsi="Cambria Math" w:cs="Times New Roman" w:hint="eastAsia"/>
                <w:i/>
              </w:rPr>
            </w:rPrChange>
          </w:rPr>
          <w:delText>)=y</w:delText>
        </w:r>
      </w:del>
      <w:del w:id="1370" w:author="Alex" w:date="2015-07-20T17:16:00Z">
        <w:r w:rsidR="007A5B2D" w:rsidRPr="007A5B2D" w:rsidDel="007A5B2D">
          <w:rPr>
            <w:rFonts w:ascii="Times New Roman" w:eastAsiaTheme="minorEastAsia" w:hAnsi="Times New Roman" w:cs="Times New Roman" w:hint="eastAsia"/>
            <w:vertAlign w:val="subscript"/>
            <w:rPrChange w:id="1371" w:author="Alex" w:date="2015-07-20T17:18:00Z">
              <w:rPr>
                <w:rFonts w:ascii="Cambria Math" w:eastAsiaTheme="minorEastAsia" w:hAnsi="Cambria Math" w:cs="Times New Roman" w:hint="eastAsia"/>
                <w:i/>
              </w:rPr>
            </w:rPrChange>
          </w:rPr>
          <w:delText>_1</w:delText>
        </w:r>
      </w:del>
      <w:del w:id="1372" w:author="Alex" w:date="2015-07-20T17:20:00Z">
        <w:r w:rsidR="00C0232F" w:rsidRPr="00441BF2" w:rsidDel="007A5B2D">
          <w:rPr>
            <w:rFonts w:ascii="Times New Roman" w:eastAsiaTheme="minorEastAsia" w:hAnsi="Times New Roman" w:cs="Times New Roman"/>
          </w:rPr>
          <w:delText xml:space="preserve">, entonces </w:delText>
        </w:r>
        <w:r w:rsidR="007A5B2D" w:rsidRPr="007A5B2D" w:rsidDel="007A5B2D">
          <w:rPr>
            <w:rFonts w:ascii="Times New Roman" w:eastAsiaTheme="minorEastAsia" w:hAnsi="Times New Roman" w:cs="Times New Roman" w:hint="eastAsia"/>
            <w:i/>
            <w:rPrChange w:id="1373" w:author="Alex" w:date="2015-07-20T17:19:00Z">
              <w:rPr>
                <w:rFonts w:ascii="Cambria Math" w:eastAsiaTheme="minorEastAsia" w:hAnsi="Cambria Math" w:cs="Times New Roman" w:hint="eastAsia"/>
                <w:i/>
              </w:rPr>
            </w:rPrChange>
          </w:rPr>
          <w:delText>f(-</w:delText>
        </w:r>
        <w:r w:rsidR="007A5B2D" w:rsidRPr="007A5B2D" w:rsidDel="007A5B2D">
          <w:rPr>
            <w:rFonts w:ascii="Times New Roman" w:eastAsiaTheme="minorEastAsia" w:hAnsi="Times New Roman" w:cs="Times New Roman" w:hint="eastAsia"/>
            <w:rPrChange w:id="1374" w:author="Alex" w:date="2015-07-20T17:19:00Z">
              <w:rPr>
                <w:rFonts w:ascii="Cambria Math" w:eastAsiaTheme="minorEastAsia" w:hAnsi="Cambria Math" w:cs="Times New Roman" w:hint="eastAsia"/>
                <w:i/>
              </w:rPr>
            </w:rPrChange>
          </w:rPr>
          <w:delText>1</w:delText>
        </w:r>
        <w:r w:rsidR="007A5B2D" w:rsidRPr="007A5B2D" w:rsidDel="007A5B2D">
          <w:rPr>
            <w:rFonts w:ascii="Times New Roman" w:eastAsiaTheme="minorEastAsia" w:hAnsi="Times New Roman" w:cs="Times New Roman" w:hint="eastAsia"/>
            <w:i/>
            <w:rPrChange w:id="1375" w:author="Alex" w:date="2015-07-20T17:19:00Z">
              <w:rPr>
                <w:rFonts w:ascii="Cambria Math" w:eastAsiaTheme="minorEastAsia" w:hAnsi="Cambria Math" w:cs="Times New Roman" w:hint="eastAsia"/>
                <w:i/>
              </w:rPr>
            </w:rPrChange>
          </w:rPr>
          <w:delText>)=</w:delText>
        </w:r>
      </w:del>
      <w:del w:id="1376" w:author="Alex" w:date="2015-07-20T17:18:00Z">
        <w:r w:rsidR="007A5B2D" w:rsidRPr="007A5B2D" w:rsidDel="007A5B2D">
          <w:rPr>
            <w:rFonts w:ascii="Times New Roman" w:eastAsiaTheme="minorEastAsia" w:hAnsi="Times New Roman" w:cs="Times New Roman" w:hint="eastAsia"/>
            <w:i/>
            <w:rPrChange w:id="1377" w:author="Alex" w:date="2015-07-20T17:19:00Z">
              <w:rPr>
                <w:rFonts w:ascii="Cambria Math" w:eastAsiaTheme="minorEastAsia" w:hAnsi="Cambria Math" w:cs="Times New Roman" w:hint="eastAsia"/>
                <w:i/>
              </w:rPr>
            </w:rPrChange>
          </w:rPr>
          <w:delText>〖</w:delText>
        </w:r>
      </w:del>
      <w:del w:id="1378" w:author="Alex" w:date="2015-07-20T17:20:00Z">
        <w:r w:rsidR="007A5B2D" w:rsidRPr="007A5B2D" w:rsidDel="007A5B2D">
          <w:rPr>
            <w:rFonts w:ascii="Times New Roman" w:eastAsiaTheme="minorEastAsia" w:hAnsi="Times New Roman" w:cs="Times New Roman" w:hint="eastAsia"/>
            <w:i/>
            <w:rPrChange w:id="1379" w:author="Alex" w:date="2015-07-20T17:19:00Z">
              <w:rPr>
                <w:rFonts w:ascii="Cambria Math" w:eastAsiaTheme="minorEastAsia" w:hAnsi="Cambria Math" w:cs="Times New Roman" w:hint="eastAsia"/>
                <w:i/>
              </w:rPr>
            </w:rPrChange>
          </w:rPr>
          <w:delText>-y</w:delText>
        </w:r>
      </w:del>
      <w:del w:id="1380" w:author="Alex" w:date="2015-07-20T17:18:00Z">
        <w:r w:rsidR="007A5B2D" w:rsidRPr="007A5B2D" w:rsidDel="007A5B2D">
          <w:rPr>
            <w:rFonts w:ascii="Times New Roman" w:eastAsiaTheme="minorEastAsia" w:hAnsi="Times New Roman" w:cs="Times New Roman" w:hint="eastAsia"/>
            <w:i/>
            <w:rPrChange w:id="1381" w:author="Alex" w:date="2015-07-20T17:19:00Z">
              <w:rPr>
                <w:rFonts w:ascii="Cambria Math" w:eastAsiaTheme="minorEastAsia" w:hAnsi="Cambria Math" w:cs="Times New Roman" w:hint="eastAsia"/>
                <w:i/>
              </w:rPr>
            </w:rPrChange>
          </w:rPr>
          <w:delText>〗</w:delText>
        </w:r>
        <w:r w:rsidR="007A5B2D" w:rsidRPr="007A5B2D" w:rsidDel="007A5B2D">
          <w:rPr>
            <w:rFonts w:ascii="Times New Roman" w:eastAsiaTheme="minorEastAsia" w:hAnsi="Times New Roman" w:cs="Times New Roman" w:hint="eastAsia"/>
            <w:i/>
            <w:rPrChange w:id="1382" w:author="Alex" w:date="2015-07-20T17:19:00Z">
              <w:rPr>
                <w:rFonts w:ascii="Cambria Math" w:eastAsiaTheme="minorEastAsia" w:hAnsi="Cambria Math" w:cs="Times New Roman" w:hint="eastAsia"/>
                <w:i/>
              </w:rPr>
            </w:rPrChange>
          </w:rPr>
          <w:delText>_</w:delText>
        </w:r>
      </w:del>
      <w:del w:id="1383" w:author="Alex" w:date="2015-07-20T17:20:00Z">
        <w:r w:rsidR="007A5B2D" w:rsidRPr="007A5B2D" w:rsidDel="007A5B2D">
          <w:rPr>
            <w:rFonts w:ascii="Times New Roman" w:eastAsiaTheme="minorEastAsia" w:hAnsi="Times New Roman" w:cs="Times New Roman" w:hint="eastAsia"/>
            <w:i/>
            <w:vertAlign w:val="subscript"/>
            <w:rPrChange w:id="1384" w:author="Alex" w:date="2015-07-20T17:19:00Z">
              <w:rPr>
                <w:rFonts w:ascii="Cambria Math" w:eastAsiaTheme="minorEastAsia" w:hAnsi="Cambria Math" w:cs="Times New Roman" w:hint="eastAsia"/>
                <w:i/>
              </w:rPr>
            </w:rPrChange>
          </w:rPr>
          <w:delText>1</w:delText>
        </w:r>
        <w:r w:rsidR="00C0232F" w:rsidRPr="007A5B2D" w:rsidDel="007A5B2D">
          <w:rPr>
            <w:rFonts w:ascii="Times New Roman" w:eastAsiaTheme="minorEastAsia" w:hAnsi="Times New Roman" w:cs="Times New Roman"/>
            <w:i/>
            <w:rPrChange w:id="1385" w:author="Alex" w:date="2015-07-20T17:19:00Z">
              <w:rPr>
                <w:rFonts w:ascii="Times New Roman" w:eastAsiaTheme="minorEastAsia" w:hAnsi="Times New Roman" w:cs="Times New Roman"/>
              </w:rPr>
            </w:rPrChange>
          </w:rPr>
          <w:delText>.</w:delText>
        </w:r>
      </w:del>
    </w:p>
    <w:p w14:paraId="40E001BD" w14:textId="77777777" w:rsidR="00C96B26" w:rsidRPr="00441BF2" w:rsidRDefault="00C96B26" w:rsidP="00C96B26">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30"/>
        <w:gridCol w:w="6398"/>
      </w:tblGrid>
      <w:tr w:rsidR="00AE1F5F" w:rsidRPr="00441BF2" w14:paraId="39623DEC" w14:textId="77777777" w:rsidTr="00B36B5A">
        <w:tc>
          <w:tcPr>
            <w:tcW w:w="9033" w:type="dxa"/>
            <w:gridSpan w:val="2"/>
            <w:shd w:val="clear" w:color="auto" w:fill="0D0D0D" w:themeFill="text1" w:themeFillTint="F2"/>
          </w:tcPr>
          <w:p w14:paraId="31AF9E8C" w14:textId="77777777" w:rsidR="00AE1F5F" w:rsidRPr="00441BF2" w:rsidRDefault="00AE1F5F" w:rsidP="00B36B5A">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AE1F5F" w:rsidRPr="00441BF2" w14:paraId="064EB1D2" w14:textId="77777777" w:rsidTr="00B36B5A">
        <w:tc>
          <w:tcPr>
            <w:tcW w:w="2518" w:type="dxa"/>
          </w:tcPr>
          <w:p w14:paraId="08EE5124" w14:textId="77777777" w:rsidR="00AE1F5F" w:rsidRPr="00441BF2" w:rsidRDefault="00AE1F5F" w:rsidP="00B36B5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39AB93B7" w14:textId="2080A104" w:rsidR="00AE1F5F" w:rsidRPr="00441BF2" w:rsidRDefault="00DC4F8D">
            <w:pPr>
              <w:pStyle w:val="Tema1Img"/>
              <w:numPr>
                <w:ilvl w:val="0"/>
                <w:numId w:val="0"/>
              </w:numPr>
              <w:ind w:left="501" w:hanging="360"/>
              <w:rPr>
                <w:lang w:val="es-ES_tradnl"/>
              </w:rPr>
              <w:pPrChange w:id="1386" w:author="Alex" w:date="2015-08-02T16:29:00Z">
                <w:pPr>
                  <w:pStyle w:val="Tema1Img"/>
                  <w:numPr>
                    <w:numId w:val="0"/>
                  </w:numPr>
                  <w:ind w:left="0" w:firstLine="0"/>
                </w:pPr>
              </w:pPrChange>
            </w:pPr>
            <w:r w:rsidRPr="00441BF2">
              <w:rPr>
                <w:sz w:val="24"/>
                <w:szCs w:val="24"/>
                <w:lang w:val="es-ES_tradnl"/>
              </w:rPr>
              <w:t>MA_10_01_</w:t>
            </w:r>
            <w:r w:rsidR="00801EBA" w:rsidRPr="00441BF2">
              <w:rPr>
                <w:sz w:val="24"/>
                <w:szCs w:val="24"/>
                <w:lang w:val="es-ES_tradnl"/>
              </w:rPr>
              <w:t>CO_</w:t>
            </w:r>
            <w:del w:id="1387" w:author="Alex" w:date="2015-08-02T16:29:00Z">
              <w:r w:rsidR="001336A2" w:rsidDel="004E35CB">
                <w:rPr>
                  <w:sz w:val="24"/>
                  <w:szCs w:val="24"/>
                  <w:lang w:val="es-ES_tradnl"/>
                </w:rPr>
                <w:delText>IMG16</w:delText>
              </w:r>
            </w:del>
            <w:ins w:id="1388" w:author="Alex" w:date="2015-08-02T16:29:00Z">
              <w:r w:rsidR="004E35CB">
                <w:rPr>
                  <w:sz w:val="24"/>
                  <w:szCs w:val="24"/>
                  <w:lang w:val="es-ES_tradnl"/>
                </w:rPr>
                <w:t>IMG20</w:t>
              </w:r>
            </w:ins>
          </w:p>
        </w:tc>
      </w:tr>
      <w:tr w:rsidR="00AE1F5F" w:rsidRPr="00441BF2" w14:paraId="65977A5E" w14:textId="77777777" w:rsidTr="00B36B5A">
        <w:tc>
          <w:tcPr>
            <w:tcW w:w="2518" w:type="dxa"/>
          </w:tcPr>
          <w:p w14:paraId="14086CB4" w14:textId="77777777" w:rsidR="00AE1F5F" w:rsidRPr="00441BF2" w:rsidRDefault="00AE1F5F"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223EFDB3" w14:textId="51E20E8B" w:rsidR="00AE1F5F" w:rsidRPr="00441BF2" w:rsidRDefault="00AE1F5F" w:rsidP="00B36B5A">
            <w:pPr>
              <w:rPr>
                <w:rFonts w:ascii="Times New Roman" w:hAnsi="Times New Roman" w:cs="Times New Roman"/>
                <w:color w:val="000000"/>
                <w:lang w:val="es-ES_tradnl"/>
              </w:rPr>
            </w:pPr>
            <w:r w:rsidRPr="00441BF2">
              <w:rPr>
                <w:rFonts w:ascii="Times New Roman" w:hAnsi="Times New Roman" w:cs="Times New Roman"/>
                <w:color w:val="000000"/>
                <w:lang w:val="es-ES_tradnl"/>
              </w:rPr>
              <w:t>Función impar</w:t>
            </w:r>
          </w:p>
        </w:tc>
      </w:tr>
      <w:tr w:rsidR="00AE1F5F" w:rsidRPr="00441BF2" w14:paraId="72CB9EAB" w14:textId="77777777" w:rsidTr="00B36B5A">
        <w:trPr>
          <w:trHeight w:val="2268"/>
        </w:trPr>
        <w:tc>
          <w:tcPr>
            <w:tcW w:w="2518" w:type="dxa"/>
          </w:tcPr>
          <w:p w14:paraId="7F3E46C8" w14:textId="77777777" w:rsidR="00AE1F5F" w:rsidRPr="00441BF2" w:rsidRDefault="00AE1F5F"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 xml:space="preserve">Código </w:t>
            </w:r>
            <w:proofErr w:type="spellStart"/>
            <w:r w:rsidRPr="00441BF2">
              <w:rPr>
                <w:rFonts w:ascii="Times New Roman" w:hAnsi="Times New Roman" w:cs="Times New Roman"/>
                <w:b/>
                <w:color w:val="000000"/>
                <w:lang w:val="es-ES_tradnl"/>
              </w:rPr>
              <w:t>Shutterstock</w:t>
            </w:r>
            <w:proofErr w:type="spellEnd"/>
            <w:r w:rsidRPr="00441BF2">
              <w:rPr>
                <w:rFonts w:ascii="Times New Roman" w:hAnsi="Times New Roman" w:cs="Times New Roman"/>
                <w:b/>
                <w:color w:val="000000"/>
                <w:lang w:val="es-ES_tradnl"/>
              </w:rPr>
              <w:t xml:space="preserve"> (o URL o la ruta en </w:t>
            </w:r>
            <w:proofErr w:type="spellStart"/>
            <w:r w:rsidRPr="00441BF2">
              <w:rPr>
                <w:rFonts w:ascii="Times New Roman" w:hAnsi="Times New Roman" w:cs="Times New Roman"/>
                <w:b/>
                <w:color w:val="000000"/>
                <w:lang w:val="es-ES_tradnl"/>
              </w:rPr>
              <w:t>AulaPlaneta</w:t>
            </w:r>
            <w:proofErr w:type="spellEnd"/>
            <w:r w:rsidRPr="00441BF2">
              <w:rPr>
                <w:rFonts w:ascii="Times New Roman" w:hAnsi="Times New Roman" w:cs="Times New Roman"/>
                <w:b/>
                <w:color w:val="000000"/>
                <w:lang w:val="es-ES_tradnl"/>
              </w:rPr>
              <w:t>)</w:t>
            </w:r>
          </w:p>
        </w:tc>
        <w:tc>
          <w:tcPr>
            <w:tcW w:w="6515" w:type="dxa"/>
          </w:tcPr>
          <w:p w14:paraId="132E504F" w14:textId="3FA01377" w:rsidR="00AE1F5F" w:rsidRPr="00441BF2" w:rsidRDefault="00AE1F5F" w:rsidP="00B36B5A">
            <w:pPr>
              <w:pStyle w:val="Descripcin"/>
              <w:rPr>
                <w:lang w:val="es-ES_tradnl"/>
              </w:rPr>
            </w:pPr>
            <w:r w:rsidRPr="00441BF2">
              <w:rPr>
                <w:rFonts w:ascii="Times New Roman" w:eastAsiaTheme="minorEastAsia" w:hAnsi="Times New Roman" w:cs="Times New Roman"/>
                <w:noProof/>
                <w:lang w:val="es-CO" w:eastAsia="es-CO"/>
              </w:rPr>
              <w:drawing>
                <wp:inline distT="0" distB="0" distL="0" distR="0" wp14:anchorId="7B17A427" wp14:editId="32329D57">
                  <wp:extent cx="3105179" cy="2822264"/>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3113376" cy="2829714"/>
                          </a:xfrm>
                          <a:prstGeom prst="rect">
                            <a:avLst/>
                          </a:prstGeom>
                          <a:noFill/>
                          <a:ln>
                            <a:noFill/>
                          </a:ln>
                        </pic:spPr>
                      </pic:pic>
                    </a:graphicData>
                  </a:graphic>
                </wp:inline>
              </w:drawing>
            </w:r>
          </w:p>
        </w:tc>
      </w:tr>
      <w:tr w:rsidR="00AE1F5F" w:rsidRPr="00441BF2" w14:paraId="1999F264" w14:textId="77777777" w:rsidTr="00B36B5A">
        <w:tc>
          <w:tcPr>
            <w:tcW w:w="2518" w:type="dxa"/>
          </w:tcPr>
          <w:p w14:paraId="0892FA43" w14:textId="77777777" w:rsidR="00AE1F5F" w:rsidRPr="00441BF2" w:rsidRDefault="00AE1F5F"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0997A4CD" w14:textId="6854DE7C" w:rsidR="00AE1F5F" w:rsidRPr="00441BF2" w:rsidRDefault="00AE1F5F" w:rsidP="00B36B5A">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conjuntista de una función impar.</w:t>
            </w:r>
          </w:p>
        </w:tc>
      </w:tr>
    </w:tbl>
    <w:p w14:paraId="23BC7660" w14:textId="77777777" w:rsidR="00C96B26" w:rsidRPr="00441BF2" w:rsidRDefault="00C96B26" w:rsidP="00C96B26">
      <w:pPr>
        <w:spacing w:after="0"/>
        <w:rPr>
          <w:rFonts w:ascii="Times New Roman" w:hAnsi="Times New Roman" w:cs="Times New Roman"/>
        </w:rPr>
      </w:pPr>
    </w:p>
    <w:p w14:paraId="1015FEFE" w14:textId="2D6D835B" w:rsidR="00C96B26" w:rsidRPr="00441BF2" w:rsidRDefault="00C0232F" w:rsidP="00A84101">
      <w:pPr>
        <w:spacing w:after="0"/>
        <w:jc w:val="both"/>
        <w:rPr>
          <w:rFonts w:ascii="Times New Roman" w:eastAsiaTheme="minorEastAsia" w:hAnsi="Times New Roman" w:cs="Times New Roman"/>
        </w:rPr>
      </w:pPr>
      <w:del w:id="1389" w:author="Alex" w:date="2015-07-20T17:35:00Z">
        <w:r w:rsidRPr="00441BF2" w:rsidDel="00E323DC">
          <w:rPr>
            <w:rFonts w:ascii="Times New Roman" w:hAnsi="Times New Roman" w:cs="Times New Roman"/>
          </w:rPr>
          <w:delText>Lo anterior se generaliza en la expresión de imparidad</w:delText>
        </w:r>
        <w:r w:rsidR="001558AF" w:rsidRPr="00441BF2" w:rsidDel="00E323DC">
          <w:rPr>
            <w:rFonts w:ascii="Times New Roman" w:hAnsi="Times New Roman" w:cs="Times New Roman"/>
          </w:rPr>
          <w:delText>, según la cual u</w:delText>
        </w:r>
      </w:del>
      <w:ins w:id="1390" w:author="Alex" w:date="2015-07-20T17:35:00Z">
        <w:r w:rsidR="00E323DC">
          <w:rPr>
            <w:rFonts w:ascii="Times New Roman" w:hAnsi="Times New Roman" w:cs="Times New Roman"/>
          </w:rPr>
          <w:t>En la representación analítica de u</w:t>
        </w:r>
      </w:ins>
      <w:r w:rsidR="00C96B26" w:rsidRPr="00441BF2">
        <w:rPr>
          <w:rFonts w:ascii="Times New Roman" w:hAnsi="Times New Roman" w:cs="Times New Roman"/>
        </w:rPr>
        <w:t xml:space="preserve">na función </w:t>
      </w:r>
      <w:r w:rsidR="00E323DC" w:rsidRPr="00E323DC">
        <w:rPr>
          <w:rFonts w:ascii="Times New Roman" w:eastAsiaTheme="minorEastAsia" w:hAnsi="Times New Roman" w:cs="Times New Roman"/>
          <w:i/>
          <w:rPrChange w:id="1391" w:author="Alex" w:date="2015-07-20T17:35:00Z">
            <w:rPr>
              <w:rFonts w:ascii="Cambria Math" w:hAnsi="Cambria Math" w:cs="Times New Roman"/>
              <w:i/>
            </w:rPr>
          </w:rPrChange>
        </w:rPr>
        <w:t>y=f(x)</w:t>
      </w:r>
      <w:r w:rsidR="00C96B26" w:rsidRPr="00441BF2">
        <w:rPr>
          <w:rFonts w:ascii="Times New Roman" w:hAnsi="Times New Roman" w:cs="Times New Roman"/>
        </w:rPr>
        <w:t xml:space="preserve"> </w:t>
      </w:r>
      <w:ins w:id="1392" w:author="Alex" w:date="2015-07-20T17:35:00Z">
        <w:r w:rsidR="00E323DC">
          <w:rPr>
            <w:rFonts w:ascii="Times New Roman" w:hAnsi="Times New Roman" w:cs="Times New Roman"/>
          </w:rPr>
          <w:t xml:space="preserve">decimos que </w:t>
        </w:r>
      </w:ins>
      <w:r w:rsidR="00C96B26" w:rsidRPr="00441BF2">
        <w:rPr>
          <w:rFonts w:ascii="Times New Roman" w:hAnsi="Times New Roman" w:cs="Times New Roman"/>
        </w:rPr>
        <w:t xml:space="preserve">es </w:t>
      </w:r>
      <w:r w:rsidR="001558AF" w:rsidRPr="00441BF2">
        <w:rPr>
          <w:rFonts w:ascii="Times New Roman" w:hAnsi="Times New Roman" w:cs="Times New Roman"/>
        </w:rPr>
        <w:t>im</w:t>
      </w:r>
      <w:r w:rsidR="00C96B26" w:rsidRPr="00441BF2">
        <w:rPr>
          <w:rFonts w:ascii="Times New Roman" w:hAnsi="Times New Roman" w:cs="Times New Roman"/>
        </w:rPr>
        <w:t xml:space="preserve">par si y solo sí </w:t>
      </w:r>
      <w:r w:rsidR="00E323DC" w:rsidRPr="00E323DC">
        <w:rPr>
          <w:rFonts w:ascii="Times New Roman" w:eastAsiaTheme="minorEastAsia" w:hAnsi="Times New Roman" w:cs="Times New Roman"/>
          <w:i/>
          <w:rPrChange w:id="1393" w:author="Alex" w:date="2015-07-20T17:35:00Z">
            <w:rPr>
              <w:rFonts w:ascii="Cambria Math" w:hAnsi="Cambria Math" w:cs="Times New Roman"/>
              <w:i/>
            </w:rPr>
          </w:rPrChange>
        </w:rPr>
        <w:t>-f(x)=</w:t>
      </w:r>
      <w:proofErr w:type="gramStart"/>
      <w:r w:rsidR="00E323DC" w:rsidRPr="00E323DC">
        <w:rPr>
          <w:rFonts w:ascii="Times New Roman" w:eastAsiaTheme="minorEastAsia" w:hAnsi="Times New Roman" w:cs="Times New Roman"/>
          <w:i/>
          <w:rPrChange w:id="1394" w:author="Alex" w:date="2015-07-20T17:35:00Z">
            <w:rPr>
              <w:rFonts w:ascii="Cambria Math" w:hAnsi="Cambria Math" w:cs="Times New Roman"/>
              <w:i/>
            </w:rPr>
          </w:rPrChange>
        </w:rPr>
        <w:t>f(</w:t>
      </w:r>
      <w:proofErr w:type="gramEnd"/>
      <w:r w:rsidR="00E323DC" w:rsidRPr="00E323DC">
        <w:rPr>
          <w:rFonts w:ascii="Times New Roman" w:eastAsiaTheme="minorEastAsia" w:hAnsi="Times New Roman" w:cs="Times New Roman"/>
          <w:i/>
          <w:rPrChange w:id="1395" w:author="Alex" w:date="2015-07-20T17:35:00Z">
            <w:rPr>
              <w:rFonts w:ascii="Cambria Math" w:hAnsi="Cambria Math" w:cs="Times New Roman"/>
              <w:i/>
            </w:rPr>
          </w:rPrChange>
        </w:rPr>
        <w:t>-x)</w:t>
      </w:r>
      <w:r w:rsidR="00C96B26" w:rsidRPr="00441BF2">
        <w:rPr>
          <w:rFonts w:ascii="Times New Roman" w:eastAsiaTheme="minorEastAsia" w:hAnsi="Times New Roman" w:cs="Times New Roman"/>
        </w:rPr>
        <w:t xml:space="preserve">. </w:t>
      </w:r>
      <w:del w:id="1396" w:author="Alex" w:date="2015-07-20T18:40:00Z">
        <w:r w:rsidR="001558AF" w:rsidRPr="00441BF2" w:rsidDel="00CB3985">
          <w:rPr>
            <w:rFonts w:ascii="Times New Roman" w:eastAsiaTheme="minorEastAsia" w:hAnsi="Times New Roman" w:cs="Times New Roman"/>
          </w:rPr>
          <w:delText xml:space="preserve">De la misma manera que para las funciones pares, </w:delText>
        </w:r>
        <w:r w:rsidR="00C96B26" w:rsidRPr="00441BF2" w:rsidDel="00CB3985">
          <w:rPr>
            <w:rFonts w:ascii="Times New Roman" w:eastAsiaTheme="minorEastAsia" w:hAnsi="Times New Roman" w:cs="Times New Roman"/>
          </w:rPr>
          <w:delText>p</w:delText>
        </w:r>
      </w:del>
      <w:ins w:id="1397" w:author="Alex" w:date="2015-07-20T18:40:00Z">
        <w:r w:rsidR="00CB3985">
          <w:rPr>
            <w:rFonts w:ascii="Times New Roman" w:eastAsiaTheme="minorEastAsia" w:hAnsi="Times New Roman" w:cs="Times New Roman"/>
          </w:rPr>
          <w:t>P</w:t>
        </w:r>
      </w:ins>
      <w:r w:rsidR="00C96B26" w:rsidRPr="00441BF2">
        <w:rPr>
          <w:rFonts w:ascii="Times New Roman" w:eastAsiaTheme="minorEastAsia" w:hAnsi="Times New Roman" w:cs="Times New Roman"/>
        </w:rPr>
        <w:t xml:space="preserve">ara verificar si una función es </w:t>
      </w:r>
      <w:r w:rsidR="001558AF" w:rsidRPr="00441BF2">
        <w:rPr>
          <w:rFonts w:ascii="Times New Roman" w:eastAsiaTheme="minorEastAsia" w:hAnsi="Times New Roman" w:cs="Times New Roman"/>
        </w:rPr>
        <w:t>im</w:t>
      </w:r>
      <w:r w:rsidR="00C96B26" w:rsidRPr="00441BF2">
        <w:rPr>
          <w:rFonts w:ascii="Times New Roman" w:eastAsiaTheme="minorEastAsia" w:hAnsi="Times New Roman" w:cs="Times New Roman"/>
        </w:rPr>
        <w:t>par</w:t>
      </w:r>
      <w:del w:id="1398" w:author="Alex" w:date="2015-07-20T17:36:00Z">
        <w:r w:rsidR="008B4C40" w:rsidDel="00E323DC">
          <w:rPr>
            <w:rFonts w:ascii="Times New Roman" w:eastAsiaTheme="minorEastAsia" w:hAnsi="Times New Roman" w:cs="Times New Roman"/>
          </w:rPr>
          <w:delText xml:space="preserve"> </w:delText>
        </w:r>
        <w:r w:rsidR="008B4C40" w:rsidRPr="00441BF2" w:rsidDel="00E323DC">
          <w:rPr>
            <w:rFonts w:ascii="Times New Roman" w:eastAsiaTheme="minorEastAsia" w:hAnsi="Times New Roman" w:cs="Times New Roman"/>
          </w:rPr>
          <w:delText>o no</w:delText>
        </w:r>
      </w:del>
      <w:del w:id="1399" w:author="Alex" w:date="2015-07-20T18:40:00Z">
        <w:r w:rsidR="00C96B26" w:rsidRPr="00441BF2" w:rsidDel="00CB3985">
          <w:rPr>
            <w:rFonts w:ascii="Times New Roman" w:eastAsiaTheme="minorEastAsia" w:hAnsi="Times New Roman" w:cs="Times New Roman"/>
          </w:rPr>
          <w:delText>,</w:delText>
        </w:r>
      </w:del>
      <w:r w:rsidR="00C96B26" w:rsidRPr="00441BF2">
        <w:rPr>
          <w:rFonts w:ascii="Times New Roman" w:eastAsiaTheme="minorEastAsia" w:hAnsi="Times New Roman" w:cs="Times New Roman"/>
        </w:rPr>
        <w:t xml:space="preserve"> </w:t>
      </w:r>
      <w:del w:id="1400" w:author="Alex" w:date="2015-07-20T18:38:00Z">
        <w:r w:rsidR="00C96B26" w:rsidRPr="00441BF2" w:rsidDel="00CB3985">
          <w:rPr>
            <w:rFonts w:ascii="Times New Roman" w:eastAsiaTheme="minorEastAsia" w:hAnsi="Times New Roman" w:cs="Times New Roman"/>
          </w:rPr>
          <w:delText>d</w:delText>
        </w:r>
        <w:r w:rsidR="001558AF" w:rsidRPr="00441BF2" w:rsidDel="00CB3985">
          <w:rPr>
            <w:rFonts w:ascii="Times New Roman" w:eastAsiaTheme="minorEastAsia" w:hAnsi="Times New Roman" w:cs="Times New Roman"/>
          </w:rPr>
          <w:delText>ada</w:delText>
        </w:r>
        <w:r w:rsidR="00C96B26" w:rsidRPr="00441BF2" w:rsidDel="00CB3985">
          <w:rPr>
            <w:rFonts w:ascii="Times New Roman" w:eastAsiaTheme="minorEastAsia" w:hAnsi="Times New Roman" w:cs="Times New Roman"/>
          </w:rPr>
          <w:delText xml:space="preserve"> su representación analítica, basta elegir un par de números opuestos y aplicar la función en ellos. Si los resultados son</w:delText>
        </w:r>
        <w:r w:rsidR="00793A35" w:rsidRPr="00441BF2" w:rsidDel="00CB3985">
          <w:rPr>
            <w:rFonts w:ascii="Times New Roman" w:eastAsiaTheme="minorEastAsia" w:hAnsi="Times New Roman" w:cs="Times New Roman"/>
          </w:rPr>
          <w:delText xml:space="preserve"> también</w:delText>
        </w:r>
        <w:r w:rsidR="00C96B26" w:rsidRPr="00441BF2" w:rsidDel="00CB3985">
          <w:rPr>
            <w:rFonts w:ascii="Times New Roman" w:eastAsiaTheme="minorEastAsia" w:hAnsi="Times New Roman" w:cs="Times New Roman"/>
          </w:rPr>
          <w:delText xml:space="preserve"> </w:delText>
        </w:r>
        <w:r w:rsidR="001558AF" w:rsidRPr="00441BF2" w:rsidDel="00CB3985">
          <w:rPr>
            <w:rFonts w:ascii="Times New Roman" w:eastAsiaTheme="minorEastAsia" w:hAnsi="Times New Roman" w:cs="Times New Roman"/>
          </w:rPr>
          <w:delText>opuestos</w:delText>
        </w:r>
        <w:r w:rsidR="00C96B26" w:rsidRPr="00441BF2" w:rsidDel="00CB3985">
          <w:rPr>
            <w:rFonts w:ascii="Times New Roman" w:eastAsiaTheme="minorEastAsia" w:hAnsi="Times New Roman" w:cs="Times New Roman"/>
          </w:rPr>
          <w:delText xml:space="preserve">, hay un indicio de que la función puede ser </w:delText>
        </w:r>
        <w:r w:rsidR="001558AF" w:rsidRPr="00441BF2" w:rsidDel="00CB3985">
          <w:rPr>
            <w:rFonts w:ascii="Times New Roman" w:eastAsiaTheme="minorEastAsia" w:hAnsi="Times New Roman" w:cs="Times New Roman"/>
          </w:rPr>
          <w:delText>im</w:delText>
        </w:r>
        <w:r w:rsidR="00C96B26" w:rsidRPr="00441BF2" w:rsidDel="00CB3985">
          <w:rPr>
            <w:rFonts w:ascii="Times New Roman" w:eastAsiaTheme="minorEastAsia" w:hAnsi="Times New Roman" w:cs="Times New Roman"/>
          </w:rPr>
          <w:delText>par</w:delText>
        </w:r>
      </w:del>
      <w:ins w:id="1401" w:author="Alex" w:date="2015-07-20T18:38:00Z">
        <w:r w:rsidR="00CB3985">
          <w:rPr>
            <w:rFonts w:ascii="Times New Roman" w:eastAsiaTheme="minorEastAsia" w:hAnsi="Times New Roman" w:cs="Times New Roman"/>
          </w:rPr>
          <w:t xml:space="preserve">se evalúa </w:t>
        </w:r>
        <w:proofErr w:type="gramStart"/>
        <w:r w:rsidR="00CB3985" w:rsidRPr="00CB3985">
          <w:rPr>
            <w:rFonts w:ascii="Times New Roman" w:eastAsiaTheme="minorEastAsia" w:hAnsi="Times New Roman" w:cs="Times New Roman"/>
            <w:i/>
            <w:rPrChange w:id="1402" w:author="Alex" w:date="2015-07-20T18:41:00Z">
              <w:rPr>
                <w:rFonts w:ascii="Times New Roman" w:eastAsiaTheme="minorEastAsia" w:hAnsi="Times New Roman" w:cs="Times New Roman"/>
              </w:rPr>
            </w:rPrChange>
          </w:rPr>
          <w:t>f(</w:t>
        </w:r>
        <w:proofErr w:type="gramEnd"/>
        <w:r w:rsidR="00CB3985" w:rsidRPr="00CB3985">
          <w:rPr>
            <w:rFonts w:ascii="Times New Roman" w:eastAsiaTheme="minorEastAsia" w:hAnsi="Times New Roman" w:cs="Times New Roman"/>
            <w:i/>
            <w:rPrChange w:id="1403" w:author="Alex" w:date="2015-07-20T18:41:00Z">
              <w:rPr>
                <w:rFonts w:ascii="Times New Roman" w:eastAsiaTheme="minorEastAsia" w:hAnsi="Times New Roman" w:cs="Times New Roman"/>
              </w:rPr>
            </w:rPrChange>
          </w:rPr>
          <w:t>-x)</w:t>
        </w:r>
      </w:ins>
      <w:ins w:id="1404" w:author="Alex" w:date="2015-07-20T18:40:00Z">
        <w:r w:rsidR="00CB3985">
          <w:rPr>
            <w:rFonts w:ascii="Times New Roman" w:eastAsiaTheme="minorEastAsia" w:hAnsi="Times New Roman" w:cs="Times New Roman"/>
          </w:rPr>
          <w:t xml:space="preserve"> y luego de operar algebraicamente se compara el resultado con </w:t>
        </w:r>
      </w:ins>
      <w:ins w:id="1405" w:author="Alex" w:date="2015-07-20T18:41:00Z">
        <w:r w:rsidR="00CB3985" w:rsidRPr="00CB3985">
          <w:rPr>
            <w:rFonts w:ascii="Times New Roman" w:eastAsiaTheme="minorEastAsia" w:hAnsi="Times New Roman" w:cs="Times New Roman"/>
            <w:i/>
            <w:rPrChange w:id="1406" w:author="Alex" w:date="2015-07-20T18:41:00Z">
              <w:rPr>
                <w:rFonts w:ascii="Times New Roman" w:eastAsiaTheme="minorEastAsia" w:hAnsi="Times New Roman" w:cs="Times New Roman"/>
              </w:rPr>
            </w:rPrChange>
          </w:rPr>
          <w:t>–f(x)</w:t>
        </w:r>
        <w:r w:rsidR="00CB3985">
          <w:rPr>
            <w:rFonts w:ascii="Times New Roman" w:eastAsiaTheme="minorEastAsia" w:hAnsi="Times New Roman" w:cs="Times New Roman"/>
          </w:rPr>
          <w:t>, si coinciden los resultados es una función impar</w:t>
        </w:r>
      </w:ins>
      <w:r w:rsidR="00C96B26" w:rsidRPr="00441BF2">
        <w:rPr>
          <w:rFonts w:ascii="Times New Roman" w:eastAsiaTheme="minorEastAsia" w:hAnsi="Times New Roman" w:cs="Times New Roman"/>
        </w:rPr>
        <w:t>.</w:t>
      </w:r>
    </w:p>
    <w:p w14:paraId="36E42001" w14:textId="77777777" w:rsidR="00C96B26" w:rsidRPr="00441BF2" w:rsidRDefault="00C96B26" w:rsidP="00C96B26">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0"/>
        <w:gridCol w:w="6358"/>
      </w:tblGrid>
      <w:tr w:rsidR="006B252B" w:rsidRPr="00441BF2" w14:paraId="56AD54F2" w14:textId="77777777" w:rsidTr="00B36B5A">
        <w:tc>
          <w:tcPr>
            <w:tcW w:w="9033" w:type="dxa"/>
            <w:gridSpan w:val="2"/>
            <w:shd w:val="clear" w:color="auto" w:fill="000000" w:themeFill="text1"/>
          </w:tcPr>
          <w:p w14:paraId="7BF73B5D" w14:textId="77777777" w:rsidR="006B252B" w:rsidRPr="00441BF2" w:rsidRDefault="006B252B" w:rsidP="00B36B5A">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6B252B" w:rsidRPr="00441BF2" w14:paraId="54A12D43" w14:textId="77777777" w:rsidTr="00B36B5A">
        <w:tc>
          <w:tcPr>
            <w:tcW w:w="2518" w:type="dxa"/>
          </w:tcPr>
          <w:p w14:paraId="52A0B2FC" w14:textId="77777777" w:rsidR="006B252B" w:rsidRPr="00441BF2" w:rsidRDefault="006B252B" w:rsidP="00B36B5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79FF5D09" w14:textId="6242F2ED" w:rsidR="006B252B" w:rsidRPr="00441BF2" w:rsidRDefault="00FD1058" w:rsidP="00CA51F7">
            <w:pPr>
              <w:pStyle w:val="Recursos"/>
              <w:ind w:left="0"/>
              <w:rPr>
                <w:lang w:val="es-ES_tradnl"/>
              </w:rPr>
            </w:pPr>
            <w:r w:rsidRPr="00441BF2">
              <w:rPr>
                <w:lang w:val="es-ES_tradnl"/>
              </w:rPr>
              <w:t>MA_10_01_</w:t>
            </w:r>
            <w:r w:rsidR="00CA51F7" w:rsidRPr="00441BF2">
              <w:rPr>
                <w:lang w:val="es-ES_tradnl"/>
              </w:rPr>
              <w:t>CO_</w:t>
            </w:r>
            <w:r w:rsidR="00D4480A">
              <w:rPr>
                <w:lang w:val="es-ES_tradnl"/>
              </w:rPr>
              <w:t>REC16</w:t>
            </w:r>
            <w:r w:rsidRPr="00441BF2">
              <w:rPr>
                <w:lang w:val="es-ES_tradnl"/>
              </w:rPr>
              <w:t>0</w:t>
            </w:r>
          </w:p>
        </w:tc>
      </w:tr>
      <w:tr w:rsidR="006B252B" w:rsidRPr="00441BF2" w14:paraId="3F2FF70E" w14:textId="77777777" w:rsidTr="00B36B5A">
        <w:tc>
          <w:tcPr>
            <w:tcW w:w="2518" w:type="dxa"/>
          </w:tcPr>
          <w:p w14:paraId="46523B15" w14:textId="77777777" w:rsidR="006B252B" w:rsidRPr="00441BF2" w:rsidRDefault="006B252B"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5BB16301" w14:textId="5A1B1DCB" w:rsidR="006B252B" w:rsidRPr="00441BF2" w:rsidRDefault="006B252B" w:rsidP="00B36B5A">
            <w:pPr>
              <w:rPr>
                <w:rFonts w:ascii="Times New Roman" w:hAnsi="Times New Roman" w:cs="Times New Roman"/>
                <w:color w:val="000000"/>
                <w:lang w:val="es-ES_tradnl"/>
              </w:rPr>
            </w:pPr>
            <w:r w:rsidRPr="00441BF2">
              <w:rPr>
                <w:rFonts w:ascii="Times New Roman" w:hAnsi="Times New Roman" w:cs="Times New Roman"/>
                <w:color w:val="000000"/>
                <w:lang w:val="es-ES_tradnl"/>
              </w:rPr>
              <w:t>Aprende a identificar una función impar</w:t>
            </w:r>
          </w:p>
        </w:tc>
      </w:tr>
      <w:tr w:rsidR="006B252B" w:rsidRPr="00441BF2" w14:paraId="34810F36" w14:textId="77777777" w:rsidTr="00B36B5A">
        <w:tc>
          <w:tcPr>
            <w:tcW w:w="2518" w:type="dxa"/>
          </w:tcPr>
          <w:p w14:paraId="2E2597D3" w14:textId="77777777" w:rsidR="006B252B" w:rsidRPr="00441BF2" w:rsidRDefault="006B252B"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733E34EB" w14:textId="6A267A4C" w:rsidR="006B252B" w:rsidRPr="00441BF2" w:rsidRDefault="006B252B" w:rsidP="006B252B">
            <w:pPr>
              <w:rPr>
                <w:rFonts w:ascii="Times New Roman" w:hAnsi="Times New Roman" w:cs="Times New Roman"/>
                <w:color w:val="000000"/>
                <w:lang w:val="es-ES_tradnl"/>
              </w:rPr>
            </w:pPr>
            <w:r w:rsidRPr="00441BF2">
              <w:rPr>
                <w:rFonts w:ascii="Times New Roman" w:hAnsi="Times New Roman" w:cs="Times New Roman"/>
                <w:color w:val="000000"/>
                <w:lang w:val="es-ES_tradnl"/>
              </w:rPr>
              <w:t>Calcula las imágenes de números opuestos bajo la misma función com</w:t>
            </w:r>
            <w:r w:rsidR="00CA51F7" w:rsidRPr="00441BF2">
              <w:rPr>
                <w:rFonts w:ascii="Times New Roman" w:hAnsi="Times New Roman" w:cs="Times New Roman"/>
                <w:color w:val="000000"/>
                <w:lang w:val="es-ES_tradnl"/>
              </w:rPr>
              <w:t xml:space="preserve">o indicio para identificar la </w:t>
            </w:r>
            <w:proofErr w:type="spellStart"/>
            <w:r w:rsidR="00643BB3" w:rsidRPr="00441BF2">
              <w:rPr>
                <w:rFonts w:ascii="Times New Roman" w:hAnsi="Times New Roman" w:cs="Times New Roman"/>
                <w:color w:val="000000"/>
                <w:lang w:val="es-ES_tradnl"/>
              </w:rPr>
              <w:t>im</w:t>
            </w:r>
            <w:r w:rsidRPr="00441BF2">
              <w:rPr>
                <w:rFonts w:ascii="Times New Roman" w:hAnsi="Times New Roman" w:cs="Times New Roman"/>
                <w:color w:val="000000"/>
                <w:lang w:val="es-ES_tradnl"/>
              </w:rPr>
              <w:t>paridad</w:t>
            </w:r>
            <w:proofErr w:type="spellEnd"/>
            <w:r w:rsidRPr="00441BF2">
              <w:rPr>
                <w:rFonts w:ascii="Times New Roman" w:hAnsi="Times New Roman" w:cs="Times New Roman"/>
                <w:color w:val="000000"/>
                <w:lang w:val="es-ES_tradnl"/>
              </w:rPr>
              <w:t xml:space="preserve"> de una función</w:t>
            </w:r>
          </w:p>
        </w:tc>
      </w:tr>
    </w:tbl>
    <w:p w14:paraId="240F59DD" w14:textId="77777777" w:rsidR="006B252B" w:rsidRPr="00441BF2" w:rsidRDefault="006B252B" w:rsidP="00C96B26">
      <w:pPr>
        <w:spacing w:after="0"/>
        <w:rPr>
          <w:rFonts w:ascii="Times New Roman" w:eastAsiaTheme="minorEastAsia" w:hAnsi="Times New Roman" w:cs="Times New Roman"/>
        </w:rPr>
      </w:pPr>
    </w:p>
    <w:p w14:paraId="6B227413" w14:textId="1A48DA40" w:rsidR="00C96B26" w:rsidRPr="00441BF2" w:rsidRDefault="00C96B26" w:rsidP="00A84101">
      <w:pPr>
        <w:spacing w:after="0"/>
        <w:jc w:val="both"/>
        <w:rPr>
          <w:rFonts w:ascii="Times New Roman" w:eastAsiaTheme="minorEastAsia" w:hAnsi="Times New Roman" w:cs="Times New Roman"/>
        </w:rPr>
      </w:pPr>
      <w:r w:rsidRPr="00441BF2">
        <w:rPr>
          <w:rFonts w:ascii="Times New Roman" w:eastAsiaTheme="minorEastAsia" w:hAnsi="Times New Roman" w:cs="Times New Roman"/>
        </w:rPr>
        <w:t xml:space="preserve">Finalmente, desde la representación gráfica, una función es </w:t>
      </w:r>
      <w:r w:rsidR="00A90551">
        <w:rPr>
          <w:rFonts w:ascii="Times New Roman" w:eastAsiaTheme="minorEastAsia" w:hAnsi="Times New Roman" w:cs="Times New Roman"/>
        </w:rPr>
        <w:t>im</w:t>
      </w:r>
      <w:r w:rsidRPr="00441BF2">
        <w:rPr>
          <w:rFonts w:ascii="Times New Roman" w:eastAsiaTheme="minorEastAsia" w:hAnsi="Times New Roman" w:cs="Times New Roman"/>
        </w:rPr>
        <w:t xml:space="preserve">par si es simétrica respecto al </w:t>
      </w:r>
      <w:r w:rsidR="00793A35" w:rsidRPr="00441BF2">
        <w:rPr>
          <w:rFonts w:ascii="Times New Roman" w:eastAsiaTheme="minorEastAsia" w:hAnsi="Times New Roman" w:cs="Times New Roman"/>
        </w:rPr>
        <w:t>origen</w:t>
      </w:r>
      <w:del w:id="1407" w:author="Alex" w:date="2015-07-20T18:42:00Z">
        <w:r w:rsidRPr="00441BF2" w:rsidDel="00CB3985">
          <w:rPr>
            <w:rFonts w:ascii="Times New Roman" w:eastAsiaTheme="minorEastAsia" w:hAnsi="Times New Roman" w:cs="Times New Roman"/>
          </w:rPr>
          <w:delText>. Visualmente</w:delText>
        </w:r>
      </w:del>
      <w:ins w:id="1408" w:author="Alex" w:date="2015-07-20T18:42:00Z">
        <w:r w:rsidR="00CB3985">
          <w:rPr>
            <w:rFonts w:ascii="Times New Roman" w:eastAsiaTheme="minorEastAsia" w:hAnsi="Times New Roman" w:cs="Times New Roman"/>
          </w:rPr>
          <w:t xml:space="preserve">, esto </w:t>
        </w:r>
      </w:ins>
      <w:del w:id="1409" w:author="Alex" w:date="2015-07-20T18:42:00Z">
        <w:r w:rsidRPr="00441BF2" w:rsidDel="00CB3985">
          <w:rPr>
            <w:rFonts w:ascii="Times New Roman" w:eastAsiaTheme="minorEastAsia" w:hAnsi="Times New Roman" w:cs="Times New Roman"/>
          </w:rPr>
          <w:delText xml:space="preserve"> </w:delText>
        </w:r>
      </w:del>
      <w:r w:rsidRPr="00441BF2">
        <w:rPr>
          <w:rFonts w:ascii="Times New Roman" w:eastAsiaTheme="minorEastAsia" w:hAnsi="Times New Roman" w:cs="Times New Roman"/>
        </w:rPr>
        <w:t>significa</w:t>
      </w:r>
      <w:del w:id="1410" w:author="Alex" w:date="2015-07-20T18:42:00Z">
        <w:r w:rsidRPr="00441BF2" w:rsidDel="00CB3985">
          <w:rPr>
            <w:rFonts w:ascii="Times New Roman" w:eastAsiaTheme="minorEastAsia" w:hAnsi="Times New Roman" w:cs="Times New Roman"/>
          </w:rPr>
          <w:delText>ría</w:delText>
        </w:r>
      </w:del>
      <w:r w:rsidRPr="00441BF2">
        <w:rPr>
          <w:rFonts w:ascii="Times New Roman" w:eastAsiaTheme="minorEastAsia" w:hAnsi="Times New Roman" w:cs="Times New Roman"/>
        </w:rPr>
        <w:t xml:space="preserve"> que </w:t>
      </w:r>
      <w:r w:rsidR="00793A35" w:rsidRPr="00441BF2">
        <w:rPr>
          <w:rFonts w:ascii="Times New Roman" w:eastAsiaTheme="minorEastAsia" w:hAnsi="Times New Roman" w:cs="Times New Roman"/>
        </w:rPr>
        <w:t xml:space="preserve">la distancia entre cualquier imagen de la función y el origen </w:t>
      </w:r>
      <w:r w:rsidR="00B03D38" w:rsidRPr="00441BF2">
        <w:rPr>
          <w:rFonts w:ascii="Times New Roman" w:eastAsiaTheme="minorEastAsia" w:hAnsi="Times New Roman" w:cs="Times New Roman"/>
        </w:rPr>
        <w:t xml:space="preserve">se replica en esa misma dirección, hasta otro punto en </w:t>
      </w:r>
      <w:r w:rsidRPr="00441BF2">
        <w:rPr>
          <w:rFonts w:ascii="Times New Roman" w:eastAsiaTheme="minorEastAsia" w:hAnsi="Times New Roman" w:cs="Times New Roman"/>
        </w:rPr>
        <w:t>la función</w:t>
      </w:r>
      <w:r w:rsidR="00B03D38" w:rsidRPr="00441BF2">
        <w:rPr>
          <w:rFonts w:ascii="Times New Roman" w:eastAsiaTheme="minorEastAsia" w:hAnsi="Times New Roman" w:cs="Times New Roman"/>
        </w:rPr>
        <w:t>.</w:t>
      </w:r>
    </w:p>
    <w:p w14:paraId="23CBDEB0" w14:textId="77777777" w:rsidR="00C96B26" w:rsidRPr="00441BF2" w:rsidRDefault="00C96B26" w:rsidP="00A84101">
      <w:pPr>
        <w:spacing w:after="0"/>
        <w:jc w:val="both"/>
        <w:rPr>
          <w:rFonts w:ascii="Times New Roman" w:eastAsiaTheme="minorEastAsia" w:hAnsi="Times New Roman" w:cs="Times New Roman"/>
        </w:rPr>
      </w:pPr>
    </w:p>
    <w:p w14:paraId="5F2ABB0F" w14:textId="2C48E59A" w:rsidR="00C96B26" w:rsidRPr="00441BF2" w:rsidRDefault="00C96B26" w:rsidP="00A84101">
      <w:pPr>
        <w:spacing w:after="0"/>
        <w:jc w:val="both"/>
        <w:rPr>
          <w:rFonts w:ascii="Times New Roman" w:eastAsiaTheme="minorEastAsia" w:hAnsi="Times New Roman" w:cs="Times New Roman"/>
        </w:rPr>
      </w:pPr>
      <w:r w:rsidRPr="00441BF2">
        <w:rPr>
          <w:rFonts w:ascii="Times New Roman" w:eastAsiaTheme="minorEastAsia" w:hAnsi="Times New Roman" w:cs="Times New Roman"/>
        </w:rPr>
        <w:t>L</w:t>
      </w:r>
      <w:del w:id="1411" w:author="Alex" w:date="2015-07-20T18:43:00Z">
        <w:r w:rsidRPr="00441BF2" w:rsidDel="00CB3985">
          <w:rPr>
            <w:rFonts w:ascii="Times New Roman" w:eastAsiaTheme="minorEastAsia" w:hAnsi="Times New Roman" w:cs="Times New Roman"/>
          </w:rPr>
          <w:delText>o</w:delText>
        </w:r>
      </w:del>
      <w:proofErr w:type="gramStart"/>
      <w:ins w:id="1412" w:author="Alex" w:date="2015-07-20T18:43:00Z">
        <w:r w:rsidR="00CB3985">
          <w:rPr>
            <w:rFonts w:ascii="Times New Roman" w:eastAsiaTheme="minorEastAsia" w:hAnsi="Times New Roman" w:cs="Times New Roman"/>
          </w:rPr>
          <w:t>a</w:t>
        </w:r>
      </w:ins>
      <w:r w:rsidRPr="00441BF2">
        <w:rPr>
          <w:rFonts w:ascii="Times New Roman" w:eastAsiaTheme="minorEastAsia" w:hAnsi="Times New Roman" w:cs="Times New Roman"/>
        </w:rPr>
        <w:t>s</w:t>
      </w:r>
      <w:proofErr w:type="gramEnd"/>
      <w:r w:rsidRPr="00441BF2">
        <w:rPr>
          <w:rFonts w:ascii="Times New Roman" w:eastAsiaTheme="minorEastAsia" w:hAnsi="Times New Roman" w:cs="Times New Roman"/>
        </w:rPr>
        <w:t xml:space="preserve"> siguientes son representaciones </w:t>
      </w:r>
      <w:del w:id="1413" w:author="Alex" w:date="2015-07-20T18:43:00Z">
        <w:r w:rsidRPr="00441BF2" w:rsidDel="00CB3985">
          <w:rPr>
            <w:rFonts w:ascii="Times New Roman" w:eastAsiaTheme="minorEastAsia" w:hAnsi="Times New Roman" w:cs="Times New Roman"/>
          </w:rPr>
          <w:delText xml:space="preserve">múltiples </w:delText>
        </w:r>
      </w:del>
      <w:r w:rsidRPr="00441BF2">
        <w:rPr>
          <w:rFonts w:ascii="Times New Roman" w:eastAsiaTheme="minorEastAsia" w:hAnsi="Times New Roman" w:cs="Times New Roman"/>
        </w:rPr>
        <w:t xml:space="preserve">de funciones </w:t>
      </w:r>
      <w:r w:rsidR="00B03D38" w:rsidRPr="00441BF2">
        <w:rPr>
          <w:rFonts w:ascii="Times New Roman" w:eastAsiaTheme="minorEastAsia" w:hAnsi="Times New Roman" w:cs="Times New Roman"/>
        </w:rPr>
        <w:t>im</w:t>
      </w:r>
      <w:r w:rsidRPr="00441BF2">
        <w:rPr>
          <w:rFonts w:ascii="Times New Roman" w:eastAsiaTheme="minorEastAsia" w:hAnsi="Times New Roman" w:cs="Times New Roman"/>
        </w:rPr>
        <w:t>pares:</w:t>
      </w:r>
    </w:p>
    <w:p w14:paraId="7B667CB1" w14:textId="6B9D5292" w:rsidR="00C96B26" w:rsidRPr="00441BF2" w:rsidRDefault="00C96B26" w:rsidP="00C96B26">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44"/>
        <w:gridCol w:w="6384"/>
      </w:tblGrid>
      <w:tr w:rsidR="002D619F" w:rsidRPr="00441BF2" w14:paraId="79C0D12A" w14:textId="77777777" w:rsidTr="002D619F">
        <w:tc>
          <w:tcPr>
            <w:tcW w:w="9033" w:type="dxa"/>
            <w:gridSpan w:val="2"/>
            <w:shd w:val="clear" w:color="auto" w:fill="0D0D0D" w:themeFill="text1" w:themeFillTint="F2"/>
          </w:tcPr>
          <w:p w14:paraId="759BEC30" w14:textId="77777777" w:rsidR="002D619F" w:rsidRPr="00441BF2" w:rsidRDefault="002D619F" w:rsidP="002D619F">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2D619F" w:rsidRPr="00441BF2" w14:paraId="07C83C98" w14:textId="77777777" w:rsidTr="002D619F">
        <w:tc>
          <w:tcPr>
            <w:tcW w:w="2518" w:type="dxa"/>
          </w:tcPr>
          <w:p w14:paraId="75252F77" w14:textId="77777777" w:rsidR="002D619F" w:rsidRPr="00441BF2" w:rsidRDefault="002D619F" w:rsidP="002D619F">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2E9AE822" w14:textId="42D8E5ED" w:rsidR="002D619F" w:rsidRPr="00441BF2" w:rsidRDefault="001336A2">
            <w:pPr>
              <w:pStyle w:val="Tema1Img"/>
              <w:numPr>
                <w:ilvl w:val="0"/>
                <w:numId w:val="0"/>
              </w:numPr>
              <w:ind w:left="501"/>
              <w:rPr>
                <w:lang w:val="es-ES_tradnl"/>
              </w:rPr>
              <w:pPrChange w:id="1414" w:author="Alex" w:date="2015-08-02T16:30:00Z">
                <w:pPr>
                  <w:pStyle w:val="Tema1Img"/>
                  <w:numPr>
                    <w:numId w:val="0"/>
                  </w:numPr>
                  <w:ind w:left="0" w:firstLine="0"/>
                </w:pPr>
              </w:pPrChange>
            </w:pPr>
            <w:r>
              <w:rPr>
                <w:sz w:val="24"/>
                <w:szCs w:val="24"/>
                <w:lang w:val="es-ES_tradnl"/>
              </w:rPr>
              <w:t>MA_10_01_CO_</w:t>
            </w:r>
            <w:del w:id="1415" w:author="Alex" w:date="2015-08-02T16:30:00Z">
              <w:r w:rsidDel="004E35CB">
                <w:rPr>
                  <w:sz w:val="24"/>
                  <w:szCs w:val="24"/>
                  <w:lang w:val="es-ES_tradnl"/>
                </w:rPr>
                <w:delText>IMG17</w:delText>
              </w:r>
            </w:del>
            <w:ins w:id="1416" w:author="Alex" w:date="2015-08-02T16:30:00Z">
              <w:r w:rsidR="004E35CB">
                <w:rPr>
                  <w:sz w:val="24"/>
                  <w:szCs w:val="24"/>
                  <w:lang w:val="es-ES_tradnl"/>
                </w:rPr>
                <w:t>IMG21</w:t>
              </w:r>
            </w:ins>
          </w:p>
        </w:tc>
      </w:tr>
      <w:tr w:rsidR="002D619F" w:rsidRPr="00441BF2" w14:paraId="1679AD0C" w14:textId="77777777" w:rsidTr="002D619F">
        <w:tc>
          <w:tcPr>
            <w:tcW w:w="2518" w:type="dxa"/>
          </w:tcPr>
          <w:p w14:paraId="27C93756" w14:textId="77777777" w:rsidR="002D619F" w:rsidRPr="00441BF2" w:rsidRDefault="002D619F" w:rsidP="002D619F">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6D5CA6D8" w14:textId="77777777" w:rsidR="002D619F" w:rsidRPr="00441BF2" w:rsidRDefault="002D619F" w:rsidP="002D619F">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impar</w:t>
            </w:r>
          </w:p>
        </w:tc>
      </w:tr>
      <w:tr w:rsidR="002D619F" w:rsidRPr="00441BF2" w14:paraId="47B58BF9" w14:textId="77777777" w:rsidTr="002D619F">
        <w:trPr>
          <w:trHeight w:val="2268"/>
        </w:trPr>
        <w:tc>
          <w:tcPr>
            <w:tcW w:w="2518" w:type="dxa"/>
          </w:tcPr>
          <w:p w14:paraId="54F07382" w14:textId="77777777" w:rsidR="002D619F" w:rsidRPr="00441BF2" w:rsidRDefault="002D619F" w:rsidP="002D619F">
            <w:pPr>
              <w:rPr>
                <w:rFonts w:ascii="Times New Roman" w:hAnsi="Times New Roman" w:cs="Times New Roman"/>
                <w:color w:val="000000"/>
                <w:lang w:val="es-ES_tradnl"/>
              </w:rPr>
            </w:pPr>
            <w:r w:rsidRPr="00441BF2">
              <w:rPr>
                <w:rFonts w:ascii="Times New Roman" w:hAnsi="Times New Roman" w:cs="Times New Roman"/>
                <w:b/>
                <w:color w:val="000000"/>
                <w:lang w:val="es-ES_tradnl"/>
              </w:rPr>
              <w:t xml:space="preserve">Código </w:t>
            </w:r>
            <w:proofErr w:type="spellStart"/>
            <w:r w:rsidRPr="00441BF2">
              <w:rPr>
                <w:rFonts w:ascii="Times New Roman" w:hAnsi="Times New Roman" w:cs="Times New Roman"/>
                <w:b/>
                <w:color w:val="000000"/>
                <w:lang w:val="es-ES_tradnl"/>
              </w:rPr>
              <w:t>Shutterstock</w:t>
            </w:r>
            <w:proofErr w:type="spellEnd"/>
            <w:r w:rsidRPr="00441BF2">
              <w:rPr>
                <w:rFonts w:ascii="Times New Roman" w:hAnsi="Times New Roman" w:cs="Times New Roman"/>
                <w:b/>
                <w:color w:val="000000"/>
                <w:lang w:val="es-ES_tradnl"/>
              </w:rPr>
              <w:t xml:space="preserve"> (o URL o la ruta en </w:t>
            </w:r>
            <w:proofErr w:type="spellStart"/>
            <w:r w:rsidRPr="00441BF2">
              <w:rPr>
                <w:rFonts w:ascii="Times New Roman" w:hAnsi="Times New Roman" w:cs="Times New Roman"/>
                <w:b/>
                <w:color w:val="000000"/>
                <w:lang w:val="es-ES_tradnl"/>
              </w:rPr>
              <w:t>AulaPlaneta</w:t>
            </w:r>
            <w:proofErr w:type="spellEnd"/>
            <w:r w:rsidRPr="00441BF2">
              <w:rPr>
                <w:rFonts w:ascii="Times New Roman" w:hAnsi="Times New Roman" w:cs="Times New Roman"/>
                <w:b/>
                <w:color w:val="000000"/>
                <w:lang w:val="es-ES_tradnl"/>
              </w:rPr>
              <w:t>)</w:t>
            </w:r>
          </w:p>
        </w:tc>
        <w:tc>
          <w:tcPr>
            <w:tcW w:w="6515" w:type="dxa"/>
          </w:tcPr>
          <w:tbl>
            <w:tblPr>
              <w:tblStyle w:val="Tablaconcuadrcula"/>
              <w:tblpPr w:leftFromText="141" w:rightFromText="141" w:vertAnchor="text" w:tblpY="1"/>
              <w:tblOverlap w:val="never"/>
              <w:tblW w:w="0" w:type="auto"/>
              <w:tblLook w:val="04A0" w:firstRow="1" w:lastRow="0" w:firstColumn="1" w:lastColumn="0" w:noHBand="0" w:noVBand="1"/>
            </w:tblPr>
            <w:tblGrid>
              <w:gridCol w:w="1203"/>
              <w:gridCol w:w="1640"/>
              <w:gridCol w:w="3315"/>
            </w:tblGrid>
            <w:tr w:rsidR="002D619F" w:rsidRPr="00441BF2" w14:paraId="63F1E301" w14:textId="77777777" w:rsidTr="005D1EAB">
              <w:tc>
                <w:tcPr>
                  <w:tcW w:w="8784" w:type="dxa"/>
                  <w:gridSpan w:val="3"/>
                </w:tcPr>
                <w:p w14:paraId="003DF523" w14:textId="06AB6483" w:rsidR="002D619F" w:rsidRPr="00441BF2" w:rsidRDefault="002D619F" w:rsidP="007468D4">
                  <w:pPr>
                    <w:rPr>
                      <w:rFonts w:ascii="Times New Roman" w:hAnsi="Times New Roman" w:cs="Times New Roman"/>
                      <w:b/>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A90551">
                    <w:rPr>
                      <w:rFonts w:ascii="Times New Roman" w:hAnsi="Times New Roman" w:cs="Times New Roman"/>
                      <w:lang w:val="es-ES_tradnl"/>
                    </w:rPr>
                    <w:t>s</w:t>
                  </w:r>
                  <w:r w:rsidRPr="00441BF2">
                    <w:rPr>
                      <w:rFonts w:ascii="Times New Roman" w:hAnsi="Times New Roman" w:cs="Times New Roman"/>
                      <w:lang w:val="es-ES_tradnl"/>
                    </w:rPr>
                    <w:t xml:space="preserve">er el cubo de </w:t>
                  </w:r>
                  <w:r w:rsidR="00A90551" w:rsidRPr="007468D4">
                    <w:rPr>
                      <w:rFonts w:ascii="Times New Roman" w:hAnsi="Times New Roman" w:cs="Times New Roman"/>
                      <w:i/>
                    </w:rPr>
                    <w:t>x</w:t>
                  </w:r>
                  <w:r w:rsidRPr="00441BF2">
                    <w:rPr>
                      <w:rFonts w:ascii="Times New Roman" w:hAnsi="Times New Roman" w:cs="Times New Roman"/>
                      <w:lang w:val="es-ES_tradnl"/>
                    </w:rPr>
                    <w:t>”</w:t>
                  </w:r>
                </w:p>
              </w:tc>
            </w:tr>
            <w:tr w:rsidR="002D619F" w:rsidRPr="00441BF2" w14:paraId="4A7D6159" w14:textId="77777777" w:rsidTr="005D1EAB">
              <w:tc>
                <w:tcPr>
                  <w:tcW w:w="8784" w:type="dxa"/>
                  <w:gridSpan w:val="3"/>
                </w:tcPr>
                <w:p w14:paraId="519E8C68" w14:textId="508B4FC6" w:rsidR="002D619F" w:rsidRPr="00441BF2" w:rsidRDefault="002D619F">
                  <w:pPr>
                    <w:rPr>
                      <w:rFonts w:ascii="Times New Roman" w:hAnsi="Times New Roman" w:cs="Times New Roman"/>
                      <w:lang w:val="es-ES_tradnl"/>
                    </w:rPr>
                  </w:pPr>
                  <w:r w:rsidRPr="00441BF2">
                    <w:rPr>
                      <w:rFonts w:ascii="Times New Roman" w:hAnsi="Times New Roman" w:cs="Times New Roman"/>
                      <w:b/>
                      <w:lang w:val="es-ES_tradnl"/>
                    </w:rPr>
                    <w:t>Dominio</w:t>
                  </w:r>
                  <w:del w:id="1417" w:author="Alex" w:date="2015-07-20T18:45:00Z">
                    <w:r w:rsidRPr="00441BF2" w:rsidDel="00CB3985">
                      <w:rPr>
                        <w:rFonts w:ascii="Times New Roman" w:hAnsi="Times New Roman" w:cs="Times New Roman"/>
                        <w:b/>
                        <w:lang w:val="es-ES_tradnl"/>
                      </w:rPr>
                      <w:delText>:</w:delText>
                    </w:r>
                  </w:del>
                  <w:r w:rsidRPr="00441BF2">
                    <w:rPr>
                      <w:rFonts w:ascii="Times New Roman" w:hAnsi="Times New Roman" w:cs="Times New Roman"/>
                      <w:b/>
                      <w:lang w:val="es-ES_tradnl"/>
                    </w:rPr>
                    <w:t xml:space="preserve"> </w:t>
                  </w:r>
                  <w:ins w:id="1418" w:author="Alex" w:date="2015-07-20T18:45:00Z">
                    <w:r w:rsidR="00CB3985">
                      <w:rPr>
                        <w:rFonts w:ascii="Times New Roman" w:hAnsi="Times New Roman" w:cs="Times New Roman"/>
                        <w:b/>
                        <w:lang w:val="es-ES_tradnl"/>
                      </w:rPr>
                      <w:t>(</w:t>
                    </w:r>
                  </w:ins>
                  <w:r w:rsidR="00A90551">
                    <w:rPr>
                      <w:rFonts w:ascii="Times New Roman" w:hAnsi="Times New Roman" w:cs="Times New Roman"/>
                      <w:b/>
                      <w:lang w:val="es-ES_tradnl"/>
                    </w:rPr>
                    <w:t>e</w:t>
                  </w:r>
                  <w:r w:rsidRPr="00441BF2">
                    <w:rPr>
                      <w:rFonts w:ascii="Times New Roman" w:hAnsi="Times New Roman" w:cs="Times New Roman"/>
                      <w:b/>
                      <w:lang w:val="es-ES_tradnl"/>
                    </w:rPr>
                    <w:t>lementos del conjunto de partida</w:t>
                  </w:r>
                  <w:ins w:id="1419" w:author="Alex" w:date="2015-07-20T18:45:00Z">
                    <w:r w:rsidR="00CB3985">
                      <w:rPr>
                        <w:rFonts w:ascii="Times New Roman" w:hAnsi="Times New Roman" w:cs="Times New Roman"/>
                        <w:b/>
                        <w:lang w:val="es-ES_tradnl"/>
                      </w:rPr>
                      <w:t>)</w:t>
                    </w:r>
                  </w:ins>
                  <w:r w:rsidRPr="00441BF2">
                    <w:rPr>
                      <w:rFonts w:ascii="Times New Roman" w:hAnsi="Times New Roman" w:cs="Times New Roman"/>
                      <w:b/>
                      <w:lang w:val="es-ES_tradnl"/>
                    </w:rPr>
                    <w:t xml:space="preserve">: </w:t>
                  </w:r>
                  <w:r w:rsidR="00A90551">
                    <w:rPr>
                      <w:rFonts w:ascii="Times New Roman" w:hAnsi="Times New Roman" w:cs="Times New Roman"/>
                      <w:lang w:val="es-ES_tradnl"/>
                    </w:rPr>
                    <w:t>t</w:t>
                  </w:r>
                  <w:r w:rsidRPr="00441BF2">
                    <w:rPr>
                      <w:rFonts w:ascii="Times New Roman" w:hAnsi="Times New Roman" w:cs="Times New Roman"/>
                      <w:lang w:val="es-ES_tradnl"/>
                    </w:rPr>
                    <w:t>odos los números reales</w:t>
                  </w:r>
                </w:p>
              </w:tc>
            </w:tr>
            <w:tr w:rsidR="002D619F" w:rsidRPr="00441BF2" w14:paraId="456E4402" w14:textId="77777777" w:rsidTr="005D1EAB">
              <w:tc>
                <w:tcPr>
                  <w:tcW w:w="8784" w:type="dxa"/>
                  <w:gridSpan w:val="3"/>
                </w:tcPr>
                <w:p w14:paraId="470C7EEE" w14:textId="50E6710C" w:rsidR="002D619F" w:rsidRPr="00441BF2" w:rsidRDefault="002D619F">
                  <w:pPr>
                    <w:rPr>
                      <w:rFonts w:ascii="Times New Roman" w:hAnsi="Times New Roman" w:cs="Times New Roman"/>
                      <w:b/>
                      <w:lang w:val="es-ES_tradnl"/>
                    </w:rPr>
                  </w:pPr>
                  <w:proofErr w:type="spellStart"/>
                  <w:r w:rsidRPr="00441BF2">
                    <w:rPr>
                      <w:rFonts w:ascii="Times New Roman" w:hAnsi="Times New Roman" w:cs="Times New Roman"/>
                      <w:b/>
                      <w:lang w:val="es-ES_tradnl"/>
                    </w:rPr>
                    <w:t>Codominio</w:t>
                  </w:r>
                  <w:proofErr w:type="spellEnd"/>
                  <w:r w:rsidRPr="00441BF2">
                    <w:rPr>
                      <w:rFonts w:ascii="Times New Roman" w:hAnsi="Times New Roman" w:cs="Times New Roman"/>
                      <w:b/>
                      <w:lang w:val="es-ES_tradnl"/>
                    </w:rPr>
                    <w:t xml:space="preserve">: </w:t>
                  </w:r>
                  <w:ins w:id="1420" w:author="Alex" w:date="2015-07-20T18:45:00Z">
                    <w:r w:rsidR="00CB3985">
                      <w:rPr>
                        <w:rFonts w:ascii="Times New Roman" w:hAnsi="Times New Roman" w:cs="Times New Roman"/>
                        <w:b/>
                        <w:lang w:val="es-ES_tradnl"/>
                      </w:rPr>
                      <w:t>(</w:t>
                    </w:r>
                  </w:ins>
                  <w:r w:rsidR="00A90551">
                    <w:rPr>
                      <w:rFonts w:ascii="Times New Roman" w:hAnsi="Times New Roman" w:cs="Times New Roman"/>
                      <w:b/>
                      <w:lang w:val="es-ES_tradnl"/>
                    </w:rPr>
                    <w:t>e</w:t>
                  </w:r>
                  <w:r w:rsidRPr="00441BF2">
                    <w:rPr>
                      <w:rFonts w:ascii="Times New Roman" w:hAnsi="Times New Roman" w:cs="Times New Roman"/>
                      <w:b/>
                      <w:lang w:val="es-ES_tradnl"/>
                    </w:rPr>
                    <w:t>lementos del conjunto de llegada</w:t>
                  </w:r>
                  <w:ins w:id="1421" w:author="Alex" w:date="2015-07-20T18:45:00Z">
                    <w:r w:rsidR="00CB3985">
                      <w:rPr>
                        <w:rFonts w:ascii="Times New Roman" w:hAnsi="Times New Roman" w:cs="Times New Roman"/>
                        <w:b/>
                        <w:lang w:val="es-ES_tradnl"/>
                      </w:rPr>
                      <w:t>)</w:t>
                    </w:r>
                  </w:ins>
                  <w:r w:rsidRPr="00441BF2">
                    <w:rPr>
                      <w:rFonts w:ascii="Times New Roman" w:hAnsi="Times New Roman" w:cs="Times New Roman"/>
                      <w:b/>
                      <w:lang w:val="es-ES_tradnl"/>
                    </w:rPr>
                    <w:t xml:space="preserve">: </w:t>
                  </w:r>
                  <w:r w:rsidR="00A90551">
                    <w:rPr>
                      <w:rFonts w:ascii="Times New Roman" w:hAnsi="Times New Roman" w:cs="Times New Roman"/>
                      <w:lang w:val="es-ES_tradnl"/>
                    </w:rPr>
                    <w:t>t</w:t>
                  </w:r>
                  <w:r w:rsidRPr="00441BF2">
                    <w:rPr>
                      <w:rFonts w:ascii="Times New Roman" w:hAnsi="Times New Roman" w:cs="Times New Roman"/>
                      <w:lang w:val="es-ES_tradnl"/>
                    </w:rPr>
                    <w:t xml:space="preserve">odos los números reales </w:t>
                  </w:r>
                </w:p>
              </w:tc>
            </w:tr>
            <w:tr w:rsidR="002D619F" w:rsidRPr="00441BF2" w14:paraId="1FCD8613" w14:textId="77777777" w:rsidTr="005D1EAB">
              <w:tc>
                <w:tcPr>
                  <w:tcW w:w="3402" w:type="dxa"/>
                  <w:gridSpan w:val="2"/>
                </w:tcPr>
                <w:p w14:paraId="3233C882" w14:textId="77777777" w:rsidR="002D619F" w:rsidRPr="00441BF2" w:rsidRDefault="002D619F" w:rsidP="002D619F">
                  <w:pPr>
                    <w:rPr>
                      <w:rFonts w:ascii="Times New Roman" w:hAnsi="Times New Roman" w:cs="Times New Roman"/>
                      <w:b/>
                      <w:lang w:val="es-ES_tradnl"/>
                    </w:rPr>
                  </w:pPr>
                  <w:r w:rsidRPr="00441BF2">
                    <w:rPr>
                      <w:rFonts w:ascii="Times New Roman" w:hAnsi="Times New Roman" w:cs="Times New Roman"/>
                      <w:b/>
                      <w:lang w:val="es-ES_tradnl"/>
                    </w:rPr>
                    <w:t>Ecuación o regla para relacionar los elementos</w:t>
                  </w:r>
                  <w:r w:rsidRPr="00441BF2">
                    <w:rPr>
                      <w:rFonts w:ascii="Times New Roman" w:eastAsiaTheme="minorEastAsia" w:hAnsi="Times New Roman" w:cs="Times New Roman"/>
                      <w:b/>
                      <w:lang w:val="es-ES_tradnl"/>
                    </w:rPr>
                    <w:t xml:space="preserve">: </w:t>
                  </w:r>
                </w:p>
              </w:tc>
              <w:tc>
                <w:tcPr>
                  <w:tcW w:w="5382" w:type="dxa"/>
                </w:tcPr>
                <w:p w14:paraId="079FFD85" w14:textId="6E75E692" w:rsidR="002D619F" w:rsidRPr="00CB3985" w:rsidRDefault="00CB3985">
                  <w:pPr>
                    <w:jc w:val="center"/>
                    <w:rPr>
                      <w:rFonts w:ascii="Times New Roman" w:hAnsi="Times New Roman" w:cs="Times New Roman"/>
                      <w:b/>
                      <w:i/>
                      <w:lang w:val="es-ES_tradnl"/>
                      <w:rPrChange w:id="1422" w:author="Alex" w:date="2015-07-20T18:44:00Z">
                        <w:rPr>
                          <w:rFonts w:ascii="Times New Roman" w:hAnsi="Times New Roman" w:cs="Times New Roman"/>
                          <w:b/>
                          <w:lang w:val="es-ES_tradnl"/>
                        </w:rPr>
                      </w:rPrChange>
                    </w:rPr>
                    <w:pPrChange w:id="1423" w:author="Alex" w:date="2015-07-20T18:44:00Z">
                      <w:pPr/>
                    </w:pPrChange>
                  </w:pPr>
                  <w:r w:rsidRPr="00CB3985">
                    <w:rPr>
                      <w:rFonts w:ascii="Times New Roman" w:eastAsiaTheme="minorEastAsia" w:hAnsi="Times New Roman" w:cs="Times New Roman"/>
                      <w:b/>
                      <w:i/>
                      <w:rPrChange w:id="1424" w:author="Alex" w:date="2015-07-20T18:44:00Z">
                        <w:rPr>
                          <w:rFonts w:ascii="Cambria Math" w:hAnsi="Cambria Math" w:cs="Times New Roman"/>
                          <w:b/>
                          <w:i/>
                        </w:rPr>
                      </w:rPrChange>
                    </w:rPr>
                    <w:t>y=f(x)=x</w:t>
                  </w:r>
                  <w:del w:id="1425" w:author="Alex" w:date="2015-07-20T18:44:00Z">
                    <w:r w:rsidRPr="00CB3985" w:rsidDel="00CB3985">
                      <w:rPr>
                        <w:rFonts w:ascii="Times New Roman" w:eastAsiaTheme="minorEastAsia" w:hAnsi="Times New Roman" w:cs="Times New Roman" w:hint="eastAsia"/>
                        <w:b/>
                        <w:i/>
                        <w:rPrChange w:id="1426" w:author="Alex" w:date="2015-07-20T18:44:00Z">
                          <w:rPr>
                            <w:rFonts w:ascii="Cambria Math" w:eastAsiaTheme="minorEastAsia" w:hAnsi="Cambria Math" w:cs="Times New Roman" w:hint="eastAsia"/>
                            <w:b/>
                            <w:i/>
                          </w:rPr>
                        </w:rPrChange>
                      </w:rPr>
                      <w:delText>^</w:delText>
                    </w:r>
                  </w:del>
                  <w:r w:rsidRPr="00CB3985">
                    <w:rPr>
                      <w:rFonts w:ascii="Times New Roman" w:eastAsiaTheme="minorEastAsia" w:hAnsi="Times New Roman" w:cs="Times New Roman" w:hint="eastAsia"/>
                      <w:b/>
                      <w:i/>
                      <w:vertAlign w:val="superscript"/>
                      <w:rPrChange w:id="1427" w:author="Alex" w:date="2015-07-20T18:44:00Z">
                        <w:rPr>
                          <w:rFonts w:ascii="Cambria Math" w:eastAsiaTheme="minorEastAsia" w:hAnsi="Cambria Math" w:cs="Times New Roman" w:hint="eastAsia"/>
                          <w:b/>
                          <w:i/>
                        </w:rPr>
                      </w:rPrChange>
                    </w:rPr>
                    <w:t>3</w:t>
                  </w:r>
                </w:p>
              </w:tc>
            </w:tr>
            <w:tr w:rsidR="002D619F" w:rsidRPr="00441BF2" w14:paraId="6F454B41" w14:textId="77777777" w:rsidTr="005D1EAB">
              <w:tc>
                <w:tcPr>
                  <w:tcW w:w="1701" w:type="dxa"/>
                </w:tcPr>
                <w:p w14:paraId="2A9D4791" w14:textId="0911BF6D" w:rsidR="002D619F" w:rsidRPr="00CB3985" w:rsidRDefault="00CB3985">
                  <w:pPr>
                    <w:jc w:val="center"/>
                    <w:rPr>
                      <w:rFonts w:eastAsiaTheme="minorEastAsia"/>
                      <w:b/>
                      <w:i/>
                      <w:color w:val="FF0000"/>
                      <w:lang w:val="es-ES_tradnl"/>
                      <w:rPrChange w:id="1428" w:author="Alex" w:date="2015-07-20T18:45:00Z">
                        <w:rPr>
                          <w:rFonts w:ascii="Times New Roman" w:hAnsi="Times New Roman" w:cs="Times New Roman"/>
                          <w:b/>
                          <w:color w:val="FF0000"/>
                          <w:lang w:val="es-ES_tradnl"/>
                        </w:rPr>
                      </w:rPrChange>
                    </w:rPr>
                    <w:pPrChange w:id="1429" w:author="Alex" w:date="2015-07-20T18:44:00Z">
                      <w:pPr/>
                    </w:pPrChange>
                  </w:pPr>
                  <w:r w:rsidRPr="00CB3985">
                    <w:rPr>
                      <w:rFonts w:eastAsiaTheme="minorEastAsia"/>
                      <w:b/>
                      <w:i/>
                      <w:color w:val="FF0000"/>
                      <w:rPrChange w:id="1430" w:author="Alex" w:date="2015-07-20T18:45:00Z">
                        <w:rPr>
                          <w:rFonts w:ascii="Cambria Math" w:hAnsi="Cambria Math" w:cs="Times New Roman"/>
                          <w:b/>
                          <w:i/>
                          <w:color w:val="FF0000"/>
                        </w:rPr>
                      </w:rPrChange>
                    </w:rPr>
                    <w:t>x</w:t>
                  </w:r>
                </w:p>
              </w:tc>
              <w:tc>
                <w:tcPr>
                  <w:tcW w:w="1701" w:type="dxa"/>
                </w:tcPr>
                <w:p w14:paraId="6ECF5625" w14:textId="121603BC" w:rsidR="002D619F" w:rsidRPr="00CB3985" w:rsidRDefault="00CB3985">
                  <w:pPr>
                    <w:jc w:val="center"/>
                    <w:rPr>
                      <w:rFonts w:eastAsiaTheme="minorEastAsia"/>
                      <w:b/>
                      <w:i/>
                      <w:color w:val="0070C0"/>
                      <w:lang w:val="es-ES_tradnl"/>
                      <w:rPrChange w:id="1431" w:author="Alex" w:date="2015-07-20T18:45:00Z">
                        <w:rPr>
                          <w:rFonts w:ascii="Times New Roman" w:hAnsi="Times New Roman" w:cs="Times New Roman"/>
                          <w:b/>
                          <w:color w:val="0070C0"/>
                          <w:lang w:val="es-ES_tradnl"/>
                        </w:rPr>
                      </w:rPrChange>
                    </w:rPr>
                    <w:pPrChange w:id="1432" w:author="Alex" w:date="2015-07-20T18:44:00Z">
                      <w:pPr/>
                    </w:pPrChange>
                  </w:pPr>
                  <w:r w:rsidRPr="00CB3985">
                    <w:rPr>
                      <w:rFonts w:eastAsiaTheme="minorEastAsia"/>
                      <w:b/>
                      <w:i/>
                      <w:color w:val="0070C0"/>
                      <w:rPrChange w:id="1433" w:author="Alex" w:date="2015-07-20T18:45:00Z">
                        <w:rPr>
                          <w:rFonts w:ascii="Cambria Math" w:hAnsi="Cambria Math" w:cs="Times New Roman"/>
                          <w:b/>
                          <w:i/>
                          <w:color w:val="0070C0"/>
                        </w:rPr>
                      </w:rPrChange>
                    </w:rPr>
                    <w:t>y=f(x)</w:t>
                  </w:r>
                </w:p>
              </w:tc>
              <w:tc>
                <w:tcPr>
                  <w:tcW w:w="5382" w:type="dxa"/>
                  <w:vMerge w:val="restart"/>
                </w:tcPr>
                <w:p w14:paraId="2328CCCB" w14:textId="77777777" w:rsidR="002D619F" w:rsidRPr="00441BF2" w:rsidRDefault="002D619F" w:rsidP="002D619F">
                  <w:pPr>
                    <w:rPr>
                      <w:rFonts w:ascii="Times New Roman" w:eastAsia="Cambria" w:hAnsi="Times New Roman" w:cs="Times New Roman"/>
                      <w:b/>
                      <w:color w:val="0070C0"/>
                      <w:lang w:val="es-ES_tradnl"/>
                    </w:rPr>
                  </w:pPr>
                  <w:r w:rsidRPr="00441BF2">
                    <w:rPr>
                      <w:sz w:val="24"/>
                      <w:szCs w:val="24"/>
                      <w:lang w:val="es-ES_tradnl"/>
                    </w:rPr>
                    <w:object w:dxaOrig="4215" w:dyaOrig="7725" w14:anchorId="57F229E4">
                      <v:shape id="_x0000_i1050" type="#_x0000_t75" style="width:86.25pt;height:159pt" o:ole="">
                        <v:imagedata r:id="rId75" o:title=""/>
                      </v:shape>
                      <o:OLEObject Type="Embed" ProgID="PBrush" ShapeID="_x0000_i1050" DrawAspect="Content" ObjectID="_1500567641" r:id="rId76"/>
                    </w:object>
                  </w:r>
                </w:p>
              </w:tc>
            </w:tr>
            <w:tr w:rsidR="002D619F" w:rsidRPr="00441BF2" w14:paraId="38C1A033" w14:textId="77777777" w:rsidTr="005D1EAB">
              <w:trPr>
                <w:trHeight w:val="77"/>
              </w:trPr>
              <w:tc>
                <w:tcPr>
                  <w:tcW w:w="1701" w:type="dxa"/>
                </w:tcPr>
                <w:p w14:paraId="5064EFB4" w14:textId="703C6353" w:rsidR="002D619F" w:rsidRPr="00CB3985" w:rsidRDefault="00CB3985" w:rsidP="002D619F">
                  <w:pPr>
                    <w:jc w:val="center"/>
                    <w:rPr>
                      <w:rFonts w:eastAsiaTheme="minorEastAsia"/>
                      <w:color w:val="FF0000"/>
                      <w:lang w:val="es-ES_tradnl"/>
                      <w:rPrChange w:id="1434" w:author="Alex" w:date="2015-07-20T18:44:00Z">
                        <w:rPr>
                          <w:rFonts w:ascii="Times New Roman" w:hAnsi="Times New Roman" w:cs="Times New Roman"/>
                          <w:color w:val="FF0000"/>
                          <w:lang w:val="es-ES_tradnl"/>
                        </w:rPr>
                      </w:rPrChange>
                    </w:rPr>
                  </w:pPr>
                  <w:r w:rsidRPr="00CB3985">
                    <w:rPr>
                      <w:rFonts w:eastAsiaTheme="minorEastAsia"/>
                      <w:color w:val="FF0000"/>
                      <w:rPrChange w:id="1435" w:author="Alex" w:date="2015-07-20T18:44:00Z">
                        <w:rPr>
                          <w:rFonts w:ascii="Cambria Math" w:hAnsi="Cambria Math" w:cs="Times New Roman"/>
                          <w:i/>
                          <w:color w:val="FF0000"/>
                        </w:rPr>
                      </w:rPrChange>
                    </w:rPr>
                    <w:t>-5</w:t>
                  </w:r>
                </w:p>
              </w:tc>
              <w:tc>
                <w:tcPr>
                  <w:tcW w:w="1701" w:type="dxa"/>
                </w:tcPr>
                <w:p w14:paraId="4B4CA63B" w14:textId="664E72E5" w:rsidR="002D619F" w:rsidRPr="00CB3985" w:rsidRDefault="00CB3985" w:rsidP="002D619F">
                  <w:pPr>
                    <w:jc w:val="center"/>
                    <w:rPr>
                      <w:rFonts w:eastAsiaTheme="minorEastAsia"/>
                      <w:color w:val="0070C0"/>
                      <w:lang w:val="es-ES_tradnl"/>
                      <w:rPrChange w:id="1436" w:author="Alex" w:date="2015-07-20T18:44:00Z">
                        <w:rPr>
                          <w:rFonts w:ascii="Times New Roman" w:hAnsi="Times New Roman" w:cs="Times New Roman"/>
                          <w:color w:val="0070C0"/>
                          <w:lang w:val="es-ES_tradnl"/>
                        </w:rPr>
                      </w:rPrChange>
                    </w:rPr>
                  </w:pPr>
                  <w:r w:rsidRPr="00CB3985">
                    <w:rPr>
                      <w:rFonts w:eastAsiaTheme="minorEastAsia" w:hint="eastAsia"/>
                      <w:color w:val="0070C0"/>
                      <w:rPrChange w:id="1437" w:author="Alex" w:date="2015-07-20T18:44:00Z">
                        <w:rPr>
                          <w:rFonts w:ascii="Cambria Math" w:eastAsiaTheme="minorEastAsia" w:hAnsi="Cambria Math" w:cs="Times New Roman" w:hint="eastAsia"/>
                          <w:i/>
                          <w:color w:val="0070C0"/>
                        </w:rPr>
                      </w:rPrChange>
                    </w:rPr>
                    <w:t>-125</w:t>
                  </w:r>
                </w:p>
              </w:tc>
              <w:tc>
                <w:tcPr>
                  <w:tcW w:w="5382" w:type="dxa"/>
                  <w:vMerge/>
                </w:tcPr>
                <w:p w14:paraId="5691F71B"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2E0913E1" w14:textId="77777777" w:rsidTr="005D1EAB">
              <w:tc>
                <w:tcPr>
                  <w:tcW w:w="1701" w:type="dxa"/>
                </w:tcPr>
                <w:p w14:paraId="772B92C0" w14:textId="27CEE0B9" w:rsidR="002D619F" w:rsidRPr="00CB3985" w:rsidRDefault="00CB3985" w:rsidP="002D619F">
                  <w:pPr>
                    <w:jc w:val="center"/>
                    <w:rPr>
                      <w:rFonts w:eastAsiaTheme="minorEastAsia"/>
                      <w:color w:val="FF0000"/>
                      <w:lang w:val="es-ES_tradnl"/>
                      <w:rPrChange w:id="1438" w:author="Alex" w:date="2015-07-20T18:44:00Z">
                        <w:rPr>
                          <w:rFonts w:ascii="Times New Roman" w:hAnsi="Times New Roman" w:cs="Times New Roman"/>
                          <w:color w:val="FF0000"/>
                          <w:lang w:val="es-ES_tradnl"/>
                        </w:rPr>
                      </w:rPrChange>
                    </w:rPr>
                  </w:pPr>
                  <w:r w:rsidRPr="00CB3985">
                    <w:rPr>
                      <w:rFonts w:eastAsiaTheme="minorEastAsia"/>
                      <w:color w:val="FF0000"/>
                      <w:rPrChange w:id="1439" w:author="Alex" w:date="2015-07-20T18:44:00Z">
                        <w:rPr>
                          <w:rFonts w:ascii="Cambria Math" w:hAnsi="Cambria Math" w:cs="Times New Roman"/>
                          <w:i/>
                          <w:color w:val="FF0000"/>
                        </w:rPr>
                      </w:rPrChange>
                    </w:rPr>
                    <w:t>-4,3</w:t>
                  </w:r>
                </w:p>
              </w:tc>
              <w:tc>
                <w:tcPr>
                  <w:tcW w:w="1701" w:type="dxa"/>
                </w:tcPr>
                <w:p w14:paraId="5DA9C1DD" w14:textId="4CB8F9F0" w:rsidR="002D619F" w:rsidRPr="00CB3985" w:rsidRDefault="002D619F" w:rsidP="002D619F">
                  <w:pPr>
                    <w:jc w:val="center"/>
                    <w:rPr>
                      <w:rFonts w:eastAsiaTheme="minorEastAsia"/>
                      <w:color w:val="0070C0"/>
                      <w:lang w:val="es-ES_tradnl"/>
                      <w:rPrChange w:id="1440" w:author="Alex" w:date="2015-07-20T18:44:00Z">
                        <w:rPr>
                          <w:rFonts w:ascii="Times New Roman" w:hAnsi="Times New Roman" w:cs="Times New Roman"/>
                          <w:color w:val="0070C0"/>
                          <w:lang w:val="es-ES_tradnl"/>
                        </w:rPr>
                      </w:rPrChange>
                    </w:rPr>
                  </w:pPr>
                  <w:r w:rsidRPr="00CB3985">
                    <w:rPr>
                      <w:rFonts w:eastAsiaTheme="minorEastAsia"/>
                      <w:color w:val="0070C0"/>
                      <w:rPrChange w:id="1441" w:author="Alex" w:date="2015-07-20T18:44:00Z">
                        <w:rPr>
                          <w:rFonts w:ascii="Times New Roman" w:hAnsi="Times New Roman" w:cs="Times New Roman"/>
                          <w:color w:val="0070C0"/>
                        </w:rPr>
                      </w:rPrChange>
                    </w:rPr>
                    <w:t>-79,507</w:t>
                  </w:r>
                </w:p>
              </w:tc>
              <w:tc>
                <w:tcPr>
                  <w:tcW w:w="5382" w:type="dxa"/>
                  <w:vMerge/>
                </w:tcPr>
                <w:p w14:paraId="547F2DB3"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294BBCF2" w14:textId="77777777" w:rsidTr="005D1EAB">
              <w:tc>
                <w:tcPr>
                  <w:tcW w:w="1701" w:type="dxa"/>
                </w:tcPr>
                <w:p w14:paraId="2D4C6F23" w14:textId="057C3C8B" w:rsidR="002D619F" w:rsidRPr="00CB3985" w:rsidRDefault="00CB3985" w:rsidP="002D619F">
                  <w:pPr>
                    <w:rPr>
                      <w:rFonts w:eastAsiaTheme="minorEastAsia"/>
                      <w:color w:val="FF0000"/>
                      <w:lang w:val="es-ES_tradnl"/>
                      <w:rPrChange w:id="1442" w:author="Alex" w:date="2015-07-20T18:44:00Z">
                        <w:rPr>
                          <w:rFonts w:ascii="Times New Roman" w:hAnsi="Times New Roman" w:cs="Times New Roman"/>
                          <w:color w:val="FF0000"/>
                          <w:lang w:val="es-ES_tradnl"/>
                        </w:rPr>
                      </w:rPrChange>
                    </w:rPr>
                  </w:pPr>
                  <w:r w:rsidRPr="00CB3985">
                    <w:rPr>
                      <w:rFonts w:eastAsiaTheme="minorEastAsia"/>
                      <w:color w:val="FF0000"/>
                      <w:rPrChange w:id="1443" w:author="Alex" w:date="2015-07-20T18:44:00Z">
                        <w:rPr>
                          <w:rFonts w:ascii="Cambria Math" w:hAnsi="Cambria Math" w:cs="Times New Roman"/>
                          <w:i/>
                          <w:color w:val="FF0000"/>
                        </w:rPr>
                      </w:rPrChange>
                    </w:rPr>
                    <w:t>-√2</w:t>
                  </w:r>
                </w:p>
              </w:tc>
              <w:tc>
                <w:tcPr>
                  <w:tcW w:w="1701" w:type="dxa"/>
                </w:tcPr>
                <w:p w14:paraId="685067BB" w14:textId="79CBA35E" w:rsidR="002D619F" w:rsidRPr="00CB3985" w:rsidRDefault="00CB3985" w:rsidP="002D619F">
                  <w:pPr>
                    <w:jc w:val="center"/>
                    <w:rPr>
                      <w:rFonts w:eastAsiaTheme="minorEastAsia"/>
                      <w:color w:val="0070C0"/>
                      <w:lang w:val="es-ES_tradnl"/>
                      <w:rPrChange w:id="1444" w:author="Alex" w:date="2015-07-20T18:44:00Z">
                        <w:rPr>
                          <w:rFonts w:ascii="Times New Roman" w:hAnsi="Times New Roman" w:cs="Times New Roman"/>
                          <w:color w:val="0070C0"/>
                          <w:lang w:val="es-ES_tradnl"/>
                        </w:rPr>
                      </w:rPrChange>
                    </w:rPr>
                  </w:pPr>
                  <w:r w:rsidRPr="00CB3985">
                    <w:rPr>
                      <w:rFonts w:eastAsiaTheme="minorEastAsia"/>
                      <w:color w:val="0070C0"/>
                      <w:rPrChange w:id="1445" w:author="Alex" w:date="2015-07-20T18:44:00Z">
                        <w:rPr>
                          <w:rFonts w:ascii="Cambria Math" w:hAnsi="Cambria Math" w:cs="Times New Roman"/>
                          <w:i/>
                          <w:color w:val="0070C0"/>
                        </w:rPr>
                      </w:rPrChange>
                    </w:rPr>
                    <w:t>-2,828427</w:t>
                  </w:r>
                </w:p>
              </w:tc>
              <w:tc>
                <w:tcPr>
                  <w:tcW w:w="5382" w:type="dxa"/>
                  <w:vMerge/>
                </w:tcPr>
                <w:p w14:paraId="6FA85EDA"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3D4D41A4" w14:textId="77777777" w:rsidTr="005D1EAB">
              <w:tc>
                <w:tcPr>
                  <w:tcW w:w="1701" w:type="dxa"/>
                </w:tcPr>
                <w:p w14:paraId="599C4B2E" w14:textId="29481569" w:rsidR="002D619F" w:rsidRPr="00CB3985" w:rsidRDefault="00CB3985" w:rsidP="002D619F">
                  <w:pPr>
                    <w:jc w:val="center"/>
                    <w:rPr>
                      <w:rFonts w:eastAsiaTheme="minorEastAsia"/>
                      <w:color w:val="FF0000"/>
                      <w:lang w:val="es-ES_tradnl"/>
                      <w:rPrChange w:id="1446" w:author="Alex" w:date="2015-07-20T18:44:00Z">
                        <w:rPr>
                          <w:rFonts w:ascii="Times New Roman" w:hAnsi="Times New Roman" w:cs="Times New Roman"/>
                          <w:color w:val="FF0000"/>
                          <w:lang w:val="es-ES_tradnl"/>
                        </w:rPr>
                      </w:rPrChange>
                    </w:rPr>
                  </w:pPr>
                  <w:r w:rsidRPr="00CB3985">
                    <w:rPr>
                      <w:rFonts w:eastAsiaTheme="minorEastAsia"/>
                      <w:color w:val="FF0000"/>
                      <w:rPrChange w:id="1447" w:author="Alex" w:date="2015-07-20T18:44:00Z">
                        <w:rPr>
                          <w:rFonts w:ascii="Cambria Math" w:hAnsi="Cambria Math" w:cs="Times New Roman"/>
                          <w:i/>
                          <w:color w:val="FF0000"/>
                        </w:rPr>
                      </w:rPrChange>
                    </w:rPr>
                    <w:t>-1</w:t>
                  </w:r>
                </w:p>
              </w:tc>
              <w:tc>
                <w:tcPr>
                  <w:tcW w:w="1701" w:type="dxa"/>
                </w:tcPr>
                <w:p w14:paraId="5BFD178C" w14:textId="7BE19704" w:rsidR="002D619F" w:rsidRPr="00CB3985" w:rsidRDefault="00CB3985" w:rsidP="002D619F">
                  <w:pPr>
                    <w:jc w:val="center"/>
                    <w:rPr>
                      <w:rFonts w:eastAsiaTheme="minorEastAsia"/>
                      <w:color w:val="0070C0"/>
                      <w:lang w:val="es-ES_tradnl"/>
                      <w:rPrChange w:id="1448" w:author="Alex" w:date="2015-07-20T18:44:00Z">
                        <w:rPr>
                          <w:rFonts w:ascii="Times New Roman" w:hAnsi="Times New Roman" w:cs="Times New Roman"/>
                          <w:color w:val="0070C0"/>
                          <w:lang w:val="es-ES_tradnl"/>
                        </w:rPr>
                      </w:rPrChange>
                    </w:rPr>
                  </w:pPr>
                  <w:r w:rsidRPr="00CB3985">
                    <w:rPr>
                      <w:rFonts w:eastAsiaTheme="minorEastAsia"/>
                      <w:color w:val="0070C0"/>
                      <w:rPrChange w:id="1449" w:author="Alex" w:date="2015-07-20T18:44:00Z">
                        <w:rPr>
                          <w:rFonts w:ascii="Cambria Math" w:hAnsi="Cambria Math" w:cs="Times New Roman"/>
                          <w:i/>
                          <w:color w:val="0070C0"/>
                        </w:rPr>
                      </w:rPrChange>
                    </w:rPr>
                    <w:t>-1</w:t>
                  </w:r>
                </w:p>
              </w:tc>
              <w:tc>
                <w:tcPr>
                  <w:tcW w:w="5382" w:type="dxa"/>
                  <w:vMerge/>
                </w:tcPr>
                <w:p w14:paraId="177D4F05"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20EBD09D" w14:textId="77777777" w:rsidTr="005D1EAB">
              <w:tc>
                <w:tcPr>
                  <w:tcW w:w="1701" w:type="dxa"/>
                </w:tcPr>
                <w:p w14:paraId="57DC0DB6" w14:textId="2916E815" w:rsidR="002D619F" w:rsidRPr="00CB3985" w:rsidRDefault="00CB3985" w:rsidP="002D619F">
                  <w:pPr>
                    <w:jc w:val="center"/>
                    <w:rPr>
                      <w:rFonts w:eastAsiaTheme="minorEastAsia"/>
                      <w:color w:val="FF0000"/>
                      <w:lang w:val="es-ES_tradnl"/>
                      <w:rPrChange w:id="1450" w:author="Alex" w:date="2015-07-20T18:44:00Z">
                        <w:rPr>
                          <w:rFonts w:ascii="Times New Roman" w:hAnsi="Times New Roman" w:cs="Times New Roman"/>
                          <w:color w:val="FF0000"/>
                          <w:lang w:val="es-ES_tradnl"/>
                        </w:rPr>
                      </w:rPrChange>
                    </w:rPr>
                  </w:pPr>
                  <w:r w:rsidRPr="00CB3985">
                    <w:rPr>
                      <w:rFonts w:eastAsiaTheme="minorEastAsia"/>
                      <w:color w:val="FF0000"/>
                      <w:rPrChange w:id="1451" w:author="Alex" w:date="2015-07-20T18:44:00Z">
                        <w:rPr>
                          <w:rFonts w:ascii="Cambria Math" w:hAnsi="Cambria Math" w:cs="Times New Roman"/>
                          <w:i/>
                          <w:color w:val="FF0000"/>
                        </w:rPr>
                      </w:rPrChange>
                    </w:rPr>
                    <w:t>-1/2</w:t>
                  </w:r>
                </w:p>
              </w:tc>
              <w:tc>
                <w:tcPr>
                  <w:tcW w:w="1701" w:type="dxa"/>
                </w:tcPr>
                <w:p w14:paraId="3006F6DB" w14:textId="464F88DF" w:rsidR="002D619F" w:rsidRPr="00CB3985" w:rsidRDefault="00CB3985" w:rsidP="002D619F">
                  <w:pPr>
                    <w:jc w:val="center"/>
                    <w:rPr>
                      <w:rFonts w:eastAsiaTheme="minorEastAsia"/>
                      <w:color w:val="0070C0"/>
                      <w:lang w:val="es-ES_tradnl"/>
                      <w:rPrChange w:id="1452" w:author="Alex" w:date="2015-07-20T18:44:00Z">
                        <w:rPr>
                          <w:rFonts w:ascii="Times New Roman" w:hAnsi="Times New Roman" w:cs="Times New Roman"/>
                          <w:color w:val="0070C0"/>
                          <w:lang w:val="es-ES_tradnl"/>
                        </w:rPr>
                      </w:rPrChange>
                    </w:rPr>
                  </w:pPr>
                  <w:r w:rsidRPr="00CB3985">
                    <w:rPr>
                      <w:rFonts w:eastAsiaTheme="minorEastAsia"/>
                      <w:color w:val="0070C0"/>
                      <w:rPrChange w:id="1453" w:author="Alex" w:date="2015-07-20T18:44:00Z">
                        <w:rPr>
                          <w:rFonts w:ascii="Cambria Math" w:hAnsi="Cambria Math" w:cs="Times New Roman"/>
                          <w:i/>
                          <w:color w:val="0070C0"/>
                        </w:rPr>
                      </w:rPrChange>
                    </w:rPr>
                    <w:t>-0,125</w:t>
                  </w:r>
                </w:p>
              </w:tc>
              <w:tc>
                <w:tcPr>
                  <w:tcW w:w="5382" w:type="dxa"/>
                  <w:vMerge/>
                </w:tcPr>
                <w:p w14:paraId="1638ED14"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3565C5E0" w14:textId="77777777" w:rsidTr="005D1EAB">
              <w:tc>
                <w:tcPr>
                  <w:tcW w:w="1701" w:type="dxa"/>
                </w:tcPr>
                <w:p w14:paraId="11AEE14B" w14:textId="3AAF12BC" w:rsidR="002D619F" w:rsidRPr="00CB3985" w:rsidRDefault="00CB3985" w:rsidP="002D619F">
                  <w:pPr>
                    <w:jc w:val="center"/>
                    <w:rPr>
                      <w:rFonts w:eastAsiaTheme="minorEastAsia"/>
                      <w:color w:val="FF0000"/>
                      <w:lang w:val="es-ES_tradnl"/>
                      <w:rPrChange w:id="1454" w:author="Alex" w:date="2015-07-20T18:44:00Z">
                        <w:rPr>
                          <w:rFonts w:ascii="Times New Roman" w:hAnsi="Times New Roman" w:cs="Times New Roman"/>
                          <w:color w:val="FF0000"/>
                          <w:lang w:val="es-ES_tradnl"/>
                        </w:rPr>
                      </w:rPrChange>
                    </w:rPr>
                  </w:pPr>
                  <w:r w:rsidRPr="00CB3985">
                    <w:rPr>
                      <w:rFonts w:eastAsiaTheme="minorEastAsia" w:hint="eastAsia"/>
                      <w:color w:val="FF0000"/>
                      <w:rPrChange w:id="1455" w:author="Alex" w:date="2015-07-20T18:44:00Z">
                        <w:rPr>
                          <w:rFonts w:ascii="Cambria Math" w:eastAsiaTheme="minorEastAsia" w:hAnsi="Cambria Math" w:cs="Times New Roman" w:hint="eastAsia"/>
                          <w:i/>
                          <w:color w:val="FF0000"/>
                        </w:rPr>
                      </w:rPrChange>
                    </w:rPr>
                    <w:t>0</w:t>
                  </w:r>
                </w:p>
              </w:tc>
              <w:tc>
                <w:tcPr>
                  <w:tcW w:w="1701" w:type="dxa"/>
                </w:tcPr>
                <w:p w14:paraId="7D05ADF1" w14:textId="77777777" w:rsidR="002D619F" w:rsidRPr="00CB3985" w:rsidRDefault="002D619F" w:rsidP="002D619F">
                  <w:pPr>
                    <w:jc w:val="center"/>
                    <w:rPr>
                      <w:rFonts w:eastAsiaTheme="minorEastAsia"/>
                      <w:color w:val="0070C0"/>
                      <w:lang w:val="es-ES_tradnl"/>
                      <w:rPrChange w:id="1456" w:author="Alex" w:date="2015-07-20T18:44:00Z">
                        <w:rPr>
                          <w:rFonts w:ascii="Times New Roman" w:hAnsi="Times New Roman" w:cs="Times New Roman"/>
                          <w:color w:val="0070C0"/>
                          <w:lang w:val="es-ES_tradnl"/>
                        </w:rPr>
                      </w:rPrChange>
                    </w:rPr>
                  </w:pPr>
                  <w:r w:rsidRPr="00CB3985">
                    <w:rPr>
                      <w:rFonts w:eastAsiaTheme="minorEastAsia"/>
                      <w:color w:val="0070C0"/>
                      <w:rPrChange w:id="1457" w:author="Alex" w:date="2015-07-20T18:44:00Z">
                        <w:rPr>
                          <w:rFonts w:ascii="Times New Roman" w:hAnsi="Times New Roman" w:cs="Times New Roman"/>
                          <w:color w:val="0070C0"/>
                        </w:rPr>
                      </w:rPrChange>
                    </w:rPr>
                    <w:t>0</w:t>
                  </w:r>
                </w:p>
              </w:tc>
              <w:tc>
                <w:tcPr>
                  <w:tcW w:w="5382" w:type="dxa"/>
                  <w:vMerge/>
                </w:tcPr>
                <w:p w14:paraId="5DEF037D"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23836725" w14:textId="77777777" w:rsidTr="005D1EAB">
              <w:tc>
                <w:tcPr>
                  <w:tcW w:w="1701" w:type="dxa"/>
                </w:tcPr>
                <w:p w14:paraId="1C64F8B2" w14:textId="4E9A030C" w:rsidR="002D619F" w:rsidRPr="00CB3985" w:rsidRDefault="00CB3985" w:rsidP="002D619F">
                  <w:pPr>
                    <w:jc w:val="center"/>
                    <w:rPr>
                      <w:rFonts w:eastAsiaTheme="minorEastAsia"/>
                      <w:color w:val="FF0000"/>
                      <w:lang w:val="es-ES_tradnl"/>
                      <w:rPrChange w:id="1458" w:author="Alex" w:date="2015-07-20T18:44:00Z">
                        <w:rPr>
                          <w:rFonts w:ascii="Times New Roman" w:eastAsia="Cambria" w:hAnsi="Times New Roman" w:cs="Times New Roman"/>
                          <w:color w:val="FF0000"/>
                          <w:lang w:val="es-ES_tradnl"/>
                        </w:rPr>
                      </w:rPrChange>
                    </w:rPr>
                  </w:pPr>
                  <w:r w:rsidRPr="00CB3985">
                    <w:rPr>
                      <w:rFonts w:eastAsiaTheme="minorEastAsia" w:hint="eastAsia"/>
                      <w:color w:val="FF0000"/>
                      <w:rPrChange w:id="1459" w:author="Alex" w:date="2015-07-20T18:44:00Z">
                        <w:rPr>
                          <w:rFonts w:ascii="Cambria Math" w:eastAsiaTheme="minorEastAsia" w:hAnsi="Cambria Math" w:cs="Times New Roman" w:hint="eastAsia"/>
                          <w:i/>
                          <w:color w:val="FF0000"/>
                        </w:rPr>
                      </w:rPrChange>
                    </w:rPr>
                    <w:t>1</w:t>
                  </w:r>
                </w:p>
              </w:tc>
              <w:tc>
                <w:tcPr>
                  <w:tcW w:w="1701" w:type="dxa"/>
                </w:tcPr>
                <w:p w14:paraId="68A581BA" w14:textId="77777777" w:rsidR="002D619F" w:rsidRPr="00CB3985" w:rsidRDefault="002D619F" w:rsidP="002D619F">
                  <w:pPr>
                    <w:jc w:val="center"/>
                    <w:rPr>
                      <w:rFonts w:eastAsiaTheme="minorEastAsia"/>
                      <w:color w:val="0070C0"/>
                      <w:lang w:val="es-ES_tradnl"/>
                      <w:rPrChange w:id="1460" w:author="Alex" w:date="2015-07-20T18:44:00Z">
                        <w:rPr>
                          <w:rFonts w:ascii="Times New Roman" w:hAnsi="Times New Roman" w:cs="Times New Roman"/>
                          <w:color w:val="0070C0"/>
                          <w:lang w:val="es-ES_tradnl"/>
                        </w:rPr>
                      </w:rPrChange>
                    </w:rPr>
                  </w:pPr>
                  <w:r w:rsidRPr="00CB3985">
                    <w:rPr>
                      <w:rFonts w:eastAsiaTheme="minorEastAsia"/>
                      <w:color w:val="0070C0"/>
                      <w:rPrChange w:id="1461" w:author="Alex" w:date="2015-07-20T18:44:00Z">
                        <w:rPr>
                          <w:rFonts w:ascii="Times New Roman" w:hAnsi="Times New Roman" w:cs="Times New Roman"/>
                          <w:color w:val="0070C0"/>
                        </w:rPr>
                      </w:rPrChange>
                    </w:rPr>
                    <w:t>1</w:t>
                  </w:r>
                </w:p>
              </w:tc>
              <w:tc>
                <w:tcPr>
                  <w:tcW w:w="5382" w:type="dxa"/>
                  <w:vMerge/>
                </w:tcPr>
                <w:p w14:paraId="306EBE33"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7AAD2E88" w14:textId="77777777" w:rsidTr="005D1EAB">
              <w:tc>
                <w:tcPr>
                  <w:tcW w:w="1701" w:type="dxa"/>
                </w:tcPr>
                <w:p w14:paraId="0318CE43" w14:textId="42E66DF1" w:rsidR="002D619F" w:rsidRPr="00CB3985" w:rsidRDefault="00CB3985" w:rsidP="002D619F">
                  <w:pPr>
                    <w:jc w:val="center"/>
                    <w:rPr>
                      <w:rFonts w:eastAsiaTheme="minorEastAsia"/>
                      <w:color w:val="FF0000"/>
                      <w:lang w:val="es-ES_tradnl"/>
                      <w:rPrChange w:id="1462" w:author="Alex" w:date="2015-07-20T18:44:00Z">
                        <w:rPr>
                          <w:rFonts w:ascii="Times New Roman" w:eastAsiaTheme="minorEastAsia" w:hAnsi="Times New Roman" w:cs="Times New Roman"/>
                          <w:color w:val="FF0000"/>
                          <w:lang w:val="es-ES_tradnl"/>
                        </w:rPr>
                      </w:rPrChange>
                    </w:rPr>
                  </w:pPr>
                  <w:r w:rsidRPr="00CB3985">
                    <w:rPr>
                      <w:rFonts w:eastAsiaTheme="minorEastAsia" w:hint="eastAsia"/>
                      <w:color w:val="FF0000"/>
                      <w:rPrChange w:id="1463" w:author="Alex" w:date="2015-07-20T18:44:00Z">
                        <w:rPr>
                          <w:rFonts w:ascii="Cambria Math" w:eastAsiaTheme="minorEastAsia" w:hAnsi="Cambria Math" w:cs="Times New Roman" w:hint="eastAsia"/>
                          <w:i/>
                          <w:color w:val="FF0000"/>
                        </w:rPr>
                      </w:rPrChange>
                    </w:rPr>
                    <w:t>1,4142</w:t>
                  </w:r>
                </w:p>
              </w:tc>
              <w:tc>
                <w:tcPr>
                  <w:tcW w:w="1701" w:type="dxa"/>
                </w:tcPr>
                <w:p w14:paraId="69AD8F51" w14:textId="77777777" w:rsidR="002D619F" w:rsidRPr="00CB3985" w:rsidRDefault="002D619F" w:rsidP="002D619F">
                  <w:pPr>
                    <w:jc w:val="center"/>
                    <w:rPr>
                      <w:rFonts w:eastAsiaTheme="minorEastAsia"/>
                      <w:color w:val="0070C0"/>
                      <w:lang w:val="es-ES_tradnl"/>
                      <w:rPrChange w:id="1464" w:author="Alex" w:date="2015-07-20T18:44:00Z">
                        <w:rPr>
                          <w:rFonts w:ascii="Times New Roman" w:hAnsi="Times New Roman" w:cs="Times New Roman"/>
                          <w:color w:val="0070C0"/>
                          <w:lang w:val="es-ES_tradnl"/>
                        </w:rPr>
                      </w:rPrChange>
                    </w:rPr>
                  </w:pPr>
                  <w:r w:rsidRPr="00CB3985">
                    <w:rPr>
                      <w:rFonts w:eastAsiaTheme="minorEastAsia"/>
                      <w:color w:val="0070C0"/>
                      <w:rPrChange w:id="1465" w:author="Alex" w:date="2015-07-20T18:44:00Z">
                        <w:rPr>
                          <w:rFonts w:ascii="Times New Roman" w:hAnsi="Times New Roman" w:cs="Times New Roman"/>
                          <w:color w:val="0070C0"/>
                        </w:rPr>
                      </w:rPrChange>
                    </w:rPr>
                    <w:t>2,8283458</w:t>
                  </w:r>
                </w:p>
              </w:tc>
              <w:tc>
                <w:tcPr>
                  <w:tcW w:w="5382" w:type="dxa"/>
                  <w:vMerge/>
                </w:tcPr>
                <w:p w14:paraId="4260125C"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65C0EE8F" w14:textId="77777777" w:rsidTr="005D1EAB">
              <w:tc>
                <w:tcPr>
                  <w:tcW w:w="1701" w:type="dxa"/>
                </w:tcPr>
                <w:p w14:paraId="60DF12D0" w14:textId="3A4D0E7B" w:rsidR="002D619F" w:rsidRPr="00CB3985" w:rsidRDefault="00CB3985" w:rsidP="002D619F">
                  <w:pPr>
                    <w:jc w:val="center"/>
                    <w:rPr>
                      <w:rFonts w:eastAsiaTheme="minorEastAsia"/>
                      <w:color w:val="FF0000"/>
                      <w:lang w:val="es-ES_tradnl"/>
                      <w:rPrChange w:id="1466" w:author="Alex" w:date="2015-07-20T18:44:00Z">
                        <w:rPr>
                          <w:rFonts w:ascii="Times New Roman" w:eastAsia="Cambria" w:hAnsi="Times New Roman" w:cs="Times New Roman"/>
                          <w:color w:val="FF0000"/>
                          <w:lang w:val="es-ES_tradnl"/>
                        </w:rPr>
                      </w:rPrChange>
                    </w:rPr>
                  </w:pPr>
                  <w:r w:rsidRPr="00CB3985">
                    <w:rPr>
                      <w:rFonts w:eastAsiaTheme="minorEastAsia" w:hint="eastAsia"/>
                      <w:color w:val="FF0000"/>
                      <w:rPrChange w:id="1467" w:author="Alex" w:date="2015-07-20T18:44:00Z">
                        <w:rPr>
                          <w:rFonts w:ascii="Cambria Math" w:eastAsiaTheme="minorEastAsia" w:hAnsi="Cambria Math" w:cs="Times New Roman" w:hint="eastAsia"/>
                          <w:i/>
                          <w:color w:val="FF0000"/>
                        </w:rPr>
                      </w:rPrChange>
                    </w:rPr>
                    <w:t>2</w:t>
                  </w:r>
                </w:p>
              </w:tc>
              <w:tc>
                <w:tcPr>
                  <w:tcW w:w="1701" w:type="dxa"/>
                </w:tcPr>
                <w:p w14:paraId="68E195B1" w14:textId="77777777" w:rsidR="002D619F" w:rsidRPr="00CB3985" w:rsidRDefault="002D619F" w:rsidP="002D619F">
                  <w:pPr>
                    <w:jc w:val="center"/>
                    <w:rPr>
                      <w:rFonts w:eastAsiaTheme="minorEastAsia"/>
                      <w:color w:val="0070C0"/>
                      <w:lang w:val="es-ES_tradnl"/>
                      <w:rPrChange w:id="1468" w:author="Alex" w:date="2015-07-20T18:44:00Z">
                        <w:rPr>
                          <w:rFonts w:ascii="Times New Roman" w:hAnsi="Times New Roman" w:cs="Times New Roman"/>
                          <w:color w:val="0070C0"/>
                          <w:lang w:val="es-ES_tradnl"/>
                        </w:rPr>
                      </w:rPrChange>
                    </w:rPr>
                  </w:pPr>
                  <w:r w:rsidRPr="00CB3985">
                    <w:rPr>
                      <w:rFonts w:eastAsiaTheme="minorEastAsia"/>
                      <w:color w:val="0070C0"/>
                      <w:rPrChange w:id="1469" w:author="Alex" w:date="2015-07-20T18:44:00Z">
                        <w:rPr>
                          <w:rFonts w:ascii="Times New Roman" w:hAnsi="Times New Roman" w:cs="Times New Roman"/>
                          <w:color w:val="0070C0"/>
                        </w:rPr>
                      </w:rPrChange>
                    </w:rPr>
                    <w:t>8</w:t>
                  </w:r>
                </w:p>
              </w:tc>
              <w:tc>
                <w:tcPr>
                  <w:tcW w:w="5382" w:type="dxa"/>
                  <w:vMerge/>
                </w:tcPr>
                <w:p w14:paraId="3138A93A"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25AFC66E" w14:textId="77777777" w:rsidTr="005D1EAB">
              <w:tc>
                <w:tcPr>
                  <w:tcW w:w="1701" w:type="dxa"/>
                </w:tcPr>
                <w:p w14:paraId="358CD1A5" w14:textId="3693C5E3" w:rsidR="002D619F" w:rsidRPr="00CB3985" w:rsidRDefault="00CB3985" w:rsidP="002D619F">
                  <w:pPr>
                    <w:jc w:val="center"/>
                    <w:rPr>
                      <w:rFonts w:eastAsiaTheme="minorEastAsia"/>
                      <w:color w:val="FF0000"/>
                      <w:lang w:val="es-ES_tradnl"/>
                      <w:rPrChange w:id="1470" w:author="Alex" w:date="2015-07-20T18:44:00Z">
                        <w:rPr>
                          <w:rFonts w:ascii="Times New Roman" w:eastAsiaTheme="minorEastAsia" w:hAnsi="Times New Roman" w:cs="Times New Roman"/>
                          <w:color w:val="FF0000"/>
                          <w:lang w:val="es-ES_tradnl"/>
                        </w:rPr>
                      </w:rPrChange>
                    </w:rPr>
                  </w:pPr>
                  <w:r w:rsidRPr="00CB3985">
                    <w:rPr>
                      <w:rFonts w:eastAsiaTheme="minorEastAsia" w:hint="eastAsia"/>
                      <w:color w:val="FF0000"/>
                      <w:rPrChange w:id="1471" w:author="Alex" w:date="2015-07-20T18:44:00Z">
                        <w:rPr>
                          <w:rFonts w:ascii="Cambria Math" w:eastAsiaTheme="minorEastAsia" w:hAnsi="Cambria Math" w:cs="Times New Roman" w:hint="eastAsia"/>
                          <w:i/>
                          <w:color w:val="FF0000"/>
                        </w:rPr>
                      </w:rPrChange>
                    </w:rPr>
                    <w:t>3</w:t>
                  </w:r>
                </w:p>
              </w:tc>
              <w:tc>
                <w:tcPr>
                  <w:tcW w:w="1701" w:type="dxa"/>
                </w:tcPr>
                <w:p w14:paraId="76537DC8" w14:textId="77777777" w:rsidR="002D619F" w:rsidRPr="00CB3985" w:rsidRDefault="002D619F" w:rsidP="002D619F">
                  <w:pPr>
                    <w:jc w:val="center"/>
                    <w:rPr>
                      <w:rFonts w:eastAsiaTheme="minorEastAsia"/>
                      <w:color w:val="0070C0"/>
                      <w:lang w:val="es-ES_tradnl"/>
                      <w:rPrChange w:id="1472" w:author="Alex" w:date="2015-07-20T18:44:00Z">
                        <w:rPr>
                          <w:rFonts w:ascii="Times New Roman" w:hAnsi="Times New Roman" w:cs="Times New Roman"/>
                          <w:color w:val="0070C0"/>
                          <w:lang w:val="es-ES_tradnl"/>
                        </w:rPr>
                      </w:rPrChange>
                    </w:rPr>
                  </w:pPr>
                  <w:r w:rsidRPr="00CB3985">
                    <w:rPr>
                      <w:rFonts w:eastAsiaTheme="minorEastAsia"/>
                      <w:color w:val="0070C0"/>
                      <w:rPrChange w:id="1473" w:author="Alex" w:date="2015-07-20T18:44:00Z">
                        <w:rPr>
                          <w:rFonts w:ascii="Times New Roman" w:hAnsi="Times New Roman" w:cs="Times New Roman"/>
                          <w:color w:val="0070C0"/>
                        </w:rPr>
                      </w:rPrChange>
                    </w:rPr>
                    <w:t>27</w:t>
                  </w:r>
                </w:p>
              </w:tc>
              <w:tc>
                <w:tcPr>
                  <w:tcW w:w="5382" w:type="dxa"/>
                  <w:vMerge/>
                </w:tcPr>
                <w:p w14:paraId="7C0D4F7F"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2FD5148A" w14:textId="77777777" w:rsidTr="005D1EAB">
              <w:tc>
                <w:tcPr>
                  <w:tcW w:w="1701" w:type="dxa"/>
                </w:tcPr>
                <w:p w14:paraId="635C3736" w14:textId="5B566E5B" w:rsidR="002D619F" w:rsidRPr="00CB3985" w:rsidRDefault="00CB3985" w:rsidP="002D619F">
                  <w:pPr>
                    <w:jc w:val="center"/>
                    <w:rPr>
                      <w:rFonts w:eastAsiaTheme="minorEastAsia"/>
                      <w:color w:val="FF0000"/>
                      <w:lang w:val="es-ES_tradnl"/>
                      <w:rPrChange w:id="1474" w:author="Alex" w:date="2015-07-20T18:44:00Z">
                        <w:rPr>
                          <w:rFonts w:ascii="Times New Roman" w:eastAsia="Cambria" w:hAnsi="Times New Roman" w:cs="Times New Roman"/>
                          <w:color w:val="FF0000"/>
                          <w:lang w:val="es-ES_tradnl"/>
                        </w:rPr>
                      </w:rPrChange>
                    </w:rPr>
                  </w:pPr>
                  <w:r w:rsidRPr="00CB3985">
                    <w:rPr>
                      <w:rFonts w:eastAsiaTheme="minorEastAsia" w:hint="eastAsia"/>
                      <w:color w:val="FF0000"/>
                      <w:rPrChange w:id="1475" w:author="Alex" w:date="2015-07-20T18:44:00Z">
                        <w:rPr>
                          <w:rFonts w:ascii="Cambria Math" w:eastAsiaTheme="minorEastAsia" w:hAnsi="Cambria Math" w:cs="Times New Roman" w:hint="eastAsia"/>
                          <w:i/>
                          <w:color w:val="FF0000"/>
                        </w:rPr>
                      </w:rPrChange>
                    </w:rPr>
                    <w:t>π</w:t>
                  </w:r>
                </w:p>
              </w:tc>
              <w:tc>
                <w:tcPr>
                  <w:tcW w:w="1701" w:type="dxa"/>
                </w:tcPr>
                <w:p w14:paraId="63BEF6DF" w14:textId="0DE0103C" w:rsidR="002D619F" w:rsidRPr="00CB3985" w:rsidRDefault="00CB3985">
                  <w:pPr>
                    <w:jc w:val="center"/>
                    <w:rPr>
                      <w:rFonts w:eastAsiaTheme="minorEastAsia"/>
                      <w:color w:val="0070C0"/>
                      <w:lang w:val="es-ES_tradnl"/>
                      <w:rPrChange w:id="1476" w:author="Alex" w:date="2015-07-20T18:44:00Z">
                        <w:rPr>
                          <w:rFonts w:ascii="Times New Roman" w:hAnsi="Times New Roman" w:cs="Times New Roman"/>
                          <w:color w:val="0070C0"/>
                          <w:lang w:val="es-ES_tradnl"/>
                        </w:rPr>
                      </w:rPrChange>
                    </w:rPr>
                  </w:pPr>
                  <w:r w:rsidRPr="00CB3985">
                    <w:rPr>
                      <w:rFonts w:eastAsiaTheme="minorEastAsia" w:hint="eastAsia"/>
                      <w:color w:val="0070C0"/>
                      <w:rPrChange w:id="1477" w:author="Alex" w:date="2015-07-20T18:44:00Z">
                        <w:rPr>
                          <w:rFonts w:ascii="Cambria Math" w:eastAsiaTheme="minorEastAsia" w:hAnsi="Cambria Math" w:cs="Times New Roman" w:hint="eastAsia"/>
                          <w:i/>
                          <w:color w:val="0070C0"/>
                        </w:rPr>
                      </w:rPrChange>
                    </w:rPr>
                    <w:t>π</w:t>
                  </w:r>
                  <w:del w:id="1478" w:author="Alex" w:date="2015-07-20T18:45:00Z">
                    <w:r w:rsidRPr="00CB3985" w:rsidDel="00CB3985">
                      <w:rPr>
                        <w:rFonts w:eastAsiaTheme="minorEastAsia" w:hint="eastAsia"/>
                        <w:color w:val="0070C0"/>
                        <w:rPrChange w:id="1479" w:author="Alex" w:date="2015-07-20T18:44:00Z">
                          <w:rPr>
                            <w:rFonts w:ascii="Cambria Math" w:eastAsiaTheme="minorEastAsia" w:hAnsi="Cambria Math" w:cs="Times New Roman" w:hint="eastAsia"/>
                            <w:i/>
                            <w:color w:val="0070C0"/>
                          </w:rPr>
                        </w:rPrChange>
                      </w:rPr>
                      <w:delText>^</w:delText>
                    </w:r>
                  </w:del>
                  <w:r w:rsidRPr="00CB3985">
                    <w:rPr>
                      <w:rFonts w:eastAsiaTheme="minorEastAsia" w:hint="eastAsia"/>
                      <w:color w:val="0070C0"/>
                      <w:vertAlign w:val="superscript"/>
                      <w:rPrChange w:id="1480" w:author="Alex" w:date="2015-07-20T18:45:00Z">
                        <w:rPr>
                          <w:rFonts w:ascii="Cambria Math" w:eastAsiaTheme="minorEastAsia" w:hAnsi="Cambria Math" w:cs="Times New Roman" w:hint="eastAsia"/>
                          <w:i/>
                          <w:color w:val="0070C0"/>
                        </w:rPr>
                      </w:rPrChange>
                    </w:rPr>
                    <w:t>3</w:t>
                  </w:r>
                  <w:r w:rsidRPr="00CB3985">
                    <w:rPr>
                      <w:rFonts w:eastAsiaTheme="minorEastAsia"/>
                      <w:color w:val="0070C0"/>
                      <w:rPrChange w:id="1481" w:author="Alex" w:date="2015-07-20T18:44:00Z">
                        <w:rPr>
                          <w:rFonts w:ascii="Cambria Math" w:eastAsiaTheme="minorEastAsia" w:hAnsi="Cambria Math" w:cs="Times New Roman"/>
                          <w:i/>
                          <w:color w:val="0070C0"/>
                        </w:rPr>
                      </w:rPrChange>
                    </w:rPr>
                    <w:t>≅31,006277</w:t>
                  </w:r>
                </w:p>
              </w:tc>
              <w:tc>
                <w:tcPr>
                  <w:tcW w:w="5382" w:type="dxa"/>
                  <w:vMerge/>
                </w:tcPr>
                <w:p w14:paraId="3011A433"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72A48523" w14:textId="77777777" w:rsidTr="005D1EAB">
              <w:tc>
                <w:tcPr>
                  <w:tcW w:w="1701" w:type="dxa"/>
                </w:tcPr>
                <w:p w14:paraId="1C81CE13" w14:textId="77777777" w:rsidR="002D619F" w:rsidRPr="00CB3985" w:rsidRDefault="002D619F" w:rsidP="002D619F">
                  <w:pPr>
                    <w:jc w:val="center"/>
                    <w:rPr>
                      <w:rFonts w:eastAsiaTheme="minorEastAsia"/>
                      <w:color w:val="FF0000"/>
                      <w:lang w:val="es-ES_tradnl"/>
                      <w:rPrChange w:id="1482" w:author="Alex" w:date="2015-07-20T18:44:00Z">
                        <w:rPr>
                          <w:rFonts w:ascii="Times New Roman" w:eastAsia="Cambria" w:hAnsi="Times New Roman" w:cs="Times New Roman"/>
                          <w:color w:val="FF0000"/>
                          <w:lang w:val="es-ES_tradnl"/>
                        </w:rPr>
                      </w:rPrChange>
                    </w:rPr>
                  </w:pPr>
                  <w:r w:rsidRPr="00CB3985">
                    <w:rPr>
                      <w:rFonts w:eastAsiaTheme="minorEastAsia"/>
                      <w:color w:val="FF0000"/>
                      <w:rPrChange w:id="1483" w:author="Alex" w:date="2015-07-20T18:44:00Z">
                        <w:rPr>
                          <w:rFonts w:ascii="Times New Roman" w:eastAsia="Cambria" w:hAnsi="Times New Roman" w:cs="Times New Roman"/>
                          <w:color w:val="FF0000"/>
                        </w:rPr>
                      </w:rPrChange>
                    </w:rPr>
                    <w:t>4</w:t>
                  </w:r>
                </w:p>
              </w:tc>
              <w:tc>
                <w:tcPr>
                  <w:tcW w:w="1701" w:type="dxa"/>
                </w:tcPr>
                <w:p w14:paraId="3ACB5D82" w14:textId="77777777" w:rsidR="002D619F" w:rsidRPr="00CB3985" w:rsidRDefault="002D619F" w:rsidP="002D619F">
                  <w:pPr>
                    <w:jc w:val="center"/>
                    <w:rPr>
                      <w:rFonts w:eastAsiaTheme="minorEastAsia"/>
                      <w:color w:val="0070C0"/>
                      <w:lang w:val="es-ES_tradnl"/>
                      <w:rPrChange w:id="1484" w:author="Alex" w:date="2015-07-20T18:44:00Z">
                        <w:rPr>
                          <w:rFonts w:ascii="Times New Roman" w:hAnsi="Times New Roman" w:cs="Times New Roman"/>
                          <w:color w:val="0070C0"/>
                          <w:lang w:val="es-ES_tradnl"/>
                        </w:rPr>
                      </w:rPrChange>
                    </w:rPr>
                  </w:pPr>
                  <w:r w:rsidRPr="00CB3985">
                    <w:rPr>
                      <w:rFonts w:eastAsiaTheme="minorEastAsia"/>
                      <w:color w:val="0070C0"/>
                      <w:rPrChange w:id="1485" w:author="Alex" w:date="2015-07-20T18:44:00Z">
                        <w:rPr>
                          <w:rFonts w:ascii="Times New Roman" w:hAnsi="Times New Roman" w:cs="Times New Roman"/>
                          <w:color w:val="0070C0"/>
                        </w:rPr>
                      </w:rPrChange>
                    </w:rPr>
                    <w:t>64</w:t>
                  </w:r>
                </w:p>
              </w:tc>
              <w:tc>
                <w:tcPr>
                  <w:tcW w:w="5382" w:type="dxa"/>
                  <w:vMerge/>
                </w:tcPr>
                <w:p w14:paraId="26CF1D51"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40051392" w14:textId="77777777" w:rsidTr="005D1EAB">
              <w:tc>
                <w:tcPr>
                  <w:tcW w:w="1701" w:type="dxa"/>
                </w:tcPr>
                <w:p w14:paraId="2C949251" w14:textId="77777777" w:rsidR="002D619F" w:rsidRPr="00CB3985" w:rsidRDefault="002D619F" w:rsidP="002D619F">
                  <w:pPr>
                    <w:jc w:val="center"/>
                    <w:rPr>
                      <w:rFonts w:eastAsiaTheme="minorEastAsia"/>
                      <w:color w:val="FF0000"/>
                      <w:lang w:val="es-ES_tradnl"/>
                      <w:rPrChange w:id="1486" w:author="Alex" w:date="2015-07-20T18:44:00Z">
                        <w:rPr>
                          <w:rFonts w:ascii="Times New Roman" w:eastAsia="Cambria" w:hAnsi="Times New Roman" w:cs="Times New Roman"/>
                          <w:color w:val="FF0000"/>
                          <w:lang w:val="es-ES_tradnl"/>
                        </w:rPr>
                      </w:rPrChange>
                    </w:rPr>
                  </w:pPr>
                  <w:r w:rsidRPr="00CB3985">
                    <w:rPr>
                      <w:rFonts w:eastAsiaTheme="minorEastAsia"/>
                      <w:color w:val="FF0000"/>
                      <w:rPrChange w:id="1487" w:author="Alex" w:date="2015-07-20T18:44:00Z">
                        <w:rPr>
                          <w:rFonts w:ascii="Times New Roman" w:eastAsia="Cambria" w:hAnsi="Times New Roman" w:cs="Times New Roman"/>
                          <w:color w:val="FF0000"/>
                        </w:rPr>
                      </w:rPrChange>
                    </w:rPr>
                    <w:t>5</w:t>
                  </w:r>
                </w:p>
              </w:tc>
              <w:tc>
                <w:tcPr>
                  <w:tcW w:w="1701" w:type="dxa"/>
                </w:tcPr>
                <w:p w14:paraId="5ABDF7FA" w14:textId="77777777" w:rsidR="002D619F" w:rsidRPr="00CB3985" w:rsidRDefault="002D619F" w:rsidP="002D619F">
                  <w:pPr>
                    <w:jc w:val="center"/>
                    <w:rPr>
                      <w:rFonts w:eastAsiaTheme="minorEastAsia"/>
                      <w:color w:val="0070C0"/>
                      <w:lang w:val="es-ES_tradnl"/>
                      <w:rPrChange w:id="1488" w:author="Alex" w:date="2015-07-20T18:44:00Z">
                        <w:rPr>
                          <w:rFonts w:ascii="Times New Roman" w:hAnsi="Times New Roman" w:cs="Times New Roman"/>
                          <w:color w:val="0070C0"/>
                          <w:lang w:val="es-ES_tradnl"/>
                        </w:rPr>
                      </w:rPrChange>
                    </w:rPr>
                  </w:pPr>
                  <w:r w:rsidRPr="00CB3985">
                    <w:rPr>
                      <w:rFonts w:eastAsiaTheme="minorEastAsia"/>
                      <w:color w:val="0070C0"/>
                      <w:rPrChange w:id="1489" w:author="Alex" w:date="2015-07-20T18:44:00Z">
                        <w:rPr>
                          <w:rFonts w:ascii="Times New Roman" w:hAnsi="Times New Roman" w:cs="Times New Roman"/>
                          <w:color w:val="0070C0"/>
                        </w:rPr>
                      </w:rPrChange>
                    </w:rPr>
                    <w:t>125</w:t>
                  </w:r>
                </w:p>
              </w:tc>
              <w:tc>
                <w:tcPr>
                  <w:tcW w:w="5382" w:type="dxa"/>
                  <w:vMerge/>
                </w:tcPr>
                <w:p w14:paraId="44DF27C2" w14:textId="77777777" w:rsidR="002D619F" w:rsidRPr="00441BF2" w:rsidRDefault="002D619F" w:rsidP="002D619F">
                  <w:pPr>
                    <w:jc w:val="center"/>
                    <w:rPr>
                      <w:rFonts w:ascii="Times New Roman" w:hAnsi="Times New Roman" w:cs="Times New Roman"/>
                      <w:color w:val="0070C0"/>
                      <w:lang w:val="es-ES_tradnl"/>
                    </w:rPr>
                  </w:pPr>
                </w:p>
              </w:tc>
            </w:tr>
          </w:tbl>
          <w:p w14:paraId="278C2D60" w14:textId="21445189" w:rsidR="002D619F" w:rsidRPr="00441BF2" w:rsidRDefault="002D619F" w:rsidP="002D619F">
            <w:pPr>
              <w:pStyle w:val="Descripcin"/>
              <w:rPr>
                <w:lang w:val="es-ES_tradnl"/>
              </w:rPr>
            </w:pPr>
          </w:p>
        </w:tc>
      </w:tr>
      <w:tr w:rsidR="002D619F" w:rsidRPr="00441BF2" w14:paraId="66C465D0" w14:textId="77777777" w:rsidTr="002D619F">
        <w:tc>
          <w:tcPr>
            <w:tcW w:w="2518" w:type="dxa"/>
          </w:tcPr>
          <w:p w14:paraId="1AC7AFF8" w14:textId="77777777" w:rsidR="002D619F" w:rsidRPr="00441BF2" w:rsidRDefault="002D619F" w:rsidP="002D619F">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79B66EC5" w14:textId="77777777" w:rsidR="002D619F" w:rsidRPr="00441BF2" w:rsidRDefault="002D619F" w:rsidP="002D619F">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gráfica de una función impar.</w:t>
            </w:r>
          </w:p>
        </w:tc>
      </w:tr>
    </w:tbl>
    <w:p w14:paraId="61D917C2" w14:textId="77777777" w:rsidR="002D619F" w:rsidRPr="00441BF2" w:rsidRDefault="002D619F" w:rsidP="00C96B26">
      <w:pPr>
        <w:spacing w:after="0"/>
        <w:rPr>
          <w:rFonts w:ascii="Times New Roman" w:eastAsiaTheme="minorEastAsia" w:hAnsi="Times New Roman" w:cs="Times New Roman"/>
        </w:rPr>
      </w:pPr>
    </w:p>
    <w:p w14:paraId="5FC50A15" w14:textId="2520A331" w:rsidR="00EE4127" w:rsidRPr="00441BF2" w:rsidDel="00EE4127" w:rsidRDefault="00EE4127" w:rsidP="00C96B26">
      <w:pPr>
        <w:spacing w:after="0"/>
        <w:rPr>
          <w:del w:id="1490" w:author="Alex" w:date="2015-08-02T18:32:00Z"/>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125"/>
        <w:gridCol w:w="6703"/>
      </w:tblGrid>
      <w:tr w:rsidR="00331318" w:rsidRPr="00441BF2" w14:paraId="0B8B37E0" w14:textId="77777777" w:rsidTr="005D1EAB">
        <w:tc>
          <w:tcPr>
            <w:tcW w:w="9033" w:type="dxa"/>
            <w:gridSpan w:val="2"/>
            <w:shd w:val="clear" w:color="auto" w:fill="0D0D0D" w:themeFill="text1" w:themeFillTint="F2"/>
          </w:tcPr>
          <w:p w14:paraId="75BA6A41" w14:textId="77777777" w:rsidR="00331318" w:rsidRPr="00441BF2" w:rsidRDefault="00331318" w:rsidP="005D1EA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331318" w:rsidRPr="00441BF2" w14:paraId="4FB0F714" w14:textId="77777777" w:rsidTr="005D1EAB">
        <w:tc>
          <w:tcPr>
            <w:tcW w:w="2518" w:type="dxa"/>
          </w:tcPr>
          <w:p w14:paraId="76EB5461" w14:textId="77777777" w:rsidR="00331318" w:rsidRPr="00441BF2" w:rsidRDefault="00331318" w:rsidP="005D1EAB">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3D10FC6F" w14:textId="4D3CBB75" w:rsidR="00331318" w:rsidRPr="00441BF2" w:rsidRDefault="001336A2">
            <w:pPr>
              <w:pStyle w:val="Tema1Img"/>
              <w:numPr>
                <w:ilvl w:val="0"/>
                <w:numId w:val="0"/>
              </w:numPr>
              <w:ind w:left="501"/>
              <w:rPr>
                <w:lang w:val="es-ES_tradnl"/>
              </w:rPr>
              <w:pPrChange w:id="1491" w:author="Alex" w:date="2015-08-02T16:30:00Z">
                <w:pPr>
                  <w:pStyle w:val="Tema1Img"/>
                  <w:numPr>
                    <w:numId w:val="0"/>
                  </w:numPr>
                  <w:ind w:left="0" w:firstLine="0"/>
                </w:pPr>
              </w:pPrChange>
            </w:pPr>
            <w:r>
              <w:rPr>
                <w:sz w:val="24"/>
                <w:szCs w:val="24"/>
                <w:lang w:val="es-ES_tradnl"/>
              </w:rPr>
              <w:t>MA_10_01_CO_</w:t>
            </w:r>
            <w:del w:id="1492" w:author="Alex" w:date="2015-08-02T16:30:00Z">
              <w:r w:rsidDel="004E35CB">
                <w:rPr>
                  <w:sz w:val="24"/>
                  <w:szCs w:val="24"/>
                  <w:lang w:val="es-ES_tradnl"/>
                </w:rPr>
                <w:delText>IMG18</w:delText>
              </w:r>
            </w:del>
            <w:ins w:id="1493" w:author="Alex" w:date="2015-08-02T16:30:00Z">
              <w:r w:rsidR="004E35CB">
                <w:rPr>
                  <w:sz w:val="24"/>
                  <w:szCs w:val="24"/>
                  <w:lang w:val="es-ES_tradnl"/>
                </w:rPr>
                <w:t>IMG22</w:t>
              </w:r>
            </w:ins>
          </w:p>
        </w:tc>
      </w:tr>
      <w:tr w:rsidR="00331318" w:rsidRPr="00441BF2" w14:paraId="75A9C630" w14:textId="77777777" w:rsidTr="005D1EAB">
        <w:tc>
          <w:tcPr>
            <w:tcW w:w="2518" w:type="dxa"/>
          </w:tcPr>
          <w:p w14:paraId="5303A26A"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4D7AA8C7"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impar</w:t>
            </w:r>
          </w:p>
        </w:tc>
      </w:tr>
      <w:tr w:rsidR="00331318" w:rsidRPr="00441BF2" w14:paraId="6218B100" w14:textId="77777777" w:rsidTr="005D1EAB">
        <w:trPr>
          <w:trHeight w:val="2268"/>
        </w:trPr>
        <w:tc>
          <w:tcPr>
            <w:tcW w:w="2518" w:type="dxa"/>
          </w:tcPr>
          <w:p w14:paraId="0D250EDC"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 xml:space="preserve">Código </w:t>
            </w:r>
            <w:proofErr w:type="spellStart"/>
            <w:r w:rsidRPr="00441BF2">
              <w:rPr>
                <w:rFonts w:ascii="Times New Roman" w:hAnsi="Times New Roman" w:cs="Times New Roman"/>
                <w:b/>
                <w:color w:val="000000"/>
                <w:lang w:val="es-ES_tradnl"/>
              </w:rPr>
              <w:t>Shutterstock</w:t>
            </w:r>
            <w:proofErr w:type="spellEnd"/>
            <w:r w:rsidRPr="00441BF2">
              <w:rPr>
                <w:rFonts w:ascii="Times New Roman" w:hAnsi="Times New Roman" w:cs="Times New Roman"/>
                <w:b/>
                <w:color w:val="000000"/>
                <w:lang w:val="es-ES_tradnl"/>
              </w:rPr>
              <w:t xml:space="preserve"> (o URL o la ruta en </w:t>
            </w:r>
            <w:proofErr w:type="spellStart"/>
            <w:r w:rsidRPr="00441BF2">
              <w:rPr>
                <w:rFonts w:ascii="Times New Roman" w:hAnsi="Times New Roman" w:cs="Times New Roman"/>
                <w:b/>
                <w:color w:val="000000"/>
                <w:lang w:val="es-ES_tradnl"/>
              </w:rPr>
              <w:t>AulaPlaneta</w:t>
            </w:r>
            <w:proofErr w:type="spellEnd"/>
            <w:r w:rsidRPr="00441BF2">
              <w:rPr>
                <w:rFonts w:ascii="Times New Roman" w:hAnsi="Times New Roman" w:cs="Times New Roman"/>
                <w:b/>
                <w:color w:val="000000"/>
                <w:lang w:val="es-ES_tradnl"/>
              </w:rPr>
              <w:t>)</w:t>
            </w:r>
          </w:p>
        </w:tc>
        <w:tc>
          <w:tcPr>
            <w:tcW w:w="6515" w:type="dxa"/>
          </w:tcPr>
          <w:tbl>
            <w:tblPr>
              <w:tblStyle w:val="Tablaconcuadrcula"/>
              <w:tblW w:w="0" w:type="auto"/>
              <w:tblLook w:val="04A0" w:firstRow="1" w:lastRow="0" w:firstColumn="1" w:lastColumn="0" w:noHBand="0" w:noVBand="1"/>
            </w:tblPr>
            <w:tblGrid>
              <w:gridCol w:w="871"/>
              <w:gridCol w:w="1626"/>
              <w:gridCol w:w="3980"/>
            </w:tblGrid>
            <w:tr w:rsidR="00331318" w:rsidRPr="00441BF2" w14:paraId="70B73FBE" w14:textId="77777777" w:rsidTr="005D1EAB">
              <w:tc>
                <w:tcPr>
                  <w:tcW w:w="8217" w:type="dxa"/>
                  <w:gridSpan w:val="3"/>
                </w:tcPr>
                <w:p w14:paraId="65D32820" w14:textId="361C91CF" w:rsidR="00331318" w:rsidRPr="00441BF2" w:rsidRDefault="00331318" w:rsidP="007468D4">
                  <w:pPr>
                    <w:rPr>
                      <w:rFonts w:ascii="Times New Roman" w:hAnsi="Times New Roman" w:cs="Times New Roman"/>
                      <w:b/>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A90551">
                    <w:rPr>
                      <w:rFonts w:ascii="Times New Roman" w:hAnsi="Times New Roman" w:cs="Times New Roman"/>
                      <w:lang w:val="es-ES_tradnl"/>
                    </w:rPr>
                    <w:t>s</w:t>
                  </w:r>
                  <w:r w:rsidRPr="00441BF2">
                    <w:rPr>
                      <w:rFonts w:ascii="Times New Roman" w:hAnsi="Times New Roman" w:cs="Times New Roman"/>
                      <w:lang w:val="es-ES_tradnl"/>
                    </w:rPr>
                    <w:t xml:space="preserve">er el recíproco de </w:t>
                  </w:r>
                  <w:r w:rsidR="00A90551" w:rsidRPr="007468D4">
                    <w:rPr>
                      <w:rFonts w:ascii="Times New Roman" w:hAnsi="Times New Roman" w:cs="Times New Roman"/>
                      <w:i/>
                    </w:rPr>
                    <w:t>x</w:t>
                  </w:r>
                  <w:r w:rsidRPr="00441BF2">
                    <w:rPr>
                      <w:rFonts w:ascii="Times New Roman" w:hAnsi="Times New Roman" w:cs="Times New Roman"/>
                      <w:lang w:val="es-ES_tradnl"/>
                    </w:rPr>
                    <w:t>”</w:t>
                  </w:r>
                </w:p>
              </w:tc>
            </w:tr>
            <w:tr w:rsidR="00331318" w:rsidRPr="00441BF2" w14:paraId="6C1E07C7" w14:textId="77777777" w:rsidTr="005D1EAB">
              <w:tc>
                <w:tcPr>
                  <w:tcW w:w="8217" w:type="dxa"/>
                  <w:gridSpan w:val="3"/>
                </w:tcPr>
                <w:p w14:paraId="41156059" w14:textId="319E2BA5" w:rsidR="00331318" w:rsidRPr="00441BF2" w:rsidRDefault="00331318" w:rsidP="00331318">
                  <w:pPr>
                    <w:rPr>
                      <w:rFonts w:ascii="Times New Roman" w:hAnsi="Times New Roman" w:cs="Times New Roman"/>
                      <w:lang w:val="es-ES_tradnl"/>
                    </w:rPr>
                  </w:pPr>
                  <w:r w:rsidRPr="00441BF2">
                    <w:rPr>
                      <w:rFonts w:ascii="Times New Roman" w:hAnsi="Times New Roman" w:cs="Times New Roman"/>
                      <w:b/>
                      <w:lang w:val="es-ES_tradnl"/>
                    </w:rPr>
                    <w:t>Dominio</w:t>
                  </w:r>
                  <w:ins w:id="1494" w:author="Alex" w:date="2015-07-20T18:45:00Z">
                    <w:r w:rsidR="00CB3985">
                      <w:rPr>
                        <w:rFonts w:ascii="Times New Roman" w:hAnsi="Times New Roman" w:cs="Times New Roman"/>
                        <w:b/>
                        <w:lang w:val="es-ES_tradnl"/>
                      </w:rPr>
                      <w:t xml:space="preserve"> (e</w:t>
                    </w:r>
                    <w:r w:rsidR="00CB3985" w:rsidRPr="00441BF2">
                      <w:rPr>
                        <w:rFonts w:ascii="Times New Roman" w:hAnsi="Times New Roman" w:cs="Times New Roman"/>
                        <w:b/>
                        <w:lang w:val="es-ES_tradnl"/>
                      </w:rPr>
                      <w:t>lementos del conjunto de partida</w:t>
                    </w:r>
                    <w:r w:rsidR="00CB3985">
                      <w:rPr>
                        <w:rFonts w:ascii="Times New Roman" w:hAnsi="Times New Roman" w:cs="Times New Roman"/>
                        <w:b/>
                        <w:lang w:val="es-ES_tradnl"/>
                      </w:rPr>
                      <w:t>)</w:t>
                    </w:r>
                  </w:ins>
                  <w:del w:id="1495" w:author="Alex" w:date="2015-07-20T18:45:00Z">
                    <w:r w:rsidRPr="00441BF2" w:rsidDel="00CB3985">
                      <w:rPr>
                        <w:rFonts w:ascii="Times New Roman" w:hAnsi="Times New Roman" w:cs="Times New Roman"/>
                        <w:b/>
                        <w:lang w:val="es-ES_tradnl"/>
                      </w:rPr>
                      <w:delText xml:space="preserve">: </w:delText>
                    </w:r>
                    <w:r w:rsidR="00A90551" w:rsidDel="00CB3985">
                      <w:rPr>
                        <w:rFonts w:ascii="Times New Roman" w:hAnsi="Times New Roman" w:cs="Times New Roman"/>
                        <w:b/>
                        <w:lang w:val="es-ES_tradnl"/>
                      </w:rPr>
                      <w:delText>e</w:delText>
                    </w:r>
                    <w:r w:rsidRPr="00441BF2" w:rsidDel="00CB3985">
                      <w:rPr>
                        <w:rFonts w:ascii="Times New Roman" w:hAnsi="Times New Roman" w:cs="Times New Roman"/>
                        <w:b/>
                        <w:lang w:val="es-ES_tradnl"/>
                      </w:rPr>
                      <w:delText>lementos del conjunto de partida</w:delText>
                    </w:r>
                  </w:del>
                  <w:r w:rsidRPr="00441BF2">
                    <w:rPr>
                      <w:rFonts w:ascii="Times New Roman" w:hAnsi="Times New Roman" w:cs="Times New Roman"/>
                      <w:b/>
                      <w:lang w:val="es-ES_tradnl"/>
                    </w:rPr>
                    <w:t xml:space="preserve">: </w:t>
                  </w:r>
                  <w:r w:rsidR="00A90551">
                    <w:rPr>
                      <w:rFonts w:ascii="Times New Roman" w:hAnsi="Times New Roman" w:cs="Times New Roman"/>
                      <w:lang w:val="es-ES_tradnl"/>
                    </w:rPr>
                    <w:t>t</w:t>
                  </w:r>
                  <w:r w:rsidRPr="00441BF2">
                    <w:rPr>
                      <w:rFonts w:ascii="Times New Roman" w:hAnsi="Times New Roman" w:cs="Times New Roman"/>
                      <w:lang w:val="es-ES_tradnl"/>
                    </w:rPr>
                    <w:t>odos los números reales, excepto el cero.</w:t>
                  </w:r>
                </w:p>
              </w:tc>
            </w:tr>
            <w:tr w:rsidR="00331318" w:rsidRPr="00441BF2" w14:paraId="196567D2" w14:textId="77777777" w:rsidTr="005D1EAB">
              <w:tc>
                <w:tcPr>
                  <w:tcW w:w="8217" w:type="dxa"/>
                  <w:gridSpan w:val="3"/>
                </w:tcPr>
                <w:p w14:paraId="571D4824" w14:textId="2D46B48E" w:rsidR="00331318" w:rsidRPr="00441BF2" w:rsidRDefault="00331318">
                  <w:pPr>
                    <w:rPr>
                      <w:rFonts w:ascii="Times New Roman" w:hAnsi="Times New Roman" w:cs="Times New Roman"/>
                      <w:b/>
                      <w:lang w:val="es-ES_tradnl"/>
                    </w:rPr>
                  </w:pPr>
                  <w:proofErr w:type="spellStart"/>
                  <w:r w:rsidRPr="00441BF2">
                    <w:rPr>
                      <w:rFonts w:ascii="Times New Roman" w:hAnsi="Times New Roman" w:cs="Times New Roman"/>
                      <w:b/>
                      <w:lang w:val="es-ES_tradnl"/>
                    </w:rPr>
                    <w:t>Codominio</w:t>
                  </w:r>
                  <w:proofErr w:type="spellEnd"/>
                  <w:del w:id="1496" w:author="Alex" w:date="2015-07-20T18:45:00Z">
                    <w:r w:rsidRPr="00441BF2" w:rsidDel="00CB3985">
                      <w:rPr>
                        <w:rFonts w:ascii="Times New Roman" w:hAnsi="Times New Roman" w:cs="Times New Roman"/>
                        <w:b/>
                        <w:lang w:val="es-ES_tradnl"/>
                      </w:rPr>
                      <w:delText>:</w:delText>
                    </w:r>
                  </w:del>
                  <w:r w:rsidRPr="00441BF2">
                    <w:rPr>
                      <w:rFonts w:ascii="Times New Roman" w:hAnsi="Times New Roman" w:cs="Times New Roman"/>
                      <w:b/>
                      <w:lang w:val="es-ES_tradnl"/>
                    </w:rPr>
                    <w:t xml:space="preserve"> </w:t>
                  </w:r>
                  <w:ins w:id="1497" w:author="Alex" w:date="2015-07-20T18:45:00Z">
                    <w:r w:rsidR="00CB3985">
                      <w:rPr>
                        <w:rFonts w:ascii="Times New Roman" w:hAnsi="Times New Roman" w:cs="Times New Roman"/>
                        <w:b/>
                        <w:lang w:val="es-ES_tradnl"/>
                      </w:rPr>
                      <w:t>(</w:t>
                    </w:r>
                  </w:ins>
                  <w:r w:rsidR="00A90551">
                    <w:rPr>
                      <w:rFonts w:ascii="Times New Roman" w:hAnsi="Times New Roman" w:cs="Times New Roman"/>
                      <w:b/>
                      <w:lang w:val="es-ES_tradnl"/>
                    </w:rPr>
                    <w:t>e</w:t>
                  </w:r>
                  <w:r w:rsidRPr="00441BF2">
                    <w:rPr>
                      <w:rFonts w:ascii="Times New Roman" w:hAnsi="Times New Roman" w:cs="Times New Roman"/>
                      <w:b/>
                      <w:lang w:val="es-ES_tradnl"/>
                    </w:rPr>
                    <w:t>lementos del conjunto de llegada</w:t>
                  </w:r>
                  <w:ins w:id="1498" w:author="Alex" w:date="2015-07-20T18:46:00Z">
                    <w:r w:rsidR="00CB3985">
                      <w:rPr>
                        <w:rFonts w:ascii="Times New Roman" w:hAnsi="Times New Roman" w:cs="Times New Roman"/>
                        <w:b/>
                        <w:lang w:val="es-ES_tradnl"/>
                      </w:rPr>
                      <w:t>)</w:t>
                    </w:r>
                  </w:ins>
                  <w:r w:rsidRPr="00441BF2">
                    <w:rPr>
                      <w:rFonts w:ascii="Times New Roman" w:hAnsi="Times New Roman" w:cs="Times New Roman"/>
                      <w:b/>
                      <w:lang w:val="es-ES_tradnl"/>
                    </w:rPr>
                    <w:t xml:space="preserve">: </w:t>
                  </w:r>
                  <w:r w:rsidR="00A90551">
                    <w:rPr>
                      <w:rFonts w:ascii="Times New Roman" w:hAnsi="Times New Roman" w:cs="Times New Roman"/>
                      <w:lang w:val="es-ES_tradnl"/>
                    </w:rPr>
                    <w:t>t</w:t>
                  </w:r>
                  <w:r w:rsidRPr="00441BF2">
                    <w:rPr>
                      <w:rFonts w:ascii="Times New Roman" w:hAnsi="Times New Roman" w:cs="Times New Roman"/>
                      <w:lang w:val="es-ES_tradnl"/>
                    </w:rPr>
                    <w:t>odos los números reales, excepto el cero.</w:t>
                  </w:r>
                </w:p>
              </w:tc>
            </w:tr>
            <w:tr w:rsidR="00331318" w:rsidRPr="00441BF2" w14:paraId="0CD498A0" w14:textId="77777777" w:rsidTr="005D1EAB">
              <w:tc>
                <w:tcPr>
                  <w:tcW w:w="3402" w:type="dxa"/>
                  <w:gridSpan w:val="2"/>
                </w:tcPr>
                <w:p w14:paraId="624C957D" w14:textId="77777777" w:rsidR="00331318" w:rsidRPr="00441BF2" w:rsidRDefault="00331318" w:rsidP="00331318">
                  <w:pPr>
                    <w:rPr>
                      <w:rFonts w:ascii="Times New Roman" w:hAnsi="Times New Roman" w:cs="Times New Roman"/>
                      <w:b/>
                      <w:lang w:val="es-ES_tradnl"/>
                    </w:rPr>
                  </w:pPr>
                  <w:r w:rsidRPr="00441BF2">
                    <w:rPr>
                      <w:rFonts w:ascii="Times New Roman" w:hAnsi="Times New Roman" w:cs="Times New Roman"/>
                      <w:b/>
                      <w:lang w:val="es-ES_tradnl"/>
                    </w:rPr>
                    <w:t>Ecuación o regla para relacionar los elementos</w:t>
                  </w:r>
                  <w:r w:rsidRPr="00441BF2">
                    <w:rPr>
                      <w:rFonts w:ascii="Times New Roman" w:eastAsiaTheme="minorEastAsia" w:hAnsi="Times New Roman" w:cs="Times New Roman"/>
                      <w:b/>
                      <w:lang w:val="es-ES_tradnl"/>
                    </w:rPr>
                    <w:t xml:space="preserve">: </w:t>
                  </w:r>
                </w:p>
              </w:tc>
              <w:tc>
                <w:tcPr>
                  <w:tcW w:w="4815" w:type="dxa"/>
                </w:tcPr>
                <w:p w14:paraId="2F0FD113" w14:textId="77777777" w:rsidR="00331318" w:rsidRPr="00441BF2" w:rsidRDefault="00331318" w:rsidP="00331318">
                  <w:pPr>
                    <w:rPr>
                      <w:rFonts w:ascii="Times New Roman" w:hAnsi="Times New Roman" w:cs="Times New Roman"/>
                      <w:b/>
                      <w:highlight w:val="green"/>
                      <w:lang w:val="es-ES_tradnl"/>
                    </w:rPr>
                  </w:pPr>
                  <m:oMathPara>
                    <m:oMath>
                      <m:r>
                        <m:rPr>
                          <m:sty m:val="bi"/>
                        </m:rPr>
                        <w:rPr>
                          <w:rFonts w:ascii="Cambria Math" w:hAnsi="Cambria Math" w:cs="Times New Roman"/>
                          <w:lang w:val="es-ES_tradnl"/>
                        </w:rPr>
                        <m:t>y=g</m:t>
                      </m:r>
                      <m:d>
                        <m:dPr>
                          <m:ctrlPr>
                            <w:rPr>
                              <w:rFonts w:ascii="Cambria Math" w:hAnsi="Cambria Math" w:cs="Times New Roman"/>
                              <w:b/>
                              <w:i/>
                              <w:lang w:val="es-ES_tradnl"/>
                            </w:rPr>
                          </m:ctrlPr>
                        </m:dPr>
                        <m:e>
                          <m:r>
                            <m:rPr>
                              <m:sty m:val="bi"/>
                            </m:rPr>
                            <w:rPr>
                              <w:rFonts w:ascii="Cambria Math" w:hAnsi="Cambria Math" w:cs="Times New Roman"/>
                              <w:lang w:val="es-ES_tradnl"/>
                            </w:rPr>
                            <m:t>x</m:t>
                          </m:r>
                        </m:e>
                      </m:d>
                      <m:r>
                        <m:rPr>
                          <m:sty m:val="bi"/>
                        </m:rPr>
                        <w:rPr>
                          <w:rFonts w:ascii="Cambria Math" w:eastAsiaTheme="minorEastAsia" w:hAnsi="Cambria Math" w:cs="Times New Roman"/>
                          <w:lang w:val="es-ES_tradnl"/>
                        </w:rPr>
                        <m:t>=</m:t>
                      </m:r>
                      <m:f>
                        <m:fPr>
                          <m:ctrlPr>
                            <w:rPr>
                              <w:rFonts w:ascii="Cambria Math" w:eastAsiaTheme="minorEastAsia" w:hAnsi="Cambria Math" w:cs="Times New Roman"/>
                              <w:b/>
                              <w:i/>
                              <w:lang w:val="es-ES_tradnl"/>
                            </w:rPr>
                          </m:ctrlPr>
                        </m:fPr>
                        <m:num>
                          <m:r>
                            <m:rPr>
                              <m:sty m:val="bi"/>
                            </m:rPr>
                            <w:rPr>
                              <w:rFonts w:ascii="Cambria Math" w:eastAsiaTheme="minorEastAsia" w:hAnsi="Cambria Math" w:cs="Times New Roman"/>
                              <w:lang w:val="es-ES_tradnl"/>
                            </w:rPr>
                            <m:t>1</m:t>
                          </m:r>
                        </m:num>
                        <m:den>
                          <m:r>
                            <m:rPr>
                              <m:sty m:val="bi"/>
                            </m:rPr>
                            <w:rPr>
                              <w:rFonts w:ascii="Cambria Math" w:eastAsiaTheme="minorEastAsia" w:hAnsi="Cambria Math" w:cs="Times New Roman"/>
                              <w:lang w:val="es-ES_tradnl"/>
                            </w:rPr>
                            <m:t>x</m:t>
                          </m:r>
                        </m:den>
                      </m:f>
                    </m:oMath>
                  </m:oMathPara>
                </w:p>
              </w:tc>
            </w:tr>
            <w:tr w:rsidR="00331318" w:rsidRPr="00441BF2" w14:paraId="57403EC2" w14:textId="77777777" w:rsidTr="005D1EAB">
              <w:tc>
                <w:tcPr>
                  <w:tcW w:w="1701" w:type="dxa"/>
                </w:tcPr>
                <w:p w14:paraId="52EFF9FB" w14:textId="6EA63BF8" w:rsidR="00331318" w:rsidRPr="00CB3985" w:rsidRDefault="00CB3985">
                  <w:pPr>
                    <w:jc w:val="center"/>
                    <w:rPr>
                      <w:rFonts w:eastAsiaTheme="minorEastAsia"/>
                      <w:b/>
                      <w:i/>
                      <w:color w:val="FF0000"/>
                      <w:lang w:val="es-ES_tradnl"/>
                      <w:rPrChange w:id="1499" w:author="Alex" w:date="2015-07-20T18:46:00Z">
                        <w:rPr>
                          <w:rFonts w:ascii="Times New Roman" w:hAnsi="Times New Roman" w:cs="Times New Roman"/>
                          <w:b/>
                          <w:color w:val="FF0000"/>
                          <w:lang w:val="es-ES_tradnl"/>
                        </w:rPr>
                      </w:rPrChange>
                    </w:rPr>
                    <w:pPrChange w:id="1500" w:author="Alex" w:date="2015-07-20T18:46:00Z">
                      <w:pPr/>
                    </w:pPrChange>
                  </w:pPr>
                  <w:r w:rsidRPr="00CB3985">
                    <w:rPr>
                      <w:rFonts w:eastAsiaTheme="minorEastAsia"/>
                      <w:b/>
                      <w:i/>
                      <w:color w:val="FF0000"/>
                      <w:rPrChange w:id="1501" w:author="Alex" w:date="2015-07-20T18:46:00Z">
                        <w:rPr>
                          <w:rFonts w:ascii="Cambria Math" w:hAnsi="Cambria Math" w:cs="Times New Roman"/>
                          <w:b/>
                          <w:i/>
                          <w:color w:val="FF0000"/>
                        </w:rPr>
                      </w:rPrChange>
                    </w:rPr>
                    <w:t>x</w:t>
                  </w:r>
                </w:p>
              </w:tc>
              <w:tc>
                <w:tcPr>
                  <w:tcW w:w="1701" w:type="dxa"/>
                </w:tcPr>
                <w:p w14:paraId="5B55F370" w14:textId="53CE86DD" w:rsidR="00331318" w:rsidRPr="00CB3985" w:rsidRDefault="00CB3985">
                  <w:pPr>
                    <w:jc w:val="center"/>
                    <w:rPr>
                      <w:rFonts w:eastAsiaTheme="minorEastAsia"/>
                      <w:b/>
                      <w:i/>
                      <w:color w:val="0070C0"/>
                      <w:lang w:val="es-ES_tradnl"/>
                      <w:rPrChange w:id="1502" w:author="Alex" w:date="2015-07-20T18:46:00Z">
                        <w:rPr>
                          <w:rFonts w:ascii="Times New Roman" w:hAnsi="Times New Roman" w:cs="Times New Roman"/>
                          <w:b/>
                          <w:color w:val="0070C0"/>
                          <w:lang w:val="es-ES_tradnl"/>
                        </w:rPr>
                      </w:rPrChange>
                    </w:rPr>
                    <w:pPrChange w:id="1503" w:author="Alex" w:date="2015-07-20T18:46:00Z">
                      <w:pPr/>
                    </w:pPrChange>
                  </w:pPr>
                  <w:r w:rsidRPr="00CB3985">
                    <w:rPr>
                      <w:rFonts w:eastAsiaTheme="minorEastAsia"/>
                      <w:b/>
                      <w:i/>
                      <w:color w:val="0070C0"/>
                      <w:rPrChange w:id="1504" w:author="Alex" w:date="2015-07-20T18:46:00Z">
                        <w:rPr>
                          <w:rFonts w:ascii="Cambria Math" w:hAnsi="Cambria Math" w:cs="Times New Roman"/>
                          <w:b/>
                          <w:i/>
                          <w:color w:val="0070C0"/>
                        </w:rPr>
                      </w:rPrChange>
                    </w:rPr>
                    <w:t>y=g(x)</w:t>
                  </w:r>
                </w:p>
              </w:tc>
              <w:tc>
                <w:tcPr>
                  <w:tcW w:w="4815" w:type="dxa"/>
                  <w:vMerge w:val="restart"/>
                </w:tcPr>
                <w:p w14:paraId="0B69070D" w14:textId="77777777" w:rsidR="00331318" w:rsidRPr="00441BF2" w:rsidRDefault="00331318" w:rsidP="00331318">
                  <w:pPr>
                    <w:rPr>
                      <w:rFonts w:ascii="Times New Roman" w:eastAsia="Cambria" w:hAnsi="Times New Roman" w:cs="Times New Roman"/>
                      <w:b/>
                      <w:color w:val="0070C0"/>
                      <w:highlight w:val="green"/>
                      <w:lang w:val="es-ES_tradnl"/>
                    </w:rPr>
                  </w:pPr>
                  <w:r w:rsidRPr="00441BF2">
                    <w:rPr>
                      <w:sz w:val="24"/>
                      <w:szCs w:val="24"/>
                      <w:lang w:val="es-ES_tradnl"/>
                    </w:rPr>
                    <w:object w:dxaOrig="5955" w:dyaOrig="7725" w14:anchorId="71084886">
                      <v:shape id="_x0000_i1051" type="#_x0000_t75" style="width:188.25pt;height:246pt" o:ole="">
                        <v:imagedata r:id="rId77" o:title=""/>
                      </v:shape>
                      <o:OLEObject Type="Embed" ProgID="PBrush" ShapeID="_x0000_i1051" DrawAspect="Content" ObjectID="_1500567642" r:id="rId78"/>
                    </w:object>
                  </w:r>
                </w:p>
              </w:tc>
            </w:tr>
            <w:tr w:rsidR="00331318" w:rsidRPr="00441BF2" w14:paraId="6720441F" w14:textId="77777777" w:rsidTr="005D1EAB">
              <w:trPr>
                <w:trHeight w:val="77"/>
              </w:trPr>
              <w:tc>
                <w:tcPr>
                  <w:tcW w:w="1701" w:type="dxa"/>
                </w:tcPr>
                <w:p w14:paraId="56B48BCA" w14:textId="36D0E523" w:rsidR="00331318" w:rsidRPr="00CB3985" w:rsidRDefault="00CB3985" w:rsidP="00331318">
                  <w:pPr>
                    <w:jc w:val="center"/>
                    <w:rPr>
                      <w:rFonts w:eastAsiaTheme="minorEastAsia"/>
                      <w:color w:val="FF0000"/>
                      <w:lang w:val="es-ES_tradnl"/>
                      <w:rPrChange w:id="1505" w:author="Alex" w:date="2015-07-20T18:46:00Z">
                        <w:rPr>
                          <w:rFonts w:ascii="Times New Roman" w:hAnsi="Times New Roman" w:cs="Times New Roman"/>
                          <w:color w:val="FF0000"/>
                          <w:lang w:val="es-ES_tradnl"/>
                        </w:rPr>
                      </w:rPrChange>
                    </w:rPr>
                  </w:pPr>
                  <w:r w:rsidRPr="00CB3985">
                    <w:rPr>
                      <w:rFonts w:eastAsiaTheme="minorEastAsia"/>
                      <w:color w:val="FF0000"/>
                      <w:rPrChange w:id="1506" w:author="Alex" w:date="2015-07-20T18:46:00Z">
                        <w:rPr>
                          <w:rFonts w:ascii="Cambria Math" w:hAnsi="Cambria Math" w:cs="Times New Roman"/>
                          <w:i/>
                          <w:color w:val="FF0000"/>
                        </w:rPr>
                      </w:rPrChange>
                    </w:rPr>
                    <w:t>-5</w:t>
                  </w:r>
                </w:p>
              </w:tc>
              <w:tc>
                <w:tcPr>
                  <w:tcW w:w="1701" w:type="dxa"/>
                </w:tcPr>
                <w:p w14:paraId="6763B320" w14:textId="01DB6E08" w:rsidR="00331318" w:rsidRPr="00CB3985" w:rsidRDefault="00CB3985" w:rsidP="00331318">
                  <w:pPr>
                    <w:jc w:val="center"/>
                    <w:rPr>
                      <w:rFonts w:eastAsiaTheme="minorEastAsia"/>
                      <w:color w:val="0070C0"/>
                      <w:lang w:val="es-ES_tradnl"/>
                      <w:rPrChange w:id="1507" w:author="Alex" w:date="2015-07-20T18:46:00Z">
                        <w:rPr>
                          <w:rFonts w:ascii="Times New Roman" w:hAnsi="Times New Roman" w:cs="Times New Roman"/>
                          <w:color w:val="0070C0"/>
                          <w:lang w:val="es-ES_tradnl"/>
                        </w:rPr>
                      </w:rPrChange>
                    </w:rPr>
                  </w:pPr>
                  <w:r w:rsidRPr="00CB3985">
                    <w:rPr>
                      <w:rFonts w:eastAsiaTheme="minorEastAsia" w:hint="eastAsia"/>
                      <w:color w:val="0070C0"/>
                      <w:rPrChange w:id="1508" w:author="Alex" w:date="2015-07-20T18:46:00Z">
                        <w:rPr>
                          <w:rFonts w:ascii="Cambria Math" w:eastAsiaTheme="minorEastAsia" w:hAnsi="Cambria Math" w:cs="Times New Roman" w:hint="eastAsia"/>
                          <w:i/>
                          <w:color w:val="0070C0"/>
                        </w:rPr>
                      </w:rPrChange>
                    </w:rPr>
                    <w:t>-0,2</w:t>
                  </w:r>
                </w:p>
              </w:tc>
              <w:tc>
                <w:tcPr>
                  <w:tcW w:w="4815" w:type="dxa"/>
                  <w:vMerge/>
                </w:tcPr>
                <w:p w14:paraId="76DBBE4B"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785636E7" w14:textId="77777777" w:rsidTr="005D1EAB">
              <w:tc>
                <w:tcPr>
                  <w:tcW w:w="1701" w:type="dxa"/>
                </w:tcPr>
                <w:p w14:paraId="5BE24349" w14:textId="01ACA548" w:rsidR="00331318" w:rsidRPr="00CB3985" w:rsidRDefault="00CB3985" w:rsidP="00331318">
                  <w:pPr>
                    <w:jc w:val="center"/>
                    <w:rPr>
                      <w:rFonts w:eastAsiaTheme="minorEastAsia"/>
                      <w:color w:val="FF0000"/>
                      <w:lang w:val="es-ES_tradnl"/>
                      <w:rPrChange w:id="1509" w:author="Alex" w:date="2015-07-20T18:46:00Z">
                        <w:rPr>
                          <w:rFonts w:ascii="Times New Roman" w:hAnsi="Times New Roman" w:cs="Times New Roman"/>
                          <w:color w:val="FF0000"/>
                          <w:lang w:val="es-ES_tradnl"/>
                        </w:rPr>
                      </w:rPrChange>
                    </w:rPr>
                  </w:pPr>
                  <w:r w:rsidRPr="00CB3985">
                    <w:rPr>
                      <w:rFonts w:eastAsiaTheme="minorEastAsia"/>
                      <w:color w:val="FF0000"/>
                      <w:rPrChange w:id="1510" w:author="Alex" w:date="2015-07-20T18:46:00Z">
                        <w:rPr>
                          <w:rFonts w:ascii="Cambria Math" w:hAnsi="Cambria Math" w:cs="Times New Roman"/>
                          <w:i/>
                          <w:color w:val="FF0000"/>
                        </w:rPr>
                      </w:rPrChange>
                    </w:rPr>
                    <w:t>-4,3</w:t>
                  </w:r>
                </w:p>
              </w:tc>
              <w:tc>
                <w:tcPr>
                  <w:tcW w:w="1701" w:type="dxa"/>
                </w:tcPr>
                <w:p w14:paraId="123C2230" w14:textId="48F20CA3" w:rsidR="00331318" w:rsidRPr="00CB3985" w:rsidRDefault="00CB3985" w:rsidP="00331318">
                  <w:pPr>
                    <w:jc w:val="center"/>
                    <w:rPr>
                      <w:rFonts w:eastAsiaTheme="minorEastAsia"/>
                      <w:color w:val="0070C0"/>
                      <w:lang w:val="es-ES_tradnl"/>
                      <w:rPrChange w:id="1511" w:author="Alex" w:date="2015-07-20T18:46:00Z">
                        <w:rPr>
                          <w:rFonts w:ascii="Times New Roman" w:hAnsi="Times New Roman" w:cs="Times New Roman"/>
                          <w:color w:val="0070C0"/>
                          <w:lang w:val="es-ES_tradnl"/>
                        </w:rPr>
                      </w:rPrChange>
                    </w:rPr>
                  </w:pPr>
                  <w:r w:rsidRPr="00CB3985">
                    <w:rPr>
                      <w:rFonts w:eastAsiaTheme="minorEastAsia"/>
                      <w:color w:val="0070C0"/>
                      <w:rPrChange w:id="1512" w:author="Alex" w:date="2015-07-20T18:46:00Z">
                        <w:rPr>
                          <w:rFonts w:ascii="Cambria Math" w:hAnsi="Cambria Math" w:cs="Times New Roman"/>
                          <w:i/>
                          <w:color w:val="0070C0"/>
                        </w:rPr>
                      </w:rPrChange>
                    </w:rPr>
                    <w:t>-0,232558</w:t>
                  </w:r>
                </w:p>
              </w:tc>
              <w:tc>
                <w:tcPr>
                  <w:tcW w:w="4815" w:type="dxa"/>
                  <w:vMerge/>
                </w:tcPr>
                <w:p w14:paraId="27F836AC"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2BC3B5F9" w14:textId="77777777" w:rsidTr="005D1EAB">
              <w:tc>
                <w:tcPr>
                  <w:tcW w:w="1701" w:type="dxa"/>
                </w:tcPr>
                <w:p w14:paraId="1E8534A1" w14:textId="2E9AA08E" w:rsidR="00331318" w:rsidRPr="00CB3985" w:rsidRDefault="00CB3985" w:rsidP="00331318">
                  <w:pPr>
                    <w:rPr>
                      <w:rFonts w:eastAsiaTheme="minorEastAsia"/>
                      <w:color w:val="FF0000"/>
                      <w:lang w:val="es-ES_tradnl"/>
                      <w:rPrChange w:id="1513" w:author="Alex" w:date="2015-07-20T18:46:00Z">
                        <w:rPr>
                          <w:rFonts w:ascii="Times New Roman" w:hAnsi="Times New Roman" w:cs="Times New Roman"/>
                          <w:color w:val="FF0000"/>
                          <w:lang w:val="es-ES_tradnl"/>
                        </w:rPr>
                      </w:rPrChange>
                    </w:rPr>
                  </w:pPr>
                  <w:r w:rsidRPr="00CB3985">
                    <w:rPr>
                      <w:rFonts w:eastAsiaTheme="minorEastAsia"/>
                      <w:color w:val="FF0000"/>
                      <w:rPrChange w:id="1514" w:author="Alex" w:date="2015-07-20T18:46:00Z">
                        <w:rPr>
                          <w:rFonts w:ascii="Cambria Math" w:hAnsi="Cambria Math" w:cs="Times New Roman"/>
                          <w:i/>
                          <w:color w:val="FF0000"/>
                        </w:rPr>
                      </w:rPrChange>
                    </w:rPr>
                    <w:lastRenderedPageBreak/>
                    <w:t>-√2</w:t>
                  </w:r>
                </w:p>
              </w:tc>
              <w:tc>
                <w:tcPr>
                  <w:tcW w:w="1701" w:type="dxa"/>
                </w:tcPr>
                <w:p w14:paraId="7740CFF0" w14:textId="40DDA068" w:rsidR="00331318" w:rsidRPr="00CB3985" w:rsidRDefault="00CB3985" w:rsidP="00331318">
                  <w:pPr>
                    <w:jc w:val="center"/>
                    <w:rPr>
                      <w:rFonts w:eastAsiaTheme="minorEastAsia"/>
                      <w:color w:val="0070C0"/>
                      <w:lang w:val="es-ES_tradnl"/>
                      <w:rPrChange w:id="1515" w:author="Alex" w:date="2015-07-20T18:46:00Z">
                        <w:rPr>
                          <w:rFonts w:ascii="Times New Roman" w:hAnsi="Times New Roman" w:cs="Times New Roman"/>
                          <w:color w:val="0070C0"/>
                          <w:lang w:val="es-ES_tradnl"/>
                        </w:rPr>
                      </w:rPrChange>
                    </w:rPr>
                  </w:pPr>
                  <w:r w:rsidRPr="00CB3985">
                    <w:rPr>
                      <w:rFonts w:eastAsiaTheme="minorEastAsia"/>
                      <w:color w:val="0070C0"/>
                      <w:rPrChange w:id="1516" w:author="Alex" w:date="2015-07-20T18:46:00Z">
                        <w:rPr>
                          <w:rFonts w:ascii="Cambria Math" w:hAnsi="Cambria Math" w:cs="Times New Roman"/>
                          <w:i/>
                          <w:color w:val="0070C0"/>
                        </w:rPr>
                      </w:rPrChange>
                    </w:rPr>
                    <w:t>-0,70711</w:t>
                  </w:r>
                </w:p>
              </w:tc>
              <w:tc>
                <w:tcPr>
                  <w:tcW w:w="4815" w:type="dxa"/>
                  <w:vMerge/>
                </w:tcPr>
                <w:p w14:paraId="0C762706"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35228F88" w14:textId="77777777" w:rsidTr="005D1EAB">
              <w:tc>
                <w:tcPr>
                  <w:tcW w:w="1701" w:type="dxa"/>
                </w:tcPr>
                <w:p w14:paraId="0E28CC0E" w14:textId="4F9F9453" w:rsidR="00331318" w:rsidRPr="00CB3985" w:rsidRDefault="00CB3985" w:rsidP="00331318">
                  <w:pPr>
                    <w:jc w:val="center"/>
                    <w:rPr>
                      <w:rFonts w:eastAsiaTheme="minorEastAsia"/>
                      <w:color w:val="FF0000"/>
                      <w:lang w:val="es-ES_tradnl"/>
                      <w:rPrChange w:id="1517" w:author="Alex" w:date="2015-07-20T18:46:00Z">
                        <w:rPr>
                          <w:rFonts w:ascii="Times New Roman" w:hAnsi="Times New Roman" w:cs="Times New Roman"/>
                          <w:color w:val="FF0000"/>
                          <w:lang w:val="es-ES_tradnl"/>
                        </w:rPr>
                      </w:rPrChange>
                    </w:rPr>
                  </w:pPr>
                  <w:r w:rsidRPr="00CB3985">
                    <w:rPr>
                      <w:rFonts w:eastAsiaTheme="minorEastAsia"/>
                      <w:color w:val="FF0000"/>
                      <w:rPrChange w:id="1518" w:author="Alex" w:date="2015-07-20T18:46:00Z">
                        <w:rPr>
                          <w:rFonts w:ascii="Cambria Math" w:hAnsi="Cambria Math" w:cs="Times New Roman"/>
                          <w:i/>
                          <w:color w:val="FF0000"/>
                        </w:rPr>
                      </w:rPrChange>
                    </w:rPr>
                    <w:lastRenderedPageBreak/>
                    <w:t>-1</w:t>
                  </w:r>
                </w:p>
              </w:tc>
              <w:tc>
                <w:tcPr>
                  <w:tcW w:w="1701" w:type="dxa"/>
                </w:tcPr>
                <w:p w14:paraId="4E28EA36" w14:textId="308E719A" w:rsidR="00331318" w:rsidRPr="00CB3985" w:rsidRDefault="00CB3985" w:rsidP="00331318">
                  <w:pPr>
                    <w:jc w:val="center"/>
                    <w:rPr>
                      <w:rFonts w:eastAsiaTheme="minorEastAsia"/>
                      <w:color w:val="0070C0"/>
                      <w:lang w:val="es-ES_tradnl"/>
                      <w:rPrChange w:id="1519" w:author="Alex" w:date="2015-07-20T18:46:00Z">
                        <w:rPr>
                          <w:rFonts w:ascii="Times New Roman" w:hAnsi="Times New Roman" w:cs="Times New Roman"/>
                          <w:color w:val="0070C0"/>
                          <w:lang w:val="es-ES_tradnl"/>
                        </w:rPr>
                      </w:rPrChange>
                    </w:rPr>
                  </w:pPr>
                  <w:r w:rsidRPr="00CB3985">
                    <w:rPr>
                      <w:rFonts w:eastAsiaTheme="minorEastAsia"/>
                      <w:color w:val="0070C0"/>
                      <w:rPrChange w:id="1520" w:author="Alex" w:date="2015-07-20T18:46:00Z">
                        <w:rPr>
                          <w:rFonts w:ascii="Cambria Math" w:hAnsi="Cambria Math" w:cs="Times New Roman"/>
                          <w:i/>
                          <w:color w:val="0070C0"/>
                        </w:rPr>
                      </w:rPrChange>
                    </w:rPr>
                    <w:t>-1</w:t>
                  </w:r>
                </w:p>
              </w:tc>
              <w:tc>
                <w:tcPr>
                  <w:tcW w:w="4815" w:type="dxa"/>
                  <w:vMerge/>
                </w:tcPr>
                <w:p w14:paraId="12ADEB24"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315F41B5" w14:textId="77777777" w:rsidTr="005D1EAB">
              <w:tc>
                <w:tcPr>
                  <w:tcW w:w="1701" w:type="dxa"/>
                </w:tcPr>
                <w:p w14:paraId="09E92AE1" w14:textId="49DEDC84" w:rsidR="00331318" w:rsidRPr="00CB3985" w:rsidRDefault="00CB3985" w:rsidP="00331318">
                  <w:pPr>
                    <w:jc w:val="center"/>
                    <w:rPr>
                      <w:rFonts w:eastAsiaTheme="minorEastAsia"/>
                      <w:color w:val="FF0000"/>
                      <w:lang w:val="es-ES_tradnl"/>
                      <w:rPrChange w:id="1521" w:author="Alex" w:date="2015-07-20T18:46:00Z">
                        <w:rPr>
                          <w:rFonts w:ascii="Times New Roman" w:hAnsi="Times New Roman" w:cs="Times New Roman"/>
                          <w:color w:val="FF0000"/>
                          <w:lang w:val="es-ES_tradnl"/>
                        </w:rPr>
                      </w:rPrChange>
                    </w:rPr>
                  </w:pPr>
                  <w:r w:rsidRPr="00CB3985">
                    <w:rPr>
                      <w:rFonts w:eastAsiaTheme="minorEastAsia"/>
                      <w:color w:val="FF0000"/>
                      <w:rPrChange w:id="1522" w:author="Alex" w:date="2015-07-20T18:46:00Z">
                        <w:rPr>
                          <w:rFonts w:ascii="Cambria Math" w:hAnsi="Cambria Math" w:cs="Times New Roman"/>
                          <w:i/>
                          <w:color w:val="FF0000"/>
                        </w:rPr>
                      </w:rPrChange>
                    </w:rPr>
                    <w:t>-1/2</w:t>
                  </w:r>
                </w:p>
              </w:tc>
              <w:tc>
                <w:tcPr>
                  <w:tcW w:w="1701" w:type="dxa"/>
                </w:tcPr>
                <w:p w14:paraId="511E9E61" w14:textId="2838004F" w:rsidR="00331318" w:rsidRPr="00CB3985" w:rsidRDefault="00CB3985" w:rsidP="00331318">
                  <w:pPr>
                    <w:jc w:val="center"/>
                    <w:rPr>
                      <w:rFonts w:eastAsiaTheme="minorEastAsia"/>
                      <w:color w:val="0070C0"/>
                      <w:lang w:val="es-ES_tradnl"/>
                      <w:rPrChange w:id="1523" w:author="Alex" w:date="2015-07-20T18:46:00Z">
                        <w:rPr>
                          <w:rFonts w:ascii="Times New Roman" w:hAnsi="Times New Roman" w:cs="Times New Roman"/>
                          <w:color w:val="0070C0"/>
                          <w:lang w:val="es-ES_tradnl"/>
                        </w:rPr>
                      </w:rPrChange>
                    </w:rPr>
                  </w:pPr>
                  <w:r w:rsidRPr="00CB3985">
                    <w:rPr>
                      <w:rFonts w:eastAsiaTheme="minorEastAsia"/>
                      <w:color w:val="0070C0"/>
                      <w:rPrChange w:id="1524" w:author="Alex" w:date="2015-07-20T18:46:00Z">
                        <w:rPr>
                          <w:rFonts w:ascii="Cambria Math" w:hAnsi="Cambria Math" w:cs="Times New Roman"/>
                          <w:i/>
                          <w:color w:val="0070C0"/>
                        </w:rPr>
                      </w:rPrChange>
                    </w:rPr>
                    <w:t>-2</w:t>
                  </w:r>
                </w:p>
              </w:tc>
              <w:tc>
                <w:tcPr>
                  <w:tcW w:w="4815" w:type="dxa"/>
                  <w:vMerge/>
                </w:tcPr>
                <w:p w14:paraId="1EAEC243"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24150409" w14:textId="77777777" w:rsidTr="005D1EAB">
              <w:tc>
                <w:tcPr>
                  <w:tcW w:w="1701" w:type="dxa"/>
                </w:tcPr>
                <w:p w14:paraId="2E688D87" w14:textId="08375B0F" w:rsidR="00331318" w:rsidRPr="00CB3985" w:rsidRDefault="00CB3985" w:rsidP="00331318">
                  <w:pPr>
                    <w:jc w:val="center"/>
                    <w:rPr>
                      <w:rFonts w:eastAsiaTheme="minorEastAsia"/>
                      <w:color w:val="FF0000"/>
                      <w:lang w:val="es-ES_tradnl"/>
                      <w:rPrChange w:id="1525" w:author="Alex" w:date="2015-07-20T18:46:00Z">
                        <w:rPr>
                          <w:rFonts w:ascii="Times New Roman" w:hAnsi="Times New Roman" w:cs="Times New Roman"/>
                          <w:color w:val="FF0000"/>
                          <w:lang w:val="es-ES_tradnl"/>
                        </w:rPr>
                      </w:rPrChange>
                    </w:rPr>
                  </w:pPr>
                  <w:r w:rsidRPr="00CB3985">
                    <w:rPr>
                      <w:rFonts w:eastAsiaTheme="minorEastAsia" w:hint="eastAsia"/>
                      <w:color w:val="FF0000"/>
                      <w:rPrChange w:id="1526" w:author="Alex" w:date="2015-07-20T18:46:00Z">
                        <w:rPr>
                          <w:rFonts w:ascii="Cambria Math" w:eastAsiaTheme="minorEastAsia" w:hAnsi="Cambria Math" w:cs="Times New Roman" w:hint="eastAsia"/>
                          <w:i/>
                          <w:color w:val="FF0000"/>
                        </w:rPr>
                      </w:rPrChange>
                    </w:rPr>
                    <w:t>0</w:t>
                  </w:r>
                </w:p>
              </w:tc>
              <w:tc>
                <w:tcPr>
                  <w:tcW w:w="1701" w:type="dxa"/>
                </w:tcPr>
                <w:p w14:paraId="7C0A4689" w14:textId="77777777" w:rsidR="00331318" w:rsidRPr="00CB3985" w:rsidRDefault="00331318" w:rsidP="00331318">
                  <w:pPr>
                    <w:jc w:val="center"/>
                    <w:rPr>
                      <w:rFonts w:eastAsiaTheme="minorEastAsia"/>
                      <w:color w:val="0070C0"/>
                      <w:lang w:val="es-ES_tradnl"/>
                      <w:rPrChange w:id="1527" w:author="Alex" w:date="2015-07-20T18:46:00Z">
                        <w:rPr>
                          <w:rFonts w:ascii="Times New Roman" w:hAnsi="Times New Roman" w:cs="Times New Roman"/>
                          <w:color w:val="0070C0"/>
                          <w:lang w:val="es-ES_tradnl"/>
                        </w:rPr>
                      </w:rPrChange>
                    </w:rPr>
                  </w:pPr>
                  <w:r w:rsidRPr="00CB3985">
                    <w:rPr>
                      <w:rFonts w:eastAsiaTheme="minorEastAsia"/>
                      <w:color w:val="0070C0"/>
                      <w:rPrChange w:id="1528" w:author="Alex" w:date="2015-07-20T18:46:00Z">
                        <w:rPr>
                          <w:rFonts w:ascii="Times New Roman" w:hAnsi="Times New Roman" w:cs="Times New Roman"/>
                          <w:color w:val="0070C0"/>
                        </w:rPr>
                      </w:rPrChange>
                    </w:rPr>
                    <w:t>Indeterminado</w:t>
                  </w:r>
                </w:p>
              </w:tc>
              <w:tc>
                <w:tcPr>
                  <w:tcW w:w="4815" w:type="dxa"/>
                  <w:vMerge/>
                </w:tcPr>
                <w:p w14:paraId="3140F573"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1894B42F" w14:textId="77777777" w:rsidTr="005D1EAB">
              <w:tc>
                <w:tcPr>
                  <w:tcW w:w="1701" w:type="dxa"/>
                </w:tcPr>
                <w:p w14:paraId="55489D24" w14:textId="601B3CA7" w:rsidR="00331318" w:rsidRPr="00CB3985" w:rsidRDefault="00CB3985" w:rsidP="00331318">
                  <w:pPr>
                    <w:jc w:val="center"/>
                    <w:rPr>
                      <w:rFonts w:eastAsiaTheme="minorEastAsia"/>
                      <w:color w:val="FF0000"/>
                      <w:lang w:val="es-ES_tradnl"/>
                      <w:rPrChange w:id="1529" w:author="Alex" w:date="2015-07-20T18:46:00Z">
                        <w:rPr>
                          <w:rFonts w:ascii="Times New Roman" w:eastAsia="Cambria" w:hAnsi="Times New Roman" w:cs="Times New Roman"/>
                          <w:color w:val="FF0000"/>
                          <w:lang w:val="es-ES_tradnl"/>
                        </w:rPr>
                      </w:rPrChange>
                    </w:rPr>
                  </w:pPr>
                  <w:r w:rsidRPr="00CB3985">
                    <w:rPr>
                      <w:rFonts w:eastAsiaTheme="minorEastAsia" w:hint="eastAsia"/>
                      <w:color w:val="FF0000"/>
                      <w:rPrChange w:id="1530" w:author="Alex" w:date="2015-07-20T18:46:00Z">
                        <w:rPr>
                          <w:rFonts w:ascii="Cambria Math" w:eastAsiaTheme="minorEastAsia" w:hAnsi="Cambria Math" w:cs="Times New Roman" w:hint="eastAsia"/>
                          <w:i/>
                          <w:color w:val="FF0000"/>
                        </w:rPr>
                      </w:rPrChange>
                    </w:rPr>
                    <w:t>1</w:t>
                  </w:r>
                </w:p>
              </w:tc>
              <w:tc>
                <w:tcPr>
                  <w:tcW w:w="1701" w:type="dxa"/>
                </w:tcPr>
                <w:p w14:paraId="5DC1600B" w14:textId="77777777" w:rsidR="00331318" w:rsidRPr="00CB3985" w:rsidRDefault="00331318" w:rsidP="00331318">
                  <w:pPr>
                    <w:jc w:val="center"/>
                    <w:rPr>
                      <w:rFonts w:eastAsiaTheme="minorEastAsia"/>
                      <w:color w:val="0070C0"/>
                      <w:lang w:val="es-ES_tradnl"/>
                      <w:rPrChange w:id="1531" w:author="Alex" w:date="2015-07-20T18:46:00Z">
                        <w:rPr>
                          <w:rFonts w:ascii="Times New Roman" w:hAnsi="Times New Roman" w:cs="Times New Roman"/>
                          <w:color w:val="0070C0"/>
                          <w:lang w:val="es-ES_tradnl"/>
                        </w:rPr>
                      </w:rPrChange>
                    </w:rPr>
                  </w:pPr>
                  <w:r w:rsidRPr="00CB3985">
                    <w:rPr>
                      <w:rFonts w:eastAsiaTheme="minorEastAsia"/>
                      <w:color w:val="0070C0"/>
                      <w:rPrChange w:id="1532" w:author="Alex" w:date="2015-07-20T18:46:00Z">
                        <w:rPr>
                          <w:rFonts w:ascii="Times New Roman" w:hAnsi="Times New Roman" w:cs="Times New Roman"/>
                          <w:color w:val="0070C0"/>
                        </w:rPr>
                      </w:rPrChange>
                    </w:rPr>
                    <w:t>1</w:t>
                  </w:r>
                </w:p>
              </w:tc>
              <w:tc>
                <w:tcPr>
                  <w:tcW w:w="4815" w:type="dxa"/>
                  <w:vMerge/>
                </w:tcPr>
                <w:p w14:paraId="5E8E6A66"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4F52AFEE" w14:textId="77777777" w:rsidTr="005D1EAB">
              <w:tc>
                <w:tcPr>
                  <w:tcW w:w="1701" w:type="dxa"/>
                </w:tcPr>
                <w:p w14:paraId="1BD11C7C" w14:textId="6F5FFFE6" w:rsidR="00331318" w:rsidRPr="00CB3985" w:rsidRDefault="00CB3985" w:rsidP="00331318">
                  <w:pPr>
                    <w:jc w:val="center"/>
                    <w:rPr>
                      <w:rFonts w:eastAsiaTheme="minorEastAsia"/>
                      <w:color w:val="FF0000"/>
                      <w:lang w:val="es-ES_tradnl"/>
                      <w:rPrChange w:id="1533" w:author="Alex" w:date="2015-07-20T18:46:00Z">
                        <w:rPr>
                          <w:rFonts w:ascii="Times New Roman" w:eastAsiaTheme="minorEastAsia" w:hAnsi="Times New Roman" w:cs="Times New Roman"/>
                          <w:color w:val="FF0000"/>
                          <w:lang w:val="es-ES_tradnl"/>
                        </w:rPr>
                      </w:rPrChange>
                    </w:rPr>
                  </w:pPr>
                  <w:r w:rsidRPr="00CB3985">
                    <w:rPr>
                      <w:rFonts w:eastAsiaTheme="minorEastAsia" w:hint="eastAsia"/>
                      <w:color w:val="FF0000"/>
                      <w:rPrChange w:id="1534" w:author="Alex" w:date="2015-07-20T18:46:00Z">
                        <w:rPr>
                          <w:rFonts w:ascii="Cambria Math" w:eastAsiaTheme="minorEastAsia" w:hAnsi="Cambria Math" w:cs="Times New Roman" w:hint="eastAsia"/>
                          <w:i/>
                          <w:color w:val="FF0000"/>
                        </w:rPr>
                      </w:rPrChange>
                    </w:rPr>
                    <w:t>1,4142</w:t>
                  </w:r>
                </w:p>
              </w:tc>
              <w:tc>
                <w:tcPr>
                  <w:tcW w:w="1701" w:type="dxa"/>
                </w:tcPr>
                <w:p w14:paraId="403E775F" w14:textId="19557A92" w:rsidR="00331318" w:rsidRPr="00CB3985" w:rsidRDefault="00CB3985" w:rsidP="00331318">
                  <w:pPr>
                    <w:jc w:val="center"/>
                    <w:rPr>
                      <w:rFonts w:eastAsiaTheme="minorEastAsia"/>
                      <w:color w:val="0070C0"/>
                      <w:lang w:val="es-ES_tradnl"/>
                      <w:rPrChange w:id="1535" w:author="Alex" w:date="2015-07-20T18:46:00Z">
                        <w:rPr>
                          <w:rFonts w:ascii="Times New Roman" w:hAnsi="Times New Roman" w:cs="Times New Roman"/>
                          <w:color w:val="0070C0"/>
                          <w:lang w:val="es-ES_tradnl"/>
                        </w:rPr>
                      </w:rPrChange>
                    </w:rPr>
                  </w:pPr>
                  <w:r w:rsidRPr="00CB3985">
                    <w:rPr>
                      <w:rFonts w:eastAsiaTheme="minorEastAsia"/>
                      <w:color w:val="0070C0"/>
                      <w:rPrChange w:id="1536" w:author="Alex" w:date="2015-07-20T18:46:00Z">
                        <w:rPr>
                          <w:rFonts w:ascii="Cambria Math" w:hAnsi="Cambria Math" w:cs="Times New Roman"/>
                          <w:i/>
                          <w:color w:val="0070C0"/>
                        </w:rPr>
                      </w:rPrChange>
                    </w:rPr>
                    <w:t>0,7071135</w:t>
                  </w:r>
                </w:p>
              </w:tc>
              <w:tc>
                <w:tcPr>
                  <w:tcW w:w="4815" w:type="dxa"/>
                  <w:vMerge/>
                </w:tcPr>
                <w:p w14:paraId="37764570"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474BCF33" w14:textId="77777777" w:rsidTr="005D1EAB">
              <w:tc>
                <w:tcPr>
                  <w:tcW w:w="1701" w:type="dxa"/>
                </w:tcPr>
                <w:p w14:paraId="323419EC" w14:textId="1D3ECE7B" w:rsidR="00331318" w:rsidRPr="00CB3985" w:rsidRDefault="00CB3985" w:rsidP="00331318">
                  <w:pPr>
                    <w:jc w:val="center"/>
                    <w:rPr>
                      <w:rFonts w:eastAsiaTheme="minorEastAsia"/>
                      <w:color w:val="FF0000"/>
                      <w:lang w:val="es-ES_tradnl"/>
                      <w:rPrChange w:id="1537" w:author="Alex" w:date="2015-07-20T18:46:00Z">
                        <w:rPr>
                          <w:rFonts w:ascii="Times New Roman" w:eastAsia="Cambria" w:hAnsi="Times New Roman" w:cs="Times New Roman"/>
                          <w:color w:val="FF0000"/>
                          <w:lang w:val="es-ES_tradnl"/>
                        </w:rPr>
                      </w:rPrChange>
                    </w:rPr>
                  </w:pPr>
                  <w:r w:rsidRPr="00CB3985">
                    <w:rPr>
                      <w:rFonts w:eastAsiaTheme="minorEastAsia" w:hint="eastAsia"/>
                      <w:color w:val="FF0000"/>
                      <w:rPrChange w:id="1538" w:author="Alex" w:date="2015-07-20T18:46:00Z">
                        <w:rPr>
                          <w:rFonts w:ascii="Cambria Math" w:eastAsiaTheme="minorEastAsia" w:hAnsi="Cambria Math" w:cs="Times New Roman" w:hint="eastAsia"/>
                          <w:i/>
                          <w:color w:val="FF0000"/>
                        </w:rPr>
                      </w:rPrChange>
                    </w:rPr>
                    <w:t>2</w:t>
                  </w:r>
                </w:p>
              </w:tc>
              <w:tc>
                <w:tcPr>
                  <w:tcW w:w="1701" w:type="dxa"/>
                </w:tcPr>
                <w:p w14:paraId="13D3521F" w14:textId="1EC2214E" w:rsidR="00331318" w:rsidRPr="00CB3985" w:rsidRDefault="00CB3985" w:rsidP="00331318">
                  <w:pPr>
                    <w:jc w:val="center"/>
                    <w:rPr>
                      <w:rFonts w:eastAsiaTheme="minorEastAsia"/>
                      <w:color w:val="0070C0"/>
                      <w:lang w:val="es-ES_tradnl"/>
                      <w:rPrChange w:id="1539" w:author="Alex" w:date="2015-07-20T18:46:00Z">
                        <w:rPr>
                          <w:rFonts w:ascii="Times New Roman" w:hAnsi="Times New Roman" w:cs="Times New Roman"/>
                          <w:color w:val="0070C0"/>
                          <w:lang w:val="es-ES_tradnl"/>
                        </w:rPr>
                      </w:rPrChange>
                    </w:rPr>
                  </w:pPr>
                  <w:r w:rsidRPr="00CB3985">
                    <w:rPr>
                      <w:rFonts w:eastAsiaTheme="minorEastAsia"/>
                      <w:color w:val="0070C0"/>
                      <w:rPrChange w:id="1540" w:author="Alex" w:date="2015-07-20T18:46:00Z">
                        <w:rPr>
                          <w:rFonts w:ascii="Cambria Math" w:hAnsi="Cambria Math" w:cs="Times New Roman"/>
                          <w:i/>
                          <w:color w:val="0070C0"/>
                        </w:rPr>
                      </w:rPrChange>
                    </w:rPr>
                    <w:t>0,5</w:t>
                  </w:r>
                </w:p>
              </w:tc>
              <w:tc>
                <w:tcPr>
                  <w:tcW w:w="4815" w:type="dxa"/>
                  <w:vMerge/>
                </w:tcPr>
                <w:p w14:paraId="2D022B81"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4A0B7E08" w14:textId="77777777" w:rsidTr="005D1EAB">
              <w:tc>
                <w:tcPr>
                  <w:tcW w:w="1701" w:type="dxa"/>
                </w:tcPr>
                <w:p w14:paraId="4258C17A" w14:textId="2BC1C35F" w:rsidR="00331318" w:rsidRPr="00CB3985" w:rsidRDefault="00CB3985" w:rsidP="00331318">
                  <w:pPr>
                    <w:jc w:val="center"/>
                    <w:rPr>
                      <w:rFonts w:eastAsiaTheme="minorEastAsia"/>
                      <w:color w:val="FF0000"/>
                      <w:lang w:val="es-ES_tradnl"/>
                      <w:rPrChange w:id="1541" w:author="Alex" w:date="2015-07-20T18:46:00Z">
                        <w:rPr>
                          <w:rFonts w:ascii="Times New Roman" w:eastAsiaTheme="minorEastAsia" w:hAnsi="Times New Roman" w:cs="Times New Roman"/>
                          <w:color w:val="FF0000"/>
                          <w:lang w:val="es-ES_tradnl"/>
                        </w:rPr>
                      </w:rPrChange>
                    </w:rPr>
                  </w:pPr>
                  <w:r w:rsidRPr="00CB3985">
                    <w:rPr>
                      <w:rFonts w:eastAsiaTheme="minorEastAsia" w:hint="eastAsia"/>
                      <w:color w:val="FF0000"/>
                      <w:rPrChange w:id="1542" w:author="Alex" w:date="2015-07-20T18:46:00Z">
                        <w:rPr>
                          <w:rFonts w:ascii="Cambria Math" w:eastAsiaTheme="minorEastAsia" w:hAnsi="Cambria Math" w:cs="Times New Roman" w:hint="eastAsia"/>
                          <w:i/>
                          <w:color w:val="FF0000"/>
                        </w:rPr>
                      </w:rPrChange>
                    </w:rPr>
                    <w:t>3</w:t>
                  </w:r>
                </w:p>
              </w:tc>
              <w:tc>
                <w:tcPr>
                  <w:tcW w:w="1701" w:type="dxa"/>
                </w:tcPr>
                <w:p w14:paraId="62033903" w14:textId="12EB672B" w:rsidR="00331318" w:rsidRPr="00CB3985" w:rsidRDefault="00CB3985" w:rsidP="00331318">
                  <w:pPr>
                    <w:jc w:val="center"/>
                    <w:rPr>
                      <w:rFonts w:eastAsiaTheme="minorEastAsia"/>
                      <w:color w:val="0070C0"/>
                      <w:lang w:val="es-ES_tradnl"/>
                      <w:rPrChange w:id="1543" w:author="Alex" w:date="2015-07-20T18:46:00Z">
                        <w:rPr>
                          <w:rFonts w:ascii="Times New Roman" w:hAnsi="Times New Roman" w:cs="Times New Roman"/>
                          <w:color w:val="0070C0"/>
                          <w:lang w:val="es-ES_tradnl"/>
                        </w:rPr>
                      </w:rPrChange>
                    </w:rPr>
                  </w:pPr>
                  <w:r w:rsidRPr="00CB3985">
                    <w:rPr>
                      <w:rFonts w:eastAsiaTheme="minorEastAsia"/>
                      <w:color w:val="0070C0"/>
                      <w:rPrChange w:id="1544" w:author="Alex" w:date="2015-07-20T18:46:00Z">
                        <w:rPr>
                          <w:rFonts w:ascii="Cambria Math" w:hAnsi="Cambria Math" w:cs="Times New Roman"/>
                          <w:i/>
                          <w:color w:val="0070C0"/>
                        </w:rPr>
                      </w:rPrChange>
                    </w:rPr>
                    <w:t>0,3</w:t>
                  </w:r>
                  <w:r w:rsidRPr="00CB3985">
                    <w:rPr>
                      <w:rFonts w:eastAsiaTheme="minorEastAsia" w:hint="eastAsia"/>
                      <w:color w:val="0070C0"/>
                      <w:rPrChange w:id="1545" w:author="Alex" w:date="2015-07-20T18:46:00Z">
                        <w:rPr>
                          <w:rFonts w:ascii="Cambria Math" w:hAnsi="Cambria Math" w:cs="Times New Roman" w:hint="eastAsia"/>
                          <w:i/>
                          <w:color w:val="0070C0"/>
                        </w:rPr>
                      </w:rPrChange>
                    </w:rPr>
                    <w:t> ̅</w:t>
                  </w:r>
                </w:p>
              </w:tc>
              <w:tc>
                <w:tcPr>
                  <w:tcW w:w="4815" w:type="dxa"/>
                  <w:vMerge/>
                </w:tcPr>
                <w:p w14:paraId="30AF242C"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711CF695" w14:textId="77777777" w:rsidTr="005D1EAB">
              <w:tc>
                <w:tcPr>
                  <w:tcW w:w="1701" w:type="dxa"/>
                </w:tcPr>
                <w:p w14:paraId="35EECEC6" w14:textId="472B4336" w:rsidR="00331318" w:rsidRPr="00CB3985" w:rsidRDefault="00CB3985" w:rsidP="00331318">
                  <w:pPr>
                    <w:jc w:val="center"/>
                    <w:rPr>
                      <w:rFonts w:eastAsiaTheme="minorEastAsia"/>
                      <w:color w:val="FF0000"/>
                      <w:lang w:val="es-ES_tradnl"/>
                      <w:rPrChange w:id="1546" w:author="Alex" w:date="2015-07-20T18:46:00Z">
                        <w:rPr>
                          <w:rFonts w:ascii="Times New Roman" w:eastAsia="Cambria" w:hAnsi="Times New Roman" w:cs="Times New Roman"/>
                          <w:color w:val="FF0000"/>
                          <w:lang w:val="es-ES_tradnl"/>
                        </w:rPr>
                      </w:rPrChange>
                    </w:rPr>
                  </w:pPr>
                  <w:r w:rsidRPr="00CB3985">
                    <w:rPr>
                      <w:rFonts w:eastAsiaTheme="minorEastAsia" w:hint="eastAsia"/>
                      <w:color w:val="FF0000"/>
                      <w:rPrChange w:id="1547" w:author="Alex" w:date="2015-07-20T18:46:00Z">
                        <w:rPr>
                          <w:rFonts w:ascii="Cambria Math" w:eastAsiaTheme="minorEastAsia" w:hAnsi="Cambria Math" w:cs="Times New Roman" w:hint="eastAsia"/>
                          <w:i/>
                          <w:color w:val="FF0000"/>
                        </w:rPr>
                      </w:rPrChange>
                    </w:rPr>
                    <w:t>π</w:t>
                  </w:r>
                </w:p>
              </w:tc>
              <w:tc>
                <w:tcPr>
                  <w:tcW w:w="1701" w:type="dxa"/>
                </w:tcPr>
                <w:p w14:paraId="257F61EA" w14:textId="0914FBF5" w:rsidR="00331318" w:rsidRPr="00CB3985" w:rsidRDefault="00143035" w:rsidP="00331318">
                  <w:pPr>
                    <w:jc w:val="center"/>
                    <w:rPr>
                      <w:rFonts w:eastAsiaTheme="minorEastAsia"/>
                      <w:color w:val="0070C0"/>
                      <w:lang w:val="es-ES_tradnl"/>
                      <w:rPrChange w:id="1548" w:author="Alex" w:date="2015-07-20T18:46:00Z">
                        <w:rPr>
                          <w:rFonts w:ascii="Times New Roman" w:hAnsi="Times New Roman" w:cs="Times New Roman"/>
                          <w:color w:val="0070C0"/>
                          <w:lang w:val="es-ES_tradnl"/>
                        </w:rPr>
                      </w:rPrChange>
                    </w:rPr>
                  </w:pPr>
                  <m:oMath>
                    <m:f>
                      <m:fPr>
                        <m:ctrlPr>
                          <w:rPr>
                            <w:rFonts w:ascii="Cambria Math" w:eastAsiaTheme="minorEastAsia" w:hAnsi="Cambria Math"/>
                            <w:i/>
                            <w:color w:val="0070C0"/>
                          </w:rPr>
                        </m:ctrlPr>
                      </m:fPr>
                      <m:num>
                        <m:r>
                          <w:rPr>
                            <w:rFonts w:ascii="Cambria Math" w:eastAsiaTheme="minorEastAsia" w:hAnsi="Cambria Math" w:hint="eastAsia"/>
                            <w:color w:val="0070C0"/>
                            <w:rPrChange w:id="1549" w:author="Alex" w:date="2015-07-20T18:46:00Z">
                              <w:rPr>
                                <w:rFonts w:ascii="Cambria Math" w:eastAsiaTheme="minorEastAsia" w:hAnsi="Cambria Math" w:hint="eastAsia"/>
                                <w:color w:val="0070C0"/>
                              </w:rPr>
                            </w:rPrChange>
                          </w:rPr>
                          <m:t>1</m:t>
                        </m:r>
                      </m:num>
                      <m:den>
                        <m:r>
                          <w:rPr>
                            <w:rFonts w:ascii="Cambria Math" w:eastAsiaTheme="minorEastAsia" w:hAnsi="Cambria Math" w:hint="eastAsia"/>
                            <w:color w:val="0070C0"/>
                            <w:rPrChange w:id="1550" w:author="Alex" w:date="2015-07-20T18:46:00Z">
                              <w:rPr>
                                <w:rFonts w:ascii="Cambria Math" w:eastAsiaTheme="minorEastAsia" w:hAnsi="Cambria Math" w:hint="eastAsia"/>
                                <w:color w:val="0070C0"/>
                              </w:rPr>
                            </w:rPrChange>
                          </w:rPr>
                          <m:t>π</m:t>
                        </m:r>
                      </m:den>
                    </m:f>
                  </m:oMath>
                  <w:r w:rsidR="00CB3985" w:rsidRPr="00CB3985">
                    <w:rPr>
                      <w:rFonts w:eastAsiaTheme="minorEastAsia"/>
                      <w:color w:val="0070C0"/>
                      <w:rPrChange w:id="1551" w:author="Alex" w:date="2015-07-20T18:46:00Z">
                        <w:rPr>
                          <w:rFonts w:ascii="Cambria Math" w:eastAsiaTheme="minorEastAsia" w:hAnsi="Cambria Math" w:cs="Times New Roman"/>
                          <w:i/>
                          <w:color w:val="0070C0"/>
                        </w:rPr>
                      </w:rPrChange>
                    </w:rPr>
                    <w:t>≅0,3183098</w:t>
                  </w:r>
                </w:p>
              </w:tc>
              <w:tc>
                <w:tcPr>
                  <w:tcW w:w="4815" w:type="dxa"/>
                  <w:vMerge/>
                </w:tcPr>
                <w:p w14:paraId="22DC1BA3"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42614EE0" w14:textId="77777777" w:rsidTr="005D1EAB">
              <w:tc>
                <w:tcPr>
                  <w:tcW w:w="1701" w:type="dxa"/>
                </w:tcPr>
                <w:p w14:paraId="7F2C9F12" w14:textId="77777777" w:rsidR="00331318" w:rsidRPr="00CB3985" w:rsidRDefault="00331318" w:rsidP="00331318">
                  <w:pPr>
                    <w:jc w:val="center"/>
                    <w:rPr>
                      <w:rFonts w:eastAsiaTheme="minorEastAsia"/>
                      <w:color w:val="FF0000"/>
                      <w:lang w:val="es-ES_tradnl"/>
                      <w:rPrChange w:id="1552" w:author="Alex" w:date="2015-07-20T18:46:00Z">
                        <w:rPr>
                          <w:rFonts w:ascii="Times New Roman" w:eastAsia="Cambria" w:hAnsi="Times New Roman" w:cs="Times New Roman"/>
                          <w:color w:val="FF0000"/>
                          <w:lang w:val="es-ES_tradnl"/>
                        </w:rPr>
                      </w:rPrChange>
                    </w:rPr>
                  </w:pPr>
                  <w:r w:rsidRPr="00CB3985">
                    <w:rPr>
                      <w:rFonts w:eastAsiaTheme="minorEastAsia"/>
                      <w:color w:val="FF0000"/>
                      <w:rPrChange w:id="1553" w:author="Alex" w:date="2015-07-20T18:46:00Z">
                        <w:rPr>
                          <w:rFonts w:ascii="Times New Roman" w:eastAsia="Cambria" w:hAnsi="Times New Roman" w:cs="Times New Roman"/>
                          <w:color w:val="FF0000"/>
                        </w:rPr>
                      </w:rPrChange>
                    </w:rPr>
                    <w:t>4</w:t>
                  </w:r>
                </w:p>
              </w:tc>
              <w:tc>
                <w:tcPr>
                  <w:tcW w:w="1701" w:type="dxa"/>
                </w:tcPr>
                <w:p w14:paraId="6DDF79EF" w14:textId="2807C057" w:rsidR="00331318" w:rsidRPr="00CB3985" w:rsidRDefault="00CB3985" w:rsidP="00331318">
                  <w:pPr>
                    <w:jc w:val="center"/>
                    <w:rPr>
                      <w:rFonts w:eastAsiaTheme="minorEastAsia"/>
                      <w:color w:val="0070C0"/>
                      <w:lang w:val="es-ES_tradnl"/>
                      <w:rPrChange w:id="1554" w:author="Alex" w:date="2015-07-20T18:46:00Z">
                        <w:rPr>
                          <w:rFonts w:ascii="Times New Roman" w:hAnsi="Times New Roman" w:cs="Times New Roman"/>
                          <w:color w:val="0070C0"/>
                          <w:lang w:val="es-ES_tradnl"/>
                        </w:rPr>
                      </w:rPrChange>
                    </w:rPr>
                  </w:pPr>
                  <w:r w:rsidRPr="00CB3985">
                    <w:rPr>
                      <w:rFonts w:eastAsiaTheme="minorEastAsia"/>
                      <w:color w:val="0070C0"/>
                      <w:rPrChange w:id="1555" w:author="Alex" w:date="2015-07-20T18:46:00Z">
                        <w:rPr>
                          <w:rFonts w:ascii="Cambria Math" w:hAnsi="Cambria Math" w:cs="Times New Roman"/>
                          <w:i/>
                          <w:color w:val="0070C0"/>
                        </w:rPr>
                      </w:rPrChange>
                    </w:rPr>
                    <w:t>0,25</w:t>
                  </w:r>
                </w:p>
              </w:tc>
              <w:tc>
                <w:tcPr>
                  <w:tcW w:w="4815" w:type="dxa"/>
                  <w:vMerge/>
                </w:tcPr>
                <w:p w14:paraId="3155C487"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45970ABA" w14:textId="77777777" w:rsidTr="005D1EAB">
              <w:tc>
                <w:tcPr>
                  <w:tcW w:w="1701" w:type="dxa"/>
                </w:tcPr>
                <w:p w14:paraId="2A1BCD6E" w14:textId="77777777" w:rsidR="00331318" w:rsidRPr="00CB3985" w:rsidRDefault="00331318" w:rsidP="00331318">
                  <w:pPr>
                    <w:jc w:val="center"/>
                    <w:rPr>
                      <w:rFonts w:eastAsiaTheme="minorEastAsia"/>
                      <w:color w:val="FF0000"/>
                      <w:lang w:val="es-ES_tradnl"/>
                      <w:rPrChange w:id="1556" w:author="Alex" w:date="2015-07-20T18:46:00Z">
                        <w:rPr>
                          <w:rFonts w:ascii="Times New Roman" w:eastAsia="Cambria" w:hAnsi="Times New Roman" w:cs="Times New Roman"/>
                          <w:color w:val="FF0000"/>
                          <w:lang w:val="es-ES_tradnl"/>
                        </w:rPr>
                      </w:rPrChange>
                    </w:rPr>
                  </w:pPr>
                  <w:r w:rsidRPr="00CB3985">
                    <w:rPr>
                      <w:rFonts w:eastAsiaTheme="minorEastAsia"/>
                      <w:color w:val="FF0000"/>
                      <w:rPrChange w:id="1557" w:author="Alex" w:date="2015-07-20T18:46:00Z">
                        <w:rPr>
                          <w:rFonts w:ascii="Times New Roman" w:eastAsia="Cambria" w:hAnsi="Times New Roman" w:cs="Times New Roman"/>
                          <w:color w:val="FF0000"/>
                        </w:rPr>
                      </w:rPrChange>
                    </w:rPr>
                    <w:t>5</w:t>
                  </w:r>
                </w:p>
              </w:tc>
              <w:tc>
                <w:tcPr>
                  <w:tcW w:w="1701" w:type="dxa"/>
                </w:tcPr>
                <w:p w14:paraId="07A4B793" w14:textId="2E0DCC21" w:rsidR="00331318" w:rsidRPr="00CB3985" w:rsidRDefault="00CB3985" w:rsidP="00331318">
                  <w:pPr>
                    <w:jc w:val="center"/>
                    <w:rPr>
                      <w:rFonts w:eastAsiaTheme="minorEastAsia"/>
                      <w:color w:val="0070C0"/>
                      <w:lang w:val="es-ES_tradnl"/>
                      <w:rPrChange w:id="1558" w:author="Alex" w:date="2015-07-20T18:46:00Z">
                        <w:rPr>
                          <w:rFonts w:ascii="Times New Roman" w:hAnsi="Times New Roman" w:cs="Times New Roman"/>
                          <w:color w:val="0070C0"/>
                          <w:lang w:val="es-ES_tradnl"/>
                        </w:rPr>
                      </w:rPrChange>
                    </w:rPr>
                  </w:pPr>
                  <w:r w:rsidRPr="00CB3985">
                    <w:rPr>
                      <w:rFonts w:eastAsiaTheme="minorEastAsia"/>
                      <w:color w:val="0070C0"/>
                      <w:rPrChange w:id="1559" w:author="Alex" w:date="2015-07-20T18:46:00Z">
                        <w:rPr>
                          <w:rFonts w:ascii="Cambria Math" w:hAnsi="Cambria Math" w:cs="Times New Roman"/>
                          <w:i/>
                          <w:color w:val="0070C0"/>
                        </w:rPr>
                      </w:rPrChange>
                    </w:rPr>
                    <w:t>0,2</w:t>
                  </w:r>
                </w:p>
              </w:tc>
              <w:tc>
                <w:tcPr>
                  <w:tcW w:w="4815" w:type="dxa"/>
                  <w:vMerge/>
                </w:tcPr>
                <w:p w14:paraId="5523483C" w14:textId="77777777" w:rsidR="00331318" w:rsidRPr="00441BF2" w:rsidRDefault="00331318" w:rsidP="00331318">
                  <w:pPr>
                    <w:jc w:val="center"/>
                    <w:rPr>
                      <w:rFonts w:ascii="Times New Roman" w:hAnsi="Times New Roman" w:cs="Times New Roman"/>
                      <w:color w:val="0070C0"/>
                      <w:highlight w:val="green"/>
                      <w:lang w:val="es-ES_tradnl"/>
                    </w:rPr>
                  </w:pPr>
                </w:p>
              </w:tc>
            </w:tr>
          </w:tbl>
          <w:p w14:paraId="61B7C54B" w14:textId="5A33DC33" w:rsidR="00331318" w:rsidRPr="00441BF2" w:rsidRDefault="00331318" w:rsidP="005D1EAB">
            <w:pPr>
              <w:pStyle w:val="Descripcin"/>
              <w:rPr>
                <w:lang w:val="es-ES_tradnl"/>
              </w:rPr>
            </w:pPr>
          </w:p>
        </w:tc>
      </w:tr>
      <w:tr w:rsidR="00331318" w:rsidRPr="00441BF2" w14:paraId="1E94FC29" w14:textId="77777777" w:rsidTr="005D1EAB">
        <w:tc>
          <w:tcPr>
            <w:tcW w:w="2518" w:type="dxa"/>
          </w:tcPr>
          <w:p w14:paraId="684B3646"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Pie de imagen</w:t>
            </w:r>
          </w:p>
        </w:tc>
        <w:tc>
          <w:tcPr>
            <w:tcW w:w="6515" w:type="dxa"/>
          </w:tcPr>
          <w:p w14:paraId="286DFD23"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gráfica de una función impar.</w:t>
            </w:r>
          </w:p>
        </w:tc>
      </w:tr>
    </w:tbl>
    <w:p w14:paraId="6F594E0B" w14:textId="77777777" w:rsidR="002D619F" w:rsidRPr="00441BF2" w:rsidRDefault="002D619F" w:rsidP="00C96B26">
      <w:pPr>
        <w:spacing w:after="0"/>
        <w:rPr>
          <w:rFonts w:ascii="Times New Roman" w:eastAsiaTheme="minorEastAsia" w:hAnsi="Times New Roman" w:cs="Times New Roman"/>
        </w:rPr>
      </w:pPr>
    </w:p>
    <w:p w14:paraId="5013DE60" w14:textId="77777777" w:rsidR="002D619F" w:rsidRDefault="002D619F" w:rsidP="00C96B26">
      <w:pPr>
        <w:spacing w:after="0"/>
        <w:rPr>
          <w:ins w:id="1560" w:author="Alex" w:date="2015-08-02T18:32:00Z"/>
          <w:rFonts w:ascii="Times New Roman" w:eastAsiaTheme="minorEastAsia" w:hAnsi="Times New Roman" w:cs="Times New Roman"/>
        </w:rPr>
      </w:pPr>
    </w:p>
    <w:p w14:paraId="785D650E" w14:textId="0727FD3C" w:rsidR="00EE4127" w:rsidRPr="00441BF2" w:rsidDel="00FA79DE" w:rsidRDefault="00EE4127" w:rsidP="00C96B26">
      <w:pPr>
        <w:spacing w:after="0"/>
        <w:rPr>
          <w:del w:id="1561" w:author="Alex" w:date="2015-08-02T18:34:00Z"/>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1356"/>
        <w:gridCol w:w="7472"/>
      </w:tblGrid>
      <w:tr w:rsidR="00331318" w:rsidRPr="00441BF2" w14:paraId="0FC2925B" w14:textId="77777777" w:rsidTr="005D1EAB">
        <w:tc>
          <w:tcPr>
            <w:tcW w:w="9033" w:type="dxa"/>
            <w:gridSpan w:val="2"/>
            <w:shd w:val="clear" w:color="auto" w:fill="0D0D0D" w:themeFill="text1" w:themeFillTint="F2"/>
          </w:tcPr>
          <w:p w14:paraId="2C3531C1" w14:textId="77777777" w:rsidR="00331318" w:rsidRPr="00441BF2" w:rsidRDefault="00331318" w:rsidP="005D1EA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331318" w:rsidRPr="00441BF2" w14:paraId="1C8238BF" w14:textId="77777777" w:rsidTr="005D1EAB">
        <w:tc>
          <w:tcPr>
            <w:tcW w:w="2518" w:type="dxa"/>
          </w:tcPr>
          <w:p w14:paraId="36756D59" w14:textId="77777777" w:rsidR="00331318" w:rsidRPr="00441BF2" w:rsidRDefault="00331318" w:rsidP="005D1EAB">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51F0C353" w14:textId="40F20E4B" w:rsidR="00331318" w:rsidRPr="00441BF2" w:rsidRDefault="001336A2">
            <w:pPr>
              <w:pStyle w:val="Tema1Img"/>
              <w:numPr>
                <w:ilvl w:val="0"/>
                <w:numId w:val="0"/>
              </w:numPr>
              <w:ind w:left="501"/>
              <w:rPr>
                <w:lang w:val="es-ES_tradnl"/>
              </w:rPr>
              <w:pPrChange w:id="1562" w:author="Alex" w:date="2015-08-02T16:30:00Z">
                <w:pPr>
                  <w:pStyle w:val="Tema1Img"/>
                  <w:numPr>
                    <w:numId w:val="0"/>
                  </w:numPr>
                  <w:ind w:left="0" w:firstLine="0"/>
                </w:pPr>
              </w:pPrChange>
            </w:pPr>
            <w:r>
              <w:rPr>
                <w:sz w:val="24"/>
                <w:szCs w:val="24"/>
                <w:lang w:val="es-ES_tradnl"/>
              </w:rPr>
              <w:t>MA_10_01_CO_</w:t>
            </w:r>
            <w:del w:id="1563" w:author="Alex" w:date="2015-08-02T16:30:00Z">
              <w:r w:rsidDel="004E35CB">
                <w:rPr>
                  <w:sz w:val="24"/>
                  <w:szCs w:val="24"/>
                  <w:lang w:val="es-ES_tradnl"/>
                </w:rPr>
                <w:delText>IMG19</w:delText>
              </w:r>
            </w:del>
            <w:ins w:id="1564" w:author="Alex" w:date="2015-08-02T16:30:00Z">
              <w:r w:rsidR="004E35CB">
                <w:rPr>
                  <w:sz w:val="24"/>
                  <w:szCs w:val="24"/>
                  <w:lang w:val="es-ES_tradnl"/>
                </w:rPr>
                <w:t>IMG23</w:t>
              </w:r>
            </w:ins>
          </w:p>
        </w:tc>
      </w:tr>
      <w:tr w:rsidR="00331318" w:rsidRPr="00441BF2" w14:paraId="3D57A0D7" w14:textId="77777777" w:rsidTr="005D1EAB">
        <w:tc>
          <w:tcPr>
            <w:tcW w:w="2518" w:type="dxa"/>
          </w:tcPr>
          <w:p w14:paraId="4AC7B8F3"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6B0F19A4"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impar</w:t>
            </w:r>
          </w:p>
        </w:tc>
      </w:tr>
      <w:tr w:rsidR="00331318" w:rsidRPr="00441BF2" w14:paraId="1244FBE8" w14:textId="77777777" w:rsidTr="005D1EAB">
        <w:trPr>
          <w:trHeight w:val="2268"/>
        </w:trPr>
        <w:tc>
          <w:tcPr>
            <w:tcW w:w="2518" w:type="dxa"/>
          </w:tcPr>
          <w:p w14:paraId="65C2201C"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 xml:space="preserve">Código </w:t>
            </w:r>
            <w:proofErr w:type="spellStart"/>
            <w:r w:rsidRPr="00441BF2">
              <w:rPr>
                <w:rFonts w:ascii="Times New Roman" w:hAnsi="Times New Roman" w:cs="Times New Roman"/>
                <w:b/>
                <w:color w:val="000000"/>
                <w:lang w:val="es-ES_tradnl"/>
              </w:rPr>
              <w:t>Shutterstock</w:t>
            </w:r>
            <w:proofErr w:type="spellEnd"/>
            <w:r w:rsidRPr="00441BF2">
              <w:rPr>
                <w:rFonts w:ascii="Times New Roman" w:hAnsi="Times New Roman" w:cs="Times New Roman"/>
                <w:b/>
                <w:color w:val="000000"/>
                <w:lang w:val="es-ES_tradnl"/>
              </w:rPr>
              <w:t xml:space="preserve"> (o URL o la ruta en </w:t>
            </w:r>
            <w:proofErr w:type="spellStart"/>
            <w:r w:rsidRPr="00441BF2">
              <w:rPr>
                <w:rFonts w:ascii="Times New Roman" w:hAnsi="Times New Roman" w:cs="Times New Roman"/>
                <w:b/>
                <w:color w:val="000000"/>
                <w:lang w:val="es-ES_tradnl"/>
              </w:rPr>
              <w:t>AulaPlaneta</w:t>
            </w:r>
            <w:proofErr w:type="spellEnd"/>
            <w:r w:rsidRPr="00441BF2">
              <w:rPr>
                <w:rFonts w:ascii="Times New Roman" w:hAnsi="Times New Roman" w:cs="Times New Roman"/>
                <w:b/>
                <w:color w:val="000000"/>
                <w:lang w:val="es-ES_tradnl"/>
              </w:rPr>
              <w:t>)</w:t>
            </w:r>
          </w:p>
        </w:tc>
        <w:tc>
          <w:tcPr>
            <w:tcW w:w="6515" w:type="dxa"/>
          </w:tcPr>
          <w:tbl>
            <w:tblPr>
              <w:tblStyle w:val="Tablaconcuadrcula"/>
              <w:tblW w:w="0" w:type="auto"/>
              <w:tblLook w:val="04A0" w:firstRow="1" w:lastRow="0" w:firstColumn="1" w:lastColumn="0" w:noHBand="0" w:noVBand="1"/>
            </w:tblPr>
            <w:tblGrid>
              <w:gridCol w:w="821"/>
              <w:gridCol w:w="1157"/>
              <w:gridCol w:w="5268"/>
            </w:tblGrid>
            <w:tr w:rsidR="00331318" w:rsidRPr="00441BF2" w14:paraId="2A3D78D4" w14:textId="77777777" w:rsidTr="005D1EAB">
              <w:tc>
                <w:tcPr>
                  <w:tcW w:w="8500" w:type="dxa"/>
                  <w:gridSpan w:val="3"/>
                </w:tcPr>
                <w:p w14:paraId="04401A4C" w14:textId="2EABE39D" w:rsidR="00331318" w:rsidRPr="00441BF2" w:rsidRDefault="00331318" w:rsidP="007468D4">
                  <w:pPr>
                    <w:rPr>
                      <w:rFonts w:ascii="Times New Roman" w:hAnsi="Times New Roman" w:cs="Times New Roman"/>
                      <w:b/>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A90551">
                    <w:rPr>
                      <w:rFonts w:ascii="Times New Roman" w:hAnsi="Times New Roman" w:cs="Times New Roman"/>
                      <w:lang w:val="es-ES_tradnl"/>
                    </w:rPr>
                    <w:t>s</w:t>
                  </w:r>
                  <w:r w:rsidRPr="00441BF2">
                    <w:rPr>
                      <w:rFonts w:ascii="Times New Roman" w:hAnsi="Times New Roman" w:cs="Times New Roman"/>
                      <w:lang w:val="es-ES_tradnl"/>
                    </w:rPr>
                    <w:t xml:space="preserve">er el seno de </w:t>
                  </w:r>
                  <w:r w:rsidR="00A90551" w:rsidRPr="007468D4">
                    <w:rPr>
                      <w:rFonts w:ascii="Times New Roman" w:hAnsi="Times New Roman" w:cs="Times New Roman"/>
                      <w:i/>
                    </w:rPr>
                    <w:t>x</w:t>
                  </w:r>
                  <w:r w:rsidRPr="00441BF2">
                    <w:rPr>
                      <w:rFonts w:ascii="Times New Roman" w:hAnsi="Times New Roman" w:cs="Times New Roman"/>
                      <w:lang w:val="es-ES_tradnl"/>
                    </w:rPr>
                    <w:t>”</w:t>
                  </w:r>
                </w:p>
              </w:tc>
            </w:tr>
            <w:tr w:rsidR="00331318" w:rsidRPr="00441BF2" w14:paraId="2A14AAE0" w14:textId="77777777" w:rsidTr="005D1EAB">
              <w:tc>
                <w:tcPr>
                  <w:tcW w:w="8500" w:type="dxa"/>
                  <w:gridSpan w:val="3"/>
                </w:tcPr>
                <w:p w14:paraId="13511EBB" w14:textId="66D04882" w:rsidR="00331318" w:rsidRPr="00441BF2" w:rsidRDefault="00331318">
                  <w:pPr>
                    <w:rPr>
                      <w:rFonts w:ascii="Times New Roman" w:hAnsi="Times New Roman" w:cs="Times New Roman"/>
                      <w:lang w:val="es-ES_tradnl"/>
                    </w:rPr>
                  </w:pPr>
                  <w:r w:rsidRPr="00441BF2">
                    <w:rPr>
                      <w:rFonts w:ascii="Times New Roman" w:hAnsi="Times New Roman" w:cs="Times New Roman"/>
                      <w:b/>
                      <w:lang w:val="es-ES_tradnl"/>
                    </w:rPr>
                    <w:t>Dominio</w:t>
                  </w:r>
                  <w:del w:id="1565" w:author="Alex" w:date="2015-07-20T18:47:00Z">
                    <w:r w:rsidRPr="00441BF2" w:rsidDel="00CB3985">
                      <w:rPr>
                        <w:rFonts w:ascii="Times New Roman" w:hAnsi="Times New Roman" w:cs="Times New Roman"/>
                        <w:b/>
                        <w:lang w:val="es-ES_tradnl"/>
                      </w:rPr>
                      <w:delText>:</w:delText>
                    </w:r>
                  </w:del>
                  <w:r w:rsidRPr="00441BF2">
                    <w:rPr>
                      <w:rFonts w:ascii="Times New Roman" w:hAnsi="Times New Roman" w:cs="Times New Roman"/>
                      <w:b/>
                      <w:lang w:val="es-ES_tradnl"/>
                    </w:rPr>
                    <w:t xml:space="preserve"> </w:t>
                  </w:r>
                  <w:ins w:id="1566" w:author="Alex" w:date="2015-07-20T18:47:00Z">
                    <w:r w:rsidR="00CB3985">
                      <w:rPr>
                        <w:rFonts w:ascii="Times New Roman" w:hAnsi="Times New Roman" w:cs="Times New Roman"/>
                        <w:b/>
                        <w:lang w:val="es-ES_tradnl"/>
                      </w:rPr>
                      <w:t>(</w:t>
                    </w:r>
                  </w:ins>
                  <w:r w:rsidR="00A90551">
                    <w:rPr>
                      <w:rFonts w:ascii="Times New Roman" w:hAnsi="Times New Roman" w:cs="Times New Roman"/>
                      <w:b/>
                      <w:lang w:val="es-ES_tradnl"/>
                    </w:rPr>
                    <w:t>e</w:t>
                  </w:r>
                  <w:r w:rsidRPr="00441BF2">
                    <w:rPr>
                      <w:rFonts w:ascii="Times New Roman" w:hAnsi="Times New Roman" w:cs="Times New Roman"/>
                      <w:b/>
                      <w:lang w:val="es-ES_tradnl"/>
                    </w:rPr>
                    <w:t>lementos del conjunto de partida</w:t>
                  </w:r>
                  <w:ins w:id="1567" w:author="Alex" w:date="2015-07-20T18:47:00Z">
                    <w:r w:rsidR="00CB3985">
                      <w:rPr>
                        <w:rFonts w:ascii="Times New Roman" w:hAnsi="Times New Roman" w:cs="Times New Roman"/>
                        <w:b/>
                        <w:lang w:val="es-ES_tradnl"/>
                      </w:rPr>
                      <w:t>)</w:t>
                    </w:r>
                  </w:ins>
                  <w:r w:rsidRPr="00441BF2">
                    <w:rPr>
                      <w:rFonts w:ascii="Times New Roman" w:hAnsi="Times New Roman" w:cs="Times New Roman"/>
                      <w:b/>
                      <w:lang w:val="es-ES_tradnl"/>
                    </w:rPr>
                    <w:t xml:space="preserve">: </w:t>
                  </w:r>
                  <w:r w:rsidR="00A90551">
                    <w:rPr>
                      <w:rFonts w:ascii="Times New Roman" w:hAnsi="Times New Roman" w:cs="Times New Roman"/>
                      <w:lang w:val="es-ES_tradnl"/>
                    </w:rPr>
                    <w:t>t</w:t>
                  </w:r>
                  <w:r w:rsidRPr="00441BF2">
                    <w:rPr>
                      <w:rFonts w:ascii="Times New Roman" w:hAnsi="Times New Roman" w:cs="Times New Roman"/>
                      <w:lang w:val="es-ES_tradnl"/>
                    </w:rPr>
                    <w:t>odos los números reales</w:t>
                  </w:r>
                </w:p>
              </w:tc>
            </w:tr>
            <w:tr w:rsidR="00331318" w:rsidRPr="00441BF2" w14:paraId="7E228495" w14:textId="77777777" w:rsidTr="005D1EAB">
              <w:tc>
                <w:tcPr>
                  <w:tcW w:w="8500" w:type="dxa"/>
                  <w:gridSpan w:val="3"/>
                </w:tcPr>
                <w:p w14:paraId="75EC1D07" w14:textId="59B50E7F" w:rsidR="00331318" w:rsidRPr="00441BF2" w:rsidRDefault="00331318">
                  <w:pPr>
                    <w:rPr>
                      <w:rFonts w:ascii="Times New Roman" w:hAnsi="Times New Roman" w:cs="Times New Roman"/>
                      <w:b/>
                      <w:lang w:val="es-ES_tradnl"/>
                    </w:rPr>
                  </w:pPr>
                  <w:proofErr w:type="spellStart"/>
                  <w:r w:rsidRPr="00441BF2">
                    <w:rPr>
                      <w:rFonts w:ascii="Times New Roman" w:hAnsi="Times New Roman" w:cs="Times New Roman"/>
                      <w:b/>
                      <w:lang w:val="es-ES_tradnl"/>
                    </w:rPr>
                    <w:t>Codominio</w:t>
                  </w:r>
                  <w:proofErr w:type="spellEnd"/>
                  <w:del w:id="1568" w:author="Alex" w:date="2015-07-20T18:47:00Z">
                    <w:r w:rsidRPr="00441BF2" w:rsidDel="00CB3985">
                      <w:rPr>
                        <w:rFonts w:ascii="Times New Roman" w:hAnsi="Times New Roman" w:cs="Times New Roman"/>
                        <w:b/>
                        <w:lang w:val="es-ES_tradnl"/>
                      </w:rPr>
                      <w:delText>:</w:delText>
                    </w:r>
                  </w:del>
                  <w:r w:rsidRPr="00441BF2">
                    <w:rPr>
                      <w:rFonts w:ascii="Times New Roman" w:hAnsi="Times New Roman" w:cs="Times New Roman"/>
                      <w:b/>
                      <w:lang w:val="es-ES_tradnl"/>
                    </w:rPr>
                    <w:t xml:space="preserve"> </w:t>
                  </w:r>
                  <w:ins w:id="1569" w:author="Alex" w:date="2015-07-20T18:47:00Z">
                    <w:r w:rsidR="00CB3985">
                      <w:rPr>
                        <w:rFonts w:ascii="Times New Roman" w:hAnsi="Times New Roman" w:cs="Times New Roman"/>
                        <w:b/>
                        <w:lang w:val="es-ES_tradnl"/>
                      </w:rPr>
                      <w:t>(</w:t>
                    </w:r>
                  </w:ins>
                  <w:r w:rsidR="00A90551">
                    <w:rPr>
                      <w:rFonts w:ascii="Times New Roman" w:hAnsi="Times New Roman" w:cs="Times New Roman"/>
                      <w:b/>
                      <w:lang w:val="es-ES_tradnl"/>
                    </w:rPr>
                    <w:t>e</w:t>
                  </w:r>
                  <w:r w:rsidRPr="00441BF2">
                    <w:rPr>
                      <w:rFonts w:ascii="Times New Roman" w:hAnsi="Times New Roman" w:cs="Times New Roman"/>
                      <w:b/>
                      <w:lang w:val="es-ES_tradnl"/>
                    </w:rPr>
                    <w:t>lementos del conjunto de llegada</w:t>
                  </w:r>
                  <w:ins w:id="1570" w:author="Alex" w:date="2015-07-20T18:47:00Z">
                    <w:r w:rsidR="00CB3985">
                      <w:rPr>
                        <w:rFonts w:ascii="Times New Roman" w:hAnsi="Times New Roman" w:cs="Times New Roman"/>
                        <w:b/>
                        <w:lang w:val="es-ES_tradnl"/>
                      </w:rPr>
                      <w:t>)</w:t>
                    </w:r>
                  </w:ins>
                  <w:r w:rsidRPr="00441BF2">
                    <w:rPr>
                      <w:rFonts w:ascii="Times New Roman" w:hAnsi="Times New Roman" w:cs="Times New Roman"/>
                      <w:b/>
                      <w:lang w:val="es-ES_tradnl"/>
                    </w:rPr>
                    <w:t xml:space="preserve">: </w:t>
                  </w:r>
                  <w:r w:rsidR="00A90551">
                    <w:rPr>
                      <w:rFonts w:ascii="Times New Roman" w:hAnsi="Times New Roman" w:cs="Times New Roman"/>
                      <w:lang w:val="es-ES_tradnl"/>
                    </w:rPr>
                    <w:t>l</w:t>
                  </w:r>
                  <w:r w:rsidRPr="00441BF2">
                    <w:rPr>
                      <w:rFonts w:ascii="Times New Roman" w:hAnsi="Times New Roman" w:cs="Times New Roman"/>
                      <w:lang w:val="es-ES_tradnl"/>
                    </w:rPr>
                    <w:t>os números reales entre -1 y 1</w:t>
                  </w:r>
                </w:p>
              </w:tc>
            </w:tr>
            <w:tr w:rsidR="00331318" w:rsidRPr="00441BF2" w14:paraId="1B90558D" w14:textId="77777777" w:rsidTr="005D1EAB">
              <w:tc>
                <w:tcPr>
                  <w:tcW w:w="3402" w:type="dxa"/>
                  <w:gridSpan w:val="2"/>
                </w:tcPr>
                <w:p w14:paraId="0D454FD4" w14:textId="77777777" w:rsidR="00331318" w:rsidRPr="00441BF2" w:rsidRDefault="00331318" w:rsidP="00331318">
                  <w:pPr>
                    <w:rPr>
                      <w:rFonts w:ascii="Times New Roman" w:hAnsi="Times New Roman" w:cs="Times New Roman"/>
                      <w:b/>
                      <w:lang w:val="es-ES_tradnl"/>
                    </w:rPr>
                  </w:pPr>
                  <w:r w:rsidRPr="00441BF2">
                    <w:rPr>
                      <w:rFonts w:ascii="Times New Roman" w:hAnsi="Times New Roman" w:cs="Times New Roman"/>
                      <w:b/>
                      <w:lang w:val="es-ES_tradnl"/>
                    </w:rPr>
                    <w:t>Ecuación o regla para relacionar los elementos</w:t>
                  </w:r>
                  <w:r w:rsidRPr="00441BF2">
                    <w:rPr>
                      <w:rFonts w:ascii="Times New Roman" w:eastAsiaTheme="minorEastAsia" w:hAnsi="Times New Roman" w:cs="Times New Roman"/>
                      <w:b/>
                      <w:lang w:val="es-ES_tradnl"/>
                    </w:rPr>
                    <w:t xml:space="preserve">: </w:t>
                  </w:r>
                </w:p>
              </w:tc>
              <w:tc>
                <w:tcPr>
                  <w:tcW w:w="5098" w:type="dxa"/>
                </w:tcPr>
                <w:p w14:paraId="371429B2" w14:textId="2284F9D9" w:rsidR="00331318" w:rsidRPr="00441BF2" w:rsidRDefault="00331318" w:rsidP="00331318">
                  <w:pPr>
                    <w:rPr>
                      <w:rFonts w:ascii="Times New Roman" w:hAnsi="Times New Roman" w:cs="Times New Roman"/>
                      <w:b/>
                      <w:lang w:val="es-ES_tradnl"/>
                    </w:rPr>
                  </w:pPr>
                  <m:oMathPara>
                    <m:oMath>
                      <m:r>
                        <m:rPr>
                          <m:sty m:val="bi"/>
                        </m:rPr>
                        <w:rPr>
                          <w:rFonts w:ascii="Cambria Math" w:hAnsi="Cambria Math" w:cs="Times New Roman"/>
                          <w:lang w:val="es-ES_tradnl"/>
                        </w:rPr>
                        <m:t>y=h</m:t>
                      </m:r>
                      <m:d>
                        <m:dPr>
                          <m:ctrlPr>
                            <w:rPr>
                              <w:rFonts w:ascii="Cambria Math" w:hAnsi="Cambria Math" w:cs="Times New Roman"/>
                              <w:b/>
                              <w:i/>
                              <w:lang w:val="es-ES_tradnl"/>
                            </w:rPr>
                          </m:ctrlPr>
                        </m:dPr>
                        <m:e>
                          <m:r>
                            <m:rPr>
                              <m:sty m:val="bi"/>
                            </m:rPr>
                            <w:rPr>
                              <w:rFonts w:ascii="Cambria Math" w:hAnsi="Cambria Math" w:cs="Times New Roman"/>
                              <w:lang w:val="es-ES_tradnl"/>
                            </w:rPr>
                            <m:t>x</m:t>
                          </m:r>
                        </m:e>
                      </m:d>
                      <m:r>
                        <m:rPr>
                          <m:sty m:val="bi"/>
                        </m:rPr>
                        <w:rPr>
                          <w:rFonts w:ascii="Cambria Math" w:eastAsiaTheme="minorEastAsia" w:hAnsi="Cambria Math" w:cs="Times New Roman"/>
                          <w:lang w:val="es-ES_tradnl"/>
                        </w:rPr>
                        <m:t>=</m:t>
                      </m:r>
                      <m:func>
                        <m:funcPr>
                          <m:ctrlPr>
                            <w:rPr>
                              <w:rFonts w:ascii="Cambria Math" w:eastAsiaTheme="minorEastAsia" w:hAnsi="Cambria Math" w:cs="Times New Roman"/>
                              <w:b/>
                              <w:i/>
                              <w:lang w:val="es-ES_tradnl"/>
                            </w:rPr>
                          </m:ctrlPr>
                        </m:funcPr>
                        <m:fName>
                          <m:r>
                            <m:rPr>
                              <m:sty m:val="b"/>
                            </m:rPr>
                            <w:rPr>
                              <w:rFonts w:ascii="Cambria Math" w:hAnsi="Cambria Math" w:cs="Times New Roman"/>
                              <w:lang w:val="es-ES_tradnl"/>
                            </w:rPr>
                            <m:t>sen</m:t>
                          </m:r>
                        </m:fName>
                        <m:e>
                          <m:r>
                            <m:rPr>
                              <m:sty m:val="bi"/>
                            </m:rPr>
                            <w:rPr>
                              <w:rFonts w:ascii="Cambria Math" w:eastAsiaTheme="minorEastAsia" w:hAnsi="Cambria Math" w:cs="Times New Roman"/>
                              <w:lang w:val="es-ES_tradnl"/>
                            </w:rPr>
                            <m:t>x</m:t>
                          </m:r>
                        </m:e>
                      </m:func>
                    </m:oMath>
                  </m:oMathPara>
                </w:p>
              </w:tc>
            </w:tr>
            <w:tr w:rsidR="00331318" w:rsidRPr="00441BF2" w14:paraId="6F067AE5" w14:textId="77777777" w:rsidTr="005D1EAB">
              <w:tc>
                <w:tcPr>
                  <w:tcW w:w="1701" w:type="dxa"/>
                </w:tcPr>
                <w:p w14:paraId="0B2ECB6E" w14:textId="249013AC" w:rsidR="00331318" w:rsidRPr="00CB3985" w:rsidRDefault="00CB3985">
                  <w:pPr>
                    <w:jc w:val="center"/>
                    <w:rPr>
                      <w:rFonts w:eastAsiaTheme="minorEastAsia"/>
                      <w:b/>
                      <w:i/>
                      <w:color w:val="FF0000"/>
                      <w:lang w:val="es-ES_tradnl"/>
                      <w:rPrChange w:id="1571" w:author="Alex" w:date="2015-07-20T18:47:00Z">
                        <w:rPr>
                          <w:rFonts w:ascii="Times New Roman" w:hAnsi="Times New Roman" w:cs="Times New Roman"/>
                          <w:b/>
                          <w:color w:val="FF0000"/>
                          <w:lang w:val="es-ES_tradnl"/>
                        </w:rPr>
                      </w:rPrChange>
                    </w:rPr>
                    <w:pPrChange w:id="1572" w:author="Alex" w:date="2015-07-20T18:47:00Z">
                      <w:pPr/>
                    </w:pPrChange>
                  </w:pPr>
                  <w:r w:rsidRPr="00CB3985">
                    <w:rPr>
                      <w:rFonts w:eastAsiaTheme="minorEastAsia"/>
                      <w:b/>
                      <w:i/>
                      <w:color w:val="FF0000"/>
                      <w:rPrChange w:id="1573" w:author="Alex" w:date="2015-07-20T18:47:00Z">
                        <w:rPr>
                          <w:rFonts w:ascii="Cambria Math" w:hAnsi="Cambria Math" w:cs="Times New Roman"/>
                          <w:b/>
                          <w:i/>
                          <w:color w:val="FF0000"/>
                        </w:rPr>
                      </w:rPrChange>
                    </w:rPr>
                    <w:t>x</w:t>
                  </w:r>
                </w:p>
              </w:tc>
              <w:tc>
                <w:tcPr>
                  <w:tcW w:w="1701" w:type="dxa"/>
                </w:tcPr>
                <w:p w14:paraId="1D3F0032" w14:textId="5FD7FC29" w:rsidR="00331318" w:rsidRPr="00CB3985" w:rsidRDefault="00CB3985">
                  <w:pPr>
                    <w:jc w:val="center"/>
                    <w:rPr>
                      <w:rFonts w:eastAsiaTheme="minorEastAsia"/>
                      <w:b/>
                      <w:i/>
                      <w:color w:val="0070C0"/>
                      <w:lang w:val="es-ES_tradnl"/>
                      <w:rPrChange w:id="1574" w:author="Alex" w:date="2015-07-20T18:47:00Z">
                        <w:rPr>
                          <w:rFonts w:ascii="Times New Roman" w:hAnsi="Times New Roman" w:cs="Times New Roman"/>
                          <w:b/>
                          <w:color w:val="0070C0"/>
                          <w:lang w:val="es-ES_tradnl"/>
                        </w:rPr>
                      </w:rPrChange>
                    </w:rPr>
                    <w:pPrChange w:id="1575" w:author="Alex" w:date="2015-07-20T18:47:00Z">
                      <w:pPr/>
                    </w:pPrChange>
                  </w:pPr>
                  <w:r w:rsidRPr="00CB3985">
                    <w:rPr>
                      <w:rFonts w:eastAsiaTheme="minorEastAsia"/>
                      <w:b/>
                      <w:i/>
                      <w:color w:val="0070C0"/>
                      <w:rPrChange w:id="1576" w:author="Alex" w:date="2015-07-20T18:47:00Z">
                        <w:rPr>
                          <w:rFonts w:ascii="Cambria Math" w:hAnsi="Cambria Math" w:cs="Times New Roman"/>
                          <w:b/>
                          <w:i/>
                          <w:color w:val="0070C0"/>
                        </w:rPr>
                      </w:rPrChange>
                    </w:rPr>
                    <w:t>y=h(x)</w:t>
                  </w:r>
                </w:p>
              </w:tc>
              <w:tc>
                <w:tcPr>
                  <w:tcW w:w="5098" w:type="dxa"/>
                  <w:vMerge w:val="restart"/>
                </w:tcPr>
                <w:p w14:paraId="14F751B6" w14:textId="77777777" w:rsidR="00331318" w:rsidRPr="00441BF2" w:rsidRDefault="00331318" w:rsidP="00331318">
                  <w:pPr>
                    <w:rPr>
                      <w:rFonts w:ascii="Times New Roman" w:eastAsia="Cambria" w:hAnsi="Times New Roman" w:cs="Times New Roman"/>
                      <w:b/>
                      <w:color w:val="0070C0"/>
                      <w:highlight w:val="green"/>
                      <w:lang w:val="es-ES_tradnl"/>
                    </w:rPr>
                  </w:pPr>
                  <w:r w:rsidRPr="00441BF2">
                    <w:rPr>
                      <w:sz w:val="24"/>
                      <w:szCs w:val="24"/>
                      <w:lang w:val="es-ES_tradnl"/>
                    </w:rPr>
                    <w:object w:dxaOrig="8145" w:dyaOrig="2925" w14:anchorId="58F32E32">
                      <v:shape id="_x0000_i1052" type="#_x0000_t75" style="width:273.75pt;height:99.75pt" o:ole="">
                        <v:imagedata r:id="rId79" o:title=""/>
                      </v:shape>
                      <o:OLEObject Type="Embed" ProgID="PBrush" ShapeID="_x0000_i1052" DrawAspect="Content" ObjectID="_1500567643" r:id="rId80"/>
                    </w:object>
                  </w:r>
                </w:p>
              </w:tc>
            </w:tr>
            <w:tr w:rsidR="00331318" w:rsidRPr="00441BF2" w14:paraId="295F9FAF" w14:textId="77777777" w:rsidTr="005D1EAB">
              <w:trPr>
                <w:trHeight w:val="77"/>
              </w:trPr>
              <w:tc>
                <w:tcPr>
                  <w:tcW w:w="1701" w:type="dxa"/>
                </w:tcPr>
                <w:p w14:paraId="66A5A3D7" w14:textId="77ADCEA7" w:rsidR="00331318" w:rsidRPr="00CB3985" w:rsidRDefault="00CB3985" w:rsidP="00331318">
                  <w:pPr>
                    <w:jc w:val="center"/>
                    <w:rPr>
                      <w:rFonts w:eastAsiaTheme="minorEastAsia"/>
                      <w:color w:val="FF0000"/>
                      <w:lang w:val="es-ES_tradnl"/>
                      <w:rPrChange w:id="1577" w:author="Alex" w:date="2015-07-20T18:47:00Z">
                        <w:rPr>
                          <w:rFonts w:ascii="Times New Roman" w:hAnsi="Times New Roman" w:cs="Times New Roman"/>
                          <w:color w:val="FF0000"/>
                          <w:lang w:val="es-ES_tradnl"/>
                        </w:rPr>
                      </w:rPrChange>
                    </w:rPr>
                  </w:pPr>
                  <w:r w:rsidRPr="00CB3985">
                    <w:rPr>
                      <w:rFonts w:eastAsiaTheme="minorEastAsia"/>
                      <w:color w:val="FF0000"/>
                      <w:rPrChange w:id="1578" w:author="Alex" w:date="2015-07-20T18:47:00Z">
                        <w:rPr>
                          <w:rFonts w:ascii="Cambria Math" w:hAnsi="Cambria Math" w:cs="Times New Roman"/>
                          <w:i/>
                          <w:color w:val="FF0000"/>
                        </w:rPr>
                      </w:rPrChange>
                    </w:rPr>
                    <w:t>-5</w:t>
                  </w:r>
                </w:p>
              </w:tc>
              <w:tc>
                <w:tcPr>
                  <w:tcW w:w="1701" w:type="dxa"/>
                </w:tcPr>
                <w:p w14:paraId="7B8B6AA9" w14:textId="15BA3C6B" w:rsidR="00331318" w:rsidRPr="00CB3985" w:rsidRDefault="00CB3985" w:rsidP="00331318">
                  <w:pPr>
                    <w:jc w:val="center"/>
                    <w:rPr>
                      <w:rFonts w:eastAsiaTheme="minorEastAsia"/>
                      <w:color w:val="0070C0"/>
                      <w:lang w:val="es-ES_tradnl"/>
                      <w:rPrChange w:id="1579" w:author="Alex" w:date="2015-07-20T18:47:00Z">
                        <w:rPr>
                          <w:rFonts w:ascii="Times New Roman" w:hAnsi="Times New Roman" w:cs="Times New Roman"/>
                          <w:color w:val="0070C0"/>
                          <w:lang w:val="es-ES_tradnl"/>
                        </w:rPr>
                      </w:rPrChange>
                    </w:rPr>
                  </w:pPr>
                  <w:r w:rsidRPr="00CB3985">
                    <w:rPr>
                      <w:rFonts w:eastAsiaTheme="minorEastAsia" w:hint="eastAsia"/>
                      <w:color w:val="0070C0"/>
                      <w:rPrChange w:id="1580" w:author="Alex" w:date="2015-07-20T18:47:00Z">
                        <w:rPr>
                          <w:rFonts w:ascii="Cambria Math" w:eastAsiaTheme="minorEastAsia" w:hAnsi="Cambria Math" w:cs="Times New Roman" w:hint="eastAsia"/>
                          <w:i/>
                          <w:color w:val="0070C0"/>
                        </w:rPr>
                      </w:rPrChange>
                    </w:rPr>
                    <w:t>0,9589242</w:t>
                  </w:r>
                </w:p>
              </w:tc>
              <w:tc>
                <w:tcPr>
                  <w:tcW w:w="5098" w:type="dxa"/>
                  <w:vMerge/>
                </w:tcPr>
                <w:p w14:paraId="2E87C364"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7FE58D61" w14:textId="77777777" w:rsidTr="005D1EAB">
              <w:tc>
                <w:tcPr>
                  <w:tcW w:w="1701" w:type="dxa"/>
                </w:tcPr>
                <w:p w14:paraId="547DB392" w14:textId="2E70510C" w:rsidR="00331318" w:rsidRPr="00CB3985" w:rsidRDefault="00CB3985" w:rsidP="00331318">
                  <w:pPr>
                    <w:jc w:val="center"/>
                    <w:rPr>
                      <w:rFonts w:eastAsiaTheme="minorEastAsia"/>
                      <w:color w:val="FF0000"/>
                      <w:lang w:val="es-ES_tradnl"/>
                      <w:rPrChange w:id="1581" w:author="Alex" w:date="2015-07-20T18:47:00Z">
                        <w:rPr>
                          <w:rFonts w:ascii="Times New Roman" w:hAnsi="Times New Roman" w:cs="Times New Roman"/>
                          <w:color w:val="FF0000"/>
                          <w:lang w:val="es-ES_tradnl"/>
                        </w:rPr>
                      </w:rPrChange>
                    </w:rPr>
                  </w:pPr>
                  <w:r w:rsidRPr="00CB3985">
                    <w:rPr>
                      <w:rFonts w:eastAsiaTheme="minorEastAsia"/>
                      <w:color w:val="FF0000"/>
                      <w:rPrChange w:id="1582" w:author="Alex" w:date="2015-07-20T18:47:00Z">
                        <w:rPr>
                          <w:rFonts w:ascii="Cambria Math" w:hAnsi="Cambria Math" w:cs="Times New Roman"/>
                          <w:i/>
                          <w:color w:val="FF0000"/>
                        </w:rPr>
                      </w:rPrChange>
                    </w:rPr>
                    <w:t>-4,3</w:t>
                  </w:r>
                </w:p>
              </w:tc>
              <w:tc>
                <w:tcPr>
                  <w:tcW w:w="1701" w:type="dxa"/>
                </w:tcPr>
                <w:p w14:paraId="755ECE50" w14:textId="6892308A" w:rsidR="00331318" w:rsidRPr="00CB3985" w:rsidRDefault="00CB3985" w:rsidP="00331318">
                  <w:pPr>
                    <w:jc w:val="center"/>
                    <w:rPr>
                      <w:rFonts w:eastAsiaTheme="minorEastAsia"/>
                      <w:color w:val="0070C0"/>
                      <w:lang w:val="es-ES_tradnl"/>
                      <w:rPrChange w:id="1583" w:author="Alex" w:date="2015-07-20T18:47:00Z">
                        <w:rPr>
                          <w:rFonts w:ascii="Times New Roman" w:hAnsi="Times New Roman" w:cs="Times New Roman"/>
                          <w:color w:val="0070C0"/>
                          <w:lang w:val="es-ES_tradnl"/>
                        </w:rPr>
                      </w:rPrChange>
                    </w:rPr>
                  </w:pPr>
                  <w:r w:rsidRPr="00CB3985">
                    <w:rPr>
                      <w:rFonts w:eastAsiaTheme="minorEastAsia"/>
                      <w:color w:val="0070C0"/>
                      <w:rPrChange w:id="1584" w:author="Alex" w:date="2015-07-20T18:47:00Z">
                        <w:rPr>
                          <w:rFonts w:ascii="Cambria Math" w:hAnsi="Cambria Math" w:cs="Times New Roman"/>
                          <w:i/>
                          <w:color w:val="0070C0"/>
                        </w:rPr>
                      </w:rPrChange>
                    </w:rPr>
                    <w:t>0,9161659</w:t>
                  </w:r>
                </w:p>
              </w:tc>
              <w:tc>
                <w:tcPr>
                  <w:tcW w:w="5098" w:type="dxa"/>
                  <w:vMerge/>
                </w:tcPr>
                <w:p w14:paraId="511DD0F1"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518134A4" w14:textId="77777777" w:rsidTr="005D1EAB">
              <w:tc>
                <w:tcPr>
                  <w:tcW w:w="1701" w:type="dxa"/>
                </w:tcPr>
                <w:p w14:paraId="246DCEA8" w14:textId="1699531F" w:rsidR="00331318" w:rsidRPr="00CB3985" w:rsidRDefault="00CB3985" w:rsidP="00331318">
                  <w:pPr>
                    <w:rPr>
                      <w:rFonts w:eastAsiaTheme="minorEastAsia"/>
                      <w:color w:val="FF0000"/>
                      <w:lang w:val="es-ES_tradnl"/>
                      <w:rPrChange w:id="1585" w:author="Alex" w:date="2015-07-20T18:47:00Z">
                        <w:rPr>
                          <w:rFonts w:ascii="Times New Roman" w:hAnsi="Times New Roman" w:cs="Times New Roman"/>
                          <w:color w:val="FF0000"/>
                          <w:lang w:val="es-ES_tradnl"/>
                        </w:rPr>
                      </w:rPrChange>
                    </w:rPr>
                  </w:pPr>
                  <w:r w:rsidRPr="00CB3985">
                    <w:rPr>
                      <w:rFonts w:eastAsiaTheme="minorEastAsia"/>
                      <w:color w:val="FF0000"/>
                      <w:rPrChange w:id="1586" w:author="Alex" w:date="2015-07-20T18:47:00Z">
                        <w:rPr>
                          <w:rFonts w:ascii="Cambria Math" w:hAnsi="Cambria Math" w:cs="Times New Roman"/>
                          <w:i/>
                          <w:color w:val="FF0000"/>
                        </w:rPr>
                      </w:rPrChange>
                    </w:rPr>
                    <w:t>-√2</w:t>
                  </w:r>
                </w:p>
              </w:tc>
              <w:tc>
                <w:tcPr>
                  <w:tcW w:w="1701" w:type="dxa"/>
                </w:tcPr>
                <w:p w14:paraId="239DC5CB" w14:textId="473CD7C4" w:rsidR="00331318" w:rsidRPr="00CB3985" w:rsidRDefault="00CB3985" w:rsidP="00331318">
                  <w:pPr>
                    <w:jc w:val="center"/>
                    <w:rPr>
                      <w:rFonts w:eastAsiaTheme="minorEastAsia"/>
                      <w:color w:val="0070C0"/>
                      <w:lang w:val="es-ES_tradnl"/>
                      <w:rPrChange w:id="1587" w:author="Alex" w:date="2015-07-20T18:47:00Z">
                        <w:rPr>
                          <w:rFonts w:ascii="Times New Roman" w:hAnsi="Times New Roman" w:cs="Times New Roman"/>
                          <w:color w:val="0070C0"/>
                          <w:lang w:val="es-ES_tradnl"/>
                        </w:rPr>
                      </w:rPrChange>
                    </w:rPr>
                  </w:pPr>
                  <w:r w:rsidRPr="00CB3985">
                    <w:rPr>
                      <w:rFonts w:eastAsiaTheme="minorEastAsia"/>
                      <w:color w:val="0070C0"/>
                      <w:rPrChange w:id="1588" w:author="Alex" w:date="2015-07-20T18:47:00Z">
                        <w:rPr>
                          <w:rFonts w:ascii="Cambria Math" w:hAnsi="Cambria Math" w:cs="Times New Roman"/>
                          <w:i/>
                          <w:color w:val="0070C0"/>
                        </w:rPr>
                      </w:rPrChange>
                    </w:rPr>
                    <w:t>-0,9877659</w:t>
                  </w:r>
                </w:p>
              </w:tc>
              <w:tc>
                <w:tcPr>
                  <w:tcW w:w="5098" w:type="dxa"/>
                  <w:vMerge/>
                </w:tcPr>
                <w:p w14:paraId="76B9D083"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4BE2EAA7" w14:textId="77777777" w:rsidTr="005D1EAB">
              <w:tc>
                <w:tcPr>
                  <w:tcW w:w="1701" w:type="dxa"/>
                </w:tcPr>
                <w:p w14:paraId="64CD4594" w14:textId="6A5B37D5" w:rsidR="00331318" w:rsidRPr="00CB3985" w:rsidRDefault="00CB3985" w:rsidP="00331318">
                  <w:pPr>
                    <w:jc w:val="center"/>
                    <w:rPr>
                      <w:rFonts w:eastAsiaTheme="minorEastAsia"/>
                      <w:color w:val="FF0000"/>
                      <w:lang w:val="es-ES_tradnl"/>
                      <w:rPrChange w:id="1589" w:author="Alex" w:date="2015-07-20T18:47:00Z">
                        <w:rPr>
                          <w:rFonts w:ascii="Times New Roman" w:hAnsi="Times New Roman" w:cs="Times New Roman"/>
                          <w:color w:val="FF0000"/>
                          <w:lang w:val="es-ES_tradnl"/>
                        </w:rPr>
                      </w:rPrChange>
                    </w:rPr>
                  </w:pPr>
                  <w:r w:rsidRPr="00CB3985">
                    <w:rPr>
                      <w:rFonts w:eastAsiaTheme="minorEastAsia"/>
                      <w:color w:val="FF0000"/>
                      <w:rPrChange w:id="1590" w:author="Alex" w:date="2015-07-20T18:47:00Z">
                        <w:rPr>
                          <w:rFonts w:ascii="Cambria Math" w:hAnsi="Cambria Math" w:cs="Times New Roman"/>
                          <w:i/>
                          <w:color w:val="FF0000"/>
                        </w:rPr>
                      </w:rPrChange>
                    </w:rPr>
                    <w:t>-1</w:t>
                  </w:r>
                </w:p>
              </w:tc>
              <w:tc>
                <w:tcPr>
                  <w:tcW w:w="1701" w:type="dxa"/>
                </w:tcPr>
                <w:p w14:paraId="31F31BFA" w14:textId="689EC341" w:rsidR="00331318" w:rsidRPr="00CB3985" w:rsidRDefault="00CB3985" w:rsidP="00331318">
                  <w:pPr>
                    <w:jc w:val="center"/>
                    <w:rPr>
                      <w:rFonts w:eastAsiaTheme="minorEastAsia"/>
                      <w:color w:val="0070C0"/>
                      <w:lang w:val="es-ES_tradnl"/>
                      <w:rPrChange w:id="1591" w:author="Alex" w:date="2015-07-20T18:47:00Z">
                        <w:rPr>
                          <w:rFonts w:ascii="Times New Roman" w:hAnsi="Times New Roman" w:cs="Times New Roman"/>
                          <w:color w:val="0070C0"/>
                          <w:lang w:val="es-ES_tradnl"/>
                        </w:rPr>
                      </w:rPrChange>
                    </w:rPr>
                  </w:pPr>
                  <w:r w:rsidRPr="00CB3985">
                    <w:rPr>
                      <w:rFonts w:eastAsiaTheme="minorEastAsia"/>
                      <w:color w:val="0070C0"/>
                      <w:rPrChange w:id="1592" w:author="Alex" w:date="2015-07-20T18:47:00Z">
                        <w:rPr>
                          <w:rFonts w:ascii="Cambria Math" w:hAnsi="Cambria Math" w:cs="Times New Roman"/>
                          <w:i/>
                          <w:color w:val="0070C0"/>
                        </w:rPr>
                      </w:rPrChange>
                    </w:rPr>
                    <w:t>-0,8414709</w:t>
                  </w:r>
                </w:p>
              </w:tc>
              <w:tc>
                <w:tcPr>
                  <w:tcW w:w="5098" w:type="dxa"/>
                  <w:vMerge/>
                </w:tcPr>
                <w:p w14:paraId="56851E29"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7FBB2654" w14:textId="77777777" w:rsidTr="005D1EAB">
              <w:tc>
                <w:tcPr>
                  <w:tcW w:w="1701" w:type="dxa"/>
                </w:tcPr>
                <w:p w14:paraId="5B50E7C0" w14:textId="08BF17B2" w:rsidR="00331318" w:rsidRPr="00CB3985" w:rsidRDefault="00CB3985" w:rsidP="00331318">
                  <w:pPr>
                    <w:jc w:val="center"/>
                    <w:rPr>
                      <w:rFonts w:eastAsiaTheme="minorEastAsia"/>
                      <w:color w:val="FF0000"/>
                      <w:lang w:val="es-ES_tradnl"/>
                      <w:rPrChange w:id="1593" w:author="Alex" w:date="2015-07-20T18:47:00Z">
                        <w:rPr>
                          <w:rFonts w:ascii="Times New Roman" w:hAnsi="Times New Roman" w:cs="Times New Roman"/>
                          <w:color w:val="FF0000"/>
                          <w:lang w:val="es-ES_tradnl"/>
                        </w:rPr>
                      </w:rPrChange>
                    </w:rPr>
                  </w:pPr>
                  <w:r w:rsidRPr="00CB3985">
                    <w:rPr>
                      <w:rFonts w:eastAsiaTheme="minorEastAsia"/>
                      <w:color w:val="FF0000"/>
                      <w:rPrChange w:id="1594" w:author="Alex" w:date="2015-07-20T18:47:00Z">
                        <w:rPr>
                          <w:rFonts w:ascii="Cambria Math" w:hAnsi="Cambria Math" w:cs="Times New Roman"/>
                          <w:i/>
                          <w:color w:val="FF0000"/>
                        </w:rPr>
                      </w:rPrChange>
                    </w:rPr>
                    <w:t>-1/2</w:t>
                  </w:r>
                </w:p>
              </w:tc>
              <w:tc>
                <w:tcPr>
                  <w:tcW w:w="1701" w:type="dxa"/>
                </w:tcPr>
                <w:p w14:paraId="49D79DD8" w14:textId="3A6AD03A" w:rsidR="00331318" w:rsidRPr="00CB3985" w:rsidRDefault="00CB3985" w:rsidP="00331318">
                  <w:pPr>
                    <w:jc w:val="center"/>
                    <w:rPr>
                      <w:rFonts w:eastAsiaTheme="minorEastAsia"/>
                      <w:color w:val="0070C0"/>
                      <w:lang w:val="es-ES_tradnl"/>
                      <w:rPrChange w:id="1595" w:author="Alex" w:date="2015-07-20T18:47:00Z">
                        <w:rPr>
                          <w:rFonts w:ascii="Times New Roman" w:hAnsi="Times New Roman" w:cs="Times New Roman"/>
                          <w:color w:val="0070C0"/>
                          <w:lang w:val="es-ES_tradnl"/>
                        </w:rPr>
                      </w:rPrChange>
                    </w:rPr>
                  </w:pPr>
                  <w:r w:rsidRPr="00CB3985">
                    <w:rPr>
                      <w:rFonts w:eastAsiaTheme="minorEastAsia"/>
                      <w:color w:val="0070C0"/>
                      <w:rPrChange w:id="1596" w:author="Alex" w:date="2015-07-20T18:47:00Z">
                        <w:rPr>
                          <w:rFonts w:ascii="Cambria Math" w:hAnsi="Cambria Math" w:cs="Times New Roman"/>
                          <w:color w:val="0070C0"/>
                        </w:rPr>
                      </w:rPrChange>
                    </w:rPr>
                    <w:t>-0,4794255</w:t>
                  </w:r>
                </w:p>
              </w:tc>
              <w:tc>
                <w:tcPr>
                  <w:tcW w:w="5098" w:type="dxa"/>
                  <w:vMerge/>
                </w:tcPr>
                <w:p w14:paraId="6FCF534A"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5BA132FB" w14:textId="77777777" w:rsidTr="005D1EAB">
              <w:tc>
                <w:tcPr>
                  <w:tcW w:w="1701" w:type="dxa"/>
                </w:tcPr>
                <w:p w14:paraId="49BA6CCF" w14:textId="0B206E86" w:rsidR="00331318" w:rsidRPr="00CB3985" w:rsidRDefault="00CB3985" w:rsidP="00331318">
                  <w:pPr>
                    <w:jc w:val="center"/>
                    <w:rPr>
                      <w:rFonts w:eastAsiaTheme="minorEastAsia"/>
                      <w:color w:val="FF0000"/>
                      <w:lang w:val="es-ES_tradnl"/>
                      <w:rPrChange w:id="1597" w:author="Alex" w:date="2015-07-20T18:47:00Z">
                        <w:rPr>
                          <w:rFonts w:ascii="Times New Roman" w:hAnsi="Times New Roman" w:cs="Times New Roman"/>
                          <w:color w:val="FF0000"/>
                          <w:lang w:val="es-ES_tradnl"/>
                        </w:rPr>
                      </w:rPrChange>
                    </w:rPr>
                  </w:pPr>
                  <w:r w:rsidRPr="00CB3985">
                    <w:rPr>
                      <w:rFonts w:eastAsiaTheme="minorEastAsia" w:hint="eastAsia"/>
                      <w:color w:val="FF0000"/>
                      <w:rPrChange w:id="1598" w:author="Alex" w:date="2015-07-20T18:47:00Z">
                        <w:rPr>
                          <w:rFonts w:ascii="Cambria Math" w:eastAsiaTheme="minorEastAsia" w:hAnsi="Cambria Math" w:cs="Times New Roman" w:hint="eastAsia"/>
                          <w:i/>
                          <w:color w:val="FF0000"/>
                        </w:rPr>
                      </w:rPrChange>
                    </w:rPr>
                    <w:t>0</w:t>
                  </w:r>
                </w:p>
              </w:tc>
              <w:tc>
                <w:tcPr>
                  <w:tcW w:w="1701" w:type="dxa"/>
                </w:tcPr>
                <w:p w14:paraId="0FED2AA0" w14:textId="77777777" w:rsidR="00331318" w:rsidRPr="00CB3985" w:rsidRDefault="00331318" w:rsidP="00331318">
                  <w:pPr>
                    <w:jc w:val="center"/>
                    <w:rPr>
                      <w:rFonts w:eastAsiaTheme="minorEastAsia"/>
                      <w:color w:val="0070C0"/>
                      <w:lang w:val="es-ES_tradnl"/>
                      <w:rPrChange w:id="1599" w:author="Alex" w:date="2015-07-20T18:47:00Z">
                        <w:rPr>
                          <w:rFonts w:ascii="Times New Roman" w:hAnsi="Times New Roman" w:cs="Times New Roman"/>
                          <w:color w:val="0070C0"/>
                          <w:lang w:val="es-ES_tradnl"/>
                        </w:rPr>
                      </w:rPrChange>
                    </w:rPr>
                  </w:pPr>
                  <w:r w:rsidRPr="00CB3985">
                    <w:rPr>
                      <w:rFonts w:eastAsiaTheme="minorEastAsia"/>
                      <w:color w:val="0070C0"/>
                      <w:rPrChange w:id="1600" w:author="Alex" w:date="2015-07-20T18:47:00Z">
                        <w:rPr>
                          <w:rFonts w:ascii="Times New Roman" w:hAnsi="Times New Roman" w:cs="Times New Roman"/>
                          <w:color w:val="0070C0"/>
                        </w:rPr>
                      </w:rPrChange>
                    </w:rPr>
                    <w:t>0</w:t>
                  </w:r>
                </w:p>
              </w:tc>
              <w:tc>
                <w:tcPr>
                  <w:tcW w:w="5098" w:type="dxa"/>
                  <w:vMerge/>
                </w:tcPr>
                <w:p w14:paraId="18890568"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6500EC59" w14:textId="77777777" w:rsidTr="005D1EAB">
              <w:tc>
                <w:tcPr>
                  <w:tcW w:w="1701" w:type="dxa"/>
                </w:tcPr>
                <w:p w14:paraId="522DBCF8" w14:textId="11D3C7AA" w:rsidR="00331318" w:rsidRPr="00CB3985" w:rsidRDefault="00CB3985" w:rsidP="00331318">
                  <w:pPr>
                    <w:jc w:val="center"/>
                    <w:rPr>
                      <w:rFonts w:eastAsiaTheme="minorEastAsia"/>
                      <w:color w:val="FF0000"/>
                      <w:lang w:val="es-ES_tradnl"/>
                      <w:rPrChange w:id="1601" w:author="Alex" w:date="2015-07-20T18:47:00Z">
                        <w:rPr>
                          <w:rFonts w:ascii="Times New Roman" w:eastAsia="Cambria" w:hAnsi="Times New Roman" w:cs="Times New Roman"/>
                          <w:color w:val="FF0000"/>
                          <w:lang w:val="es-ES_tradnl"/>
                        </w:rPr>
                      </w:rPrChange>
                    </w:rPr>
                  </w:pPr>
                  <w:r w:rsidRPr="00CB3985">
                    <w:rPr>
                      <w:rFonts w:eastAsiaTheme="minorEastAsia" w:hint="eastAsia"/>
                      <w:color w:val="FF0000"/>
                      <w:rPrChange w:id="1602" w:author="Alex" w:date="2015-07-20T18:47:00Z">
                        <w:rPr>
                          <w:rFonts w:ascii="Cambria Math" w:eastAsiaTheme="minorEastAsia" w:hAnsi="Cambria Math" w:cs="Times New Roman" w:hint="eastAsia"/>
                          <w:i/>
                          <w:color w:val="FF0000"/>
                        </w:rPr>
                      </w:rPrChange>
                    </w:rPr>
                    <w:t>1</w:t>
                  </w:r>
                </w:p>
              </w:tc>
              <w:tc>
                <w:tcPr>
                  <w:tcW w:w="1701" w:type="dxa"/>
                </w:tcPr>
                <w:p w14:paraId="3FB7649D" w14:textId="77A8C6E0" w:rsidR="00331318" w:rsidRPr="00CB3985" w:rsidRDefault="00CB3985" w:rsidP="00331318">
                  <w:pPr>
                    <w:jc w:val="center"/>
                    <w:rPr>
                      <w:rFonts w:eastAsiaTheme="minorEastAsia"/>
                      <w:color w:val="0070C0"/>
                      <w:lang w:val="es-ES_tradnl"/>
                      <w:rPrChange w:id="1603" w:author="Alex" w:date="2015-07-20T18:47:00Z">
                        <w:rPr>
                          <w:rFonts w:ascii="Times New Roman" w:hAnsi="Times New Roman" w:cs="Times New Roman"/>
                          <w:color w:val="0070C0"/>
                          <w:lang w:val="es-ES_tradnl"/>
                        </w:rPr>
                      </w:rPrChange>
                    </w:rPr>
                  </w:pPr>
                  <w:r w:rsidRPr="00CB3985">
                    <w:rPr>
                      <w:rFonts w:eastAsiaTheme="minorEastAsia"/>
                      <w:color w:val="0070C0"/>
                      <w:rPrChange w:id="1604" w:author="Alex" w:date="2015-07-20T18:47:00Z">
                        <w:rPr>
                          <w:rFonts w:ascii="Cambria Math" w:hAnsi="Cambria Math" w:cs="Times New Roman"/>
                          <w:i/>
                          <w:color w:val="0070C0"/>
                        </w:rPr>
                      </w:rPrChange>
                    </w:rPr>
                    <w:t>0,8414709</w:t>
                  </w:r>
                </w:p>
              </w:tc>
              <w:tc>
                <w:tcPr>
                  <w:tcW w:w="5098" w:type="dxa"/>
                  <w:vMerge/>
                </w:tcPr>
                <w:p w14:paraId="799BB1CD"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0682816C" w14:textId="77777777" w:rsidTr="005D1EAB">
              <w:tc>
                <w:tcPr>
                  <w:tcW w:w="1701" w:type="dxa"/>
                </w:tcPr>
                <w:p w14:paraId="6F77FB4E" w14:textId="2BCC67F2" w:rsidR="00331318" w:rsidRPr="00CB3985" w:rsidRDefault="00CB3985" w:rsidP="00331318">
                  <w:pPr>
                    <w:jc w:val="center"/>
                    <w:rPr>
                      <w:rFonts w:eastAsiaTheme="minorEastAsia"/>
                      <w:color w:val="FF0000"/>
                      <w:lang w:val="es-ES_tradnl"/>
                      <w:rPrChange w:id="1605" w:author="Alex" w:date="2015-07-20T18:47:00Z">
                        <w:rPr>
                          <w:rFonts w:ascii="Times New Roman" w:eastAsiaTheme="minorEastAsia" w:hAnsi="Times New Roman" w:cs="Times New Roman"/>
                          <w:color w:val="FF0000"/>
                          <w:lang w:val="es-ES_tradnl"/>
                        </w:rPr>
                      </w:rPrChange>
                    </w:rPr>
                  </w:pPr>
                  <w:r w:rsidRPr="00CB3985">
                    <w:rPr>
                      <w:rFonts w:eastAsiaTheme="minorEastAsia" w:hint="eastAsia"/>
                      <w:color w:val="FF0000"/>
                      <w:rPrChange w:id="1606" w:author="Alex" w:date="2015-07-20T18:47:00Z">
                        <w:rPr>
                          <w:rFonts w:ascii="Cambria Math" w:eastAsiaTheme="minorEastAsia" w:hAnsi="Cambria Math" w:cs="Times New Roman" w:hint="eastAsia"/>
                          <w:i/>
                          <w:color w:val="FF0000"/>
                        </w:rPr>
                      </w:rPrChange>
                    </w:rPr>
                    <w:lastRenderedPageBreak/>
                    <w:t>1,4142</w:t>
                  </w:r>
                </w:p>
              </w:tc>
              <w:tc>
                <w:tcPr>
                  <w:tcW w:w="1701" w:type="dxa"/>
                </w:tcPr>
                <w:p w14:paraId="68F0CB88" w14:textId="69029ADD" w:rsidR="00331318" w:rsidRPr="00CB3985" w:rsidRDefault="00CB3985" w:rsidP="00331318">
                  <w:pPr>
                    <w:jc w:val="center"/>
                    <w:rPr>
                      <w:rFonts w:eastAsiaTheme="minorEastAsia"/>
                      <w:color w:val="0070C0"/>
                      <w:lang w:val="es-ES_tradnl"/>
                      <w:rPrChange w:id="1607" w:author="Alex" w:date="2015-07-20T18:47:00Z">
                        <w:rPr>
                          <w:rFonts w:ascii="Times New Roman" w:hAnsi="Times New Roman" w:cs="Times New Roman"/>
                          <w:color w:val="0070C0"/>
                          <w:lang w:val="es-ES_tradnl"/>
                        </w:rPr>
                      </w:rPrChange>
                    </w:rPr>
                  </w:pPr>
                  <w:r w:rsidRPr="00CB3985">
                    <w:rPr>
                      <w:rFonts w:eastAsiaTheme="minorEastAsia"/>
                      <w:color w:val="0070C0"/>
                      <w:rPrChange w:id="1608" w:author="Alex" w:date="2015-07-20T18:47:00Z">
                        <w:rPr>
                          <w:rFonts w:ascii="Cambria Math" w:hAnsi="Cambria Math" w:cs="Times New Roman"/>
                          <w:i/>
                          <w:color w:val="0070C0"/>
                        </w:rPr>
                      </w:rPrChange>
                    </w:rPr>
                    <w:t>0,9877638</w:t>
                  </w:r>
                </w:p>
              </w:tc>
              <w:tc>
                <w:tcPr>
                  <w:tcW w:w="5098" w:type="dxa"/>
                  <w:vMerge/>
                </w:tcPr>
                <w:p w14:paraId="78BD0555"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639F33F6" w14:textId="77777777" w:rsidTr="005D1EAB">
              <w:tc>
                <w:tcPr>
                  <w:tcW w:w="1701" w:type="dxa"/>
                </w:tcPr>
                <w:p w14:paraId="57ABC34E" w14:textId="152E9E52" w:rsidR="00331318" w:rsidRPr="00CB3985" w:rsidRDefault="00CB3985" w:rsidP="00331318">
                  <w:pPr>
                    <w:jc w:val="center"/>
                    <w:rPr>
                      <w:rFonts w:eastAsiaTheme="minorEastAsia"/>
                      <w:color w:val="FF0000"/>
                      <w:lang w:val="es-ES_tradnl"/>
                      <w:rPrChange w:id="1609" w:author="Alex" w:date="2015-07-20T18:47:00Z">
                        <w:rPr>
                          <w:rFonts w:ascii="Times New Roman" w:eastAsia="Cambria" w:hAnsi="Times New Roman" w:cs="Times New Roman"/>
                          <w:color w:val="FF0000"/>
                          <w:lang w:val="es-ES_tradnl"/>
                        </w:rPr>
                      </w:rPrChange>
                    </w:rPr>
                  </w:pPr>
                  <w:r w:rsidRPr="00CB3985">
                    <w:rPr>
                      <w:rFonts w:eastAsiaTheme="minorEastAsia" w:hint="eastAsia"/>
                      <w:color w:val="FF0000"/>
                      <w:rPrChange w:id="1610" w:author="Alex" w:date="2015-07-20T18:47:00Z">
                        <w:rPr>
                          <w:rFonts w:ascii="Cambria Math" w:eastAsiaTheme="minorEastAsia" w:hAnsi="Cambria Math" w:cs="Times New Roman" w:hint="eastAsia"/>
                          <w:i/>
                          <w:color w:val="FF0000"/>
                        </w:rPr>
                      </w:rPrChange>
                    </w:rPr>
                    <w:t>2</w:t>
                  </w:r>
                </w:p>
              </w:tc>
              <w:tc>
                <w:tcPr>
                  <w:tcW w:w="1701" w:type="dxa"/>
                </w:tcPr>
                <w:p w14:paraId="73707494" w14:textId="1A65B1EF" w:rsidR="00331318" w:rsidRPr="00CB3985" w:rsidRDefault="00CB3985" w:rsidP="00331318">
                  <w:pPr>
                    <w:jc w:val="center"/>
                    <w:rPr>
                      <w:rFonts w:eastAsiaTheme="minorEastAsia"/>
                      <w:color w:val="0070C0"/>
                      <w:lang w:val="es-ES_tradnl"/>
                      <w:rPrChange w:id="1611" w:author="Alex" w:date="2015-07-20T18:47:00Z">
                        <w:rPr>
                          <w:rFonts w:ascii="Times New Roman" w:hAnsi="Times New Roman" w:cs="Times New Roman"/>
                          <w:color w:val="0070C0"/>
                          <w:lang w:val="es-ES_tradnl"/>
                        </w:rPr>
                      </w:rPrChange>
                    </w:rPr>
                  </w:pPr>
                  <w:r w:rsidRPr="00CB3985">
                    <w:rPr>
                      <w:rFonts w:eastAsiaTheme="minorEastAsia"/>
                      <w:color w:val="0070C0"/>
                      <w:rPrChange w:id="1612" w:author="Alex" w:date="2015-07-20T18:47:00Z">
                        <w:rPr>
                          <w:rFonts w:ascii="Cambria Math" w:hAnsi="Cambria Math" w:cs="Times New Roman"/>
                          <w:i/>
                          <w:color w:val="0070C0"/>
                        </w:rPr>
                      </w:rPrChange>
                    </w:rPr>
                    <w:t>0,9092974</w:t>
                  </w:r>
                </w:p>
              </w:tc>
              <w:tc>
                <w:tcPr>
                  <w:tcW w:w="5098" w:type="dxa"/>
                  <w:vMerge/>
                </w:tcPr>
                <w:p w14:paraId="3C354B86"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25C434E3" w14:textId="77777777" w:rsidTr="005D1EAB">
              <w:tc>
                <w:tcPr>
                  <w:tcW w:w="1701" w:type="dxa"/>
                </w:tcPr>
                <w:p w14:paraId="6D994DDD" w14:textId="0D1FD9C7" w:rsidR="00331318" w:rsidRPr="00CB3985" w:rsidRDefault="00CB3985" w:rsidP="00331318">
                  <w:pPr>
                    <w:jc w:val="center"/>
                    <w:rPr>
                      <w:rFonts w:eastAsiaTheme="minorEastAsia"/>
                      <w:color w:val="FF0000"/>
                      <w:lang w:val="es-ES_tradnl"/>
                      <w:rPrChange w:id="1613" w:author="Alex" w:date="2015-07-20T18:47:00Z">
                        <w:rPr>
                          <w:rFonts w:ascii="Times New Roman" w:eastAsiaTheme="minorEastAsia" w:hAnsi="Times New Roman" w:cs="Times New Roman"/>
                          <w:color w:val="FF0000"/>
                          <w:lang w:val="es-ES_tradnl"/>
                        </w:rPr>
                      </w:rPrChange>
                    </w:rPr>
                  </w:pPr>
                  <w:r w:rsidRPr="00CB3985">
                    <w:rPr>
                      <w:rFonts w:eastAsiaTheme="minorEastAsia" w:hint="eastAsia"/>
                      <w:color w:val="FF0000"/>
                      <w:rPrChange w:id="1614" w:author="Alex" w:date="2015-07-20T18:47:00Z">
                        <w:rPr>
                          <w:rFonts w:ascii="Cambria Math" w:eastAsiaTheme="minorEastAsia" w:hAnsi="Cambria Math" w:cs="Times New Roman" w:hint="eastAsia"/>
                          <w:i/>
                          <w:color w:val="FF0000"/>
                        </w:rPr>
                      </w:rPrChange>
                    </w:rPr>
                    <w:t>3</w:t>
                  </w:r>
                </w:p>
              </w:tc>
              <w:tc>
                <w:tcPr>
                  <w:tcW w:w="1701" w:type="dxa"/>
                </w:tcPr>
                <w:p w14:paraId="2D4D0DE6" w14:textId="7F77816B" w:rsidR="00331318" w:rsidRPr="00CB3985" w:rsidRDefault="00CB3985" w:rsidP="00331318">
                  <w:pPr>
                    <w:jc w:val="center"/>
                    <w:rPr>
                      <w:rFonts w:eastAsiaTheme="minorEastAsia"/>
                      <w:color w:val="0070C0"/>
                      <w:lang w:val="es-ES_tradnl"/>
                      <w:rPrChange w:id="1615" w:author="Alex" w:date="2015-07-20T18:47:00Z">
                        <w:rPr>
                          <w:rFonts w:ascii="Times New Roman" w:hAnsi="Times New Roman" w:cs="Times New Roman"/>
                          <w:color w:val="0070C0"/>
                          <w:lang w:val="es-ES_tradnl"/>
                        </w:rPr>
                      </w:rPrChange>
                    </w:rPr>
                  </w:pPr>
                  <w:r w:rsidRPr="00CB3985">
                    <w:rPr>
                      <w:rFonts w:eastAsiaTheme="minorEastAsia"/>
                      <w:color w:val="0070C0"/>
                      <w:rPrChange w:id="1616" w:author="Alex" w:date="2015-07-20T18:47:00Z">
                        <w:rPr>
                          <w:rFonts w:ascii="Cambria Math" w:hAnsi="Cambria Math" w:cs="Times New Roman"/>
                          <w:i/>
                          <w:color w:val="0070C0"/>
                        </w:rPr>
                      </w:rPrChange>
                    </w:rPr>
                    <w:t>0,14112</w:t>
                  </w:r>
                </w:p>
              </w:tc>
              <w:tc>
                <w:tcPr>
                  <w:tcW w:w="5098" w:type="dxa"/>
                  <w:vMerge/>
                </w:tcPr>
                <w:p w14:paraId="001AF8B7"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7E367D98" w14:textId="77777777" w:rsidTr="005D1EAB">
              <w:tc>
                <w:tcPr>
                  <w:tcW w:w="1701" w:type="dxa"/>
                </w:tcPr>
                <w:p w14:paraId="732DA8FA" w14:textId="527353AE" w:rsidR="00331318" w:rsidRPr="00CB3985" w:rsidRDefault="00CB3985" w:rsidP="00331318">
                  <w:pPr>
                    <w:jc w:val="center"/>
                    <w:rPr>
                      <w:rFonts w:eastAsiaTheme="minorEastAsia"/>
                      <w:color w:val="FF0000"/>
                      <w:lang w:val="es-ES_tradnl"/>
                      <w:rPrChange w:id="1617" w:author="Alex" w:date="2015-07-20T18:47:00Z">
                        <w:rPr>
                          <w:rFonts w:ascii="Times New Roman" w:eastAsia="Cambria" w:hAnsi="Times New Roman" w:cs="Times New Roman"/>
                          <w:color w:val="FF0000"/>
                          <w:lang w:val="es-ES_tradnl"/>
                        </w:rPr>
                      </w:rPrChange>
                    </w:rPr>
                  </w:pPr>
                  <w:r w:rsidRPr="00CB3985">
                    <w:rPr>
                      <w:rFonts w:eastAsiaTheme="minorEastAsia" w:hint="eastAsia"/>
                      <w:color w:val="FF0000"/>
                      <w:rPrChange w:id="1618" w:author="Alex" w:date="2015-07-20T18:47:00Z">
                        <w:rPr>
                          <w:rFonts w:ascii="Cambria Math" w:eastAsiaTheme="minorEastAsia" w:hAnsi="Cambria Math" w:cs="Times New Roman" w:hint="eastAsia"/>
                          <w:i/>
                          <w:color w:val="FF0000"/>
                        </w:rPr>
                      </w:rPrChange>
                    </w:rPr>
                    <w:t>π</w:t>
                  </w:r>
                </w:p>
              </w:tc>
              <w:tc>
                <w:tcPr>
                  <w:tcW w:w="1701" w:type="dxa"/>
                </w:tcPr>
                <w:p w14:paraId="39B8761B" w14:textId="0E229DAA" w:rsidR="00331318" w:rsidRPr="00CB3985" w:rsidRDefault="00CB3985" w:rsidP="00331318">
                  <w:pPr>
                    <w:jc w:val="center"/>
                    <w:rPr>
                      <w:rFonts w:eastAsiaTheme="minorEastAsia"/>
                      <w:color w:val="0070C0"/>
                      <w:lang w:val="es-ES_tradnl"/>
                      <w:rPrChange w:id="1619" w:author="Alex" w:date="2015-07-20T18:47:00Z">
                        <w:rPr>
                          <w:rFonts w:ascii="Times New Roman" w:hAnsi="Times New Roman" w:cs="Times New Roman"/>
                          <w:color w:val="0070C0"/>
                          <w:lang w:val="es-ES_tradnl"/>
                        </w:rPr>
                      </w:rPrChange>
                    </w:rPr>
                  </w:pPr>
                  <w:r w:rsidRPr="00CB3985">
                    <w:rPr>
                      <w:rFonts w:eastAsiaTheme="minorEastAsia"/>
                      <w:color w:val="0070C0"/>
                      <w:rPrChange w:id="1620" w:author="Alex" w:date="2015-07-20T18:47:00Z">
                        <w:rPr>
                          <w:rFonts w:ascii="Cambria Math" w:hAnsi="Cambria Math" w:cs="Times New Roman"/>
                          <w:i/>
                          <w:color w:val="0070C0"/>
                        </w:rPr>
                      </w:rPrChange>
                    </w:rPr>
                    <w:t>0</w:t>
                  </w:r>
                </w:p>
              </w:tc>
              <w:tc>
                <w:tcPr>
                  <w:tcW w:w="5098" w:type="dxa"/>
                  <w:vMerge/>
                </w:tcPr>
                <w:p w14:paraId="7497CA3D"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3A6407BF" w14:textId="77777777" w:rsidTr="005D1EAB">
              <w:tc>
                <w:tcPr>
                  <w:tcW w:w="1701" w:type="dxa"/>
                </w:tcPr>
                <w:p w14:paraId="0B7D1EBE" w14:textId="77777777" w:rsidR="00331318" w:rsidRPr="00CB3985" w:rsidRDefault="00331318" w:rsidP="00331318">
                  <w:pPr>
                    <w:jc w:val="center"/>
                    <w:rPr>
                      <w:rFonts w:eastAsiaTheme="minorEastAsia"/>
                      <w:color w:val="FF0000"/>
                      <w:lang w:val="es-ES_tradnl"/>
                      <w:rPrChange w:id="1621" w:author="Alex" w:date="2015-07-20T18:47:00Z">
                        <w:rPr>
                          <w:rFonts w:ascii="Times New Roman" w:eastAsia="Cambria" w:hAnsi="Times New Roman" w:cs="Times New Roman"/>
                          <w:color w:val="FF0000"/>
                          <w:lang w:val="es-ES_tradnl"/>
                        </w:rPr>
                      </w:rPrChange>
                    </w:rPr>
                  </w:pPr>
                  <w:r w:rsidRPr="00CB3985">
                    <w:rPr>
                      <w:rFonts w:eastAsiaTheme="minorEastAsia"/>
                      <w:color w:val="FF0000"/>
                      <w:rPrChange w:id="1622" w:author="Alex" w:date="2015-07-20T18:47:00Z">
                        <w:rPr>
                          <w:rFonts w:ascii="Times New Roman" w:eastAsia="Cambria" w:hAnsi="Times New Roman" w:cs="Times New Roman"/>
                          <w:color w:val="FF0000"/>
                        </w:rPr>
                      </w:rPrChange>
                    </w:rPr>
                    <w:t>4</w:t>
                  </w:r>
                </w:p>
              </w:tc>
              <w:tc>
                <w:tcPr>
                  <w:tcW w:w="1701" w:type="dxa"/>
                </w:tcPr>
                <w:p w14:paraId="5A110F80" w14:textId="5B2BC26C" w:rsidR="00331318" w:rsidRPr="00CB3985" w:rsidRDefault="00CB3985" w:rsidP="00331318">
                  <w:pPr>
                    <w:jc w:val="center"/>
                    <w:rPr>
                      <w:rFonts w:eastAsiaTheme="minorEastAsia"/>
                      <w:color w:val="0070C0"/>
                      <w:lang w:val="es-ES_tradnl"/>
                      <w:rPrChange w:id="1623" w:author="Alex" w:date="2015-07-20T18:47:00Z">
                        <w:rPr>
                          <w:rFonts w:ascii="Times New Roman" w:hAnsi="Times New Roman" w:cs="Times New Roman"/>
                          <w:color w:val="0070C0"/>
                          <w:lang w:val="es-ES_tradnl"/>
                        </w:rPr>
                      </w:rPrChange>
                    </w:rPr>
                  </w:pPr>
                  <w:r w:rsidRPr="00CB3985">
                    <w:rPr>
                      <w:rFonts w:eastAsiaTheme="minorEastAsia"/>
                      <w:color w:val="0070C0"/>
                      <w:rPrChange w:id="1624" w:author="Alex" w:date="2015-07-20T18:47:00Z">
                        <w:rPr>
                          <w:rFonts w:ascii="Cambria Math" w:hAnsi="Cambria Math" w:cs="Times New Roman"/>
                          <w:i/>
                          <w:color w:val="0070C0"/>
                        </w:rPr>
                      </w:rPrChange>
                    </w:rPr>
                    <w:t>-0,7568025</w:t>
                  </w:r>
                </w:p>
              </w:tc>
              <w:tc>
                <w:tcPr>
                  <w:tcW w:w="5098" w:type="dxa"/>
                  <w:vMerge/>
                </w:tcPr>
                <w:p w14:paraId="5B8C8F58"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37C7D091" w14:textId="77777777" w:rsidTr="005D1EAB">
              <w:tc>
                <w:tcPr>
                  <w:tcW w:w="1701" w:type="dxa"/>
                </w:tcPr>
                <w:p w14:paraId="2A8A0FFE" w14:textId="77777777" w:rsidR="00331318" w:rsidRPr="00CB3985" w:rsidRDefault="00331318" w:rsidP="00331318">
                  <w:pPr>
                    <w:jc w:val="center"/>
                    <w:rPr>
                      <w:rFonts w:eastAsiaTheme="minorEastAsia"/>
                      <w:color w:val="FF0000"/>
                      <w:lang w:val="es-ES_tradnl"/>
                      <w:rPrChange w:id="1625" w:author="Alex" w:date="2015-07-20T18:47:00Z">
                        <w:rPr>
                          <w:rFonts w:ascii="Times New Roman" w:eastAsia="Cambria" w:hAnsi="Times New Roman" w:cs="Times New Roman"/>
                          <w:color w:val="FF0000"/>
                          <w:lang w:val="es-ES_tradnl"/>
                        </w:rPr>
                      </w:rPrChange>
                    </w:rPr>
                  </w:pPr>
                  <w:r w:rsidRPr="00CB3985">
                    <w:rPr>
                      <w:rFonts w:eastAsiaTheme="minorEastAsia"/>
                      <w:color w:val="FF0000"/>
                      <w:rPrChange w:id="1626" w:author="Alex" w:date="2015-07-20T18:47:00Z">
                        <w:rPr>
                          <w:rFonts w:ascii="Times New Roman" w:eastAsia="Cambria" w:hAnsi="Times New Roman" w:cs="Times New Roman"/>
                          <w:color w:val="FF0000"/>
                        </w:rPr>
                      </w:rPrChange>
                    </w:rPr>
                    <w:t>5</w:t>
                  </w:r>
                </w:p>
              </w:tc>
              <w:tc>
                <w:tcPr>
                  <w:tcW w:w="1701" w:type="dxa"/>
                </w:tcPr>
                <w:p w14:paraId="0D944271" w14:textId="29C9D139" w:rsidR="00331318" w:rsidRPr="00CB3985" w:rsidRDefault="00CB3985" w:rsidP="00331318">
                  <w:pPr>
                    <w:jc w:val="center"/>
                    <w:rPr>
                      <w:rFonts w:eastAsiaTheme="minorEastAsia"/>
                      <w:color w:val="0070C0"/>
                      <w:lang w:val="es-ES_tradnl"/>
                      <w:rPrChange w:id="1627" w:author="Alex" w:date="2015-07-20T18:47:00Z">
                        <w:rPr>
                          <w:rFonts w:ascii="Times New Roman" w:hAnsi="Times New Roman" w:cs="Times New Roman"/>
                          <w:color w:val="0070C0"/>
                          <w:lang w:val="es-ES_tradnl"/>
                        </w:rPr>
                      </w:rPrChange>
                    </w:rPr>
                  </w:pPr>
                  <w:r w:rsidRPr="00CB3985">
                    <w:rPr>
                      <w:rFonts w:eastAsiaTheme="minorEastAsia" w:hint="eastAsia"/>
                      <w:color w:val="0070C0"/>
                      <w:rPrChange w:id="1628" w:author="Alex" w:date="2015-07-20T18:47:00Z">
                        <w:rPr>
                          <w:rFonts w:ascii="Cambria Math" w:eastAsiaTheme="minorEastAsia" w:hAnsi="Cambria Math" w:cs="Times New Roman" w:hint="eastAsia"/>
                          <w:i/>
                          <w:color w:val="0070C0"/>
                        </w:rPr>
                      </w:rPrChange>
                    </w:rPr>
                    <w:t>-0,9589242</w:t>
                  </w:r>
                </w:p>
              </w:tc>
              <w:tc>
                <w:tcPr>
                  <w:tcW w:w="5098" w:type="dxa"/>
                  <w:vMerge/>
                </w:tcPr>
                <w:p w14:paraId="0BC5A140" w14:textId="77777777" w:rsidR="00331318" w:rsidRPr="00441BF2" w:rsidRDefault="00331318" w:rsidP="00331318">
                  <w:pPr>
                    <w:jc w:val="center"/>
                    <w:rPr>
                      <w:rFonts w:ascii="Times New Roman" w:hAnsi="Times New Roman" w:cs="Times New Roman"/>
                      <w:color w:val="0070C0"/>
                      <w:highlight w:val="green"/>
                      <w:lang w:val="es-ES_tradnl"/>
                    </w:rPr>
                  </w:pPr>
                </w:p>
              </w:tc>
            </w:tr>
          </w:tbl>
          <w:p w14:paraId="6356C15D" w14:textId="6B0C0C00" w:rsidR="00331318" w:rsidRPr="00441BF2" w:rsidRDefault="00331318" w:rsidP="005D1EAB">
            <w:pPr>
              <w:pStyle w:val="Descripcin"/>
              <w:rPr>
                <w:lang w:val="es-ES_tradnl"/>
              </w:rPr>
            </w:pPr>
          </w:p>
        </w:tc>
      </w:tr>
      <w:tr w:rsidR="00331318" w:rsidRPr="00441BF2" w14:paraId="443BB663" w14:textId="77777777" w:rsidTr="005D1EAB">
        <w:tc>
          <w:tcPr>
            <w:tcW w:w="2518" w:type="dxa"/>
          </w:tcPr>
          <w:p w14:paraId="7B80B511"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Pie de imagen</w:t>
            </w:r>
          </w:p>
        </w:tc>
        <w:tc>
          <w:tcPr>
            <w:tcW w:w="6515" w:type="dxa"/>
          </w:tcPr>
          <w:p w14:paraId="13AF3973"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gráfica de una función impar.</w:t>
            </w:r>
          </w:p>
        </w:tc>
      </w:tr>
    </w:tbl>
    <w:p w14:paraId="0769F9DD" w14:textId="77777777" w:rsidR="00EB0133" w:rsidRPr="00441BF2" w:rsidRDefault="00EB0133" w:rsidP="00C96B26">
      <w:pPr>
        <w:spacing w:after="0"/>
        <w:rPr>
          <w:rFonts w:ascii="Times New Roman" w:eastAsiaTheme="minorEastAsia" w:hAnsi="Times New Roman" w:cs="Times New Roman"/>
          <w:highlight w:val="green"/>
        </w:rPr>
      </w:pPr>
    </w:p>
    <w:p w14:paraId="67F35F91" w14:textId="77777777" w:rsidR="00EB0133" w:rsidRPr="00441BF2" w:rsidRDefault="00EB0133" w:rsidP="00C96B26">
      <w:pPr>
        <w:spacing w:after="0"/>
        <w:rPr>
          <w:rFonts w:ascii="Times New Roman" w:eastAsiaTheme="minorEastAsia" w:hAnsi="Times New Roman" w:cs="Times New Roman"/>
          <w:highlight w:val="green"/>
        </w:rPr>
      </w:pPr>
    </w:p>
    <w:p w14:paraId="57BA1F83" w14:textId="77777777" w:rsidR="00EB0133" w:rsidRPr="00441BF2" w:rsidRDefault="00EB0133" w:rsidP="00A77A48">
      <w:pPr>
        <w:spacing w:after="0"/>
        <w:rPr>
          <w:rFonts w:ascii="Times New Roman" w:eastAsiaTheme="minorEastAsia" w:hAnsi="Times New Roman" w:cs="Times New Roman"/>
          <w:highlight w:val="green"/>
        </w:rPr>
      </w:pPr>
    </w:p>
    <w:tbl>
      <w:tblPr>
        <w:tblStyle w:val="Tablaconcuadrcula"/>
        <w:tblW w:w="0" w:type="auto"/>
        <w:tblLook w:val="04A0" w:firstRow="1" w:lastRow="0" w:firstColumn="1" w:lastColumn="0" w:noHBand="0" w:noVBand="1"/>
      </w:tblPr>
      <w:tblGrid>
        <w:gridCol w:w="2470"/>
        <w:gridCol w:w="6358"/>
      </w:tblGrid>
      <w:tr w:rsidR="00A67755" w:rsidRPr="00441BF2" w14:paraId="0AE049C8" w14:textId="77777777" w:rsidTr="00B36B5A">
        <w:tc>
          <w:tcPr>
            <w:tcW w:w="9033" w:type="dxa"/>
            <w:gridSpan w:val="2"/>
            <w:shd w:val="clear" w:color="auto" w:fill="000000" w:themeFill="text1"/>
          </w:tcPr>
          <w:p w14:paraId="4487053A" w14:textId="140B280B" w:rsidR="00A67755" w:rsidRPr="00441BF2" w:rsidRDefault="00A67755" w:rsidP="003847EF">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w:t>
            </w:r>
            <w:r w:rsidR="003847EF" w:rsidRPr="00441BF2">
              <w:rPr>
                <w:rFonts w:ascii="Times New Roman" w:hAnsi="Times New Roman" w:cs="Times New Roman"/>
                <w:b/>
                <w:color w:val="FFFFFF" w:themeColor="background1"/>
                <w:lang w:val="es-ES_tradnl"/>
              </w:rPr>
              <w:t>actica</w:t>
            </w:r>
            <w:r w:rsidRPr="00441BF2">
              <w:rPr>
                <w:rFonts w:ascii="Times New Roman" w:hAnsi="Times New Roman" w:cs="Times New Roman"/>
                <w:b/>
                <w:color w:val="FFFFFF" w:themeColor="background1"/>
                <w:lang w:val="es-ES_tradnl"/>
              </w:rPr>
              <w:t>: recurso nuevo</w:t>
            </w:r>
          </w:p>
        </w:tc>
      </w:tr>
      <w:tr w:rsidR="00A67755" w:rsidRPr="00441BF2" w14:paraId="63443E14" w14:textId="77777777" w:rsidTr="00B36B5A">
        <w:tc>
          <w:tcPr>
            <w:tcW w:w="2518" w:type="dxa"/>
          </w:tcPr>
          <w:p w14:paraId="597B2A9D" w14:textId="77777777" w:rsidR="00A67755" w:rsidRPr="00441BF2" w:rsidRDefault="00A67755" w:rsidP="00B36B5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651EA246" w14:textId="4E87C8CB" w:rsidR="00A67755" w:rsidRPr="00441BF2" w:rsidRDefault="00FD1058" w:rsidP="00361599">
            <w:pPr>
              <w:pStyle w:val="Recursos"/>
              <w:ind w:left="0"/>
              <w:rPr>
                <w:lang w:val="es-ES_tradnl"/>
              </w:rPr>
            </w:pPr>
            <w:r w:rsidRPr="00441BF2">
              <w:rPr>
                <w:lang w:val="es-ES_tradnl"/>
              </w:rPr>
              <w:t>MA_10_01_</w:t>
            </w:r>
            <w:r w:rsidR="00361599" w:rsidRPr="00441BF2">
              <w:rPr>
                <w:lang w:val="es-ES_tradnl"/>
              </w:rPr>
              <w:t>CO_</w:t>
            </w:r>
            <w:r w:rsidR="00D4480A">
              <w:rPr>
                <w:lang w:val="es-ES_tradnl"/>
              </w:rPr>
              <w:t>REC17</w:t>
            </w:r>
            <w:r w:rsidRPr="00441BF2">
              <w:rPr>
                <w:lang w:val="es-ES_tradnl"/>
              </w:rPr>
              <w:t>0</w:t>
            </w:r>
          </w:p>
        </w:tc>
      </w:tr>
      <w:tr w:rsidR="00A67755" w:rsidRPr="00441BF2" w14:paraId="18D8ACA0" w14:textId="77777777" w:rsidTr="00B36B5A">
        <w:tc>
          <w:tcPr>
            <w:tcW w:w="2518" w:type="dxa"/>
          </w:tcPr>
          <w:p w14:paraId="4C0E7FA0" w14:textId="77777777" w:rsidR="00A67755" w:rsidRPr="00441BF2" w:rsidRDefault="00A67755"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6342E85A" w14:textId="43354E57" w:rsidR="00A67755" w:rsidRPr="00441BF2" w:rsidRDefault="00A67755" w:rsidP="00B36B5A">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Simetría de la función </w:t>
            </w:r>
            <w:r w:rsidR="00337F02" w:rsidRPr="00441BF2">
              <w:rPr>
                <w:rFonts w:ascii="Times New Roman" w:hAnsi="Times New Roman" w:cs="Times New Roman"/>
                <w:color w:val="000000"/>
                <w:lang w:val="es-ES_tradnl"/>
              </w:rPr>
              <w:t xml:space="preserve">par e </w:t>
            </w:r>
            <w:r w:rsidRPr="00441BF2">
              <w:rPr>
                <w:rFonts w:ascii="Times New Roman" w:hAnsi="Times New Roman" w:cs="Times New Roman"/>
                <w:color w:val="000000"/>
                <w:lang w:val="es-ES_tradnl"/>
              </w:rPr>
              <w:t>impar</w:t>
            </w:r>
          </w:p>
        </w:tc>
      </w:tr>
      <w:tr w:rsidR="00A67755" w:rsidRPr="00441BF2" w14:paraId="11394266" w14:textId="77777777" w:rsidTr="00B36B5A">
        <w:tc>
          <w:tcPr>
            <w:tcW w:w="2518" w:type="dxa"/>
          </w:tcPr>
          <w:p w14:paraId="4B632721" w14:textId="77777777" w:rsidR="00A67755" w:rsidRPr="00441BF2" w:rsidRDefault="00A67755"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35E0EEE3" w14:textId="6271C0CA" w:rsidR="00A67755" w:rsidRPr="00441BF2" w:rsidRDefault="00A67755" w:rsidP="00272C3C">
            <w:pPr>
              <w:rPr>
                <w:rFonts w:ascii="Times New Roman" w:hAnsi="Times New Roman" w:cs="Times New Roman"/>
                <w:color w:val="000000"/>
                <w:lang w:val="es-ES_tradnl"/>
              </w:rPr>
            </w:pPr>
            <w:r w:rsidRPr="00441BF2">
              <w:rPr>
                <w:rFonts w:ascii="Times New Roman" w:hAnsi="Times New Roman" w:cs="Times New Roman"/>
                <w:color w:val="000000"/>
                <w:lang w:val="es-ES_tradnl"/>
              </w:rPr>
              <w:t>Anima un punto sobre el eje</w:t>
            </w:r>
            <w:r w:rsidR="00272C3C" w:rsidRPr="00441BF2">
              <w:rPr>
                <w:rFonts w:ascii="Times New Roman" w:hAnsi="Times New Roman" w:cs="Times New Roman"/>
                <w:color w:val="000000"/>
                <w:lang w:val="es-ES_tradnl"/>
              </w:rPr>
              <w:t xml:space="preserve"> </w:t>
            </w:r>
            <w:r w:rsidR="00272C3C" w:rsidRPr="00441BF2">
              <w:rPr>
                <w:rFonts w:ascii="Times New Roman" w:hAnsi="Times New Roman" w:cs="Times New Roman"/>
                <w:i/>
                <w:color w:val="000000"/>
                <w:lang w:val="es-ES_tradnl"/>
              </w:rPr>
              <w:t>X</w:t>
            </w:r>
            <w:r w:rsidRPr="00441BF2">
              <w:rPr>
                <w:rFonts w:ascii="Times New Roman" w:hAnsi="Times New Roman" w:cs="Times New Roman"/>
                <w:color w:val="000000"/>
                <w:lang w:val="es-ES_tradnl"/>
              </w:rPr>
              <w:t xml:space="preserve"> y observa la imagen de él y de su opuesto</w:t>
            </w:r>
            <w:r w:rsidR="00337F02" w:rsidRPr="00441BF2">
              <w:rPr>
                <w:rFonts w:ascii="Times New Roman" w:hAnsi="Times New Roman" w:cs="Times New Roman"/>
                <w:color w:val="000000"/>
                <w:lang w:val="es-ES_tradnl"/>
              </w:rPr>
              <w:t>, según si elige que la funci</w:t>
            </w:r>
            <w:r w:rsidR="009F0323" w:rsidRPr="00441BF2">
              <w:rPr>
                <w:rFonts w:ascii="Times New Roman" w:hAnsi="Times New Roman" w:cs="Times New Roman"/>
                <w:color w:val="000000"/>
                <w:lang w:val="es-ES_tradnl"/>
              </w:rPr>
              <w:t>ón sea par o impar</w:t>
            </w:r>
          </w:p>
        </w:tc>
      </w:tr>
    </w:tbl>
    <w:p w14:paraId="1284E587" w14:textId="77777777" w:rsidR="00516C42" w:rsidRPr="00441BF2" w:rsidRDefault="00516C42" w:rsidP="00C968B4">
      <w:pPr>
        <w:spacing w:after="0"/>
        <w:rPr>
          <w:rFonts w:ascii="Times New Roman" w:hAnsi="Times New Roman" w:cs="Times New Roman"/>
          <w:b/>
        </w:rPr>
      </w:pPr>
    </w:p>
    <w:p w14:paraId="2A8793F2" w14:textId="17F30378" w:rsidR="00C968B4" w:rsidRPr="00441BF2" w:rsidRDefault="00C968B4" w:rsidP="00C968B4">
      <w:pPr>
        <w:spacing w:after="0"/>
        <w:rPr>
          <w:rFonts w:ascii="Times New Roman" w:hAnsi="Times New Roman" w:cs="Times New Roman"/>
          <w:b/>
        </w:rPr>
      </w:pPr>
      <w:r w:rsidRPr="00441BF2">
        <w:rPr>
          <w:rFonts w:ascii="Times New Roman" w:hAnsi="Times New Roman" w:cs="Times New Roman"/>
          <w:highlight w:val="yellow"/>
        </w:rPr>
        <w:t>[SECCIÓN 2]</w:t>
      </w:r>
      <w:r w:rsidRPr="00441BF2">
        <w:rPr>
          <w:rFonts w:ascii="Times New Roman" w:hAnsi="Times New Roman" w:cs="Times New Roman"/>
        </w:rPr>
        <w:t xml:space="preserve"> </w:t>
      </w:r>
      <w:r w:rsidRPr="00441BF2">
        <w:rPr>
          <w:rFonts w:ascii="Times New Roman" w:hAnsi="Times New Roman" w:cs="Times New Roman"/>
          <w:b/>
        </w:rPr>
        <w:t xml:space="preserve">3.6 </w:t>
      </w:r>
      <w:del w:id="1629" w:author="Alex" w:date="2015-08-08T19:33:00Z">
        <w:r w:rsidR="00893848" w:rsidDel="001A3B4E">
          <w:rPr>
            <w:rFonts w:ascii="Times New Roman" w:hAnsi="Times New Roman" w:cs="Times New Roman"/>
            <w:b/>
          </w:rPr>
          <w:delText xml:space="preserve">La </w:delText>
        </w:r>
      </w:del>
      <w:del w:id="1630" w:author="Alex" w:date="2015-07-20T18:49:00Z">
        <w:r w:rsidR="00893848" w:rsidDel="005830F6">
          <w:rPr>
            <w:rFonts w:ascii="Times New Roman" w:hAnsi="Times New Roman" w:cs="Times New Roman"/>
            <w:b/>
          </w:rPr>
          <w:delText>f</w:delText>
        </w:r>
        <w:r w:rsidRPr="00441BF2" w:rsidDel="005830F6">
          <w:rPr>
            <w:rFonts w:ascii="Times New Roman" w:hAnsi="Times New Roman" w:cs="Times New Roman"/>
            <w:b/>
          </w:rPr>
          <w:delText xml:space="preserve">unción </w:delText>
        </w:r>
      </w:del>
      <w:del w:id="1631" w:author="Alex" w:date="2015-08-08T19:33:00Z">
        <w:r w:rsidRPr="00441BF2" w:rsidDel="001A3B4E">
          <w:rPr>
            <w:rFonts w:ascii="Times New Roman" w:hAnsi="Times New Roman" w:cs="Times New Roman"/>
            <w:b/>
          </w:rPr>
          <w:delText>periódica</w:delText>
        </w:r>
      </w:del>
      <w:ins w:id="1632" w:author="Alex" w:date="2015-08-08T19:33:00Z">
        <w:r w:rsidR="001A3B4E">
          <w:rPr>
            <w:rFonts w:ascii="Times New Roman" w:hAnsi="Times New Roman" w:cs="Times New Roman"/>
            <w:b/>
          </w:rPr>
          <w:t>La función periódica</w:t>
        </w:r>
      </w:ins>
      <w:bookmarkStart w:id="1633" w:name="_GoBack"/>
      <w:bookmarkEnd w:id="1633"/>
    </w:p>
    <w:p w14:paraId="2796C3E5" w14:textId="77777777" w:rsidR="00141B8D" w:rsidRPr="00441BF2" w:rsidRDefault="00141B8D" w:rsidP="00C968B4">
      <w:pPr>
        <w:spacing w:after="0"/>
        <w:rPr>
          <w:rFonts w:ascii="Times New Roman" w:hAnsi="Times New Roman" w:cs="Times New Roman"/>
          <w:b/>
        </w:rPr>
      </w:pPr>
    </w:p>
    <w:p w14:paraId="60AF7F95" w14:textId="39D47E2A" w:rsidR="00CA3E05" w:rsidRDefault="00E85D73" w:rsidP="00A84101">
      <w:pPr>
        <w:spacing w:after="0"/>
        <w:jc w:val="both"/>
        <w:rPr>
          <w:ins w:id="1634" w:author="Alex" w:date="2015-07-20T19:32:00Z"/>
          <w:rFonts w:ascii="Times New Roman" w:hAnsi="Times New Roman" w:cs="Times New Roman"/>
        </w:rPr>
      </w:pPr>
      <w:del w:id="1635" w:author="Alex" w:date="2015-07-20T19:31:00Z">
        <w:r w:rsidRPr="00441BF2" w:rsidDel="00CA3E05">
          <w:rPr>
            <w:rFonts w:ascii="Times New Roman" w:hAnsi="Times New Roman" w:cs="Times New Roman"/>
          </w:rPr>
          <w:delText xml:space="preserve">Algunas funciones son </w:delText>
        </w:r>
        <w:commentRangeStart w:id="1636"/>
        <w:r w:rsidRPr="00441BF2" w:rsidDel="00CA3E05">
          <w:rPr>
            <w:rFonts w:ascii="Times New Roman" w:hAnsi="Times New Roman" w:cs="Times New Roman"/>
          </w:rPr>
          <w:delText>repetitivas</w:delText>
        </w:r>
        <w:commentRangeEnd w:id="1636"/>
        <w:r w:rsidR="00CA3E05" w:rsidDel="00CA3E05">
          <w:rPr>
            <w:rStyle w:val="Refdecomentario"/>
            <w:rFonts w:ascii="Calibri" w:eastAsia="Calibri" w:hAnsi="Calibri" w:cs="Times New Roman"/>
            <w:lang w:val="es-MX"/>
          </w:rPr>
          <w:commentReference w:id="1636"/>
        </w:r>
      </w:del>
      <w:del w:id="1637" w:author="Alex" w:date="2015-07-20T19:29:00Z">
        <w:r w:rsidRPr="00441BF2" w:rsidDel="00CA3E05">
          <w:rPr>
            <w:rFonts w:ascii="Times New Roman" w:hAnsi="Times New Roman" w:cs="Times New Roman"/>
          </w:rPr>
          <w:delText xml:space="preserve"> o monótonas</w:delText>
        </w:r>
      </w:del>
      <w:del w:id="1638" w:author="Alex" w:date="2015-07-20T19:31:00Z">
        <w:r w:rsidRPr="00441BF2" w:rsidDel="00CA3E05">
          <w:rPr>
            <w:rFonts w:ascii="Times New Roman" w:hAnsi="Times New Roman" w:cs="Times New Roman"/>
          </w:rPr>
          <w:delText>, en el sentido de que provienen de un fenó</w:delText>
        </w:r>
        <w:r w:rsidR="005E73E6" w:rsidRPr="00441BF2" w:rsidDel="00CA3E05">
          <w:rPr>
            <w:rFonts w:ascii="Times New Roman" w:hAnsi="Times New Roman" w:cs="Times New Roman"/>
          </w:rPr>
          <w:delText>men</w:delText>
        </w:r>
        <w:r w:rsidRPr="00441BF2" w:rsidDel="00CA3E05">
          <w:rPr>
            <w:rFonts w:ascii="Times New Roman" w:hAnsi="Times New Roman" w:cs="Times New Roman"/>
          </w:rPr>
          <w:delText xml:space="preserve">o cuyo comportamiento cíclico se </w:delText>
        </w:r>
        <w:r w:rsidR="0022691F" w:rsidRPr="00441BF2" w:rsidDel="00CA3E05">
          <w:rPr>
            <w:rFonts w:ascii="Times New Roman" w:hAnsi="Times New Roman" w:cs="Times New Roman"/>
          </w:rPr>
          <w:delText>revela en la función y por e</w:delText>
        </w:r>
      </w:del>
      <w:del w:id="1639" w:author="Alex" w:date="2015-07-20T19:28:00Z">
        <w:r w:rsidR="0022691F" w:rsidRPr="00441BF2" w:rsidDel="00CA3E05">
          <w:rPr>
            <w:rFonts w:ascii="Times New Roman" w:hAnsi="Times New Roman" w:cs="Times New Roman"/>
          </w:rPr>
          <w:delText xml:space="preserve">llo se </w:delText>
        </w:r>
        <w:r w:rsidRPr="00441BF2" w:rsidDel="00CA3E05">
          <w:rPr>
            <w:rFonts w:ascii="Times New Roman" w:hAnsi="Times New Roman" w:cs="Times New Roman"/>
          </w:rPr>
          <w:delText xml:space="preserve">preserva </w:delText>
        </w:r>
      </w:del>
      <w:del w:id="1640" w:author="Alex" w:date="2015-07-20T19:31:00Z">
        <w:r w:rsidRPr="00441BF2" w:rsidDel="00CA3E05">
          <w:rPr>
            <w:rFonts w:ascii="Times New Roman" w:hAnsi="Times New Roman" w:cs="Times New Roman"/>
          </w:rPr>
          <w:delText xml:space="preserve">en </w:delText>
        </w:r>
        <w:r w:rsidR="0022691F" w:rsidRPr="00441BF2" w:rsidDel="00CA3E05">
          <w:rPr>
            <w:rFonts w:ascii="Times New Roman" w:hAnsi="Times New Roman" w:cs="Times New Roman"/>
          </w:rPr>
          <w:delText>intervalos iguales</w:delText>
        </w:r>
        <w:r w:rsidRPr="00441BF2" w:rsidDel="00CA3E05">
          <w:rPr>
            <w:rFonts w:ascii="Times New Roman" w:hAnsi="Times New Roman" w:cs="Times New Roman"/>
          </w:rPr>
          <w:delText xml:space="preserve">. </w:delText>
        </w:r>
      </w:del>
      <w:r w:rsidR="00141B8D" w:rsidRPr="00441BF2">
        <w:rPr>
          <w:rFonts w:ascii="Times New Roman" w:hAnsi="Times New Roman" w:cs="Times New Roman"/>
        </w:rPr>
        <w:t xml:space="preserve">Una función </w:t>
      </w:r>
      <w:r w:rsidRPr="00441BF2">
        <w:rPr>
          <w:rFonts w:ascii="Times New Roman" w:hAnsi="Times New Roman" w:cs="Times New Roman"/>
          <w:i/>
        </w:rPr>
        <w:t>periódica</w:t>
      </w:r>
      <w:r w:rsidR="00141B8D" w:rsidRPr="00441BF2">
        <w:rPr>
          <w:rFonts w:ascii="Times New Roman" w:hAnsi="Times New Roman" w:cs="Times New Roman"/>
        </w:rPr>
        <w:t xml:space="preserve"> es aquella cuyo comportamiento </w:t>
      </w:r>
      <w:del w:id="1641" w:author="Alex" w:date="2015-07-20T19:31:00Z">
        <w:r w:rsidRPr="00441BF2" w:rsidDel="00CA3E05">
          <w:rPr>
            <w:rFonts w:ascii="Times New Roman" w:hAnsi="Times New Roman" w:cs="Times New Roman"/>
          </w:rPr>
          <w:delText xml:space="preserve">en un intervalo </w:delText>
        </w:r>
      </w:del>
      <w:r w:rsidRPr="00441BF2">
        <w:rPr>
          <w:rFonts w:ascii="Times New Roman" w:hAnsi="Times New Roman" w:cs="Times New Roman"/>
        </w:rPr>
        <w:t>se repite en intervalos sucesivos</w:t>
      </w:r>
      <w:del w:id="1642" w:author="Alex" w:date="2015-07-20T19:31:00Z">
        <w:r w:rsidR="0022691F" w:rsidRPr="00441BF2" w:rsidDel="00CA3E05">
          <w:rPr>
            <w:rFonts w:ascii="Times New Roman" w:hAnsi="Times New Roman" w:cs="Times New Roman"/>
          </w:rPr>
          <w:delText>,</w:delText>
        </w:r>
      </w:del>
      <w:r w:rsidR="0022691F" w:rsidRPr="00441BF2">
        <w:rPr>
          <w:rFonts w:ascii="Times New Roman" w:hAnsi="Times New Roman" w:cs="Times New Roman"/>
        </w:rPr>
        <w:t xml:space="preserve"> que se denominarán </w:t>
      </w:r>
      <w:r w:rsidR="0022691F" w:rsidRPr="00163BB5">
        <w:rPr>
          <w:rFonts w:ascii="Times New Roman" w:hAnsi="Times New Roman" w:cs="Times New Roman"/>
          <w:i/>
        </w:rPr>
        <w:t>periodo</w:t>
      </w:r>
      <w:r w:rsidR="0022691F" w:rsidRPr="00441BF2">
        <w:rPr>
          <w:rFonts w:ascii="Times New Roman" w:hAnsi="Times New Roman" w:cs="Times New Roman"/>
          <w:i/>
        </w:rPr>
        <w:t>s</w:t>
      </w:r>
      <w:r w:rsidRPr="00441BF2">
        <w:rPr>
          <w:rFonts w:ascii="Times New Roman" w:hAnsi="Times New Roman" w:cs="Times New Roman"/>
        </w:rPr>
        <w:t>.</w:t>
      </w:r>
      <w:r w:rsidR="00141B8D" w:rsidRPr="00441BF2">
        <w:rPr>
          <w:rFonts w:ascii="Times New Roman" w:hAnsi="Times New Roman" w:cs="Times New Roman"/>
        </w:rPr>
        <w:t xml:space="preserve"> </w:t>
      </w:r>
      <w:ins w:id="1643" w:author="Alex" w:date="2015-07-20T19:31:00Z">
        <w:r w:rsidR="00CA3E05" w:rsidRPr="00441BF2">
          <w:rPr>
            <w:rFonts w:ascii="Times New Roman" w:hAnsi="Times New Roman" w:cs="Times New Roman"/>
          </w:rPr>
          <w:t>Algunas funciones son repetitivas</w:t>
        </w:r>
        <w:r w:rsidR="00CA3E05">
          <w:rPr>
            <w:rFonts w:ascii="Times New Roman" w:hAnsi="Times New Roman" w:cs="Times New Roman"/>
          </w:rPr>
          <w:t xml:space="preserve"> cuando modelan </w:t>
        </w:r>
        <w:r w:rsidR="00CA3E05" w:rsidRPr="00441BF2">
          <w:rPr>
            <w:rFonts w:ascii="Times New Roman" w:hAnsi="Times New Roman" w:cs="Times New Roman"/>
          </w:rPr>
          <w:t xml:space="preserve">un fenómeno cuyo comportamiento </w:t>
        </w:r>
      </w:ins>
      <w:ins w:id="1644" w:author="Alex" w:date="2015-07-20T19:40:00Z">
        <w:r w:rsidR="007B56A7">
          <w:rPr>
            <w:rFonts w:ascii="Times New Roman" w:hAnsi="Times New Roman" w:cs="Times New Roman"/>
          </w:rPr>
          <w:t xml:space="preserve">es </w:t>
        </w:r>
      </w:ins>
      <w:ins w:id="1645" w:author="Alex" w:date="2015-07-20T19:31:00Z">
        <w:r w:rsidR="00CA3E05" w:rsidRPr="00441BF2">
          <w:rPr>
            <w:rFonts w:ascii="Times New Roman" w:hAnsi="Times New Roman" w:cs="Times New Roman"/>
          </w:rPr>
          <w:t>cíclico</w:t>
        </w:r>
      </w:ins>
      <w:ins w:id="1646" w:author="Alex" w:date="2015-07-20T19:40:00Z">
        <w:r w:rsidR="007B56A7">
          <w:rPr>
            <w:rFonts w:ascii="Times New Roman" w:hAnsi="Times New Roman" w:cs="Times New Roman"/>
          </w:rPr>
          <w:t xml:space="preserve"> y</w:t>
        </w:r>
      </w:ins>
      <w:ins w:id="1647" w:author="Alex" w:date="2015-07-20T19:31:00Z">
        <w:r w:rsidR="00CA3E05" w:rsidRPr="00441BF2">
          <w:rPr>
            <w:rFonts w:ascii="Times New Roman" w:hAnsi="Times New Roman" w:cs="Times New Roman"/>
          </w:rPr>
          <w:t xml:space="preserve"> </w:t>
        </w:r>
      </w:ins>
      <w:ins w:id="1648" w:author="Alex" w:date="2015-07-20T19:32:00Z">
        <w:r w:rsidR="00CA3E05">
          <w:rPr>
            <w:rFonts w:ascii="Times New Roman" w:hAnsi="Times New Roman" w:cs="Times New Roman"/>
          </w:rPr>
          <w:t>manifiesta en</w:t>
        </w:r>
      </w:ins>
      <w:ins w:id="1649" w:author="Alex" w:date="2015-07-20T19:31:00Z">
        <w:r w:rsidR="00CA3E05">
          <w:rPr>
            <w:rFonts w:ascii="Times New Roman" w:hAnsi="Times New Roman" w:cs="Times New Roman"/>
          </w:rPr>
          <w:t xml:space="preserve"> </w:t>
        </w:r>
      </w:ins>
      <w:ins w:id="1650" w:author="Alex" w:date="2015-07-20T19:40:00Z">
        <w:r w:rsidR="007B56A7">
          <w:rPr>
            <w:rFonts w:ascii="Times New Roman" w:hAnsi="Times New Roman" w:cs="Times New Roman"/>
          </w:rPr>
          <w:t xml:space="preserve">repeticiones a </w:t>
        </w:r>
      </w:ins>
      <w:ins w:id="1651" w:author="Alex" w:date="2015-07-20T19:31:00Z">
        <w:r w:rsidR="00CA3E05" w:rsidRPr="00441BF2">
          <w:rPr>
            <w:rFonts w:ascii="Times New Roman" w:hAnsi="Times New Roman" w:cs="Times New Roman"/>
          </w:rPr>
          <w:t>intervalos iguales.</w:t>
        </w:r>
      </w:ins>
      <w:ins w:id="1652" w:author="Alex" w:date="2015-07-20T19:32:00Z">
        <w:r w:rsidR="00CA3E05">
          <w:rPr>
            <w:rFonts w:ascii="Times New Roman" w:hAnsi="Times New Roman" w:cs="Times New Roman"/>
          </w:rPr>
          <w:t xml:space="preserve"> </w:t>
        </w:r>
      </w:ins>
    </w:p>
    <w:p w14:paraId="6CE7183C" w14:textId="77777777" w:rsidR="00CA3E05" w:rsidRDefault="00CA3E05" w:rsidP="00A84101">
      <w:pPr>
        <w:spacing w:after="0"/>
        <w:jc w:val="both"/>
        <w:rPr>
          <w:ins w:id="1653" w:author="Alex" w:date="2015-07-20T19:32:00Z"/>
          <w:rFonts w:ascii="Times New Roman" w:hAnsi="Times New Roman" w:cs="Times New Roman"/>
        </w:rPr>
      </w:pPr>
    </w:p>
    <w:tbl>
      <w:tblPr>
        <w:tblStyle w:val="Tablaconcuadrcula"/>
        <w:tblW w:w="0" w:type="auto"/>
        <w:tblLook w:val="04A0" w:firstRow="1" w:lastRow="0" w:firstColumn="1" w:lastColumn="0" w:noHBand="0" w:noVBand="1"/>
      </w:tblPr>
      <w:tblGrid>
        <w:gridCol w:w="2484"/>
        <w:gridCol w:w="6344"/>
      </w:tblGrid>
      <w:tr w:rsidR="00CA3E05" w14:paraId="6A3DA7AA" w14:textId="77777777" w:rsidTr="00CA3E05">
        <w:trPr>
          <w:ins w:id="1654" w:author="Alex" w:date="2015-07-20T19:33:00Z"/>
        </w:trPr>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30FA519" w14:textId="77777777" w:rsidR="00CA3E05" w:rsidRDefault="00CA3E05">
            <w:pPr>
              <w:jc w:val="center"/>
              <w:rPr>
                <w:ins w:id="1655" w:author="Alex" w:date="2015-07-20T19:33:00Z"/>
                <w:rFonts w:ascii="Times New Roman" w:hAnsi="Times New Roman" w:cs="Times New Roman"/>
                <w:b/>
                <w:color w:val="FFFFFF" w:themeColor="background1"/>
              </w:rPr>
            </w:pPr>
            <w:ins w:id="1656" w:author="Alex" w:date="2015-07-20T19:33:00Z">
              <w:r>
                <w:rPr>
                  <w:rFonts w:ascii="Times New Roman" w:hAnsi="Times New Roman" w:cs="Times New Roman"/>
                  <w:b/>
                  <w:color w:val="FFFFFF" w:themeColor="background1"/>
                </w:rPr>
                <w:t>Destacado</w:t>
              </w:r>
            </w:ins>
          </w:p>
        </w:tc>
      </w:tr>
      <w:tr w:rsidR="00C9362D" w14:paraId="57FDADB5" w14:textId="77777777" w:rsidTr="00CA3E05">
        <w:trPr>
          <w:ins w:id="1657" w:author="Alex" w:date="2015-07-20T19:33: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562110" w14:textId="77777777" w:rsidR="00CA3E05" w:rsidRDefault="00CA3E05">
            <w:pPr>
              <w:rPr>
                <w:ins w:id="1658" w:author="Alex" w:date="2015-07-20T19:33:00Z"/>
                <w:rFonts w:ascii="Times" w:hAnsi="Times"/>
                <w:b/>
                <w:sz w:val="18"/>
                <w:szCs w:val="18"/>
              </w:rPr>
            </w:pPr>
            <w:ins w:id="1659" w:author="Alex" w:date="2015-07-20T19:33:00Z">
              <w:r>
                <w:rPr>
                  <w:rFonts w:ascii="Times" w:hAnsi="Times"/>
                  <w:b/>
                  <w:sz w:val="18"/>
                  <w:szCs w:val="18"/>
                </w:rPr>
                <w:t>Título</w:t>
              </w:r>
            </w:ins>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3F49C4" w14:textId="37DB7C3D" w:rsidR="00CA3E05" w:rsidRDefault="00CA3E05">
            <w:pPr>
              <w:jc w:val="center"/>
              <w:rPr>
                <w:ins w:id="1660" w:author="Alex" w:date="2015-07-20T19:33:00Z"/>
                <w:rFonts w:ascii="Times" w:hAnsi="Times"/>
                <w:b/>
                <w:sz w:val="18"/>
                <w:szCs w:val="18"/>
              </w:rPr>
            </w:pPr>
            <w:ins w:id="1661" w:author="Alex" w:date="2015-07-20T19:33:00Z">
              <w:r>
                <w:rPr>
                  <w:rFonts w:ascii="Times" w:hAnsi="Times"/>
                  <w:b/>
                  <w:sz w:val="18"/>
                  <w:szCs w:val="18"/>
                </w:rPr>
                <w:t xml:space="preserve">Forma de las funciones </w:t>
              </w:r>
            </w:ins>
          </w:p>
        </w:tc>
      </w:tr>
      <w:tr w:rsidR="00C9362D" w14:paraId="22AF3D9D" w14:textId="77777777" w:rsidTr="00CA3E05">
        <w:trPr>
          <w:ins w:id="1662" w:author="Alex" w:date="2015-07-20T19:33: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FDD9DD" w14:textId="77777777" w:rsidR="00CA3E05" w:rsidRDefault="00CA3E05">
            <w:pPr>
              <w:rPr>
                <w:ins w:id="1663" w:author="Alex" w:date="2015-07-20T19:33:00Z"/>
                <w:rFonts w:ascii="Times" w:hAnsi="Times"/>
              </w:rPr>
            </w:pPr>
            <w:ins w:id="1664" w:author="Alex" w:date="2015-07-20T19:33:00Z">
              <w:r>
                <w:rPr>
                  <w:rFonts w:ascii="Times" w:hAnsi="Times"/>
                  <w:b/>
                  <w:sz w:val="18"/>
                  <w:szCs w:val="18"/>
                </w:rPr>
                <w:t>Contenido</w:t>
              </w:r>
            </w:ins>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9BB658" w14:textId="43AC7F66" w:rsidR="00CA3E05" w:rsidRDefault="007B56A7">
            <w:pPr>
              <w:rPr>
                <w:ins w:id="1665" w:author="Alex" w:date="2015-07-20T19:33:00Z"/>
                <w:rFonts w:ascii="Times" w:hAnsi="Times"/>
              </w:rPr>
            </w:pPr>
            <w:ins w:id="1666" w:author="Alex" w:date="2015-07-20T19:41:00Z">
              <w:r>
                <w:rPr>
                  <w:rFonts w:ascii="Times New Roman" w:hAnsi="Times New Roman" w:cs="Times New Roman"/>
                </w:rPr>
                <w:t xml:space="preserve">Para generar el gráfico de una función periódica </w:t>
              </w:r>
              <w:r w:rsidRPr="00441BF2">
                <w:rPr>
                  <w:rFonts w:ascii="Times New Roman" w:hAnsi="Times New Roman" w:cs="Times New Roman"/>
                </w:rPr>
                <w:t xml:space="preserve">basta con </w:t>
              </w:r>
              <w:r>
                <w:rPr>
                  <w:rFonts w:ascii="Times New Roman" w:hAnsi="Times New Roman" w:cs="Times New Roman"/>
                </w:rPr>
                <w:t>generar una de las parte</w:t>
              </w:r>
            </w:ins>
            <w:ins w:id="1667" w:author="Alex" w:date="2015-07-20T19:42:00Z">
              <w:r>
                <w:rPr>
                  <w:rFonts w:ascii="Times New Roman" w:hAnsi="Times New Roman" w:cs="Times New Roman"/>
                </w:rPr>
                <w:t>s</w:t>
              </w:r>
            </w:ins>
            <w:ins w:id="1668" w:author="Alex" w:date="2015-07-20T19:41:00Z">
              <w:r>
                <w:rPr>
                  <w:rFonts w:ascii="Times New Roman" w:hAnsi="Times New Roman" w:cs="Times New Roman"/>
                </w:rPr>
                <w:t xml:space="preserve"> que se repite</w:t>
              </w:r>
            </w:ins>
            <w:ins w:id="1669" w:author="Alex" w:date="2015-07-20T19:42:00Z">
              <w:r>
                <w:rPr>
                  <w:rFonts w:ascii="Times New Roman" w:hAnsi="Times New Roman" w:cs="Times New Roman"/>
                </w:rPr>
                <w:t xml:space="preserve"> y </w:t>
              </w:r>
            </w:ins>
            <w:ins w:id="1670" w:author="Alex" w:date="2015-07-20T19:51:00Z">
              <w:r w:rsidR="00C9362D">
                <w:rPr>
                  <w:rFonts w:ascii="Times New Roman" w:hAnsi="Times New Roman" w:cs="Times New Roman"/>
                </w:rPr>
                <w:t>con esta generar el resto de la función repitiéndola a intervalos iguales</w:t>
              </w:r>
            </w:ins>
            <w:ins w:id="1671" w:author="Alex" w:date="2015-07-20T19:41:00Z">
              <w:r w:rsidRPr="00441BF2">
                <w:rPr>
                  <w:rFonts w:ascii="Times New Roman" w:hAnsi="Times New Roman" w:cs="Times New Roman"/>
                </w:rPr>
                <w:t>.</w:t>
              </w:r>
            </w:ins>
          </w:p>
        </w:tc>
      </w:tr>
    </w:tbl>
    <w:p w14:paraId="3A91DF10" w14:textId="77777777" w:rsidR="00CA3E05" w:rsidRDefault="00CA3E05" w:rsidP="00A84101">
      <w:pPr>
        <w:spacing w:after="0"/>
        <w:jc w:val="both"/>
        <w:rPr>
          <w:ins w:id="1672" w:author="Alex" w:date="2015-07-20T19:32:00Z"/>
          <w:rFonts w:ascii="Times New Roman" w:hAnsi="Times New Roman" w:cs="Times New Roman"/>
        </w:rPr>
      </w:pPr>
    </w:p>
    <w:p w14:paraId="475F3674" w14:textId="45CAEBB1" w:rsidR="00141B8D" w:rsidRPr="00441BF2" w:rsidDel="007B56A7" w:rsidRDefault="00141B8D" w:rsidP="00A84101">
      <w:pPr>
        <w:spacing w:after="0"/>
        <w:jc w:val="both"/>
        <w:rPr>
          <w:del w:id="1673" w:author="Alex" w:date="2015-07-20T19:42:00Z"/>
          <w:rFonts w:ascii="Times New Roman" w:hAnsi="Times New Roman" w:cs="Times New Roman"/>
        </w:rPr>
      </w:pPr>
      <w:del w:id="1674" w:author="Alex" w:date="2015-07-20T19:42:00Z">
        <w:r w:rsidRPr="00441BF2" w:rsidDel="007B56A7">
          <w:rPr>
            <w:rFonts w:ascii="Times New Roman" w:hAnsi="Times New Roman" w:cs="Times New Roman"/>
          </w:rPr>
          <w:delText>Otra forma de expresar es</w:delText>
        </w:r>
        <w:r w:rsidR="005B330B" w:rsidRPr="00441BF2" w:rsidDel="007B56A7">
          <w:rPr>
            <w:rFonts w:ascii="Times New Roman" w:hAnsi="Times New Roman" w:cs="Times New Roman"/>
          </w:rPr>
          <w:delText>t</w:delText>
        </w:r>
        <w:r w:rsidRPr="00441BF2" w:rsidDel="007B56A7">
          <w:rPr>
            <w:rFonts w:ascii="Times New Roman" w:hAnsi="Times New Roman" w:cs="Times New Roman"/>
          </w:rPr>
          <w:delText xml:space="preserve">a idea es que, para obtener </w:delText>
        </w:r>
        <w:r w:rsidR="00E85D73" w:rsidRPr="00441BF2" w:rsidDel="007B56A7">
          <w:rPr>
            <w:rFonts w:ascii="Times New Roman" w:hAnsi="Times New Roman" w:cs="Times New Roman"/>
          </w:rPr>
          <w:delText>toda la función, basta con repetirla en periodos iguales</w:delText>
        </w:r>
        <w:r w:rsidRPr="00441BF2" w:rsidDel="007B56A7">
          <w:rPr>
            <w:rFonts w:ascii="Times New Roman" w:hAnsi="Times New Roman" w:cs="Times New Roman"/>
          </w:rPr>
          <w:delText>.</w:delText>
        </w:r>
      </w:del>
    </w:p>
    <w:p w14:paraId="2AB8E765" w14:textId="14C0D120" w:rsidR="00141B8D" w:rsidRPr="00441BF2" w:rsidDel="007B56A7" w:rsidRDefault="00141B8D" w:rsidP="00A84101">
      <w:pPr>
        <w:spacing w:after="0"/>
        <w:jc w:val="both"/>
        <w:rPr>
          <w:del w:id="1675" w:author="Alex" w:date="2015-07-20T19:42:00Z"/>
          <w:rFonts w:ascii="Times New Roman" w:hAnsi="Times New Roman" w:cs="Times New Roman"/>
        </w:rPr>
      </w:pPr>
    </w:p>
    <w:p w14:paraId="4FE5DA98" w14:textId="77777777" w:rsidR="00C9362D" w:rsidRDefault="0022691F" w:rsidP="00A84101">
      <w:pPr>
        <w:spacing w:after="0"/>
        <w:jc w:val="both"/>
        <w:rPr>
          <w:ins w:id="1676" w:author="Alex" w:date="2015-07-20T19:53:00Z"/>
          <w:rFonts w:ascii="Times New Roman" w:hAnsi="Times New Roman" w:cs="Times New Roman"/>
        </w:rPr>
      </w:pPr>
      <w:r w:rsidRPr="00441BF2">
        <w:rPr>
          <w:rFonts w:ascii="Times New Roman" w:hAnsi="Times New Roman" w:cs="Times New Roman"/>
        </w:rPr>
        <w:t xml:space="preserve">Para las funciones periódicas, </w:t>
      </w:r>
      <w:r w:rsidR="00141B8D" w:rsidRPr="00441BF2">
        <w:rPr>
          <w:rFonts w:ascii="Times New Roman" w:hAnsi="Times New Roman" w:cs="Times New Roman"/>
        </w:rPr>
        <w:t>la</w:t>
      </w:r>
      <w:ins w:id="1677" w:author="Alex" w:date="2015-07-20T19:52:00Z">
        <w:r w:rsidR="00C9362D">
          <w:rPr>
            <w:rFonts w:ascii="Times New Roman" w:hAnsi="Times New Roman" w:cs="Times New Roman"/>
          </w:rPr>
          <w:t>s</w:t>
        </w:r>
      </w:ins>
      <w:r w:rsidR="00141B8D" w:rsidRPr="00441BF2">
        <w:rPr>
          <w:rFonts w:ascii="Times New Roman" w:hAnsi="Times New Roman" w:cs="Times New Roman"/>
        </w:rPr>
        <w:t xml:space="preserve"> </w:t>
      </w:r>
      <w:del w:id="1678" w:author="Alex" w:date="2015-07-20T19:52:00Z">
        <w:r w:rsidR="00141B8D" w:rsidRPr="00441BF2" w:rsidDel="00C9362D">
          <w:rPr>
            <w:rFonts w:ascii="Times New Roman" w:hAnsi="Times New Roman" w:cs="Times New Roman"/>
          </w:rPr>
          <w:delText xml:space="preserve">representación </w:delText>
        </w:r>
      </w:del>
      <w:ins w:id="1679" w:author="Alex" w:date="2015-07-20T19:52:00Z">
        <w:r w:rsidR="00C9362D" w:rsidRPr="00441BF2">
          <w:rPr>
            <w:rFonts w:ascii="Times New Roman" w:hAnsi="Times New Roman" w:cs="Times New Roman"/>
          </w:rPr>
          <w:t>representaci</w:t>
        </w:r>
        <w:r w:rsidR="00C9362D">
          <w:rPr>
            <w:rFonts w:ascii="Times New Roman" w:hAnsi="Times New Roman" w:cs="Times New Roman"/>
          </w:rPr>
          <w:t>ones</w:t>
        </w:r>
        <w:r w:rsidR="00C9362D" w:rsidRPr="00441BF2">
          <w:rPr>
            <w:rFonts w:ascii="Times New Roman" w:hAnsi="Times New Roman" w:cs="Times New Roman"/>
          </w:rPr>
          <w:t xml:space="preserve"> </w:t>
        </w:r>
      </w:ins>
      <w:r w:rsidR="00141B8D" w:rsidRPr="00441BF2">
        <w:rPr>
          <w:rFonts w:ascii="Times New Roman" w:hAnsi="Times New Roman" w:cs="Times New Roman"/>
        </w:rPr>
        <w:t>conjuntista y la tabular</w:t>
      </w:r>
      <w:del w:id="1680" w:author="Alex" w:date="2015-07-20T19:52:00Z">
        <w:r w:rsidR="00141B8D" w:rsidRPr="00441BF2" w:rsidDel="00C9362D">
          <w:rPr>
            <w:rFonts w:ascii="Times New Roman" w:hAnsi="Times New Roman" w:cs="Times New Roman"/>
          </w:rPr>
          <w:delText>,</w:delText>
        </w:r>
      </w:del>
      <w:r w:rsidR="00141B8D" w:rsidRPr="00441BF2">
        <w:rPr>
          <w:rFonts w:ascii="Times New Roman" w:hAnsi="Times New Roman" w:cs="Times New Roman"/>
        </w:rPr>
        <w:t xml:space="preserve"> </w:t>
      </w:r>
      <w:r w:rsidRPr="00441BF2">
        <w:rPr>
          <w:rFonts w:ascii="Times New Roman" w:hAnsi="Times New Roman" w:cs="Times New Roman"/>
        </w:rPr>
        <w:t xml:space="preserve">se caracterizan porque muchos elementos en el dominio llegan </w:t>
      </w:r>
      <w:del w:id="1681" w:author="Alex" w:date="2015-07-20T19:52:00Z">
        <w:r w:rsidRPr="00441BF2" w:rsidDel="00C9362D">
          <w:rPr>
            <w:rFonts w:ascii="Times New Roman" w:hAnsi="Times New Roman" w:cs="Times New Roman"/>
          </w:rPr>
          <w:delText>al</w:delText>
        </w:r>
      </w:del>
      <w:ins w:id="1682" w:author="Alex" w:date="2015-07-20T19:52:00Z">
        <w:r w:rsidR="00C9362D">
          <w:rPr>
            <w:rFonts w:ascii="Times New Roman" w:hAnsi="Times New Roman" w:cs="Times New Roman"/>
          </w:rPr>
          <w:t>un</w:t>
        </w:r>
      </w:ins>
      <w:r w:rsidRPr="00441BF2">
        <w:rPr>
          <w:rFonts w:ascii="Times New Roman" w:hAnsi="Times New Roman" w:cs="Times New Roman"/>
        </w:rPr>
        <w:t xml:space="preserve"> mismo elemento del </w:t>
      </w:r>
      <w:proofErr w:type="spellStart"/>
      <w:r w:rsidRPr="00441BF2">
        <w:rPr>
          <w:rFonts w:ascii="Times New Roman" w:hAnsi="Times New Roman" w:cs="Times New Roman"/>
        </w:rPr>
        <w:t>codominio</w:t>
      </w:r>
      <w:proofErr w:type="spellEnd"/>
      <w:r w:rsidRPr="00441BF2">
        <w:rPr>
          <w:rFonts w:ascii="Times New Roman" w:hAnsi="Times New Roman" w:cs="Times New Roman"/>
        </w:rPr>
        <w:t xml:space="preserve">. </w:t>
      </w:r>
      <w:del w:id="1683" w:author="Alex" w:date="2015-07-20T19:53:00Z">
        <w:r w:rsidRPr="00441BF2" w:rsidDel="00C9362D">
          <w:rPr>
            <w:rFonts w:ascii="Times New Roman" w:hAnsi="Times New Roman" w:cs="Times New Roman"/>
          </w:rPr>
          <w:delText>Además, s</w:delText>
        </w:r>
      </w:del>
      <w:ins w:id="1684" w:author="Alex" w:date="2015-07-20T19:53:00Z">
        <w:r w:rsidR="00C9362D">
          <w:rPr>
            <w:rFonts w:ascii="Times New Roman" w:hAnsi="Times New Roman" w:cs="Times New Roman"/>
          </w:rPr>
          <w:t>S</w:t>
        </w:r>
      </w:ins>
      <w:r w:rsidRPr="00441BF2">
        <w:rPr>
          <w:rFonts w:ascii="Times New Roman" w:hAnsi="Times New Roman" w:cs="Times New Roman"/>
        </w:rPr>
        <w:t xml:space="preserve">i se </w:t>
      </w:r>
      <w:r w:rsidR="00717856">
        <w:rPr>
          <w:rFonts w:ascii="Times New Roman" w:hAnsi="Times New Roman" w:cs="Times New Roman"/>
        </w:rPr>
        <w:t xml:space="preserve"> ordenan</w:t>
      </w:r>
      <w:r w:rsidRPr="00441BF2">
        <w:rPr>
          <w:rFonts w:ascii="Times New Roman" w:hAnsi="Times New Roman" w:cs="Times New Roman"/>
        </w:rPr>
        <w:t xml:space="preserve"> de los elementos del dominio, el conjunto de llegada se repetirá </w:t>
      </w:r>
      <w:del w:id="1685" w:author="Alex" w:date="2015-07-20T19:53:00Z">
        <w:r w:rsidRPr="00441BF2" w:rsidDel="00C9362D">
          <w:rPr>
            <w:rFonts w:ascii="Times New Roman" w:hAnsi="Times New Roman" w:cs="Times New Roman"/>
          </w:rPr>
          <w:delText>cada vez</w:delText>
        </w:r>
      </w:del>
      <w:ins w:id="1686" w:author="Alex" w:date="2015-07-20T19:53:00Z">
        <w:r w:rsidR="00C9362D">
          <w:rPr>
            <w:rFonts w:ascii="Times New Roman" w:hAnsi="Times New Roman" w:cs="Times New Roman"/>
          </w:rPr>
          <w:t>si se toman suficientes números</w:t>
        </w:r>
      </w:ins>
      <w:r w:rsidRPr="00441BF2">
        <w:rPr>
          <w:rFonts w:ascii="Times New Roman" w:hAnsi="Times New Roman" w:cs="Times New Roman"/>
        </w:rPr>
        <w:t>.</w:t>
      </w:r>
    </w:p>
    <w:p w14:paraId="52C409F8" w14:textId="77777777" w:rsidR="00C9362D" w:rsidRDefault="00C9362D" w:rsidP="00A84101">
      <w:pPr>
        <w:spacing w:after="0"/>
        <w:jc w:val="both"/>
        <w:rPr>
          <w:ins w:id="1687" w:author="Alex" w:date="2015-07-20T19:53:00Z"/>
          <w:rFonts w:ascii="Times New Roman" w:hAnsi="Times New Roman" w:cs="Times New Roman"/>
        </w:rPr>
      </w:pPr>
    </w:p>
    <w:p w14:paraId="1291CCB6" w14:textId="2776956A" w:rsidR="00141B8D" w:rsidRPr="00441BF2" w:rsidRDefault="0022691F" w:rsidP="00A84101">
      <w:pPr>
        <w:spacing w:after="0"/>
        <w:jc w:val="both"/>
        <w:rPr>
          <w:rFonts w:ascii="Times New Roman" w:eastAsiaTheme="minorEastAsia" w:hAnsi="Times New Roman" w:cs="Times New Roman"/>
        </w:rPr>
      </w:pPr>
      <w:del w:id="1688" w:author="Alex" w:date="2015-07-20T19:53:00Z">
        <w:r w:rsidRPr="00441BF2" w:rsidDel="00C9362D">
          <w:rPr>
            <w:rFonts w:ascii="Times New Roman" w:hAnsi="Times New Roman" w:cs="Times New Roman"/>
          </w:rPr>
          <w:delText xml:space="preserve"> Para lograr capturar la noción de función periódica desde la expresión analítica, se dice que</w:delText>
        </w:r>
      </w:del>
      <w:ins w:id="1689" w:author="Alex" w:date="2015-07-20T19:53:00Z">
        <w:r w:rsidR="00C9362D">
          <w:rPr>
            <w:rFonts w:ascii="Times New Roman" w:hAnsi="Times New Roman" w:cs="Times New Roman"/>
          </w:rPr>
          <w:t>En la representación analítica</w:t>
        </w:r>
      </w:ins>
      <w:r w:rsidRPr="00441BF2">
        <w:rPr>
          <w:rFonts w:ascii="Times New Roman" w:hAnsi="Times New Roman" w:cs="Times New Roman"/>
        </w:rPr>
        <w:t xml:space="preserve"> </w:t>
      </w:r>
      <w:r w:rsidR="00C9362D" w:rsidRPr="00C9362D">
        <w:rPr>
          <w:rFonts w:ascii="Times New Roman" w:eastAsiaTheme="minorEastAsia" w:hAnsi="Times New Roman" w:cs="Times New Roman" w:hint="eastAsia"/>
          <w:i/>
          <w:rPrChange w:id="1690" w:author="Alex" w:date="2015-07-20T19:53:00Z">
            <w:rPr>
              <w:rFonts w:ascii="Cambria Math" w:eastAsiaTheme="minorEastAsia" w:hAnsi="Cambria Math" w:cs="Times New Roman" w:hint="eastAsia"/>
              <w:i/>
            </w:rPr>
          </w:rPrChange>
        </w:rPr>
        <w:t>y=f(x)</w:t>
      </w:r>
      <w:r w:rsidR="00141B8D" w:rsidRPr="00441BF2">
        <w:rPr>
          <w:rFonts w:ascii="Times New Roman" w:eastAsiaTheme="minorEastAsia" w:hAnsi="Times New Roman" w:cs="Times New Roman"/>
        </w:rPr>
        <w:t xml:space="preserve"> </w:t>
      </w:r>
      <w:del w:id="1691" w:author="Alex" w:date="2015-07-20T19:53:00Z">
        <w:r w:rsidR="00141B8D" w:rsidRPr="00441BF2" w:rsidDel="00C9362D">
          <w:rPr>
            <w:rFonts w:ascii="Times New Roman" w:eastAsiaTheme="minorEastAsia" w:hAnsi="Times New Roman" w:cs="Times New Roman"/>
          </w:rPr>
          <w:delText>es u</w:delText>
        </w:r>
      </w:del>
      <w:ins w:id="1692" w:author="Alex" w:date="2015-07-20T19:54:00Z">
        <w:r w:rsidR="00C9362D">
          <w:rPr>
            <w:rFonts w:ascii="Times New Roman" w:eastAsiaTheme="minorEastAsia" w:hAnsi="Times New Roman" w:cs="Times New Roman"/>
          </w:rPr>
          <w:t>se dice que es u</w:t>
        </w:r>
      </w:ins>
      <w:r w:rsidR="00141B8D" w:rsidRPr="00441BF2">
        <w:rPr>
          <w:rFonts w:ascii="Times New Roman" w:eastAsiaTheme="minorEastAsia" w:hAnsi="Times New Roman" w:cs="Times New Roman"/>
        </w:rPr>
        <w:t xml:space="preserve">na función </w:t>
      </w:r>
      <w:r w:rsidRPr="00441BF2">
        <w:rPr>
          <w:rFonts w:ascii="Times New Roman" w:eastAsiaTheme="minorEastAsia" w:hAnsi="Times New Roman" w:cs="Times New Roman"/>
        </w:rPr>
        <w:t xml:space="preserve">periódica </w:t>
      </w:r>
      <w:del w:id="1693" w:author="Alex" w:date="2015-07-20T19:54:00Z">
        <w:r w:rsidRPr="00441BF2" w:rsidDel="00C9362D">
          <w:rPr>
            <w:rFonts w:ascii="Times New Roman" w:eastAsiaTheme="minorEastAsia" w:hAnsi="Times New Roman" w:cs="Times New Roman"/>
          </w:rPr>
          <w:delText>siempre que</w:delText>
        </w:r>
      </w:del>
      <w:ins w:id="1694" w:author="Alex" w:date="2015-07-20T19:54:00Z">
        <w:r w:rsidR="00C9362D">
          <w:rPr>
            <w:rFonts w:ascii="Times New Roman" w:eastAsiaTheme="minorEastAsia" w:hAnsi="Times New Roman" w:cs="Times New Roman"/>
          </w:rPr>
          <w:t xml:space="preserve">si existe un número positivo </w:t>
        </w:r>
        <w:r w:rsidR="00C9362D" w:rsidRPr="00C9362D">
          <w:rPr>
            <w:rFonts w:ascii="Times New Roman" w:eastAsiaTheme="minorEastAsia" w:hAnsi="Times New Roman" w:cs="Times New Roman"/>
            <w:i/>
            <w:rPrChange w:id="1695" w:author="Alex" w:date="2015-07-20T19:54:00Z">
              <w:rPr>
                <w:rFonts w:ascii="Times New Roman" w:eastAsiaTheme="minorEastAsia" w:hAnsi="Times New Roman" w:cs="Times New Roman"/>
              </w:rPr>
            </w:rPrChange>
          </w:rPr>
          <w:t>P</w:t>
        </w:r>
        <w:r w:rsidR="00C9362D">
          <w:rPr>
            <w:rFonts w:ascii="Times New Roman" w:eastAsiaTheme="minorEastAsia" w:hAnsi="Times New Roman" w:cs="Times New Roman"/>
          </w:rPr>
          <w:t xml:space="preserve"> tal que </w:t>
        </w:r>
      </w:ins>
      <w:del w:id="1696" w:author="Alex" w:date="2015-07-20T19:54:00Z">
        <w:r w:rsidRPr="00441BF2" w:rsidDel="00C9362D">
          <w:rPr>
            <w:rFonts w:ascii="Times New Roman" w:eastAsiaTheme="minorEastAsia" w:hAnsi="Times New Roman" w:cs="Times New Roman"/>
          </w:rPr>
          <w:delText xml:space="preserve"> </w:delText>
        </w:r>
      </w:del>
      <w:r w:rsidR="00C9362D" w:rsidRPr="00C9362D">
        <w:rPr>
          <w:rFonts w:ascii="Times New Roman" w:eastAsiaTheme="minorEastAsia" w:hAnsi="Times New Roman" w:cs="Times New Roman" w:hint="eastAsia"/>
          <w:i/>
          <w:rPrChange w:id="1697" w:author="Alex" w:date="2015-07-20T19:54:00Z">
            <w:rPr>
              <w:rFonts w:ascii="Cambria Math" w:eastAsiaTheme="minorEastAsia" w:hAnsi="Cambria Math" w:cs="Times New Roman" w:hint="eastAsia"/>
              <w:i/>
            </w:rPr>
          </w:rPrChange>
        </w:rPr>
        <w:t>f(x)=f(</w:t>
      </w:r>
      <w:proofErr w:type="spellStart"/>
      <w:r w:rsidR="00C9362D" w:rsidRPr="00C9362D">
        <w:rPr>
          <w:rFonts w:ascii="Times New Roman" w:eastAsiaTheme="minorEastAsia" w:hAnsi="Times New Roman" w:cs="Times New Roman" w:hint="eastAsia"/>
          <w:i/>
          <w:rPrChange w:id="1698" w:author="Alex" w:date="2015-07-20T19:54:00Z">
            <w:rPr>
              <w:rFonts w:ascii="Cambria Math" w:eastAsiaTheme="minorEastAsia" w:hAnsi="Cambria Math" w:cs="Times New Roman" w:hint="eastAsia"/>
              <w:i/>
            </w:rPr>
          </w:rPrChange>
        </w:rPr>
        <w:t>x+P</w:t>
      </w:r>
      <w:proofErr w:type="spellEnd"/>
      <w:r w:rsidR="00C9362D" w:rsidRPr="00C9362D">
        <w:rPr>
          <w:rFonts w:ascii="Times New Roman" w:eastAsiaTheme="minorEastAsia" w:hAnsi="Times New Roman" w:cs="Times New Roman" w:hint="eastAsia"/>
          <w:i/>
          <w:rPrChange w:id="1699" w:author="Alex" w:date="2015-07-20T19:54:00Z">
            <w:rPr>
              <w:rFonts w:ascii="Cambria Math" w:eastAsiaTheme="minorEastAsia" w:hAnsi="Cambria Math" w:cs="Times New Roman" w:hint="eastAsia"/>
              <w:i/>
            </w:rPr>
          </w:rPrChange>
        </w:rPr>
        <w:t>)</w:t>
      </w:r>
      <w:del w:id="1700" w:author="Alex" w:date="2015-07-20T19:54:00Z">
        <w:r w:rsidR="00141B8D" w:rsidRPr="00441BF2" w:rsidDel="00C9362D">
          <w:rPr>
            <w:rFonts w:ascii="Times New Roman" w:eastAsiaTheme="minorEastAsia" w:hAnsi="Times New Roman" w:cs="Times New Roman"/>
          </w:rPr>
          <w:delText>,</w:delText>
        </w:r>
      </w:del>
      <w:r w:rsidRPr="00441BF2">
        <w:rPr>
          <w:rFonts w:ascii="Times New Roman" w:eastAsiaTheme="minorEastAsia" w:hAnsi="Times New Roman" w:cs="Times New Roman"/>
        </w:rPr>
        <w:t xml:space="preserve"> </w:t>
      </w:r>
      <w:ins w:id="1701" w:author="Alex" w:date="2015-07-20T19:54:00Z">
        <w:r w:rsidR="00C9362D">
          <w:rPr>
            <w:rFonts w:ascii="Times New Roman" w:eastAsiaTheme="minorEastAsia" w:hAnsi="Times New Roman" w:cs="Times New Roman"/>
          </w:rPr>
          <w:t xml:space="preserve"> para cada valor </w:t>
        </w:r>
        <w:r w:rsidR="00C9362D" w:rsidRPr="00C9362D">
          <w:rPr>
            <w:rFonts w:ascii="Times New Roman" w:eastAsiaTheme="minorEastAsia" w:hAnsi="Times New Roman" w:cs="Times New Roman"/>
            <w:i/>
            <w:rPrChange w:id="1702" w:author="Alex" w:date="2015-07-20T19:55:00Z">
              <w:rPr>
                <w:rFonts w:ascii="Times New Roman" w:eastAsiaTheme="minorEastAsia" w:hAnsi="Times New Roman" w:cs="Times New Roman"/>
              </w:rPr>
            </w:rPrChange>
          </w:rPr>
          <w:t>x</w:t>
        </w:r>
      </w:ins>
      <w:ins w:id="1703" w:author="Alex" w:date="2015-07-20T19:55:00Z">
        <w:r w:rsidR="00C9362D">
          <w:rPr>
            <w:rFonts w:ascii="Times New Roman" w:eastAsiaTheme="minorEastAsia" w:hAnsi="Times New Roman" w:cs="Times New Roman"/>
          </w:rPr>
          <w:t xml:space="preserve">, </w:t>
        </w:r>
      </w:ins>
      <w:del w:id="1704" w:author="Alex" w:date="2015-07-20T19:55:00Z">
        <w:r w:rsidRPr="00441BF2" w:rsidDel="00C9362D">
          <w:rPr>
            <w:rFonts w:ascii="Times New Roman" w:eastAsiaTheme="minorEastAsia" w:hAnsi="Times New Roman" w:cs="Times New Roman"/>
          </w:rPr>
          <w:delText xml:space="preserve">donde </w:delText>
        </w:r>
      </w:del>
      <w:r w:rsidRPr="00441BF2">
        <w:rPr>
          <w:rFonts w:ascii="Times New Roman" w:eastAsiaTheme="minorEastAsia" w:hAnsi="Times New Roman" w:cs="Times New Roman"/>
          <w:i/>
        </w:rPr>
        <w:t>P</w:t>
      </w:r>
      <w:r w:rsidRPr="00441BF2">
        <w:rPr>
          <w:rFonts w:ascii="Times New Roman" w:eastAsiaTheme="minorEastAsia" w:hAnsi="Times New Roman" w:cs="Times New Roman"/>
        </w:rPr>
        <w:t xml:space="preserve"> es </w:t>
      </w:r>
      <w:del w:id="1705" w:author="Alex" w:date="2015-07-20T19:55:00Z">
        <w:r w:rsidRPr="00441BF2" w:rsidDel="00C9362D">
          <w:rPr>
            <w:rFonts w:ascii="Times New Roman" w:eastAsiaTheme="minorEastAsia" w:hAnsi="Times New Roman" w:cs="Times New Roman"/>
          </w:rPr>
          <w:delText>el</w:delText>
        </w:r>
      </w:del>
      <w:ins w:id="1706" w:author="Alex" w:date="2015-07-20T19:55:00Z">
        <w:r w:rsidR="00C9362D">
          <w:rPr>
            <w:rFonts w:ascii="Times New Roman" w:eastAsiaTheme="minorEastAsia" w:hAnsi="Times New Roman" w:cs="Times New Roman"/>
          </w:rPr>
          <w:t>el</w:t>
        </w:r>
      </w:ins>
      <w:r w:rsidRPr="00441BF2">
        <w:rPr>
          <w:rFonts w:ascii="Times New Roman" w:eastAsiaTheme="minorEastAsia" w:hAnsi="Times New Roman" w:cs="Times New Roman"/>
        </w:rPr>
        <w:t xml:space="preserve"> </w:t>
      </w:r>
      <w:r w:rsidRPr="00441BF2">
        <w:rPr>
          <w:rFonts w:ascii="Times New Roman" w:eastAsiaTheme="minorEastAsia" w:hAnsi="Times New Roman" w:cs="Times New Roman"/>
          <w:i/>
        </w:rPr>
        <w:t>per</w:t>
      </w:r>
      <w:r w:rsidR="00F15C7D">
        <w:rPr>
          <w:rFonts w:ascii="Times New Roman" w:eastAsiaTheme="minorEastAsia" w:hAnsi="Times New Roman" w:cs="Times New Roman"/>
          <w:i/>
        </w:rPr>
        <w:t>i</w:t>
      </w:r>
      <w:r w:rsidRPr="00441BF2">
        <w:rPr>
          <w:rFonts w:ascii="Times New Roman" w:eastAsiaTheme="minorEastAsia" w:hAnsi="Times New Roman" w:cs="Times New Roman"/>
          <w:i/>
        </w:rPr>
        <w:t>odo</w:t>
      </w:r>
      <w:r w:rsidRPr="00441BF2">
        <w:rPr>
          <w:rFonts w:ascii="Times New Roman" w:eastAsiaTheme="minorEastAsia" w:hAnsi="Times New Roman" w:cs="Times New Roman"/>
        </w:rPr>
        <w:t xml:space="preserve"> de la función.</w:t>
      </w:r>
    </w:p>
    <w:p w14:paraId="7E670C60" w14:textId="77777777" w:rsidR="00141B8D" w:rsidRPr="00441BF2" w:rsidRDefault="00141B8D" w:rsidP="00141B8D">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399"/>
        <w:gridCol w:w="6429"/>
      </w:tblGrid>
      <w:tr w:rsidR="005F392D" w:rsidRPr="00441BF2" w14:paraId="5CC0C24B" w14:textId="77777777" w:rsidTr="00B36B5A">
        <w:tc>
          <w:tcPr>
            <w:tcW w:w="9033" w:type="dxa"/>
            <w:gridSpan w:val="2"/>
            <w:shd w:val="clear" w:color="auto" w:fill="0D0D0D" w:themeFill="text1" w:themeFillTint="F2"/>
          </w:tcPr>
          <w:p w14:paraId="62652170" w14:textId="77777777" w:rsidR="005F392D" w:rsidRPr="00441BF2" w:rsidRDefault="005F392D" w:rsidP="00B36B5A">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5F392D" w:rsidRPr="00441BF2" w14:paraId="6D282F51" w14:textId="77777777" w:rsidTr="00B36B5A">
        <w:tc>
          <w:tcPr>
            <w:tcW w:w="2518" w:type="dxa"/>
          </w:tcPr>
          <w:p w14:paraId="69EA93B5" w14:textId="77777777" w:rsidR="005F392D" w:rsidRPr="00441BF2" w:rsidRDefault="005F392D" w:rsidP="00B36B5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67316623" w14:textId="47C90C65" w:rsidR="005F392D" w:rsidRPr="00441BF2" w:rsidRDefault="00DC4F8D">
            <w:pPr>
              <w:pStyle w:val="Tema1Img"/>
              <w:numPr>
                <w:ilvl w:val="0"/>
                <w:numId w:val="0"/>
              </w:numPr>
              <w:ind w:left="501"/>
              <w:rPr>
                <w:lang w:val="es-ES_tradnl"/>
              </w:rPr>
              <w:pPrChange w:id="1707" w:author="Alex" w:date="2015-08-02T16:30:00Z">
                <w:pPr>
                  <w:pStyle w:val="Tema1Img"/>
                  <w:numPr>
                    <w:numId w:val="0"/>
                  </w:numPr>
                  <w:ind w:left="0" w:firstLine="0"/>
                </w:pPr>
              </w:pPrChange>
            </w:pPr>
            <w:r w:rsidRPr="00441BF2">
              <w:rPr>
                <w:sz w:val="24"/>
                <w:szCs w:val="24"/>
                <w:lang w:val="es-ES_tradnl"/>
              </w:rPr>
              <w:t>MA_10_01_</w:t>
            </w:r>
            <w:r w:rsidR="00801EBA" w:rsidRPr="00441BF2">
              <w:rPr>
                <w:sz w:val="24"/>
                <w:szCs w:val="24"/>
                <w:lang w:val="es-ES_tradnl"/>
              </w:rPr>
              <w:t>CO_</w:t>
            </w:r>
            <w:del w:id="1708" w:author="Alex" w:date="2015-08-02T16:30:00Z">
              <w:r w:rsidR="001336A2" w:rsidDel="004E35CB">
                <w:rPr>
                  <w:sz w:val="24"/>
                  <w:szCs w:val="24"/>
                  <w:lang w:val="es-ES_tradnl"/>
                </w:rPr>
                <w:delText>IMG20</w:delText>
              </w:r>
            </w:del>
            <w:ins w:id="1709" w:author="Alex" w:date="2015-08-02T16:30:00Z">
              <w:r w:rsidR="004E35CB">
                <w:rPr>
                  <w:sz w:val="24"/>
                  <w:szCs w:val="24"/>
                  <w:lang w:val="es-ES_tradnl"/>
                </w:rPr>
                <w:t>IMG24</w:t>
              </w:r>
            </w:ins>
          </w:p>
        </w:tc>
      </w:tr>
      <w:tr w:rsidR="005F392D" w:rsidRPr="00441BF2" w14:paraId="470273F8" w14:textId="77777777" w:rsidTr="00B36B5A">
        <w:tc>
          <w:tcPr>
            <w:tcW w:w="2518" w:type="dxa"/>
          </w:tcPr>
          <w:p w14:paraId="39AC3821" w14:textId="77777777" w:rsidR="005F392D" w:rsidRPr="00441BF2" w:rsidRDefault="005F392D"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1EF20DA7" w14:textId="7ED14BB0" w:rsidR="005F392D" w:rsidRPr="00441BF2" w:rsidRDefault="005F392D" w:rsidP="005F392D">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periódica</w:t>
            </w:r>
          </w:p>
        </w:tc>
      </w:tr>
      <w:tr w:rsidR="005F392D" w:rsidRPr="00441BF2" w14:paraId="6AF4D58D" w14:textId="77777777" w:rsidTr="00B36B5A">
        <w:trPr>
          <w:trHeight w:val="2268"/>
        </w:trPr>
        <w:tc>
          <w:tcPr>
            <w:tcW w:w="2518" w:type="dxa"/>
          </w:tcPr>
          <w:p w14:paraId="4427C2B1" w14:textId="77777777" w:rsidR="005F392D" w:rsidRPr="00441BF2" w:rsidRDefault="005F392D"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 xml:space="preserve">Código </w:t>
            </w:r>
            <w:proofErr w:type="spellStart"/>
            <w:r w:rsidRPr="00441BF2">
              <w:rPr>
                <w:rFonts w:ascii="Times New Roman" w:hAnsi="Times New Roman" w:cs="Times New Roman"/>
                <w:b/>
                <w:color w:val="000000"/>
                <w:lang w:val="es-ES_tradnl"/>
              </w:rPr>
              <w:t>Shutterstock</w:t>
            </w:r>
            <w:proofErr w:type="spellEnd"/>
            <w:r w:rsidRPr="00441BF2">
              <w:rPr>
                <w:rFonts w:ascii="Times New Roman" w:hAnsi="Times New Roman" w:cs="Times New Roman"/>
                <w:b/>
                <w:color w:val="000000"/>
                <w:lang w:val="es-ES_tradnl"/>
              </w:rPr>
              <w:t xml:space="preserve"> (o URL o la ruta en </w:t>
            </w:r>
            <w:proofErr w:type="spellStart"/>
            <w:r w:rsidRPr="00441BF2">
              <w:rPr>
                <w:rFonts w:ascii="Times New Roman" w:hAnsi="Times New Roman" w:cs="Times New Roman"/>
                <w:b/>
                <w:color w:val="000000"/>
                <w:lang w:val="es-ES_tradnl"/>
              </w:rPr>
              <w:t>AulaPlaneta</w:t>
            </w:r>
            <w:proofErr w:type="spellEnd"/>
            <w:r w:rsidRPr="00441BF2">
              <w:rPr>
                <w:rFonts w:ascii="Times New Roman" w:hAnsi="Times New Roman" w:cs="Times New Roman"/>
                <w:b/>
                <w:color w:val="000000"/>
                <w:lang w:val="es-ES_tradnl"/>
              </w:rPr>
              <w:t>)</w:t>
            </w:r>
          </w:p>
        </w:tc>
        <w:tc>
          <w:tcPr>
            <w:tcW w:w="6515" w:type="dxa"/>
          </w:tcPr>
          <w:p w14:paraId="4464D2B9" w14:textId="4A103AE3" w:rsidR="005F392D" w:rsidRPr="00441BF2" w:rsidRDefault="005F392D" w:rsidP="00B36B5A">
            <w:pPr>
              <w:pStyle w:val="Descripcin"/>
              <w:rPr>
                <w:lang w:val="es-ES_tradnl"/>
              </w:rPr>
            </w:pPr>
            <w:r w:rsidRPr="00441BF2">
              <w:rPr>
                <w:rFonts w:ascii="Times New Roman" w:eastAsiaTheme="minorEastAsia" w:hAnsi="Times New Roman" w:cs="Times New Roman"/>
                <w:noProof/>
                <w:lang w:val="es-CO" w:eastAsia="es-CO"/>
              </w:rPr>
              <w:drawing>
                <wp:inline distT="0" distB="0" distL="0" distR="0" wp14:anchorId="6BAFF2ED" wp14:editId="0838E281">
                  <wp:extent cx="3506180" cy="3338422"/>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3518270" cy="3349934"/>
                          </a:xfrm>
                          <a:prstGeom prst="rect">
                            <a:avLst/>
                          </a:prstGeom>
                          <a:noFill/>
                          <a:ln>
                            <a:noFill/>
                          </a:ln>
                        </pic:spPr>
                      </pic:pic>
                    </a:graphicData>
                  </a:graphic>
                </wp:inline>
              </w:drawing>
            </w:r>
          </w:p>
        </w:tc>
      </w:tr>
      <w:tr w:rsidR="005F392D" w:rsidRPr="00441BF2" w14:paraId="30C1584D" w14:textId="77777777" w:rsidTr="00B36B5A">
        <w:tc>
          <w:tcPr>
            <w:tcW w:w="2518" w:type="dxa"/>
          </w:tcPr>
          <w:p w14:paraId="4DB173F7" w14:textId="77777777" w:rsidR="005F392D" w:rsidRPr="00441BF2" w:rsidRDefault="005F392D"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2BBA9A61" w14:textId="04F435E8" w:rsidR="005F392D" w:rsidRPr="00441BF2" w:rsidRDefault="005F392D" w:rsidP="005F392D">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conjuntista de una función periódica.</w:t>
            </w:r>
          </w:p>
        </w:tc>
      </w:tr>
    </w:tbl>
    <w:p w14:paraId="4848D8BE" w14:textId="77777777" w:rsidR="00141B8D" w:rsidRPr="00441BF2" w:rsidRDefault="00141B8D" w:rsidP="00141B8D">
      <w:pPr>
        <w:spacing w:after="0"/>
        <w:rPr>
          <w:rFonts w:ascii="Times New Roman" w:hAnsi="Times New Roman" w:cs="Times New Roman"/>
        </w:rPr>
      </w:pPr>
    </w:p>
    <w:p w14:paraId="2DAFBE80" w14:textId="1FB4C49D" w:rsidR="00141B8D" w:rsidRPr="00441BF2" w:rsidRDefault="007B1621" w:rsidP="00A84101">
      <w:pPr>
        <w:spacing w:after="0"/>
        <w:jc w:val="both"/>
        <w:rPr>
          <w:rFonts w:ascii="Times New Roman" w:eastAsiaTheme="minorEastAsia" w:hAnsi="Times New Roman" w:cs="Times New Roman"/>
        </w:rPr>
      </w:pPr>
      <w:r w:rsidRPr="00441BF2">
        <w:rPr>
          <w:rFonts w:ascii="Times New Roman" w:eastAsiaTheme="minorEastAsia" w:hAnsi="Times New Roman" w:cs="Times New Roman"/>
        </w:rPr>
        <w:t>P</w:t>
      </w:r>
      <w:r w:rsidR="00141B8D" w:rsidRPr="00441BF2">
        <w:rPr>
          <w:rFonts w:ascii="Times New Roman" w:eastAsiaTheme="minorEastAsia" w:hAnsi="Times New Roman" w:cs="Times New Roman"/>
        </w:rPr>
        <w:t xml:space="preserve">ara verificar si una función es </w:t>
      </w:r>
      <w:del w:id="1710" w:author="Alex" w:date="2015-07-20T19:56:00Z">
        <w:r w:rsidR="00141B8D" w:rsidRPr="00441BF2" w:rsidDel="00C9362D">
          <w:rPr>
            <w:rFonts w:ascii="Times New Roman" w:eastAsiaTheme="minorEastAsia" w:hAnsi="Times New Roman" w:cs="Times New Roman"/>
          </w:rPr>
          <w:delText xml:space="preserve">o no </w:delText>
        </w:r>
      </w:del>
      <w:r w:rsidRPr="00441BF2">
        <w:rPr>
          <w:rFonts w:ascii="Times New Roman" w:eastAsiaTheme="minorEastAsia" w:hAnsi="Times New Roman" w:cs="Times New Roman"/>
        </w:rPr>
        <w:t>periódica</w:t>
      </w:r>
      <w:r w:rsidR="00141B8D" w:rsidRPr="00441BF2">
        <w:rPr>
          <w:rFonts w:ascii="Times New Roman" w:eastAsiaTheme="minorEastAsia" w:hAnsi="Times New Roman" w:cs="Times New Roman"/>
        </w:rPr>
        <w:t xml:space="preserve">, dada su representación analítica, </w:t>
      </w:r>
      <w:r w:rsidRPr="00441BF2">
        <w:rPr>
          <w:rFonts w:ascii="Times New Roman" w:eastAsiaTheme="minorEastAsia" w:hAnsi="Times New Roman" w:cs="Times New Roman"/>
        </w:rPr>
        <w:t>habrá que disponer de información acerca del per</w:t>
      </w:r>
      <w:r w:rsidR="00F15C7D">
        <w:rPr>
          <w:rFonts w:ascii="Times New Roman" w:eastAsiaTheme="minorEastAsia" w:hAnsi="Times New Roman" w:cs="Times New Roman"/>
        </w:rPr>
        <w:t>i</w:t>
      </w:r>
      <w:r w:rsidRPr="00441BF2">
        <w:rPr>
          <w:rFonts w:ascii="Times New Roman" w:eastAsiaTheme="minorEastAsia" w:hAnsi="Times New Roman" w:cs="Times New Roman"/>
        </w:rPr>
        <w:t xml:space="preserve">odo de la función </w:t>
      </w:r>
      <w:r w:rsidR="00CE7475" w:rsidRPr="00441BF2">
        <w:rPr>
          <w:rFonts w:ascii="Times New Roman" w:eastAsiaTheme="minorEastAsia" w:hAnsi="Times New Roman" w:cs="Times New Roman"/>
        </w:rPr>
        <w:t xml:space="preserve">y </w:t>
      </w:r>
      <w:r w:rsidR="00141B8D" w:rsidRPr="00441BF2">
        <w:rPr>
          <w:rFonts w:ascii="Times New Roman" w:eastAsiaTheme="minorEastAsia" w:hAnsi="Times New Roman" w:cs="Times New Roman"/>
        </w:rPr>
        <w:t>aplicar la función en</w:t>
      </w:r>
      <w:r w:rsidR="00CE7475" w:rsidRPr="00441BF2">
        <w:rPr>
          <w:rFonts w:ascii="Times New Roman" w:eastAsiaTheme="minorEastAsia" w:hAnsi="Times New Roman" w:cs="Times New Roman"/>
        </w:rPr>
        <w:t xml:space="preserve"> </w:t>
      </w:r>
      <m:oMath>
        <m:r>
          <w:rPr>
            <w:rFonts w:ascii="Cambria Math" w:eastAsiaTheme="minorEastAsia" w:hAnsi="Cambria Math" w:cs="Times New Roman"/>
          </w:rPr>
          <m:t>x</m:t>
        </m:r>
      </m:oMath>
      <w:r w:rsidR="00CE7475" w:rsidRPr="00441BF2">
        <w:rPr>
          <w:rFonts w:ascii="Times New Roman" w:eastAsiaTheme="minorEastAsia" w:hAnsi="Times New Roman" w:cs="Times New Roman"/>
        </w:rPr>
        <w:t xml:space="preserve"> y en </w:t>
      </w:r>
      <m:oMath>
        <m:r>
          <w:rPr>
            <w:rFonts w:ascii="Cambria Math" w:eastAsiaTheme="minorEastAsia" w:hAnsi="Cambria Math" w:cs="Times New Roman"/>
          </w:rPr>
          <m:t>x+P</m:t>
        </m:r>
      </m:oMath>
      <w:ins w:id="1711" w:author="Alex" w:date="2015-07-20T19:56:00Z">
        <w:r w:rsidR="00C9362D">
          <w:rPr>
            <w:rFonts w:ascii="Times New Roman" w:eastAsiaTheme="minorEastAsia" w:hAnsi="Times New Roman" w:cs="Times New Roman"/>
          </w:rPr>
          <w:t xml:space="preserve"> para cada punto </w:t>
        </w:r>
        <w:r w:rsidR="00C9362D" w:rsidRPr="00C9362D">
          <w:rPr>
            <w:rFonts w:ascii="Times New Roman" w:eastAsiaTheme="minorEastAsia" w:hAnsi="Times New Roman" w:cs="Times New Roman"/>
            <w:i/>
            <w:rPrChange w:id="1712" w:author="Alex" w:date="2015-07-20T19:56:00Z">
              <w:rPr>
                <w:rFonts w:ascii="Times New Roman" w:eastAsiaTheme="minorEastAsia" w:hAnsi="Times New Roman" w:cs="Times New Roman"/>
              </w:rPr>
            </w:rPrChange>
          </w:rPr>
          <w:t>x</w:t>
        </w:r>
        <w:r w:rsidR="00C9362D">
          <w:rPr>
            <w:rFonts w:ascii="Times New Roman" w:eastAsiaTheme="minorEastAsia" w:hAnsi="Times New Roman" w:cs="Times New Roman"/>
          </w:rPr>
          <w:t xml:space="preserve">, </w:t>
        </w:r>
      </w:ins>
      <w:del w:id="1713" w:author="Alex" w:date="2015-07-20T19:56:00Z">
        <w:r w:rsidR="00141B8D" w:rsidRPr="00441BF2" w:rsidDel="00C9362D">
          <w:rPr>
            <w:rFonts w:ascii="Times New Roman" w:eastAsiaTheme="minorEastAsia" w:hAnsi="Times New Roman" w:cs="Times New Roman"/>
          </w:rPr>
          <w:delText>. S</w:delText>
        </w:r>
      </w:del>
      <w:ins w:id="1714" w:author="Alex" w:date="2015-07-20T19:56:00Z">
        <w:r w:rsidR="00C9362D">
          <w:rPr>
            <w:rFonts w:ascii="Times New Roman" w:eastAsiaTheme="minorEastAsia" w:hAnsi="Times New Roman" w:cs="Times New Roman"/>
          </w:rPr>
          <w:t>s</w:t>
        </w:r>
      </w:ins>
      <w:r w:rsidR="00141B8D" w:rsidRPr="00441BF2">
        <w:rPr>
          <w:rFonts w:ascii="Times New Roman" w:eastAsiaTheme="minorEastAsia" w:hAnsi="Times New Roman" w:cs="Times New Roman"/>
        </w:rPr>
        <w:t xml:space="preserve">i los resultados son </w:t>
      </w:r>
      <w:r w:rsidR="00CE7475" w:rsidRPr="00441BF2">
        <w:rPr>
          <w:rFonts w:ascii="Times New Roman" w:eastAsiaTheme="minorEastAsia" w:hAnsi="Times New Roman" w:cs="Times New Roman"/>
        </w:rPr>
        <w:t>idénticos</w:t>
      </w:r>
      <w:del w:id="1715" w:author="Alex" w:date="2015-07-20T19:56:00Z">
        <w:r w:rsidR="00141B8D" w:rsidRPr="00441BF2" w:rsidDel="00C9362D">
          <w:rPr>
            <w:rFonts w:ascii="Times New Roman" w:eastAsiaTheme="minorEastAsia" w:hAnsi="Times New Roman" w:cs="Times New Roman"/>
          </w:rPr>
          <w:delText xml:space="preserve">, hay un indicio de que la función puede ser </w:delText>
        </w:r>
        <w:r w:rsidR="00CE7475" w:rsidRPr="00441BF2" w:rsidDel="00C9362D">
          <w:rPr>
            <w:rFonts w:ascii="Times New Roman" w:eastAsiaTheme="minorEastAsia" w:hAnsi="Times New Roman" w:cs="Times New Roman"/>
          </w:rPr>
          <w:delText>periódica</w:delText>
        </w:r>
        <w:r w:rsidR="00141B8D" w:rsidRPr="00441BF2" w:rsidDel="00C9362D">
          <w:rPr>
            <w:rFonts w:ascii="Times New Roman" w:eastAsiaTheme="minorEastAsia" w:hAnsi="Times New Roman" w:cs="Times New Roman"/>
          </w:rPr>
          <w:delText>.</w:delText>
        </w:r>
      </w:del>
      <w:ins w:id="1716" w:author="Alex" w:date="2015-07-20T19:56:00Z">
        <w:r w:rsidR="00C9362D">
          <w:rPr>
            <w:rFonts w:ascii="Times New Roman" w:eastAsiaTheme="minorEastAsia" w:hAnsi="Times New Roman" w:cs="Times New Roman"/>
          </w:rPr>
          <w:t xml:space="preserve"> entonces la función es periódica.</w:t>
        </w:r>
      </w:ins>
    </w:p>
    <w:p w14:paraId="7698A16F" w14:textId="77777777" w:rsidR="00FA28DE" w:rsidRPr="00441BF2" w:rsidRDefault="00FA28DE" w:rsidP="00141B8D">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0"/>
        <w:gridCol w:w="6358"/>
      </w:tblGrid>
      <w:tr w:rsidR="00FA28DE" w:rsidRPr="00441BF2" w14:paraId="38496DAE" w14:textId="77777777" w:rsidTr="00B36B5A">
        <w:tc>
          <w:tcPr>
            <w:tcW w:w="9033" w:type="dxa"/>
            <w:gridSpan w:val="2"/>
            <w:shd w:val="clear" w:color="auto" w:fill="000000" w:themeFill="text1"/>
          </w:tcPr>
          <w:p w14:paraId="46F4CC2B" w14:textId="77777777" w:rsidR="00FA28DE" w:rsidRPr="00441BF2" w:rsidRDefault="00FA28DE" w:rsidP="00B36B5A">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FA28DE" w:rsidRPr="00441BF2" w14:paraId="287071BC" w14:textId="77777777" w:rsidTr="00B36B5A">
        <w:tc>
          <w:tcPr>
            <w:tcW w:w="2518" w:type="dxa"/>
          </w:tcPr>
          <w:p w14:paraId="740180CD" w14:textId="77777777" w:rsidR="00FA28DE" w:rsidRPr="00441BF2" w:rsidRDefault="00FA28DE" w:rsidP="00B36B5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78B73B72" w14:textId="069C76D0" w:rsidR="00FA28DE" w:rsidRPr="00441BF2" w:rsidRDefault="00FD1058" w:rsidP="003E3622">
            <w:pPr>
              <w:pStyle w:val="Recursos"/>
              <w:ind w:left="0"/>
              <w:rPr>
                <w:lang w:val="es-ES_tradnl"/>
              </w:rPr>
            </w:pPr>
            <w:r w:rsidRPr="00441BF2">
              <w:rPr>
                <w:lang w:val="es-ES_tradnl"/>
              </w:rPr>
              <w:t>MA_10_01_</w:t>
            </w:r>
            <w:r w:rsidR="003E3622" w:rsidRPr="00441BF2">
              <w:rPr>
                <w:lang w:val="es-ES_tradnl"/>
              </w:rPr>
              <w:t>CO_</w:t>
            </w:r>
            <w:r w:rsidR="00D4480A">
              <w:rPr>
                <w:lang w:val="es-ES_tradnl"/>
              </w:rPr>
              <w:t>REC18</w:t>
            </w:r>
            <w:r w:rsidRPr="00441BF2">
              <w:rPr>
                <w:lang w:val="es-ES_tradnl"/>
              </w:rPr>
              <w:t>0</w:t>
            </w:r>
          </w:p>
        </w:tc>
      </w:tr>
      <w:tr w:rsidR="00FA28DE" w:rsidRPr="00441BF2" w14:paraId="6D5CB9A1" w14:textId="77777777" w:rsidTr="00B36B5A">
        <w:tc>
          <w:tcPr>
            <w:tcW w:w="2518" w:type="dxa"/>
          </w:tcPr>
          <w:p w14:paraId="7CC813BB" w14:textId="77777777" w:rsidR="00FA28DE" w:rsidRPr="00441BF2" w:rsidRDefault="00FA28DE"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22A9F65B" w14:textId="2703B24B" w:rsidR="00FA28DE" w:rsidRPr="00441BF2" w:rsidRDefault="00FA28DE" w:rsidP="00FA28DE">
            <w:pPr>
              <w:rPr>
                <w:rFonts w:ascii="Times New Roman" w:hAnsi="Times New Roman" w:cs="Times New Roman"/>
                <w:color w:val="000000"/>
                <w:lang w:val="es-ES_tradnl"/>
              </w:rPr>
            </w:pPr>
            <w:r w:rsidRPr="00441BF2">
              <w:rPr>
                <w:rFonts w:ascii="Times New Roman" w:hAnsi="Times New Roman" w:cs="Times New Roman"/>
                <w:color w:val="000000"/>
                <w:lang w:val="es-ES_tradnl"/>
              </w:rPr>
              <w:t>Aprende a identificar una función periódica</w:t>
            </w:r>
          </w:p>
        </w:tc>
      </w:tr>
      <w:tr w:rsidR="00FA28DE" w:rsidRPr="00441BF2" w14:paraId="7F3DD7CD" w14:textId="77777777" w:rsidTr="00B36B5A">
        <w:tc>
          <w:tcPr>
            <w:tcW w:w="2518" w:type="dxa"/>
          </w:tcPr>
          <w:p w14:paraId="194A34A6" w14:textId="77777777" w:rsidR="00FA28DE" w:rsidRPr="00441BF2" w:rsidRDefault="00FA28DE"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4ED29228" w14:textId="5E6D5EE4" w:rsidR="00FA28DE" w:rsidRPr="00441BF2" w:rsidRDefault="00FA28DE" w:rsidP="00AB0E91">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Calcula las imágenes de un </w:t>
            </w:r>
            <w:r w:rsidR="00945569" w:rsidRPr="00441BF2">
              <w:rPr>
                <w:rFonts w:ascii="Times New Roman" w:hAnsi="Times New Roman" w:cs="Times New Roman"/>
                <w:color w:val="000000"/>
                <w:lang w:val="es-ES_tradnl"/>
              </w:rPr>
              <w:t>número</w:t>
            </w:r>
            <w:r w:rsidRPr="00441BF2">
              <w:rPr>
                <w:rFonts w:ascii="Times New Roman" w:hAnsi="Times New Roman" w:cs="Times New Roman"/>
                <w:color w:val="000000"/>
                <w:lang w:val="es-ES_tradnl"/>
              </w:rPr>
              <w:t xml:space="preserve"> y de ese número más </w:t>
            </w:r>
            <w:r w:rsidR="00945569" w:rsidRPr="00441BF2">
              <w:rPr>
                <w:rFonts w:ascii="Times New Roman" w:hAnsi="Times New Roman" w:cs="Times New Roman"/>
                <w:color w:val="000000"/>
                <w:lang w:val="es-ES_tradnl"/>
              </w:rPr>
              <w:t>un</w:t>
            </w:r>
            <w:r w:rsidRPr="00441BF2">
              <w:rPr>
                <w:rFonts w:ascii="Times New Roman" w:hAnsi="Times New Roman" w:cs="Times New Roman"/>
                <w:color w:val="000000"/>
                <w:lang w:val="es-ES_tradnl"/>
              </w:rPr>
              <w:t xml:space="preserve"> </w:t>
            </w:r>
            <w:r w:rsidRPr="00163BB5">
              <w:rPr>
                <w:rFonts w:ascii="Times New Roman" w:hAnsi="Times New Roman" w:cs="Times New Roman"/>
                <w:color w:val="000000"/>
                <w:lang w:val="es-ES_tradnl"/>
              </w:rPr>
              <w:t>periodo</w:t>
            </w:r>
            <w:r w:rsidRPr="00441BF2">
              <w:rPr>
                <w:rFonts w:ascii="Times New Roman" w:hAnsi="Times New Roman" w:cs="Times New Roman"/>
                <w:color w:val="000000"/>
                <w:lang w:val="es-ES_tradnl"/>
              </w:rPr>
              <w:t>, bajo la misma función</w:t>
            </w:r>
            <w:r w:rsidR="00945569" w:rsidRPr="00441BF2">
              <w:rPr>
                <w:rFonts w:ascii="Times New Roman" w:hAnsi="Times New Roman" w:cs="Times New Roman"/>
                <w:color w:val="000000"/>
                <w:lang w:val="es-ES_tradnl"/>
              </w:rPr>
              <w:t>,</w:t>
            </w:r>
            <w:r w:rsidRPr="00441BF2">
              <w:rPr>
                <w:rFonts w:ascii="Times New Roman" w:hAnsi="Times New Roman" w:cs="Times New Roman"/>
                <w:color w:val="000000"/>
                <w:lang w:val="es-ES_tradnl"/>
              </w:rPr>
              <w:t xml:space="preserve"> como indicio para identificar la periodicidad de </w:t>
            </w:r>
            <w:r w:rsidR="00AB0E91" w:rsidRPr="00441BF2">
              <w:rPr>
                <w:rFonts w:ascii="Times New Roman" w:hAnsi="Times New Roman" w:cs="Times New Roman"/>
                <w:color w:val="000000"/>
                <w:lang w:val="es-ES_tradnl"/>
              </w:rPr>
              <w:t>l</w:t>
            </w:r>
            <w:r w:rsidRPr="00441BF2">
              <w:rPr>
                <w:rFonts w:ascii="Times New Roman" w:hAnsi="Times New Roman" w:cs="Times New Roman"/>
                <w:color w:val="000000"/>
                <w:lang w:val="es-ES_tradnl"/>
              </w:rPr>
              <w:t>a función</w:t>
            </w:r>
          </w:p>
        </w:tc>
      </w:tr>
    </w:tbl>
    <w:p w14:paraId="587621A0" w14:textId="77777777" w:rsidR="00FA28DE" w:rsidRPr="00441BF2" w:rsidRDefault="00FA28DE" w:rsidP="00141B8D">
      <w:pPr>
        <w:spacing w:after="0"/>
        <w:rPr>
          <w:rFonts w:ascii="Times New Roman" w:eastAsiaTheme="minorEastAsia" w:hAnsi="Times New Roman" w:cs="Times New Roman"/>
        </w:rPr>
      </w:pPr>
    </w:p>
    <w:p w14:paraId="0265633A" w14:textId="77777777" w:rsidR="00C9362D" w:rsidRDefault="00141B8D" w:rsidP="00A84101">
      <w:pPr>
        <w:spacing w:after="0"/>
        <w:jc w:val="both"/>
        <w:rPr>
          <w:ins w:id="1717" w:author="Alex" w:date="2015-07-20T19:58:00Z"/>
          <w:rFonts w:ascii="Times New Roman" w:eastAsiaTheme="minorEastAsia" w:hAnsi="Times New Roman" w:cs="Times New Roman"/>
        </w:rPr>
      </w:pPr>
      <w:del w:id="1718" w:author="Alex" w:date="2015-07-20T19:57:00Z">
        <w:r w:rsidRPr="00441BF2" w:rsidDel="00C9362D">
          <w:rPr>
            <w:rFonts w:ascii="Times New Roman" w:eastAsiaTheme="minorEastAsia" w:hAnsi="Times New Roman" w:cs="Times New Roman"/>
          </w:rPr>
          <w:delText>Finalmente, desde</w:delText>
        </w:r>
      </w:del>
      <w:ins w:id="1719" w:author="Alex" w:date="2015-07-20T19:57:00Z">
        <w:r w:rsidR="00C9362D">
          <w:rPr>
            <w:rFonts w:ascii="Times New Roman" w:eastAsiaTheme="minorEastAsia" w:hAnsi="Times New Roman" w:cs="Times New Roman"/>
          </w:rPr>
          <w:t>En</w:t>
        </w:r>
      </w:ins>
      <w:r w:rsidRPr="00441BF2">
        <w:rPr>
          <w:rFonts w:ascii="Times New Roman" w:eastAsiaTheme="minorEastAsia" w:hAnsi="Times New Roman" w:cs="Times New Roman"/>
        </w:rPr>
        <w:t xml:space="preserve"> la representación gráfica</w:t>
      </w:r>
      <w:del w:id="1720" w:author="Alex" w:date="2015-07-20T19:57:00Z">
        <w:r w:rsidRPr="00441BF2" w:rsidDel="00C9362D">
          <w:rPr>
            <w:rFonts w:ascii="Times New Roman" w:eastAsiaTheme="minorEastAsia" w:hAnsi="Times New Roman" w:cs="Times New Roman"/>
          </w:rPr>
          <w:delText>,</w:delText>
        </w:r>
      </w:del>
      <w:ins w:id="1721" w:author="Alex" w:date="2015-07-20T19:57:00Z">
        <w:r w:rsidR="00C9362D">
          <w:rPr>
            <w:rFonts w:ascii="Times New Roman" w:eastAsiaTheme="minorEastAsia" w:hAnsi="Times New Roman" w:cs="Times New Roman"/>
          </w:rPr>
          <w:t xml:space="preserve">, </w:t>
        </w:r>
      </w:ins>
      <w:del w:id="1722" w:author="Alex" w:date="2015-07-20T19:57:00Z">
        <w:r w:rsidRPr="00441BF2" w:rsidDel="00C9362D">
          <w:rPr>
            <w:rFonts w:ascii="Times New Roman" w:eastAsiaTheme="minorEastAsia" w:hAnsi="Times New Roman" w:cs="Times New Roman"/>
          </w:rPr>
          <w:delText xml:space="preserve"> </w:delText>
        </w:r>
      </w:del>
      <w:r w:rsidRPr="00441BF2">
        <w:rPr>
          <w:rFonts w:ascii="Times New Roman" w:eastAsiaTheme="minorEastAsia" w:hAnsi="Times New Roman" w:cs="Times New Roman"/>
        </w:rPr>
        <w:t xml:space="preserve">una función es </w:t>
      </w:r>
      <w:r w:rsidR="008D4E39" w:rsidRPr="00441BF2">
        <w:rPr>
          <w:rFonts w:ascii="Times New Roman" w:eastAsiaTheme="minorEastAsia" w:hAnsi="Times New Roman" w:cs="Times New Roman"/>
        </w:rPr>
        <w:t>periódica si las imágenes de puntos equidistantes en el dominio</w:t>
      </w:r>
      <w:del w:id="1723" w:author="Alex" w:date="2015-07-20T19:57:00Z">
        <w:r w:rsidR="008D4E39" w:rsidRPr="00441BF2" w:rsidDel="00C9362D">
          <w:rPr>
            <w:rFonts w:ascii="Times New Roman" w:eastAsiaTheme="minorEastAsia" w:hAnsi="Times New Roman" w:cs="Times New Roman"/>
          </w:rPr>
          <w:delText>,</w:delText>
        </w:r>
      </w:del>
      <w:r w:rsidR="008D4E39" w:rsidRPr="00441BF2">
        <w:rPr>
          <w:rFonts w:ascii="Times New Roman" w:eastAsiaTheme="minorEastAsia" w:hAnsi="Times New Roman" w:cs="Times New Roman"/>
        </w:rPr>
        <w:t xml:space="preserve"> son también equidistantes en el </w:t>
      </w:r>
      <w:proofErr w:type="spellStart"/>
      <w:r w:rsidR="008D4E39" w:rsidRPr="00441BF2">
        <w:rPr>
          <w:rFonts w:ascii="Times New Roman" w:eastAsiaTheme="minorEastAsia" w:hAnsi="Times New Roman" w:cs="Times New Roman"/>
        </w:rPr>
        <w:t>codominio</w:t>
      </w:r>
      <w:proofErr w:type="spellEnd"/>
      <w:r w:rsidR="008D4E39" w:rsidRPr="00441BF2">
        <w:rPr>
          <w:rFonts w:ascii="Times New Roman" w:eastAsiaTheme="minorEastAsia" w:hAnsi="Times New Roman" w:cs="Times New Roman"/>
        </w:rPr>
        <w:t xml:space="preserve">. </w:t>
      </w:r>
      <w:r w:rsidRPr="00441BF2">
        <w:rPr>
          <w:rFonts w:ascii="Times New Roman" w:eastAsiaTheme="minorEastAsia" w:hAnsi="Times New Roman" w:cs="Times New Roman"/>
        </w:rPr>
        <w:t xml:space="preserve">Visualmente significaría que </w:t>
      </w:r>
      <w:r w:rsidR="008D4E39" w:rsidRPr="00441BF2">
        <w:rPr>
          <w:rFonts w:ascii="Times New Roman" w:eastAsiaTheme="minorEastAsia" w:hAnsi="Times New Roman" w:cs="Times New Roman"/>
        </w:rPr>
        <w:t xml:space="preserve">la función se repite a lo largo del eje </w:t>
      </w:r>
      <w:r w:rsidR="005B330B" w:rsidRPr="00441BF2">
        <w:rPr>
          <w:rFonts w:ascii="Times New Roman" w:eastAsiaTheme="minorEastAsia" w:hAnsi="Times New Roman" w:cs="Times New Roman"/>
          <w:i/>
        </w:rPr>
        <w:t>X</w:t>
      </w:r>
      <w:r w:rsidR="008D4E39" w:rsidRPr="00441BF2">
        <w:rPr>
          <w:rFonts w:ascii="Times New Roman" w:eastAsiaTheme="minorEastAsia" w:hAnsi="Times New Roman" w:cs="Times New Roman"/>
        </w:rPr>
        <w:t xml:space="preserve">, de izquierda a derecha, </w:t>
      </w:r>
      <w:ins w:id="1724" w:author="Alex" w:date="2015-07-20T19:58:00Z">
        <w:r w:rsidR="00C9362D">
          <w:rPr>
            <w:rFonts w:ascii="Times New Roman" w:eastAsiaTheme="minorEastAsia" w:hAnsi="Times New Roman" w:cs="Times New Roman"/>
          </w:rPr>
          <w:t>par</w:t>
        </w:r>
      </w:ins>
      <w:r w:rsidR="008D4E39" w:rsidRPr="00441BF2">
        <w:rPr>
          <w:rFonts w:ascii="Times New Roman" w:eastAsiaTheme="minorEastAsia" w:hAnsi="Times New Roman" w:cs="Times New Roman"/>
        </w:rPr>
        <w:t xml:space="preserve">a todo </w:t>
      </w:r>
      <w:del w:id="1725" w:author="Alex" w:date="2015-07-20T19:58:00Z">
        <w:r w:rsidR="008D4E39" w:rsidRPr="00441BF2" w:rsidDel="00C9362D">
          <w:rPr>
            <w:rFonts w:ascii="Times New Roman" w:eastAsiaTheme="minorEastAsia" w:hAnsi="Times New Roman" w:cs="Times New Roman"/>
          </w:rPr>
          <w:delText>lo largo d</w:delText>
        </w:r>
      </w:del>
      <w:r w:rsidR="008D4E39" w:rsidRPr="00441BF2">
        <w:rPr>
          <w:rFonts w:ascii="Times New Roman" w:eastAsiaTheme="minorEastAsia" w:hAnsi="Times New Roman" w:cs="Times New Roman"/>
        </w:rPr>
        <w:t xml:space="preserve">el dominio de la función. </w:t>
      </w:r>
    </w:p>
    <w:p w14:paraId="35AAAFF8" w14:textId="77777777" w:rsidR="00C9362D" w:rsidRDefault="00C9362D" w:rsidP="00A84101">
      <w:pPr>
        <w:spacing w:after="0"/>
        <w:jc w:val="both"/>
        <w:rPr>
          <w:ins w:id="1726" w:author="Alex" w:date="2015-07-20T19:58:00Z"/>
          <w:rFonts w:ascii="Times New Roman" w:eastAsiaTheme="minorEastAsia" w:hAnsi="Times New Roman" w:cs="Times New Roman"/>
        </w:rPr>
      </w:pPr>
    </w:p>
    <w:p w14:paraId="311A3A84" w14:textId="0FD4F3C0" w:rsidR="00141B8D" w:rsidRPr="00441BF2" w:rsidRDefault="008D4E39" w:rsidP="00A84101">
      <w:pPr>
        <w:spacing w:after="0"/>
        <w:jc w:val="both"/>
        <w:rPr>
          <w:rFonts w:ascii="Times New Roman" w:eastAsiaTheme="minorEastAsia" w:hAnsi="Times New Roman" w:cs="Times New Roman"/>
        </w:rPr>
      </w:pPr>
      <w:r w:rsidRPr="00441BF2">
        <w:rPr>
          <w:rFonts w:ascii="Times New Roman" w:eastAsiaTheme="minorEastAsia" w:hAnsi="Times New Roman" w:cs="Times New Roman"/>
        </w:rPr>
        <w:t>Un criterio de identificación de la periodicidad de una función puede hacerse vía una prueba de recta horizontal: Si al trazar una recta horizontal que corte a la gráfica de la función, los cortes son infinitos y repetitivos</w:t>
      </w:r>
      <w:ins w:id="1727" w:author="Alex" w:date="2015-07-20T19:59:00Z">
        <w:r w:rsidR="00B3282B">
          <w:rPr>
            <w:rFonts w:ascii="Times New Roman" w:eastAsiaTheme="minorEastAsia" w:hAnsi="Times New Roman" w:cs="Times New Roman"/>
          </w:rPr>
          <w:t xml:space="preserve"> a intervalos regulares y a todas las alturas.</w:t>
        </w:r>
      </w:ins>
      <w:del w:id="1728" w:author="Alex" w:date="2015-07-20T19:59:00Z">
        <w:r w:rsidR="00704E59" w:rsidRPr="00441BF2" w:rsidDel="00B3282B">
          <w:rPr>
            <w:rFonts w:ascii="Times New Roman" w:eastAsiaTheme="minorEastAsia" w:hAnsi="Times New Roman" w:cs="Times New Roman"/>
          </w:rPr>
          <w:delText xml:space="preserve">. </w:delText>
        </w:r>
      </w:del>
    </w:p>
    <w:p w14:paraId="6C83435A" w14:textId="77777777" w:rsidR="00704E59" w:rsidRPr="00441BF2" w:rsidRDefault="00704E59" w:rsidP="00141B8D">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1244"/>
        <w:gridCol w:w="7584"/>
      </w:tblGrid>
      <w:tr w:rsidR="00704E59" w:rsidRPr="00441BF2" w14:paraId="251D6289" w14:textId="77777777" w:rsidTr="00B36B5A">
        <w:tc>
          <w:tcPr>
            <w:tcW w:w="9033" w:type="dxa"/>
            <w:gridSpan w:val="2"/>
            <w:shd w:val="clear" w:color="auto" w:fill="0D0D0D" w:themeFill="text1" w:themeFillTint="F2"/>
          </w:tcPr>
          <w:p w14:paraId="5CF1036D" w14:textId="77777777" w:rsidR="00704E59" w:rsidRPr="00441BF2" w:rsidRDefault="00704E59" w:rsidP="00B36B5A">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704E59" w:rsidRPr="00441BF2" w14:paraId="11E097D4" w14:textId="77777777" w:rsidTr="00B36B5A">
        <w:tc>
          <w:tcPr>
            <w:tcW w:w="2518" w:type="dxa"/>
          </w:tcPr>
          <w:p w14:paraId="7359F7DC" w14:textId="77777777" w:rsidR="00704E59" w:rsidRPr="00441BF2" w:rsidRDefault="00704E59" w:rsidP="00B36B5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5D86A7CF" w14:textId="01FC4533" w:rsidR="00704E59" w:rsidRPr="00441BF2" w:rsidRDefault="00DC4F8D">
            <w:pPr>
              <w:pStyle w:val="Tema1Img"/>
              <w:numPr>
                <w:ilvl w:val="0"/>
                <w:numId w:val="0"/>
              </w:numPr>
              <w:ind w:left="501"/>
              <w:rPr>
                <w:lang w:val="es-ES_tradnl"/>
              </w:rPr>
              <w:pPrChange w:id="1729" w:author="Alex" w:date="2015-08-02T16:30:00Z">
                <w:pPr>
                  <w:pStyle w:val="Tema1Img"/>
                  <w:numPr>
                    <w:numId w:val="0"/>
                  </w:numPr>
                  <w:ind w:left="0" w:firstLine="0"/>
                </w:pPr>
              </w:pPrChange>
            </w:pPr>
            <w:r w:rsidRPr="00441BF2">
              <w:rPr>
                <w:sz w:val="24"/>
                <w:szCs w:val="24"/>
                <w:lang w:val="es-ES_tradnl"/>
              </w:rPr>
              <w:t>MA_10_01_</w:t>
            </w:r>
            <w:r w:rsidR="00801EBA" w:rsidRPr="00441BF2">
              <w:rPr>
                <w:sz w:val="24"/>
                <w:szCs w:val="24"/>
                <w:lang w:val="es-ES_tradnl"/>
              </w:rPr>
              <w:t>CO_</w:t>
            </w:r>
            <w:del w:id="1730" w:author="Alex" w:date="2015-08-02T16:30:00Z">
              <w:r w:rsidR="001336A2" w:rsidDel="004E35CB">
                <w:rPr>
                  <w:sz w:val="24"/>
                  <w:szCs w:val="24"/>
                  <w:lang w:val="es-ES_tradnl"/>
                </w:rPr>
                <w:delText>IMG21</w:delText>
              </w:r>
            </w:del>
            <w:ins w:id="1731" w:author="Alex" w:date="2015-08-02T16:30:00Z">
              <w:r w:rsidR="004E35CB">
                <w:rPr>
                  <w:sz w:val="24"/>
                  <w:szCs w:val="24"/>
                  <w:lang w:val="es-ES_tradnl"/>
                </w:rPr>
                <w:t>IMG25</w:t>
              </w:r>
            </w:ins>
          </w:p>
        </w:tc>
      </w:tr>
      <w:tr w:rsidR="00704E59" w:rsidRPr="00441BF2" w14:paraId="387F632E" w14:textId="77777777" w:rsidTr="00B36B5A">
        <w:tc>
          <w:tcPr>
            <w:tcW w:w="2518" w:type="dxa"/>
          </w:tcPr>
          <w:p w14:paraId="702D5B82" w14:textId="77777777" w:rsidR="00704E59" w:rsidRPr="00441BF2" w:rsidRDefault="00704E59"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171C6C9C" w14:textId="77777777" w:rsidR="00704E59" w:rsidRPr="00441BF2" w:rsidRDefault="00704E59" w:rsidP="00B36B5A">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periódica</w:t>
            </w:r>
          </w:p>
        </w:tc>
      </w:tr>
      <w:tr w:rsidR="00704E59" w:rsidRPr="00441BF2" w14:paraId="04510FD9" w14:textId="77777777" w:rsidTr="00B36B5A">
        <w:trPr>
          <w:trHeight w:val="2268"/>
        </w:trPr>
        <w:tc>
          <w:tcPr>
            <w:tcW w:w="2518" w:type="dxa"/>
          </w:tcPr>
          <w:p w14:paraId="0A0CB2A2" w14:textId="77777777" w:rsidR="00704E59" w:rsidRPr="00441BF2" w:rsidRDefault="00704E59"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 xml:space="preserve">Código </w:t>
            </w:r>
            <w:proofErr w:type="spellStart"/>
            <w:r w:rsidRPr="00441BF2">
              <w:rPr>
                <w:rFonts w:ascii="Times New Roman" w:hAnsi="Times New Roman" w:cs="Times New Roman"/>
                <w:b/>
                <w:color w:val="000000"/>
                <w:lang w:val="es-ES_tradnl"/>
              </w:rPr>
              <w:t>Shutterstock</w:t>
            </w:r>
            <w:proofErr w:type="spellEnd"/>
            <w:r w:rsidRPr="00441BF2">
              <w:rPr>
                <w:rFonts w:ascii="Times New Roman" w:hAnsi="Times New Roman" w:cs="Times New Roman"/>
                <w:b/>
                <w:color w:val="000000"/>
                <w:lang w:val="es-ES_tradnl"/>
              </w:rPr>
              <w:t xml:space="preserve"> (o URL o la ruta en </w:t>
            </w:r>
            <w:proofErr w:type="spellStart"/>
            <w:r w:rsidRPr="00441BF2">
              <w:rPr>
                <w:rFonts w:ascii="Times New Roman" w:hAnsi="Times New Roman" w:cs="Times New Roman"/>
                <w:b/>
                <w:color w:val="000000"/>
                <w:lang w:val="es-ES_tradnl"/>
              </w:rPr>
              <w:t>AulaPlaneta</w:t>
            </w:r>
            <w:proofErr w:type="spellEnd"/>
            <w:r w:rsidRPr="00441BF2">
              <w:rPr>
                <w:rFonts w:ascii="Times New Roman" w:hAnsi="Times New Roman" w:cs="Times New Roman"/>
                <w:b/>
                <w:color w:val="000000"/>
                <w:lang w:val="es-ES_tradnl"/>
              </w:rPr>
              <w:t>)</w:t>
            </w:r>
          </w:p>
        </w:tc>
        <w:tc>
          <w:tcPr>
            <w:tcW w:w="6515" w:type="dxa"/>
          </w:tcPr>
          <w:p w14:paraId="242D98F1" w14:textId="79718174" w:rsidR="00704E59" w:rsidRPr="00441BF2" w:rsidRDefault="00704E59" w:rsidP="00B36B5A">
            <w:pPr>
              <w:pStyle w:val="Descripcin"/>
              <w:rPr>
                <w:lang w:val="es-ES_tradnl"/>
              </w:rPr>
            </w:pPr>
            <w:r w:rsidRPr="00441BF2">
              <w:rPr>
                <w:noProof/>
                <w:lang w:val="es-CO" w:eastAsia="es-CO"/>
              </w:rPr>
              <w:drawing>
                <wp:inline distT="0" distB="0" distL="0" distR="0" wp14:anchorId="12804770" wp14:editId="7AAB9998">
                  <wp:extent cx="5612130" cy="1622425"/>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eriódicaRecta.jpg"/>
                          <pic:cNvPicPr/>
                        </pic:nvPicPr>
                        <pic:blipFill>
                          <a:blip r:embed="rId82">
                            <a:extLst>
                              <a:ext uri="{28A0092B-C50C-407E-A947-70E740481C1C}">
                                <a14:useLocalDpi xmlns:a14="http://schemas.microsoft.com/office/drawing/2010/main" val="0"/>
                              </a:ext>
                            </a:extLst>
                          </a:blip>
                          <a:stretch>
                            <a:fillRect/>
                          </a:stretch>
                        </pic:blipFill>
                        <pic:spPr>
                          <a:xfrm>
                            <a:off x="0" y="0"/>
                            <a:ext cx="5612130" cy="1622425"/>
                          </a:xfrm>
                          <a:prstGeom prst="rect">
                            <a:avLst/>
                          </a:prstGeom>
                        </pic:spPr>
                      </pic:pic>
                    </a:graphicData>
                  </a:graphic>
                </wp:inline>
              </w:drawing>
            </w:r>
          </w:p>
        </w:tc>
      </w:tr>
      <w:tr w:rsidR="00704E59" w:rsidRPr="00441BF2" w14:paraId="2BB56331" w14:textId="77777777" w:rsidTr="00B36B5A">
        <w:tc>
          <w:tcPr>
            <w:tcW w:w="2518" w:type="dxa"/>
          </w:tcPr>
          <w:p w14:paraId="34D9B772" w14:textId="77777777" w:rsidR="00704E59" w:rsidRPr="00441BF2" w:rsidRDefault="00704E59"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1F5F726C" w14:textId="7443E3E5" w:rsidR="00704E59" w:rsidRPr="00441BF2" w:rsidRDefault="00704E59" w:rsidP="00B36B5A">
            <w:pPr>
              <w:rPr>
                <w:rFonts w:ascii="Times New Roman" w:hAnsi="Times New Roman" w:cs="Times New Roman"/>
                <w:color w:val="000000"/>
                <w:lang w:val="es-ES_tradnl"/>
              </w:rPr>
            </w:pPr>
            <w:r w:rsidRPr="00441BF2">
              <w:rPr>
                <w:rFonts w:ascii="Times New Roman" w:hAnsi="Times New Roman" w:cs="Times New Roman"/>
                <w:color w:val="000000"/>
                <w:lang w:val="es-ES_tradnl"/>
              </w:rPr>
              <w:t>Prueba de la recta horizontal para una función periódica.</w:t>
            </w:r>
          </w:p>
        </w:tc>
      </w:tr>
    </w:tbl>
    <w:p w14:paraId="02BBBA6D" w14:textId="77777777" w:rsidR="00704E59" w:rsidRPr="00441BF2" w:rsidRDefault="00704E59" w:rsidP="00141B8D">
      <w:pPr>
        <w:spacing w:after="0"/>
        <w:rPr>
          <w:rFonts w:ascii="Times New Roman" w:eastAsiaTheme="minorEastAsia" w:hAnsi="Times New Roman" w:cs="Times New Roman"/>
        </w:rPr>
      </w:pPr>
    </w:p>
    <w:p w14:paraId="07B7833C" w14:textId="4E6C8DDC" w:rsidR="00C97304" w:rsidRPr="00441BF2" w:rsidRDefault="007F0702" w:rsidP="00A84101">
      <w:pPr>
        <w:spacing w:after="0"/>
        <w:jc w:val="both"/>
        <w:rPr>
          <w:rFonts w:ascii="Times New Roman" w:eastAsiaTheme="minorEastAsia" w:hAnsi="Times New Roman" w:cs="Times New Roman"/>
        </w:rPr>
      </w:pPr>
      <w:r w:rsidRPr="00441BF2">
        <w:rPr>
          <w:rFonts w:ascii="Times New Roman" w:eastAsiaTheme="minorEastAsia" w:hAnsi="Times New Roman" w:cs="Times New Roman"/>
        </w:rPr>
        <w:t xml:space="preserve">Debido a que las principales funciones periódicas en matemáticas </w:t>
      </w:r>
      <w:del w:id="1732" w:author="Alex" w:date="2015-07-20T19:59:00Z">
        <w:r w:rsidRPr="00441BF2" w:rsidDel="00B3282B">
          <w:rPr>
            <w:rFonts w:ascii="Times New Roman" w:eastAsiaTheme="minorEastAsia" w:hAnsi="Times New Roman" w:cs="Times New Roman"/>
          </w:rPr>
          <w:delText xml:space="preserve">capturan </w:delText>
        </w:r>
      </w:del>
      <w:ins w:id="1733" w:author="Alex" w:date="2015-07-20T19:59:00Z">
        <w:r w:rsidR="00B3282B">
          <w:rPr>
            <w:rFonts w:ascii="Times New Roman" w:eastAsiaTheme="minorEastAsia" w:hAnsi="Times New Roman" w:cs="Times New Roman"/>
          </w:rPr>
          <w:t xml:space="preserve">modelan </w:t>
        </w:r>
      </w:ins>
      <w:r w:rsidRPr="00441BF2">
        <w:rPr>
          <w:rFonts w:ascii="Times New Roman" w:eastAsiaTheme="minorEastAsia" w:hAnsi="Times New Roman" w:cs="Times New Roman"/>
        </w:rPr>
        <w:t>fenómenos cíclicos</w:t>
      </w:r>
      <w:del w:id="1734" w:author="Alex" w:date="2015-07-20T19:59:00Z">
        <w:r w:rsidRPr="00441BF2" w:rsidDel="00B3282B">
          <w:rPr>
            <w:rFonts w:ascii="Times New Roman" w:eastAsiaTheme="minorEastAsia" w:hAnsi="Times New Roman" w:cs="Times New Roman"/>
          </w:rPr>
          <w:delText xml:space="preserve"> que modelan</w:delText>
        </w:r>
      </w:del>
      <w:ins w:id="1735" w:author="Alex" w:date="2015-07-20T19:59:00Z">
        <w:r w:rsidR="00B3282B">
          <w:rPr>
            <w:rFonts w:ascii="Times New Roman" w:eastAsiaTheme="minorEastAsia" w:hAnsi="Times New Roman" w:cs="Times New Roman"/>
          </w:rPr>
          <w:t xml:space="preserve"> de</w:t>
        </w:r>
      </w:ins>
      <w:r w:rsidRPr="00441BF2">
        <w:rPr>
          <w:rFonts w:ascii="Times New Roman" w:eastAsiaTheme="minorEastAsia" w:hAnsi="Times New Roman" w:cs="Times New Roman"/>
        </w:rPr>
        <w:t xml:space="preserve"> la naturaleza, como por ejemplo las ondas de radio o los ciclos solares</w:t>
      </w:r>
      <w:ins w:id="1736" w:author="Alex" w:date="2015-07-20T20:00:00Z">
        <w:r w:rsidR="00B3282B">
          <w:rPr>
            <w:rFonts w:ascii="Times New Roman" w:eastAsiaTheme="minorEastAsia" w:hAnsi="Times New Roman" w:cs="Times New Roman"/>
          </w:rPr>
          <w:t>.</w:t>
        </w:r>
      </w:ins>
      <w:del w:id="1737" w:author="Alex" w:date="2015-07-20T20:00:00Z">
        <w:r w:rsidRPr="00441BF2" w:rsidDel="00B3282B">
          <w:rPr>
            <w:rFonts w:ascii="Times New Roman" w:eastAsiaTheme="minorEastAsia" w:hAnsi="Times New Roman" w:cs="Times New Roman"/>
          </w:rPr>
          <w:delText>, se estudiará más detalladamente los cambios cíclicos en las circunferencias.</w:delText>
        </w:r>
      </w:del>
      <w:r w:rsidRPr="00441BF2">
        <w:rPr>
          <w:rFonts w:ascii="Times New Roman" w:eastAsiaTheme="minorEastAsia" w:hAnsi="Times New Roman" w:cs="Times New Roman"/>
        </w:rPr>
        <w:t xml:space="preserve"> </w:t>
      </w:r>
      <w:del w:id="1738" w:author="Alex" w:date="2015-07-20T20:00:00Z">
        <w:r w:rsidRPr="00441BF2" w:rsidDel="00B3282B">
          <w:rPr>
            <w:rFonts w:ascii="Times New Roman" w:eastAsiaTheme="minorEastAsia" w:hAnsi="Times New Roman" w:cs="Times New Roman"/>
          </w:rPr>
          <w:delText xml:space="preserve">Así, los fenómenos mencionados serán variaciones de las condiciones de los ángulos y de las razones trigonométricas que se estudiarán </w:delText>
        </w:r>
        <w:r w:rsidR="00667199" w:rsidRPr="00441BF2" w:rsidDel="00B3282B">
          <w:rPr>
            <w:rFonts w:ascii="Times New Roman" w:eastAsiaTheme="minorEastAsia" w:hAnsi="Times New Roman" w:cs="Times New Roman"/>
          </w:rPr>
          <w:delText>después</w:delText>
        </w:r>
        <w:r w:rsidRPr="00441BF2" w:rsidDel="00B3282B">
          <w:rPr>
            <w:rFonts w:ascii="Times New Roman" w:eastAsiaTheme="minorEastAsia" w:hAnsi="Times New Roman" w:cs="Times New Roman"/>
          </w:rPr>
          <w:delText>.</w:delText>
        </w:r>
      </w:del>
    </w:p>
    <w:p w14:paraId="34303D94" w14:textId="77777777" w:rsidR="00316FDA" w:rsidRPr="00441BF2" w:rsidRDefault="00316FDA"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0"/>
        <w:gridCol w:w="6358"/>
      </w:tblGrid>
      <w:tr w:rsidR="008912BB" w:rsidRPr="00441BF2" w14:paraId="045C74F4" w14:textId="77777777" w:rsidTr="00DE672B">
        <w:tc>
          <w:tcPr>
            <w:tcW w:w="9033" w:type="dxa"/>
            <w:gridSpan w:val="2"/>
            <w:shd w:val="clear" w:color="auto" w:fill="000000" w:themeFill="text1"/>
          </w:tcPr>
          <w:p w14:paraId="12488D2B" w14:textId="77777777" w:rsidR="008912BB" w:rsidRPr="00441BF2" w:rsidRDefault="008912BB" w:rsidP="00DE672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8912BB" w:rsidRPr="00441BF2" w14:paraId="3E0527EF" w14:textId="77777777" w:rsidTr="00DE672B">
        <w:tc>
          <w:tcPr>
            <w:tcW w:w="2518" w:type="dxa"/>
          </w:tcPr>
          <w:p w14:paraId="69FF6F4F" w14:textId="77777777" w:rsidR="008912BB" w:rsidRPr="00441BF2" w:rsidRDefault="008912BB" w:rsidP="00DE672B">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t>Código</w:t>
            </w:r>
          </w:p>
        </w:tc>
        <w:tc>
          <w:tcPr>
            <w:tcW w:w="6515" w:type="dxa"/>
          </w:tcPr>
          <w:p w14:paraId="075E0C29" w14:textId="3B6DD60A" w:rsidR="008912BB" w:rsidRPr="00441BF2" w:rsidRDefault="00D4480A" w:rsidP="008912BB">
            <w:pPr>
              <w:rPr>
                <w:rFonts w:ascii="Times New Roman" w:hAnsi="Times New Roman" w:cs="Times New Roman"/>
                <w:b/>
                <w:color w:val="000000"/>
                <w:sz w:val="18"/>
                <w:szCs w:val="18"/>
                <w:lang w:val="es-ES_tradnl"/>
              </w:rPr>
            </w:pPr>
            <w:r>
              <w:rPr>
                <w:lang w:val="es-ES_tradnl"/>
              </w:rPr>
              <w:t>MA_10_01_REC19</w:t>
            </w:r>
            <w:r w:rsidR="008912BB" w:rsidRPr="00441BF2">
              <w:rPr>
                <w:lang w:val="es-ES_tradnl"/>
              </w:rPr>
              <w:t>0</w:t>
            </w:r>
          </w:p>
        </w:tc>
      </w:tr>
      <w:tr w:rsidR="008912BB" w:rsidRPr="00441BF2" w14:paraId="180277CD" w14:textId="77777777" w:rsidTr="00DE672B">
        <w:tc>
          <w:tcPr>
            <w:tcW w:w="2518" w:type="dxa"/>
          </w:tcPr>
          <w:p w14:paraId="66D9C7A6" w14:textId="77777777" w:rsidR="008912BB" w:rsidRPr="00441BF2" w:rsidRDefault="008912BB" w:rsidP="00DE672B">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Título</w:t>
            </w:r>
          </w:p>
        </w:tc>
        <w:tc>
          <w:tcPr>
            <w:tcW w:w="6515" w:type="dxa"/>
          </w:tcPr>
          <w:p w14:paraId="4BCD249D" w14:textId="29016941" w:rsidR="008912BB" w:rsidRPr="00441BF2" w:rsidRDefault="001117E8" w:rsidP="009D7A5B">
            <w:pPr>
              <w:rPr>
                <w:rFonts w:ascii="Arial" w:hAnsi="Arial" w:cs="Arial"/>
                <w:sz w:val="18"/>
                <w:szCs w:val="18"/>
                <w:lang w:val="es-ES_tradnl"/>
              </w:rPr>
            </w:pPr>
            <w:r w:rsidRPr="00441BF2">
              <w:rPr>
                <w:rFonts w:ascii="Times New Roman" w:hAnsi="Times New Roman" w:cs="Times New Roman"/>
                <w:color w:val="000000"/>
                <w:lang w:val="es-ES_tradnl"/>
              </w:rPr>
              <w:t>Identifica el</w:t>
            </w:r>
            <w:r w:rsidR="00CB411D">
              <w:rPr>
                <w:rFonts w:ascii="Times New Roman" w:hAnsi="Times New Roman" w:cs="Times New Roman"/>
                <w:color w:val="000000"/>
                <w:lang w:val="es-ES_tradnl"/>
              </w:rPr>
              <w:t xml:space="preserve"> ciclo de una función periódica</w:t>
            </w:r>
          </w:p>
        </w:tc>
      </w:tr>
      <w:tr w:rsidR="008912BB" w:rsidRPr="00441BF2" w14:paraId="0EC8BBE3" w14:textId="77777777" w:rsidTr="00DE672B">
        <w:tc>
          <w:tcPr>
            <w:tcW w:w="2518" w:type="dxa"/>
          </w:tcPr>
          <w:p w14:paraId="31BAA201" w14:textId="77777777" w:rsidR="008912BB" w:rsidRPr="00441BF2" w:rsidRDefault="008912BB" w:rsidP="00DE672B">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Descripción</w:t>
            </w:r>
          </w:p>
        </w:tc>
        <w:tc>
          <w:tcPr>
            <w:tcW w:w="6515" w:type="dxa"/>
          </w:tcPr>
          <w:p w14:paraId="5FE5D27C" w14:textId="24DE2CFE" w:rsidR="008912BB" w:rsidRPr="00441BF2" w:rsidRDefault="001117E8" w:rsidP="00127853">
            <w:pPr>
              <w:rPr>
                <w:rFonts w:ascii="Arial" w:hAnsi="Arial" w:cs="Arial"/>
                <w:sz w:val="18"/>
                <w:szCs w:val="18"/>
                <w:lang w:val="es-ES_tradnl"/>
              </w:rPr>
            </w:pPr>
            <w:r w:rsidRPr="00441BF2">
              <w:rPr>
                <w:rFonts w:ascii="Times New Roman" w:hAnsi="Times New Roman" w:cs="Times New Roman"/>
                <w:color w:val="000000"/>
                <w:lang w:val="es-ES_tradnl"/>
              </w:rPr>
              <w:t>Observa el trazo que describe un punto, que corresponde a la noción de “seno” del arco de circunferencia, que se repite en cada ciclo de giro</w:t>
            </w:r>
          </w:p>
        </w:tc>
      </w:tr>
    </w:tbl>
    <w:p w14:paraId="56A93CB1" w14:textId="77777777" w:rsidR="007533D5" w:rsidRPr="00441BF2" w:rsidRDefault="007533D5"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67"/>
        <w:gridCol w:w="6361"/>
      </w:tblGrid>
      <w:tr w:rsidR="00DE672B" w:rsidRPr="00441BF2" w14:paraId="3BBACA2E" w14:textId="77777777" w:rsidTr="00DE672B">
        <w:tc>
          <w:tcPr>
            <w:tcW w:w="9033" w:type="dxa"/>
            <w:gridSpan w:val="2"/>
            <w:shd w:val="clear" w:color="auto" w:fill="000000" w:themeFill="text1"/>
          </w:tcPr>
          <w:p w14:paraId="79E75BD4" w14:textId="46117996" w:rsidR="00DE672B" w:rsidRPr="00441BF2" w:rsidRDefault="00B1568E" w:rsidP="00B1568E">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Profundiza</w:t>
            </w:r>
            <w:r w:rsidR="00DE672B" w:rsidRPr="00441BF2">
              <w:rPr>
                <w:rFonts w:ascii="Times New Roman" w:hAnsi="Times New Roman" w:cs="Times New Roman"/>
                <w:b/>
                <w:color w:val="FFFFFF" w:themeColor="background1"/>
                <w:lang w:val="es-ES_tradnl"/>
              </w:rPr>
              <w:t>: recurso nuevo</w:t>
            </w:r>
          </w:p>
        </w:tc>
      </w:tr>
      <w:tr w:rsidR="00DE672B" w:rsidRPr="00441BF2" w14:paraId="351B8F6A" w14:textId="77777777" w:rsidTr="00DE672B">
        <w:tc>
          <w:tcPr>
            <w:tcW w:w="2518" w:type="dxa"/>
          </w:tcPr>
          <w:p w14:paraId="07EB0B6D" w14:textId="77777777" w:rsidR="00DE672B" w:rsidRPr="00441BF2" w:rsidRDefault="00DE672B" w:rsidP="00DE672B">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t>Código</w:t>
            </w:r>
          </w:p>
        </w:tc>
        <w:tc>
          <w:tcPr>
            <w:tcW w:w="6515" w:type="dxa"/>
          </w:tcPr>
          <w:p w14:paraId="5F21F75D" w14:textId="7793137C" w:rsidR="00DE672B" w:rsidRPr="00441BF2" w:rsidRDefault="00DE672B" w:rsidP="00DE672B">
            <w:pPr>
              <w:rPr>
                <w:rFonts w:ascii="Times New Roman" w:hAnsi="Times New Roman" w:cs="Times New Roman"/>
                <w:b/>
                <w:color w:val="000000"/>
                <w:sz w:val="18"/>
                <w:szCs w:val="18"/>
                <w:lang w:val="es-ES_tradnl"/>
              </w:rPr>
            </w:pPr>
            <w:r w:rsidRPr="00441BF2">
              <w:rPr>
                <w:lang w:val="es-ES_tradnl"/>
              </w:rPr>
              <w:t>MA_10_01_</w:t>
            </w:r>
            <w:r w:rsidR="009D78F1" w:rsidRPr="00441BF2">
              <w:rPr>
                <w:lang w:val="es-ES_tradnl"/>
              </w:rPr>
              <w:t>CO_</w:t>
            </w:r>
            <w:r w:rsidR="00D4480A">
              <w:rPr>
                <w:lang w:val="es-ES_tradnl"/>
              </w:rPr>
              <w:t>REC20</w:t>
            </w:r>
            <w:r w:rsidRPr="00441BF2">
              <w:rPr>
                <w:lang w:val="es-ES_tradnl"/>
              </w:rPr>
              <w:t>0</w:t>
            </w:r>
          </w:p>
        </w:tc>
      </w:tr>
      <w:tr w:rsidR="00DE672B" w:rsidRPr="00441BF2" w14:paraId="0A20F001" w14:textId="77777777" w:rsidTr="00DE672B">
        <w:tc>
          <w:tcPr>
            <w:tcW w:w="2518" w:type="dxa"/>
          </w:tcPr>
          <w:p w14:paraId="7D59AD2C" w14:textId="77777777" w:rsidR="00DE672B" w:rsidRPr="00441BF2" w:rsidRDefault="00DE672B" w:rsidP="00DE672B">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Título</w:t>
            </w:r>
          </w:p>
        </w:tc>
        <w:tc>
          <w:tcPr>
            <w:tcW w:w="6515" w:type="dxa"/>
          </w:tcPr>
          <w:p w14:paraId="74555EC0" w14:textId="0E0B44E9" w:rsidR="00DE672B" w:rsidRPr="00441BF2" w:rsidRDefault="00982680" w:rsidP="00DE672B">
            <w:pPr>
              <w:rPr>
                <w:rFonts w:ascii="Arial" w:hAnsi="Arial" w:cs="Arial"/>
                <w:sz w:val="18"/>
                <w:szCs w:val="18"/>
                <w:lang w:val="es-ES_tradnl"/>
              </w:rPr>
            </w:pPr>
            <w:r w:rsidRPr="00441BF2">
              <w:rPr>
                <w:rFonts w:ascii="Times New Roman" w:hAnsi="Times New Roman" w:cs="Times New Roman"/>
                <w:color w:val="000000"/>
                <w:lang w:val="es-ES_tradnl"/>
              </w:rPr>
              <w:t>Las funciones “valor absoluto” y “parte</w:t>
            </w:r>
            <w:r w:rsidR="00CB411D">
              <w:rPr>
                <w:rFonts w:ascii="Times New Roman" w:hAnsi="Times New Roman" w:cs="Times New Roman"/>
                <w:color w:val="000000"/>
                <w:lang w:val="es-ES_tradnl"/>
              </w:rPr>
              <w:t xml:space="preserve"> entera”</w:t>
            </w:r>
          </w:p>
        </w:tc>
      </w:tr>
      <w:tr w:rsidR="00DE672B" w:rsidRPr="00441BF2" w14:paraId="4BA3CC35" w14:textId="77777777" w:rsidTr="00DE672B">
        <w:tc>
          <w:tcPr>
            <w:tcW w:w="2518" w:type="dxa"/>
          </w:tcPr>
          <w:p w14:paraId="2CA3FA68" w14:textId="77777777" w:rsidR="00DE672B" w:rsidRPr="00441BF2" w:rsidRDefault="00DE672B" w:rsidP="00DE672B">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Descripción</w:t>
            </w:r>
          </w:p>
        </w:tc>
        <w:tc>
          <w:tcPr>
            <w:tcW w:w="6515" w:type="dxa"/>
          </w:tcPr>
          <w:p w14:paraId="29CA296C" w14:textId="5215062D" w:rsidR="00DE672B" w:rsidRPr="00441BF2" w:rsidRDefault="00B1568E" w:rsidP="00B1568E">
            <w:pPr>
              <w:rPr>
                <w:rFonts w:ascii="Arial" w:hAnsi="Arial" w:cs="Arial"/>
                <w:sz w:val="18"/>
                <w:szCs w:val="18"/>
                <w:lang w:val="es-ES_tradnl"/>
              </w:rPr>
            </w:pPr>
            <w:r w:rsidRPr="00441BF2">
              <w:rPr>
                <w:rFonts w:ascii="Times New Roman" w:hAnsi="Times New Roman" w:cs="Times New Roman"/>
                <w:color w:val="000000"/>
                <w:lang w:val="es-ES_tradnl"/>
              </w:rPr>
              <w:t>Interactúa con</w:t>
            </w:r>
            <w:r w:rsidR="00982680" w:rsidRPr="00441BF2">
              <w:rPr>
                <w:rFonts w:ascii="Times New Roman" w:hAnsi="Times New Roman" w:cs="Times New Roman"/>
                <w:color w:val="000000"/>
                <w:lang w:val="es-ES_tradnl"/>
              </w:rPr>
              <w:t xml:space="preserve"> algunas representaciones de las funciones</w:t>
            </w:r>
            <w:r w:rsidRPr="00441BF2">
              <w:rPr>
                <w:rFonts w:ascii="Times New Roman" w:hAnsi="Times New Roman" w:cs="Times New Roman"/>
                <w:color w:val="000000"/>
                <w:lang w:val="es-ES_tradnl"/>
              </w:rPr>
              <w:t xml:space="preserve"> </w:t>
            </w:r>
            <w:r w:rsidR="00662EB3">
              <w:rPr>
                <w:rFonts w:ascii="Times New Roman" w:hAnsi="Times New Roman" w:cs="Times New Roman"/>
                <w:color w:val="000000"/>
                <w:lang w:val="es-ES_tradnl"/>
              </w:rPr>
              <w:t>“</w:t>
            </w:r>
            <w:r w:rsidRPr="00441BF2">
              <w:rPr>
                <w:rFonts w:ascii="Times New Roman" w:hAnsi="Times New Roman" w:cs="Times New Roman"/>
                <w:color w:val="000000"/>
                <w:lang w:val="es-ES_tradnl"/>
              </w:rPr>
              <w:t>valor absoluto</w:t>
            </w:r>
            <w:r w:rsidR="00662EB3">
              <w:rPr>
                <w:rFonts w:ascii="Times New Roman" w:hAnsi="Times New Roman" w:cs="Times New Roman"/>
                <w:color w:val="000000"/>
                <w:lang w:val="es-ES_tradnl"/>
              </w:rPr>
              <w:t>”</w:t>
            </w:r>
            <w:r w:rsidRPr="00441BF2">
              <w:rPr>
                <w:rFonts w:ascii="Times New Roman" w:hAnsi="Times New Roman" w:cs="Times New Roman"/>
                <w:color w:val="000000"/>
                <w:lang w:val="es-ES_tradnl"/>
              </w:rPr>
              <w:t xml:space="preserve"> y “parte entera”, además de</w:t>
            </w:r>
            <w:r w:rsidR="00982680" w:rsidRPr="00441BF2">
              <w:rPr>
                <w:rFonts w:ascii="Times New Roman" w:hAnsi="Times New Roman" w:cs="Times New Roman"/>
                <w:color w:val="000000"/>
                <w:lang w:val="es-ES_tradnl"/>
              </w:rPr>
              <w:t xml:space="preserve"> si son crecientes, decrecientes, pares, impares, periódicas o ninguna de las anteriores.</w:t>
            </w:r>
          </w:p>
        </w:tc>
      </w:tr>
    </w:tbl>
    <w:p w14:paraId="12ABA2CB" w14:textId="45CFF050" w:rsidR="007533D5" w:rsidRPr="00441BF2" w:rsidRDefault="007533D5" w:rsidP="00C968B4">
      <w:pPr>
        <w:spacing w:after="0"/>
        <w:rPr>
          <w:rFonts w:ascii="Times New Roman" w:eastAsiaTheme="minorEastAsia" w:hAnsi="Times New Roman" w:cs="Times New Roman"/>
        </w:rPr>
      </w:pPr>
    </w:p>
    <w:p w14:paraId="58C88235" w14:textId="77777777" w:rsidR="00A76A18" w:rsidRPr="00441BF2" w:rsidRDefault="00A76A18" w:rsidP="00C968B4">
      <w:pPr>
        <w:spacing w:after="0"/>
        <w:rPr>
          <w:rFonts w:ascii="Times New Roman" w:eastAsiaTheme="minorEastAsia" w:hAnsi="Times New Roman" w:cs="Times New Roman"/>
        </w:rPr>
      </w:pPr>
    </w:p>
    <w:p w14:paraId="1F382397" w14:textId="77777777" w:rsidR="00A76A18" w:rsidRPr="00441BF2" w:rsidRDefault="00A76A18" w:rsidP="00C968B4">
      <w:pPr>
        <w:spacing w:after="0"/>
        <w:rPr>
          <w:rFonts w:ascii="Times New Roman" w:eastAsiaTheme="minorEastAsia" w:hAnsi="Times New Roman" w:cs="Times New Roman"/>
        </w:rPr>
      </w:pPr>
    </w:p>
    <w:p w14:paraId="2E4364AF" w14:textId="543FEF14" w:rsidR="00C968B4" w:rsidRPr="00441BF2" w:rsidRDefault="00667199" w:rsidP="00C968B4">
      <w:pPr>
        <w:spacing w:after="0"/>
        <w:rPr>
          <w:rFonts w:ascii="Times New Roman" w:hAnsi="Times New Roman" w:cs="Times New Roman"/>
          <w:b/>
        </w:rPr>
      </w:pPr>
      <w:r w:rsidRPr="00441BF2">
        <w:rPr>
          <w:rFonts w:ascii="Times New Roman" w:hAnsi="Times New Roman" w:cs="Times New Roman"/>
          <w:highlight w:val="yellow"/>
        </w:rPr>
        <w:t xml:space="preserve"> </w:t>
      </w:r>
      <w:r w:rsidR="00C968B4" w:rsidRPr="00441BF2">
        <w:rPr>
          <w:rFonts w:ascii="Times New Roman" w:hAnsi="Times New Roman" w:cs="Times New Roman"/>
          <w:highlight w:val="yellow"/>
        </w:rPr>
        <w:t>[SECCIÓN 2]</w:t>
      </w:r>
      <w:r w:rsidR="00C968B4" w:rsidRPr="00441BF2">
        <w:rPr>
          <w:rFonts w:ascii="Times New Roman" w:hAnsi="Times New Roman" w:cs="Times New Roman"/>
        </w:rPr>
        <w:t xml:space="preserve"> </w:t>
      </w:r>
      <w:r w:rsidR="00C968B4" w:rsidRPr="00441BF2">
        <w:rPr>
          <w:rFonts w:ascii="Times New Roman" w:hAnsi="Times New Roman" w:cs="Times New Roman"/>
          <w:b/>
        </w:rPr>
        <w:t>3.7 Consolidación</w:t>
      </w:r>
    </w:p>
    <w:p w14:paraId="555537D2" w14:textId="77777777" w:rsidR="0091627E" w:rsidRPr="00441BF2" w:rsidRDefault="0091627E" w:rsidP="002F0F98">
      <w:pPr>
        <w:spacing w:after="0"/>
        <w:rPr>
          <w:rFonts w:ascii="Times New Roman" w:hAnsi="Times New Roman" w:cs="Times New Roman"/>
          <w:b/>
        </w:rPr>
      </w:pPr>
    </w:p>
    <w:p w14:paraId="2AEB5346" w14:textId="7B331EA3" w:rsidR="009C28C7" w:rsidRPr="00441BF2" w:rsidRDefault="009C28C7" w:rsidP="002F0F98">
      <w:pPr>
        <w:spacing w:after="0"/>
        <w:rPr>
          <w:rFonts w:ascii="Times New Roman" w:hAnsi="Times New Roman" w:cs="Times New Roman"/>
          <w:b/>
        </w:rPr>
      </w:pPr>
      <w:r w:rsidRPr="00441BF2">
        <w:br/>
      </w:r>
      <w:r w:rsidRPr="00441BF2">
        <w:rPr>
          <w:rFonts w:ascii="Arial" w:hAnsi="Arial" w:cs="Arial"/>
          <w:color w:val="333333"/>
          <w:sz w:val="21"/>
          <w:szCs w:val="21"/>
          <w:shd w:val="clear" w:color="auto" w:fill="FFFFFF"/>
        </w:rPr>
        <w:t>Actividades para consolidar lo que has aprendido en esta sección.</w:t>
      </w:r>
    </w:p>
    <w:p w14:paraId="20E66EC3" w14:textId="77777777" w:rsidR="009C28C7" w:rsidRPr="00441BF2" w:rsidRDefault="009C28C7" w:rsidP="002F0F98">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70"/>
        <w:gridCol w:w="6358"/>
      </w:tblGrid>
      <w:tr w:rsidR="0091627E" w:rsidRPr="00441BF2" w14:paraId="2D80EA49" w14:textId="77777777" w:rsidTr="00B36B5A">
        <w:tc>
          <w:tcPr>
            <w:tcW w:w="9033" w:type="dxa"/>
            <w:gridSpan w:val="2"/>
            <w:shd w:val="clear" w:color="auto" w:fill="000000" w:themeFill="text1"/>
          </w:tcPr>
          <w:p w14:paraId="458F8227" w14:textId="24D3DBE6" w:rsidR="0091627E" w:rsidRPr="00441BF2" w:rsidRDefault="0091627E" w:rsidP="00CB729D">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w:t>
            </w:r>
            <w:r w:rsidR="00CB729D" w:rsidRPr="00441BF2">
              <w:rPr>
                <w:rFonts w:ascii="Times New Roman" w:hAnsi="Times New Roman" w:cs="Times New Roman"/>
                <w:b/>
                <w:color w:val="FFFFFF" w:themeColor="background1"/>
                <w:lang w:val="es-ES_tradnl"/>
              </w:rPr>
              <w:t>rofundiza</w:t>
            </w:r>
            <w:r w:rsidRPr="00441BF2">
              <w:rPr>
                <w:rFonts w:ascii="Times New Roman" w:hAnsi="Times New Roman" w:cs="Times New Roman"/>
                <w:b/>
                <w:color w:val="FFFFFF" w:themeColor="background1"/>
                <w:lang w:val="es-ES_tradnl"/>
              </w:rPr>
              <w:t>: recurso nuevo</w:t>
            </w:r>
          </w:p>
        </w:tc>
      </w:tr>
      <w:tr w:rsidR="0091627E" w:rsidRPr="00441BF2" w14:paraId="43DE32FA" w14:textId="77777777" w:rsidTr="00B36B5A">
        <w:tc>
          <w:tcPr>
            <w:tcW w:w="2518" w:type="dxa"/>
          </w:tcPr>
          <w:p w14:paraId="45A8BD5F" w14:textId="77777777" w:rsidR="0091627E" w:rsidRPr="00441BF2" w:rsidRDefault="0091627E" w:rsidP="00B36B5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7575D0F5" w14:textId="47E9CF1F" w:rsidR="0091627E" w:rsidRPr="00441BF2" w:rsidRDefault="00FD1058" w:rsidP="002A1F69">
            <w:pPr>
              <w:pStyle w:val="Recursos"/>
              <w:ind w:left="0"/>
              <w:rPr>
                <w:lang w:val="es-ES_tradnl"/>
              </w:rPr>
            </w:pPr>
            <w:r w:rsidRPr="00441BF2">
              <w:rPr>
                <w:lang w:val="es-ES_tradnl"/>
              </w:rPr>
              <w:t>MA_10_01_</w:t>
            </w:r>
            <w:r w:rsidR="002A1F69" w:rsidRPr="00441BF2">
              <w:rPr>
                <w:lang w:val="es-ES_tradnl"/>
              </w:rPr>
              <w:t>CO_</w:t>
            </w:r>
            <w:r w:rsidRPr="00441BF2">
              <w:rPr>
                <w:lang w:val="es-ES_tradnl"/>
              </w:rPr>
              <w:t>REC2</w:t>
            </w:r>
            <w:r w:rsidR="00D4480A">
              <w:rPr>
                <w:lang w:val="es-ES_tradnl"/>
              </w:rPr>
              <w:t>1</w:t>
            </w:r>
            <w:r w:rsidRPr="00441BF2">
              <w:rPr>
                <w:lang w:val="es-ES_tradnl"/>
              </w:rPr>
              <w:t>0</w:t>
            </w:r>
          </w:p>
        </w:tc>
      </w:tr>
      <w:tr w:rsidR="0091627E" w:rsidRPr="00441BF2" w14:paraId="719EDAC7" w14:textId="77777777" w:rsidTr="00B36B5A">
        <w:tc>
          <w:tcPr>
            <w:tcW w:w="2518" w:type="dxa"/>
          </w:tcPr>
          <w:p w14:paraId="3E5670EB" w14:textId="77777777" w:rsidR="0091627E" w:rsidRPr="00441BF2" w:rsidRDefault="0091627E"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1536C7E2" w14:textId="34562554" w:rsidR="0091627E" w:rsidRPr="00441BF2" w:rsidRDefault="0091627E" w:rsidP="0091627E">
            <w:pPr>
              <w:rPr>
                <w:rFonts w:ascii="Times New Roman" w:hAnsi="Times New Roman" w:cs="Times New Roman"/>
                <w:color w:val="000000"/>
                <w:lang w:val="es-ES_tradnl"/>
              </w:rPr>
            </w:pPr>
            <w:r w:rsidRPr="00441BF2">
              <w:rPr>
                <w:rFonts w:ascii="Times New Roman" w:hAnsi="Times New Roman" w:cs="Times New Roman"/>
                <w:color w:val="000000"/>
                <w:lang w:val="es-ES_tradnl"/>
              </w:rPr>
              <w:t>Refuerza tu aprendizaje: Funciones pares e impares</w:t>
            </w:r>
          </w:p>
        </w:tc>
      </w:tr>
      <w:tr w:rsidR="0091627E" w:rsidRPr="00441BF2" w14:paraId="19756571" w14:textId="77777777" w:rsidTr="00B36B5A">
        <w:tc>
          <w:tcPr>
            <w:tcW w:w="2518" w:type="dxa"/>
          </w:tcPr>
          <w:p w14:paraId="763BEE8A" w14:textId="77777777" w:rsidR="0091627E" w:rsidRPr="00441BF2" w:rsidRDefault="0091627E"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743B13D9" w14:textId="5B87B8D9" w:rsidR="0091627E" w:rsidRPr="00441BF2" w:rsidRDefault="000D6E4C" w:rsidP="00B36B5A">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Identificar paridad e </w:t>
            </w:r>
            <w:proofErr w:type="spellStart"/>
            <w:r w:rsidRPr="00441BF2">
              <w:rPr>
                <w:rFonts w:ascii="Times New Roman" w:hAnsi="Times New Roman" w:cs="Times New Roman"/>
                <w:color w:val="000000"/>
                <w:lang w:val="es-ES_tradnl"/>
              </w:rPr>
              <w:t>imparidad</w:t>
            </w:r>
            <w:proofErr w:type="spellEnd"/>
            <w:r w:rsidRPr="00441BF2">
              <w:rPr>
                <w:rFonts w:ascii="Times New Roman" w:hAnsi="Times New Roman" w:cs="Times New Roman"/>
                <w:color w:val="000000"/>
                <w:lang w:val="es-ES_tradnl"/>
              </w:rPr>
              <w:t xml:space="preserve"> de algunas funciones, según </w:t>
            </w:r>
            <w:r w:rsidR="00CB729D" w:rsidRPr="00441BF2">
              <w:rPr>
                <w:rFonts w:ascii="Times New Roman" w:hAnsi="Times New Roman" w:cs="Times New Roman"/>
                <w:color w:val="000000"/>
                <w:lang w:val="es-ES_tradnl"/>
              </w:rPr>
              <w:t>si la simetría entre los puntos es axial o puntual</w:t>
            </w:r>
            <w:r w:rsidR="002A1F69" w:rsidRPr="00441BF2">
              <w:rPr>
                <w:rFonts w:ascii="Times New Roman" w:hAnsi="Times New Roman" w:cs="Times New Roman"/>
                <w:color w:val="000000"/>
                <w:lang w:val="es-ES_tradnl"/>
              </w:rPr>
              <w:t>.</w:t>
            </w:r>
          </w:p>
        </w:tc>
      </w:tr>
    </w:tbl>
    <w:p w14:paraId="14C1573A" w14:textId="6ABA71A2" w:rsidR="00CA56A4" w:rsidRPr="00441BF2" w:rsidRDefault="00CA56A4" w:rsidP="00134A9E">
      <w:pPr>
        <w:rPr>
          <w:rFonts w:ascii="Times New Roman" w:hAnsi="Times New Roman" w:cs="Times New Roman"/>
        </w:rPr>
      </w:pPr>
      <w:r w:rsidRPr="00441BF2">
        <w:rPr>
          <w:rFonts w:ascii="Times New Roman" w:hAnsi="Times New Roman" w:cs="Times New Roman"/>
        </w:rPr>
        <w:br/>
      </w:r>
    </w:p>
    <w:p w14:paraId="0DA63BEE" w14:textId="77777777" w:rsidR="00CA56A4" w:rsidRPr="00441BF2" w:rsidRDefault="00CA56A4">
      <w:pPr>
        <w:rPr>
          <w:rFonts w:ascii="Times New Roman" w:hAnsi="Times New Roman" w:cs="Times New Roman"/>
        </w:rPr>
      </w:pPr>
      <w:r w:rsidRPr="00441BF2">
        <w:rPr>
          <w:rFonts w:ascii="Times New Roman" w:hAnsi="Times New Roman" w:cs="Times New Roman"/>
        </w:rPr>
        <w:br w:type="page"/>
      </w:r>
    </w:p>
    <w:p w14:paraId="165B9C9B" w14:textId="77777777" w:rsidR="0042466E" w:rsidRPr="00441BF2" w:rsidRDefault="0042466E" w:rsidP="0042466E">
      <w:pPr>
        <w:rPr>
          <w:rFonts w:ascii="Times" w:hAnsi="Times"/>
          <w:b/>
        </w:rPr>
      </w:pPr>
      <w:r w:rsidRPr="00441BF2">
        <w:rPr>
          <w:rFonts w:ascii="Times" w:hAnsi="Times"/>
          <w:highlight w:val="yellow"/>
        </w:rPr>
        <w:lastRenderedPageBreak/>
        <w:t>[SECCIÓN 1]</w:t>
      </w:r>
      <w:r w:rsidRPr="00441BF2">
        <w:rPr>
          <w:rFonts w:ascii="Times" w:hAnsi="Times"/>
        </w:rPr>
        <w:t xml:space="preserve"> </w:t>
      </w:r>
      <w:r w:rsidRPr="00441BF2">
        <w:rPr>
          <w:rFonts w:ascii="Times" w:hAnsi="Times"/>
          <w:b/>
        </w:rPr>
        <w:t>4 Competencias</w:t>
      </w:r>
    </w:p>
    <w:tbl>
      <w:tblPr>
        <w:tblStyle w:val="Tablaconcuadrcula"/>
        <w:tblW w:w="0" w:type="auto"/>
        <w:tblLook w:val="04A0" w:firstRow="1" w:lastRow="0" w:firstColumn="1" w:lastColumn="0" w:noHBand="0" w:noVBand="1"/>
      </w:tblPr>
      <w:tblGrid>
        <w:gridCol w:w="2465"/>
        <w:gridCol w:w="6363"/>
      </w:tblGrid>
      <w:tr w:rsidR="0042466E" w:rsidRPr="00441BF2" w14:paraId="53EAFAAF" w14:textId="77777777" w:rsidTr="005D1EAB">
        <w:tc>
          <w:tcPr>
            <w:tcW w:w="9033" w:type="dxa"/>
            <w:gridSpan w:val="2"/>
            <w:shd w:val="clear" w:color="auto" w:fill="000000" w:themeFill="text1"/>
          </w:tcPr>
          <w:p w14:paraId="28655E9A" w14:textId="77777777" w:rsidR="0042466E" w:rsidRPr="00441BF2" w:rsidRDefault="0042466E" w:rsidP="005D1EA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42466E" w:rsidRPr="00441BF2" w14:paraId="0B07B2C1" w14:textId="77777777" w:rsidTr="005D1EAB">
        <w:tc>
          <w:tcPr>
            <w:tcW w:w="2518" w:type="dxa"/>
          </w:tcPr>
          <w:p w14:paraId="789FE303" w14:textId="77777777" w:rsidR="0042466E" w:rsidRPr="00441BF2" w:rsidRDefault="0042466E" w:rsidP="005D1EAB">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t>Código</w:t>
            </w:r>
          </w:p>
        </w:tc>
        <w:tc>
          <w:tcPr>
            <w:tcW w:w="6515" w:type="dxa"/>
          </w:tcPr>
          <w:p w14:paraId="28D4E952" w14:textId="0DEBC9C9" w:rsidR="0042466E" w:rsidRPr="00441BF2" w:rsidRDefault="00D4480A" w:rsidP="0042466E">
            <w:pPr>
              <w:rPr>
                <w:rFonts w:ascii="Times New Roman" w:hAnsi="Times New Roman" w:cs="Times New Roman"/>
                <w:b/>
                <w:color w:val="000000"/>
                <w:sz w:val="18"/>
                <w:szCs w:val="18"/>
                <w:lang w:val="es-ES_tradnl"/>
              </w:rPr>
            </w:pPr>
            <w:r>
              <w:rPr>
                <w:rFonts w:ascii="Times New Roman" w:hAnsi="Times New Roman" w:cs="Times New Roman"/>
                <w:color w:val="000000"/>
                <w:lang w:val="es-ES_tradnl"/>
              </w:rPr>
              <w:t>MA_10_01_CO_REC22</w:t>
            </w:r>
            <w:r w:rsidR="0042466E" w:rsidRPr="00441BF2">
              <w:rPr>
                <w:rFonts w:ascii="Times New Roman" w:hAnsi="Times New Roman" w:cs="Times New Roman"/>
                <w:color w:val="000000"/>
                <w:lang w:val="es-ES_tradnl"/>
              </w:rPr>
              <w:t>0</w:t>
            </w:r>
          </w:p>
        </w:tc>
      </w:tr>
      <w:tr w:rsidR="0042466E" w:rsidRPr="00441BF2" w14:paraId="47B97389" w14:textId="77777777" w:rsidTr="005D1EAB">
        <w:tc>
          <w:tcPr>
            <w:tcW w:w="2518" w:type="dxa"/>
          </w:tcPr>
          <w:p w14:paraId="41613FEC" w14:textId="77777777" w:rsidR="0042466E" w:rsidRPr="00441BF2" w:rsidRDefault="0042466E" w:rsidP="005D1EAB">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Título</w:t>
            </w:r>
          </w:p>
        </w:tc>
        <w:tc>
          <w:tcPr>
            <w:tcW w:w="6515" w:type="dxa"/>
          </w:tcPr>
          <w:p w14:paraId="27C2E3DC" w14:textId="77777777" w:rsidR="0042466E" w:rsidRDefault="00FC0832" w:rsidP="005D1EAB">
            <w:pPr>
              <w:rPr>
                <w:rFonts w:ascii="Arial" w:hAnsi="Arial" w:cs="Arial"/>
                <w:sz w:val="18"/>
                <w:szCs w:val="18"/>
                <w:lang w:val="es-CO"/>
              </w:rPr>
            </w:pPr>
            <w:r w:rsidRPr="000D2DFE">
              <w:rPr>
                <w:rFonts w:ascii="Arial" w:hAnsi="Arial" w:cs="Arial"/>
                <w:sz w:val="18"/>
                <w:szCs w:val="18"/>
                <w:lang w:val="es-CO"/>
              </w:rPr>
              <w:t xml:space="preserve">Competencias: </w:t>
            </w:r>
            <w:r>
              <w:rPr>
                <w:rFonts w:ascii="Arial" w:hAnsi="Arial" w:cs="Arial"/>
                <w:sz w:val="18"/>
                <w:szCs w:val="18"/>
                <w:lang w:val="es-CO"/>
              </w:rPr>
              <w:t>funciones reales</w:t>
            </w:r>
          </w:p>
          <w:p w14:paraId="4ADE2836" w14:textId="036A8026" w:rsidR="00FC0832" w:rsidRPr="00FC0832" w:rsidRDefault="00FC0832" w:rsidP="005D1EAB">
            <w:pPr>
              <w:rPr>
                <w:rFonts w:ascii="Arial" w:hAnsi="Arial" w:cs="Arial"/>
                <w:sz w:val="18"/>
                <w:szCs w:val="18"/>
                <w:lang w:val="es-CO"/>
              </w:rPr>
            </w:pPr>
          </w:p>
        </w:tc>
      </w:tr>
      <w:tr w:rsidR="0042466E" w:rsidRPr="00441BF2" w14:paraId="241C1425" w14:textId="77777777" w:rsidTr="005D1EAB">
        <w:tc>
          <w:tcPr>
            <w:tcW w:w="2518" w:type="dxa"/>
          </w:tcPr>
          <w:p w14:paraId="30923965" w14:textId="77777777" w:rsidR="0042466E" w:rsidRPr="00441BF2" w:rsidRDefault="0042466E" w:rsidP="005D1EAB">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Descripción</w:t>
            </w:r>
          </w:p>
        </w:tc>
        <w:tc>
          <w:tcPr>
            <w:tcW w:w="6515" w:type="dxa"/>
          </w:tcPr>
          <w:p w14:paraId="69F789B2" w14:textId="77777777" w:rsidR="005D1EAB" w:rsidRPr="00441BF2" w:rsidRDefault="005D1EAB" w:rsidP="005D1EAB">
            <w:pPr>
              <w:rPr>
                <w:rFonts w:ascii="Arial" w:hAnsi="Arial" w:cs="Arial"/>
                <w:sz w:val="18"/>
                <w:szCs w:val="18"/>
                <w:lang w:val="es-ES_tradnl"/>
              </w:rPr>
            </w:pPr>
            <w:r w:rsidRPr="00441BF2">
              <w:rPr>
                <w:rFonts w:ascii="Arial" w:hAnsi="Arial" w:cs="Arial"/>
                <w:sz w:val="18"/>
                <w:szCs w:val="18"/>
                <w:lang w:val="es-ES_tradnl"/>
              </w:rPr>
              <w:t>Actividad para comunicar tus ideas de lo aprendido de las funciones reales.</w:t>
            </w:r>
          </w:p>
          <w:p w14:paraId="369242DE" w14:textId="77777777" w:rsidR="0042466E" w:rsidRPr="00441BF2" w:rsidRDefault="0042466E" w:rsidP="005D1EAB">
            <w:pPr>
              <w:rPr>
                <w:rFonts w:ascii="Times New Roman" w:hAnsi="Times New Roman" w:cs="Times New Roman"/>
                <w:color w:val="000000"/>
                <w:lang w:val="es-ES_tradnl"/>
              </w:rPr>
            </w:pPr>
          </w:p>
        </w:tc>
      </w:tr>
    </w:tbl>
    <w:p w14:paraId="11102693" w14:textId="77777777" w:rsidR="0042466E" w:rsidRPr="00441BF2" w:rsidRDefault="0042466E" w:rsidP="00134A9E">
      <w:pPr>
        <w:rPr>
          <w:rFonts w:ascii="Times New Roman" w:hAnsi="Times New Roman" w:cs="Times New Roman"/>
        </w:rPr>
      </w:pPr>
    </w:p>
    <w:p w14:paraId="33A4995D" w14:textId="77777777" w:rsidR="0042466E" w:rsidRPr="00441BF2" w:rsidRDefault="0042466E" w:rsidP="00134A9E">
      <w:pPr>
        <w:rPr>
          <w:rFonts w:ascii="Times New Roman" w:hAnsi="Times New Roman" w:cs="Times New Roman"/>
        </w:rPr>
      </w:pPr>
    </w:p>
    <w:p w14:paraId="1ED7AB69" w14:textId="4B6D9E38" w:rsidR="00054A93" w:rsidRPr="00441BF2" w:rsidRDefault="00801468" w:rsidP="00134A9E">
      <w:pPr>
        <w:rPr>
          <w:rFonts w:ascii="Times New Roman" w:hAnsi="Times New Roman" w:cs="Times New Roman"/>
          <w:highlight w:val="yellow"/>
        </w:rPr>
      </w:pPr>
      <w:r w:rsidRPr="00441BF2">
        <w:rPr>
          <w:rFonts w:ascii="Times New Roman" w:hAnsi="Times New Roman" w:cs="Times New Roman"/>
          <w:highlight w:val="yellow"/>
        </w:rPr>
        <w:t xml:space="preserve"> </w:t>
      </w:r>
      <w:r w:rsidR="00054A93" w:rsidRPr="00441BF2">
        <w:rPr>
          <w:rFonts w:ascii="Times New Roman" w:hAnsi="Times New Roman" w:cs="Times New Roman"/>
          <w:highlight w:val="yellow"/>
        </w:rPr>
        <w:t>[SECCIÓN 1]</w:t>
      </w:r>
      <w:r w:rsidR="00A76A18" w:rsidRPr="00441BF2">
        <w:rPr>
          <w:rFonts w:ascii="Times New Roman" w:hAnsi="Times New Roman" w:cs="Times New Roman"/>
          <w:b/>
        </w:rPr>
        <w:t>Fin de tema</w:t>
      </w:r>
    </w:p>
    <w:tbl>
      <w:tblPr>
        <w:tblStyle w:val="Tablaconcuadrcula"/>
        <w:tblW w:w="0" w:type="auto"/>
        <w:tblLook w:val="04A0" w:firstRow="1" w:lastRow="0" w:firstColumn="1" w:lastColumn="0" w:noHBand="0" w:noVBand="1"/>
      </w:tblPr>
      <w:tblGrid>
        <w:gridCol w:w="2470"/>
        <w:gridCol w:w="6358"/>
      </w:tblGrid>
      <w:tr w:rsidR="00134A9E" w:rsidRPr="00441BF2" w14:paraId="2123944D" w14:textId="77777777" w:rsidTr="003C12F3">
        <w:tc>
          <w:tcPr>
            <w:tcW w:w="9033" w:type="dxa"/>
            <w:gridSpan w:val="2"/>
            <w:shd w:val="clear" w:color="auto" w:fill="000000" w:themeFill="text1"/>
          </w:tcPr>
          <w:p w14:paraId="383D4241" w14:textId="703BACF8" w:rsidR="00134A9E" w:rsidRPr="00441BF2" w:rsidRDefault="00134A9E" w:rsidP="003C12F3">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Mapa conceptual</w:t>
            </w:r>
          </w:p>
        </w:tc>
      </w:tr>
      <w:tr w:rsidR="00134A9E" w:rsidRPr="00441BF2" w14:paraId="15719AA6" w14:textId="77777777" w:rsidTr="003C12F3">
        <w:tc>
          <w:tcPr>
            <w:tcW w:w="2518" w:type="dxa"/>
          </w:tcPr>
          <w:p w14:paraId="6CFD1BE5" w14:textId="77777777" w:rsidR="00134A9E" w:rsidRPr="00441BF2" w:rsidRDefault="00134A9E" w:rsidP="003C12F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45241CCC" w14:textId="4E73E865" w:rsidR="00134A9E" w:rsidRPr="00441BF2" w:rsidRDefault="00FD1058" w:rsidP="002A1F69">
            <w:pPr>
              <w:pStyle w:val="Recursos"/>
              <w:ind w:left="0"/>
              <w:rPr>
                <w:lang w:val="es-ES_tradnl"/>
              </w:rPr>
            </w:pPr>
            <w:r w:rsidRPr="00441BF2">
              <w:rPr>
                <w:lang w:val="es-ES_tradnl"/>
              </w:rPr>
              <w:t>MA_10_01_</w:t>
            </w:r>
            <w:r w:rsidR="002A1F69" w:rsidRPr="00441BF2">
              <w:rPr>
                <w:lang w:val="es-ES_tradnl"/>
              </w:rPr>
              <w:t>CO_</w:t>
            </w:r>
            <w:r w:rsidRPr="00441BF2">
              <w:rPr>
                <w:lang w:val="es-ES_tradnl"/>
              </w:rPr>
              <w:t>REC2</w:t>
            </w:r>
            <w:r w:rsidR="00D4480A">
              <w:rPr>
                <w:lang w:val="es-ES_tradnl"/>
              </w:rPr>
              <w:t>3</w:t>
            </w:r>
            <w:r w:rsidRPr="00441BF2">
              <w:rPr>
                <w:lang w:val="es-ES_tradnl"/>
              </w:rPr>
              <w:t>0</w:t>
            </w:r>
          </w:p>
        </w:tc>
      </w:tr>
      <w:tr w:rsidR="00134A9E" w:rsidRPr="00441BF2" w14:paraId="181F52A6" w14:textId="77777777" w:rsidTr="003C12F3">
        <w:tc>
          <w:tcPr>
            <w:tcW w:w="2518" w:type="dxa"/>
          </w:tcPr>
          <w:p w14:paraId="4246924B" w14:textId="77777777" w:rsidR="00134A9E" w:rsidRPr="00441BF2" w:rsidRDefault="00134A9E"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286725BC" w14:textId="3C678F72" w:rsidR="00134A9E" w:rsidRPr="00441BF2" w:rsidRDefault="00134A9E"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Mapa conceptual</w:t>
            </w:r>
          </w:p>
        </w:tc>
      </w:tr>
      <w:tr w:rsidR="00134A9E" w:rsidRPr="00441BF2" w14:paraId="738A5489" w14:textId="77777777" w:rsidTr="003C12F3">
        <w:tc>
          <w:tcPr>
            <w:tcW w:w="2518" w:type="dxa"/>
          </w:tcPr>
          <w:p w14:paraId="04B26A5F" w14:textId="77777777" w:rsidR="00134A9E" w:rsidRPr="00441BF2" w:rsidRDefault="00134A9E"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4BA77D9A" w14:textId="66950580" w:rsidR="00134A9E" w:rsidRPr="00441BF2" w:rsidRDefault="003A02F0"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Funciones</w:t>
            </w:r>
          </w:p>
        </w:tc>
      </w:tr>
    </w:tbl>
    <w:p w14:paraId="52D7A3C0" w14:textId="77777777" w:rsidR="00054A93" w:rsidRPr="00441BF2" w:rsidRDefault="00054A93" w:rsidP="00F21DA8">
      <w:pPr>
        <w:spacing w:after="0"/>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2470"/>
        <w:gridCol w:w="6358"/>
      </w:tblGrid>
      <w:tr w:rsidR="00134A9E" w:rsidRPr="00441BF2" w14:paraId="0D64212D" w14:textId="77777777" w:rsidTr="003C12F3">
        <w:tc>
          <w:tcPr>
            <w:tcW w:w="9033" w:type="dxa"/>
            <w:gridSpan w:val="2"/>
            <w:shd w:val="clear" w:color="auto" w:fill="000000" w:themeFill="text1"/>
          </w:tcPr>
          <w:p w14:paraId="75D1D1A2" w14:textId="6B0EA7BF" w:rsidR="00134A9E" w:rsidRPr="00441BF2" w:rsidRDefault="00134A9E" w:rsidP="003C12F3">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Evaluación: recurso nuevo</w:t>
            </w:r>
          </w:p>
        </w:tc>
      </w:tr>
      <w:tr w:rsidR="00134A9E" w:rsidRPr="00441BF2" w14:paraId="207EA6AB" w14:textId="77777777" w:rsidTr="003C12F3">
        <w:tc>
          <w:tcPr>
            <w:tcW w:w="2518" w:type="dxa"/>
          </w:tcPr>
          <w:p w14:paraId="55596F6C" w14:textId="77777777" w:rsidR="00134A9E" w:rsidRPr="00441BF2" w:rsidRDefault="00134A9E" w:rsidP="003C12F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6314654A" w14:textId="5D1FBC8B" w:rsidR="00134A9E" w:rsidRPr="00441BF2" w:rsidRDefault="00FD1058" w:rsidP="002A1F69">
            <w:pPr>
              <w:pStyle w:val="Recursos"/>
              <w:ind w:left="0"/>
              <w:rPr>
                <w:lang w:val="es-ES_tradnl"/>
              </w:rPr>
            </w:pPr>
            <w:r w:rsidRPr="00441BF2">
              <w:rPr>
                <w:lang w:val="es-ES_tradnl"/>
              </w:rPr>
              <w:t>MA_10_01_</w:t>
            </w:r>
            <w:r w:rsidR="002A1F69" w:rsidRPr="00441BF2">
              <w:rPr>
                <w:lang w:val="es-ES_tradnl"/>
              </w:rPr>
              <w:t>CO_</w:t>
            </w:r>
            <w:r w:rsidRPr="00441BF2">
              <w:rPr>
                <w:lang w:val="es-ES_tradnl"/>
              </w:rPr>
              <w:t>REC2</w:t>
            </w:r>
            <w:r w:rsidR="00D4480A">
              <w:rPr>
                <w:lang w:val="es-ES_tradnl"/>
              </w:rPr>
              <w:t>4</w:t>
            </w:r>
            <w:r w:rsidRPr="00441BF2">
              <w:rPr>
                <w:lang w:val="es-ES_tradnl"/>
              </w:rPr>
              <w:t>0</w:t>
            </w:r>
          </w:p>
        </w:tc>
      </w:tr>
      <w:tr w:rsidR="00134A9E" w:rsidRPr="00441BF2" w14:paraId="38269999" w14:textId="77777777" w:rsidTr="003C12F3">
        <w:tc>
          <w:tcPr>
            <w:tcW w:w="2518" w:type="dxa"/>
          </w:tcPr>
          <w:p w14:paraId="35CCBF58" w14:textId="77777777" w:rsidR="00134A9E" w:rsidRPr="00441BF2" w:rsidRDefault="00134A9E"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0AD568EA" w14:textId="05112894" w:rsidR="00134A9E" w:rsidRPr="00441BF2" w:rsidRDefault="003A02F0"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Evaluación de tema</w:t>
            </w:r>
          </w:p>
        </w:tc>
      </w:tr>
      <w:tr w:rsidR="00134A9E" w:rsidRPr="00441BF2" w14:paraId="680DAD81" w14:textId="77777777" w:rsidTr="003C12F3">
        <w:tc>
          <w:tcPr>
            <w:tcW w:w="2518" w:type="dxa"/>
          </w:tcPr>
          <w:p w14:paraId="3BDF4C16" w14:textId="77777777" w:rsidR="00134A9E" w:rsidRPr="00441BF2" w:rsidRDefault="00134A9E"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0076C91A" w14:textId="36006FE6" w:rsidR="00134A9E" w:rsidRPr="00441BF2" w:rsidRDefault="003A02F0"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Evaluación del tema: funciones</w:t>
            </w:r>
          </w:p>
        </w:tc>
      </w:tr>
    </w:tbl>
    <w:p w14:paraId="6BF6CAE0" w14:textId="77777777" w:rsidR="00134A9E" w:rsidRPr="00441BF2" w:rsidRDefault="00134A9E" w:rsidP="00F21DA8">
      <w:pPr>
        <w:spacing w:after="0"/>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719"/>
        <w:gridCol w:w="1066"/>
        <w:gridCol w:w="7043"/>
      </w:tblGrid>
      <w:tr w:rsidR="00134A9E" w:rsidRPr="00441BF2" w14:paraId="1C9797FC" w14:textId="77777777" w:rsidTr="003C12F3">
        <w:tc>
          <w:tcPr>
            <w:tcW w:w="9033" w:type="dxa"/>
            <w:gridSpan w:val="3"/>
            <w:shd w:val="clear" w:color="auto" w:fill="000000" w:themeFill="text1"/>
          </w:tcPr>
          <w:p w14:paraId="2C463623" w14:textId="6C53AEBE" w:rsidR="00134A9E" w:rsidRPr="00441BF2" w:rsidRDefault="00134A9E" w:rsidP="003C12F3">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Webs de referencia</w:t>
            </w:r>
          </w:p>
        </w:tc>
      </w:tr>
      <w:tr w:rsidR="00134A9E" w:rsidRPr="00441BF2" w14:paraId="492CE9B8" w14:textId="77777777" w:rsidTr="003C12F3">
        <w:tc>
          <w:tcPr>
            <w:tcW w:w="2518" w:type="dxa"/>
          </w:tcPr>
          <w:p w14:paraId="7EAE6C05" w14:textId="77777777" w:rsidR="00134A9E" w:rsidRPr="00441BF2" w:rsidRDefault="00134A9E" w:rsidP="003C12F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gridSpan w:val="2"/>
          </w:tcPr>
          <w:p w14:paraId="0472F4FB" w14:textId="4A97D099" w:rsidR="00134A9E" w:rsidRPr="00441BF2" w:rsidRDefault="00FD1058" w:rsidP="002A1F69">
            <w:pPr>
              <w:pStyle w:val="Recursos"/>
              <w:ind w:left="0"/>
              <w:rPr>
                <w:lang w:val="es-ES_tradnl"/>
              </w:rPr>
            </w:pPr>
            <w:r w:rsidRPr="00441BF2">
              <w:rPr>
                <w:lang w:val="es-ES_tradnl"/>
              </w:rPr>
              <w:t>MA_10_01_</w:t>
            </w:r>
            <w:r w:rsidR="002A1F69" w:rsidRPr="00441BF2">
              <w:rPr>
                <w:lang w:val="es-ES_tradnl"/>
              </w:rPr>
              <w:t>CO_</w:t>
            </w:r>
            <w:r w:rsidRPr="00441BF2">
              <w:rPr>
                <w:lang w:val="es-ES_tradnl"/>
              </w:rPr>
              <w:t>REC2</w:t>
            </w:r>
            <w:r w:rsidR="00D4480A">
              <w:rPr>
                <w:lang w:val="es-ES_tradnl"/>
              </w:rPr>
              <w:t>5</w:t>
            </w:r>
            <w:r w:rsidRPr="00441BF2">
              <w:rPr>
                <w:lang w:val="es-ES_tradnl"/>
              </w:rPr>
              <w:t>0</w:t>
            </w:r>
          </w:p>
        </w:tc>
      </w:tr>
      <w:tr w:rsidR="00134A9E" w:rsidRPr="00441BF2" w14:paraId="14F74D4D" w14:textId="77777777" w:rsidTr="003C12F3">
        <w:tc>
          <w:tcPr>
            <w:tcW w:w="2518" w:type="dxa"/>
          </w:tcPr>
          <w:p w14:paraId="5B0F1BF2" w14:textId="0C7B9861" w:rsidR="00134A9E" w:rsidRPr="00441BF2" w:rsidRDefault="00134A9E"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Web 01</w:t>
            </w:r>
          </w:p>
        </w:tc>
        <w:tc>
          <w:tcPr>
            <w:tcW w:w="3257" w:type="dxa"/>
          </w:tcPr>
          <w:p w14:paraId="78F8930E" w14:textId="22E6A926" w:rsidR="00134A9E" w:rsidRPr="00441BF2" w:rsidRDefault="00762790" w:rsidP="00134A9E">
            <w:pPr>
              <w:jc w:val="center"/>
              <w:rPr>
                <w:rFonts w:ascii="Times New Roman" w:hAnsi="Times New Roman" w:cs="Times New Roman"/>
                <w:i/>
                <w:color w:val="BFBFBF" w:themeColor="background1" w:themeShade="BF"/>
                <w:lang w:val="es-ES_tradnl"/>
              </w:rPr>
            </w:pPr>
            <w:r w:rsidRPr="00441BF2">
              <w:rPr>
                <w:rFonts w:ascii="Times New Roman" w:hAnsi="Times New Roman" w:cs="Times New Roman"/>
                <w:i/>
                <w:lang w:val="es-ES_tradnl"/>
              </w:rPr>
              <w:t>Tipos de función</w:t>
            </w:r>
          </w:p>
        </w:tc>
        <w:tc>
          <w:tcPr>
            <w:tcW w:w="3258" w:type="dxa"/>
          </w:tcPr>
          <w:p w14:paraId="0E9196B3" w14:textId="77777777" w:rsidR="00134A9E" w:rsidRPr="00441BF2" w:rsidRDefault="00143035" w:rsidP="00762790">
            <w:pPr>
              <w:jc w:val="center"/>
              <w:rPr>
                <w:rStyle w:val="Hipervnculo"/>
                <w:rFonts w:ascii="Times New Roman" w:hAnsi="Times New Roman" w:cs="Times New Roman"/>
                <w:i/>
                <w:lang w:val="es-ES_tradnl"/>
              </w:rPr>
            </w:pPr>
            <w:hyperlink r:id="rId83" w:history="1">
              <w:r w:rsidR="00762790" w:rsidRPr="00441BF2">
                <w:rPr>
                  <w:rStyle w:val="Hipervnculo"/>
                  <w:rFonts w:ascii="Times New Roman" w:hAnsi="Times New Roman" w:cs="Times New Roman"/>
                  <w:i/>
                  <w:lang w:val="es-ES_tradnl"/>
                </w:rPr>
                <w:t>URL</w:t>
              </w:r>
            </w:hyperlink>
          </w:p>
          <w:p w14:paraId="6DB00687" w14:textId="2ADA2CA4" w:rsidR="00AD5222" w:rsidRPr="00441BF2" w:rsidRDefault="00AD5222" w:rsidP="00762790">
            <w:pPr>
              <w:jc w:val="center"/>
              <w:rPr>
                <w:rFonts w:ascii="Times New Roman" w:hAnsi="Times New Roman" w:cs="Times New Roman"/>
                <w:i/>
                <w:color w:val="BFBFBF" w:themeColor="background1" w:themeShade="BF"/>
                <w:lang w:val="es-ES_tradnl"/>
              </w:rPr>
            </w:pPr>
            <w:r w:rsidRPr="00441BF2">
              <w:rPr>
                <w:rFonts w:ascii="Times New Roman" w:hAnsi="Times New Roman" w:cs="Times New Roman"/>
                <w:i/>
                <w:lang w:val="es-ES_tradnl"/>
              </w:rPr>
              <w:t>http://www.profesorenlinea.cl/matematica/Funciones_tipos.html</w:t>
            </w:r>
          </w:p>
        </w:tc>
      </w:tr>
      <w:tr w:rsidR="00134A9E" w:rsidRPr="00441BF2" w14:paraId="4A847A21" w14:textId="77777777" w:rsidTr="003C12F3">
        <w:tc>
          <w:tcPr>
            <w:tcW w:w="2518" w:type="dxa"/>
          </w:tcPr>
          <w:p w14:paraId="6E5D37F2" w14:textId="750ECCF1" w:rsidR="00134A9E" w:rsidRPr="00441BF2" w:rsidRDefault="00134A9E"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Web 02</w:t>
            </w:r>
          </w:p>
        </w:tc>
        <w:tc>
          <w:tcPr>
            <w:tcW w:w="3257" w:type="dxa"/>
          </w:tcPr>
          <w:p w14:paraId="4568F319" w14:textId="42343E02" w:rsidR="00134A9E" w:rsidRPr="00441BF2" w:rsidRDefault="00762790" w:rsidP="00134A9E">
            <w:pPr>
              <w:jc w:val="center"/>
              <w:rPr>
                <w:rFonts w:ascii="Times New Roman" w:hAnsi="Times New Roman" w:cs="Times New Roman"/>
                <w:i/>
                <w:color w:val="BFBFBF" w:themeColor="background1" w:themeShade="BF"/>
                <w:lang w:val="es-ES_tradnl"/>
              </w:rPr>
            </w:pPr>
            <w:r w:rsidRPr="00441BF2">
              <w:rPr>
                <w:rFonts w:ascii="Times New Roman" w:hAnsi="Times New Roman" w:cs="Times New Roman"/>
                <w:i/>
                <w:lang w:val="es-ES_tradnl"/>
              </w:rPr>
              <w:t>Matemáticas Magdalena Ortega</w:t>
            </w:r>
          </w:p>
        </w:tc>
        <w:tc>
          <w:tcPr>
            <w:tcW w:w="3258" w:type="dxa"/>
          </w:tcPr>
          <w:p w14:paraId="61636178" w14:textId="77777777" w:rsidR="00134A9E" w:rsidRPr="00441BF2" w:rsidRDefault="00143035" w:rsidP="00134A9E">
            <w:pPr>
              <w:jc w:val="center"/>
              <w:rPr>
                <w:rStyle w:val="Hipervnculo"/>
                <w:rFonts w:ascii="Times New Roman" w:hAnsi="Times New Roman" w:cs="Times New Roman"/>
                <w:i/>
                <w:lang w:val="es-ES_tradnl"/>
              </w:rPr>
            </w:pPr>
            <w:hyperlink r:id="rId84" w:history="1">
              <w:r w:rsidR="00134A9E" w:rsidRPr="00441BF2">
                <w:rPr>
                  <w:rStyle w:val="Hipervnculo"/>
                  <w:rFonts w:ascii="Times New Roman" w:hAnsi="Times New Roman" w:cs="Times New Roman"/>
                  <w:i/>
                  <w:lang w:val="es-ES_tradnl"/>
                </w:rPr>
                <w:t>URL</w:t>
              </w:r>
            </w:hyperlink>
          </w:p>
          <w:p w14:paraId="093828DE" w14:textId="0259BC87" w:rsidR="00AD5222" w:rsidRPr="00441BF2" w:rsidRDefault="00AD5222" w:rsidP="00134A9E">
            <w:pPr>
              <w:jc w:val="center"/>
              <w:rPr>
                <w:rFonts w:ascii="Times New Roman" w:hAnsi="Times New Roman" w:cs="Times New Roman"/>
                <w:i/>
                <w:color w:val="BFBFBF" w:themeColor="background1" w:themeShade="BF"/>
                <w:lang w:val="es-ES_tradnl"/>
              </w:rPr>
            </w:pPr>
            <w:r w:rsidRPr="00441BF2">
              <w:rPr>
                <w:rFonts w:ascii="Times New Roman" w:hAnsi="Times New Roman" w:cs="Times New Roman"/>
                <w:i/>
                <w:lang w:val="es-ES_tradnl"/>
              </w:rPr>
              <w:t>http://matematicasmagdalena.blogspot.com/p/calculo.html</w:t>
            </w:r>
          </w:p>
        </w:tc>
      </w:tr>
      <w:tr w:rsidR="00134A9E" w:rsidRPr="00441BF2" w14:paraId="1572862F" w14:textId="77777777" w:rsidTr="003C12F3">
        <w:tc>
          <w:tcPr>
            <w:tcW w:w="2518" w:type="dxa"/>
          </w:tcPr>
          <w:p w14:paraId="3DE92A1D" w14:textId="53D921C6" w:rsidR="00134A9E" w:rsidRPr="00441BF2" w:rsidRDefault="00134A9E" w:rsidP="003C12F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Web 03</w:t>
            </w:r>
          </w:p>
        </w:tc>
        <w:tc>
          <w:tcPr>
            <w:tcW w:w="3257" w:type="dxa"/>
          </w:tcPr>
          <w:p w14:paraId="629BB5D5" w14:textId="07772337" w:rsidR="00134A9E" w:rsidRPr="00441BF2" w:rsidRDefault="00D86B6A" w:rsidP="00D86B6A">
            <w:pPr>
              <w:jc w:val="center"/>
              <w:rPr>
                <w:rFonts w:ascii="Times New Roman" w:hAnsi="Times New Roman" w:cs="Times New Roman"/>
                <w:i/>
                <w:color w:val="BFBFBF" w:themeColor="background1" w:themeShade="BF"/>
                <w:lang w:val="es-ES_tradnl"/>
              </w:rPr>
            </w:pPr>
            <w:r w:rsidRPr="00441BF2">
              <w:rPr>
                <w:rFonts w:ascii="Times New Roman" w:hAnsi="Times New Roman" w:cs="Times New Roman"/>
                <w:i/>
                <w:lang w:val="es-ES_tradnl"/>
              </w:rPr>
              <w:t>Funciones y gráficas</w:t>
            </w:r>
          </w:p>
        </w:tc>
        <w:tc>
          <w:tcPr>
            <w:tcW w:w="3258" w:type="dxa"/>
          </w:tcPr>
          <w:p w14:paraId="47A24948" w14:textId="77777777" w:rsidR="00134A9E" w:rsidRPr="00441BF2" w:rsidRDefault="00143035" w:rsidP="00134A9E">
            <w:pPr>
              <w:jc w:val="center"/>
              <w:rPr>
                <w:rStyle w:val="Hipervnculo"/>
                <w:rFonts w:ascii="Times New Roman" w:hAnsi="Times New Roman" w:cs="Times New Roman"/>
                <w:i/>
                <w:lang w:val="es-ES_tradnl"/>
              </w:rPr>
            </w:pPr>
            <w:hyperlink r:id="rId85" w:history="1">
              <w:r w:rsidR="00134A9E" w:rsidRPr="00441BF2">
                <w:rPr>
                  <w:rStyle w:val="Hipervnculo"/>
                  <w:rFonts w:ascii="Times New Roman" w:hAnsi="Times New Roman" w:cs="Times New Roman"/>
                  <w:i/>
                  <w:lang w:val="es-ES_tradnl"/>
                </w:rPr>
                <w:t>URL</w:t>
              </w:r>
            </w:hyperlink>
          </w:p>
          <w:p w14:paraId="35017F04" w14:textId="7EDB7870" w:rsidR="00AD5222" w:rsidRPr="00441BF2" w:rsidRDefault="00AD5222" w:rsidP="00134A9E">
            <w:pPr>
              <w:jc w:val="center"/>
              <w:rPr>
                <w:rFonts w:ascii="Times New Roman" w:hAnsi="Times New Roman" w:cs="Times New Roman"/>
                <w:i/>
                <w:color w:val="BFBFBF" w:themeColor="background1" w:themeShade="BF"/>
                <w:lang w:val="es-ES_tradnl"/>
              </w:rPr>
            </w:pPr>
            <w:r w:rsidRPr="00441BF2">
              <w:rPr>
                <w:rFonts w:ascii="Times New Roman" w:hAnsi="Times New Roman" w:cs="Times New Roman"/>
                <w:i/>
                <w:lang w:val="es-ES_tradnl"/>
              </w:rPr>
              <w:t>http://recursostic.educacion.es/secundaria/edad/4esomatematicasB/funciones1/impresos/quincena8.pdf</w:t>
            </w:r>
          </w:p>
        </w:tc>
      </w:tr>
    </w:tbl>
    <w:p w14:paraId="26C92892" w14:textId="77777777" w:rsidR="009D7E43" w:rsidRPr="00D16783" w:rsidRDefault="009D7E43" w:rsidP="00F21DA8">
      <w:pPr>
        <w:spacing w:after="0"/>
        <w:rPr>
          <w:rFonts w:ascii="Times New Roman" w:hAnsi="Times New Roman" w:cs="Times New Roman"/>
        </w:rPr>
      </w:pPr>
    </w:p>
    <w:sectPr w:rsidR="009D7E43" w:rsidRPr="00D16783" w:rsidSect="00FC30C2">
      <w:headerReference w:type="even" r:id="rId86"/>
      <w:headerReference w:type="default" r:id="rId87"/>
      <w:pgSz w:w="12240" w:h="15840"/>
      <w:pgMar w:top="1417" w:right="1701" w:bottom="1417" w:left="1701" w:header="708" w:footer="708" w:gutter="0"/>
      <w:cols w:space="708"/>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53" w:author="Alex" w:date="2015-08-02T18:59:00Z" w:initials="A_R">
    <w:p w14:paraId="7BB1A1B4" w14:textId="41197D5A" w:rsidR="00761FDB" w:rsidRDefault="00761FDB">
      <w:pPr>
        <w:pStyle w:val="Textocomentario"/>
      </w:pPr>
      <w:r>
        <w:rPr>
          <w:rStyle w:val="Refdecomentario"/>
        </w:rPr>
        <w:annotationRef/>
      </w:r>
      <w:r>
        <w:rPr>
          <w:noProof/>
          <w:lang w:val="es-CO" w:eastAsia="es-CO"/>
        </w:rPr>
        <w:drawing>
          <wp:inline distT="0" distB="0" distL="0" distR="0" wp14:anchorId="09EACA41" wp14:editId="4F19E402">
            <wp:extent cx="2198625" cy="619125"/>
            <wp:effectExtent l="0" t="0" r="0" b="0"/>
            <wp:docPr id="7" name="equationview" descr="http://latex.codecogs.com/gif.latex?%5Cdpi%7B300%7D%20%5Cfn_jvn%20%5Clarge%20f%28x%29%3D%5Cfrac%7Bn%28n&amp;plus;3%29%7D%7B2%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http://latex.codecogs.com/gif.latex?%5Cdpi%7B300%7D%20%5Cfn_jvn%20%5Clarge%20f%28x%29%3D%5Cfrac%7Bn%28n&amp;plus;3%29%7D%7B2%7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98017" cy="647113"/>
                    </a:xfrm>
                    <a:prstGeom prst="rect">
                      <a:avLst/>
                    </a:prstGeom>
                    <a:noFill/>
                    <a:ln>
                      <a:noFill/>
                    </a:ln>
                  </pic:spPr>
                </pic:pic>
              </a:graphicData>
            </a:graphic>
          </wp:inline>
        </w:drawing>
      </w:r>
    </w:p>
  </w:comment>
  <w:comment w:id="455" w:author="Alex" w:date="2015-07-20T14:19:00Z" w:initials="A_R">
    <w:p w14:paraId="78EA9725" w14:textId="7B8BC122" w:rsidR="00EE4127" w:rsidRDefault="00EE4127">
      <w:pPr>
        <w:pStyle w:val="Textocomentario"/>
      </w:pPr>
      <w:r>
        <w:rPr>
          <w:rStyle w:val="Refdecomentario"/>
        </w:rPr>
        <w:annotationRef/>
      </w:r>
      <w:r>
        <w:t>Grave error conceptual!!!!!</w:t>
      </w:r>
    </w:p>
  </w:comment>
  <w:comment w:id="1636" w:author="Alex" w:date="2015-07-20T19:29:00Z" w:initials="A_R">
    <w:p w14:paraId="29D760B5" w14:textId="77777777" w:rsidR="00EE4127" w:rsidRDefault="00EE4127">
      <w:pPr>
        <w:pStyle w:val="Textocomentario"/>
      </w:pPr>
      <w:r>
        <w:rPr>
          <w:rStyle w:val="Refdecomentario"/>
        </w:rPr>
        <w:annotationRef/>
      </w:r>
      <w:r>
        <w:t xml:space="preserve">Grave error!!! </w:t>
      </w:r>
    </w:p>
    <w:p w14:paraId="03B30571" w14:textId="6478489B" w:rsidR="00EE4127" w:rsidRDefault="00EE4127">
      <w:pPr>
        <w:pStyle w:val="Textocomentario"/>
      </w:pPr>
      <w:r>
        <w:t>Las funciones monótonas no tienen nada que ver con las funciones periódicas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BB1A1B4" w15:done="0"/>
  <w15:commentEx w15:paraId="78EA9725" w15:done="0"/>
  <w15:commentEx w15:paraId="03B3057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02245E" w14:textId="77777777" w:rsidR="00143035" w:rsidRDefault="00143035">
      <w:pPr>
        <w:spacing w:after="0"/>
      </w:pPr>
      <w:r>
        <w:separator/>
      </w:r>
    </w:p>
  </w:endnote>
  <w:endnote w:type="continuationSeparator" w:id="0">
    <w:p w14:paraId="03E067CC" w14:textId="77777777" w:rsidR="00143035" w:rsidRDefault="0014303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Times New Roman"/>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6BA03F" w14:textId="77777777" w:rsidR="00143035" w:rsidRDefault="00143035">
      <w:pPr>
        <w:spacing w:after="0"/>
      </w:pPr>
      <w:r>
        <w:separator/>
      </w:r>
    </w:p>
  </w:footnote>
  <w:footnote w:type="continuationSeparator" w:id="0">
    <w:p w14:paraId="5FB9AE79" w14:textId="77777777" w:rsidR="00143035" w:rsidRDefault="00143035">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EE4127" w:rsidRDefault="00EE4127"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EE4127" w:rsidRDefault="00EE4127"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EE4127" w:rsidRDefault="00EE4127"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1A3B4E">
      <w:rPr>
        <w:rStyle w:val="Nmerodepgina"/>
        <w:noProof/>
      </w:rPr>
      <w:t>12</w:t>
    </w:r>
    <w:r>
      <w:rPr>
        <w:rStyle w:val="Nmerodepgina"/>
      </w:rPr>
      <w:fldChar w:fldCharType="end"/>
    </w:r>
  </w:p>
  <w:p w14:paraId="5F223E2B" w14:textId="7CA319AB" w:rsidR="00EE4127" w:rsidRPr="00F16D37" w:rsidRDefault="00EE4127" w:rsidP="0004489C">
    <w:pPr>
      <w:pStyle w:val="Encabezado"/>
      <w:ind w:right="360"/>
      <w:rPr>
        <w:sz w:val="20"/>
        <w:szCs w:val="20"/>
      </w:rPr>
    </w:pPr>
    <w:r>
      <w:rPr>
        <w:rFonts w:ascii="Times" w:hAnsi="Times"/>
        <w:sz w:val="20"/>
        <w:szCs w:val="20"/>
        <w:highlight w:val="yellow"/>
        <w:lang w:val="en-US"/>
      </w:rPr>
      <w:t>[GUION MA_</w:t>
    </w:r>
    <w:r w:rsidRPr="004636D4">
      <w:rPr>
        <w:rFonts w:ascii="Times" w:hAnsi="Times"/>
        <w:sz w:val="20"/>
        <w:szCs w:val="20"/>
        <w:highlight w:val="yellow"/>
        <w:lang w:val="en-US"/>
      </w:rPr>
      <w:t>10_01_CO]</w:t>
    </w:r>
    <w:r w:rsidRPr="00452ED4">
      <w:rPr>
        <w:rFonts w:ascii="Times" w:hAnsi="Times"/>
        <w:sz w:val="20"/>
        <w:szCs w:val="20"/>
        <w:lang w:val="es-CO"/>
      </w:rPr>
      <w:t xml:space="preserve"> Guion</w:t>
    </w:r>
    <w:r w:rsidRPr="004636D4">
      <w:rPr>
        <w:rFonts w:ascii="Times" w:hAnsi="Times"/>
        <w:sz w:val="20"/>
        <w:szCs w:val="20"/>
        <w:lang w:val="en-US"/>
      </w:rPr>
      <w:t xml:space="preserve"> </w:t>
    </w:r>
    <w:r>
      <w:rPr>
        <w:rFonts w:ascii="Times" w:hAnsi="Times"/>
        <w:sz w:val="20"/>
        <w:szCs w:val="20"/>
        <w:lang w:val="en-US"/>
      </w:rPr>
      <w:t>1</w:t>
    </w:r>
    <w:r w:rsidRPr="004636D4">
      <w:rPr>
        <w:rFonts w:ascii="Times" w:hAnsi="Times"/>
        <w:sz w:val="20"/>
        <w:szCs w:val="20"/>
        <w:lang w:val="en-US"/>
      </w:rPr>
      <w:t xml:space="preserve">. </w:t>
    </w:r>
    <w:r>
      <w:rPr>
        <w:b/>
        <w:sz w:val="22"/>
        <w:szCs w:val="22"/>
      </w:rPr>
      <w:t>Funciones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DD316B"/>
    <w:multiLevelType w:val="hybridMultilevel"/>
    <w:tmpl w:val="27E02F94"/>
    <w:lvl w:ilvl="0" w:tplc="CC847DEA">
      <w:start w:val="1"/>
      <w:numFmt w:val="decimalZero"/>
      <w:pStyle w:val="Tema1Img"/>
      <w:lvlText w:val="MA_G10_01_IMG%1."/>
      <w:lvlJc w:val="left"/>
      <w:pPr>
        <w:ind w:left="501" w:hanging="360"/>
      </w:pPr>
      <w:rPr>
        <w:rFonts w:ascii="Times New Roman" w:hAnsi="Times New Roman" w:hint="default"/>
        <w:b w:val="0"/>
        <w:i w:val="0"/>
        <w:sz w:val="24"/>
      </w:rPr>
    </w:lvl>
    <w:lvl w:ilvl="1" w:tplc="240A0019" w:tentative="1">
      <w:start w:val="1"/>
      <w:numFmt w:val="lowerLetter"/>
      <w:lvlText w:val="%2."/>
      <w:lvlJc w:val="left"/>
      <w:pPr>
        <w:ind w:left="1221" w:hanging="360"/>
      </w:pPr>
    </w:lvl>
    <w:lvl w:ilvl="2" w:tplc="240A001B" w:tentative="1">
      <w:start w:val="1"/>
      <w:numFmt w:val="lowerRoman"/>
      <w:lvlText w:val="%3."/>
      <w:lvlJc w:val="right"/>
      <w:pPr>
        <w:ind w:left="1941" w:hanging="180"/>
      </w:pPr>
    </w:lvl>
    <w:lvl w:ilvl="3" w:tplc="240A000F" w:tentative="1">
      <w:start w:val="1"/>
      <w:numFmt w:val="decimal"/>
      <w:lvlText w:val="%4."/>
      <w:lvlJc w:val="left"/>
      <w:pPr>
        <w:ind w:left="2661" w:hanging="360"/>
      </w:pPr>
    </w:lvl>
    <w:lvl w:ilvl="4" w:tplc="240A0019" w:tentative="1">
      <w:start w:val="1"/>
      <w:numFmt w:val="lowerLetter"/>
      <w:lvlText w:val="%5."/>
      <w:lvlJc w:val="left"/>
      <w:pPr>
        <w:ind w:left="3381" w:hanging="360"/>
      </w:pPr>
    </w:lvl>
    <w:lvl w:ilvl="5" w:tplc="240A001B" w:tentative="1">
      <w:start w:val="1"/>
      <w:numFmt w:val="lowerRoman"/>
      <w:lvlText w:val="%6."/>
      <w:lvlJc w:val="right"/>
      <w:pPr>
        <w:ind w:left="4101" w:hanging="180"/>
      </w:pPr>
    </w:lvl>
    <w:lvl w:ilvl="6" w:tplc="240A000F" w:tentative="1">
      <w:start w:val="1"/>
      <w:numFmt w:val="decimal"/>
      <w:lvlText w:val="%7."/>
      <w:lvlJc w:val="left"/>
      <w:pPr>
        <w:ind w:left="4821" w:hanging="360"/>
      </w:pPr>
    </w:lvl>
    <w:lvl w:ilvl="7" w:tplc="240A0019" w:tentative="1">
      <w:start w:val="1"/>
      <w:numFmt w:val="lowerLetter"/>
      <w:lvlText w:val="%8."/>
      <w:lvlJc w:val="left"/>
      <w:pPr>
        <w:ind w:left="5541" w:hanging="360"/>
      </w:pPr>
    </w:lvl>
    <w:lvl w:ilvl="8" w:tplc="240A001B" w:tentative="1">
      <w:start w:val="1"/>
      <w:numFmt w:val="lowerRoman"/>
      <w:lvlText w:val="%9."/>
      <w:lvlJc w:val="right"/>
      <w:pPr>
        <w:ind w:left="6261" w:hanging="180"/>
      </w:pPr>
    </w:lvl>
  </w:abstractNum>
  <w:abstractNum w:abstractNumId="1">
    <w:nsid w:val="15DD00F9"/>
    <w:multiLevelType w:val="hybridMultilevel"/>
    <w:tmpl w:val="5CD4C67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nsid w:val="47BA7E21"/>
    <w:multiLevelType w:val="hybridMultilevel"/>
    <w:tmpl w:val="1CFC57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6E0B6338"/>
    <w:multiLevelType w:val="hybridMultilevel"/>
    <w:tmpl w:val="7A8234B4"/>
    <w:lvl w:ilvl="0" w:tplc="5F78ED54">
      <w:start w:val="1"/>
      <w:numFmt w:val="decimal"/>
      <w:lvlText w:val="MA_G10_01_REC%10."/>
      <w:lvlJc w:val="left"/>
      <w:pPr>
        <w:ind w:left="720" w:hanging="360"/>
      </w:pPr>
      <w:rPr>
        <w:rFonts w:hint="default"/>
        <w:b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nsid w:val="77AD7337"/>
    <w:multiLevelType w:val="hybridMultilevel"/>
    <w:tmpl w:val="82102E4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0"/>
    <w:lvlOverride w:ilvl="0">
      <w:startOverride w:val="1"/>
    </w:lvlOverride>
  </w:num>
  <w:num w:numId="5">
    <w:abstractNumId w:val="0"/>
  </w:num>
  <w:num w:numId="6">
    <w:abstractNumId w:val="0"/>
    <w:lvlOverride w:ilvl="0">
      <w:startOverride w:val="1"/>
    </w:lvlOverride>
  </w:num>
  <w:num w:numId="7">
    <w:abstractNumId w:val="0"/>
  </w:num>
  <w:num w:numId="8">
    <w:abstractNumId w:val="0"/>
    <w:lvlOverride w:ilvl="0">
      <w:startOverride w:val="1"/>
    </w:lvlOverride>
  </w:num>
  <w:num w:numId="9">
    <w:abstractNumId w:val="3"/>
  </w:num>
  <w:num w:numId="10">
    <w:abstractNumId w:val="3"/>
    <w:lvlOverride w:ilvl="0">
      <w:startOverride w:val="1"/>
    </w:lvlOverride>
  </w:num>
  <w:num w:numId="11">
    <w:abstractNumId w:val="3"/>
    <w:lvlOverride w:ilvl="0">
      <w:startOverride w:val="1"/>
    </w:lvlOverride>
  </w:num>
  <w:num w:numId="12">
    <w:abstractNumId w:val="0"/>
    <w:lvlOverride w:ilvl="0">
      <w:startOverride w:val="1"/>
    </w:lvlOverride>
  </w:num>
  <w:num w:numId="13">
    <w:abstractNumId w:val="0"/>
    <w:lvlOverride w:ilvl="0">
      <w:startOverride w:val="1"/>
    </w:lvlOverride>
  </w:num>
  <w:num w:numId="14">
    <w:abstractNumId w:val="0"/>
    <w:lvlOverride w:ilvl="0">
      <w:startOverride w:val="1"/>
    </w:lvlOverride>
  </w:num>
  <w:num w:numId="15">
    <w:abstractNumId w:val="0"/>
    <w:lvlOverride w:ilvl="0">
      <w:startOverride w:val="1"/>
    </w:lvlOverride>
  </w:num>
  <w:num w:numId="16">
    <w:abstractNumId w:val="3"/>
    <w:lvlOverride w:ilvl="0">
      <w:startOverride w:val="1"/>
    </w:lvlOverride>
  </w:num>
  <w:num w:numId="17">
    <w:abstractNumId w:val="0"/>
    <w:lvlOverride w:ilvl="0">
      <w:startOverride w:val="1"/>
    </w:lvlOverride>
  </w:num>
  <w:num w:numId="18">
    <w:abstractNumId w:val="0"/>
    <w:lvlOverride w:ilvl="0">
      <w:startOverride w:val="1"/>
    </w:lvlOverride>
  </w:num>
  <w:num w:numId="19">
    <w:abstractNumId w:val="0"/>
    <w:lvlOverride w:ilvl="0">
      <w:startOverride w:val="1"/>
    </w:lvlOverride>
  </w:num>
  <w:num w:numId="20">
    <w:abstractNumId w:val="0"/>
    <w:lvlOverride w:ilvl="0">
      <w:startOverride w:val="1"/>
    </w:lvlOverride>
  </w:num>
  <w:num w:numId="21">
    <w:abstractNumId w:val="0"/>
    <w:lvlOverride w:ilvl="0">
      <w:startOverride w:val="1"/>
    </w:lvlOverride>
  </w:num>
  <w:num w:numId="22">
    <w:abstractNumId w:val="3"/>
    <w:lvlOverride w:ilvl="0">
      <w:startOverride w:val="1"/>
    </w:lvlOverride>
  </w:num>
  <w:num w:numId="23">
    <w:abstractNumId w:val="0"/>
    <w:lvlOverride w:ilvl="0">
      <w:startOverride w:val="1"/>
    </w:lvlOverride>
  </w:num>
  <w:num w:numId="24">
    <w:abstractNumId w:val="0"/>
    <w:lvlOverride w:ilvl="0">
      <w:startOverride w:val="1"/>
    </w:lvlOverride>
  </w:num>
  <w:num w:numId="25">
    <w:abstractNumId w:val="0"/>
    <w:lvlOverride w:ilvl="0">
      <w:startOverride w:val="1"/>
    </w:lvlOverride>
  </w:num>
  <w:num w:numId="26">
    <w:abstractNumId w:val="0"/>
    <w:lvlOverride w:ilvl="0">
      <w:startOverride w:val="1"/>
    </w:lvlOverride>
  </w:num>
  <w:num w:numId="27">
    <w:abstractNumId w:val="0"/>
    <w:lvlOverride w:ilvl="0">
      <w:startOverride w:val="1"/>
    </w:lvlOverride>
  </w:num>
  <w:num w:numId="28">
    <w:abstractNumId w:val="0"/>
    <w:lvlOverride w:ilvl="0">
      <w:startOverride w:val="1"/>
    </w:lvlOverride>
  </w:num>
  <w:num w:numId="29">
    <w:abstractNumId w:val="0"/>
    <w:lvlOverride w:ilvl="0">
      <w:startOverride w:val="1"/>
    </w:lvlOverride>
  </w:num>
  <w:num w:numId="30">
    <w:abstractNumId w:val="0"/>
    <w:lvlOverride w:ilvl="0">
      <w:startOverride w:val="1"/>
    </w:lvlOverride>
  </w:num>
  <w:num w:numId="31">
    <w:abstractNumId w:val="3"/>
    <w:lvlOverride w:ilvl="0">
      <w:startOverride w:val="1"/>
    </w:lvlOverride>
  </w:num>
  <w:num w:numId="32">
    <w:abstractNumId w:val="0"/>
    <w:lvlOverride w:ilvl="0">
      <w:startOverride w:val="1"/>
    </w:lvlOverride>
  </w:num>
  <w:num w:numId="33">
    <w:abstractNumId w:val="0"/>
    <w:lvlOverride w:ilvl="0">
      <w:startOverride w:val="1"/>
    </w:lvlOverride>
  </w:num>
  <w:num w:numId="34">
    <w:abstractNumId w:val="0"/>
    <w:lvlOverride w:ilvl="0">
      <w:startOverride w:val="1"/>
    </w:lvlOverride>
  </w:num>
  <w:num w:numId="35">
    <w:abstractNumId w:val="3"/>
    <w:lvlOverride w:ilvl="0">
      <w:startOverride w:val="1"/>
    </w:lvlOverride>
  </w:num>
  <w:num w:numId="36">
    <w:abstractNumId w:val="0"/>
    <w:lvlOverride w:ilvl="0">
      <w:startOverride w:val="1"/>
    </w:lvlOverride>
  </w:num>
  <w:num w:numId="37">
    <w:abstractNumId w:val="3"/>
    <w:lvlOverride w:ilvl="0">
      <w:startOverride w:val="1"/>
    </w:lvlOverride>
  </w:num>
  <w:num w:numId="38">
    <w:abstractNumId w:val="0"/>
    <w:lvlOverride w:ilvl="0">
      <w:startOverride w:val="1"/>
    </w:lvlOverride>
  </w:num>
  <w:num w:numId="39">
    <w:abstractNumId w:val="3"/>
    <w:lvlOverride w:ilvl="0">
      <w:startOverride w:val="1"/>
    </w:lvlOverride>
  </w:num>
  <w:num w:numId="40">
    <w:abstractNumId w:val="3"/>
    <w:lvlOverride w:ilvl="0">
      <w:startOverride w:val="1"/>
    </w:lvlOverride>
  </w:num>
  <w:num w:numId="41">
    <w:abstractNumId w:val="3"/>
    <w:lvlOverride w:ilvl="0">
      <w:startOverride w:val="1"/>
    </w:lvlOverride>
  </w:num>
  <w:num w:numId="42">
    <w:abstractNumId w:val="3"/>
  </w:num>
  <w:num w:numId="43">
    <w:abstractNumId w:val="2"/>
  </w:num>
  <w:numIdMacAtCleanup w:val="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lex">
    <w15:presenceInfo w15:providerId="None" w15:userId="Ale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trackRevision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07D9"/>
    <w:rsid w:val="0000161A"/>
    <w:rsid w:val="000024C6"/>
    <w:rsid w:val="0000317A"/>
    <w:rsid w:val="000032D8"/>
    <w:rsid w:val="00003A91"/>
    <w:rsid w:val="000040E5"/>
    <w:rsid w:val="000045EE"/>
    <w:rsid w:val="000063E9"/>
    <w:rsid w:val="000064E2"/>
    <w:rsid w:val="00012056"/>
    <w:rsid w:val="00012407"/>
    <w:rsid w:val="00013078"/>
    <w:rsid w:val="000152CF"/>
    <w:rsid w:val="00015750"/>
    <w:rsid w:val="00016723"/>
    <w:rsid w:val="00016A65"/>
    <w:rsid w:val="000170D6"/>
    <w:rsid w:val="000177F1"/>
    <w:rsid w:val="00023966"/>
    <w:rsid w:val="000271B4"/>
    <w:rsid w:val="000277F7"/>
    <w:rsid w:val="000278CC"/>
    <w:rsid w:val="00030E2D"/>
    <w:rsid w:val="00033394"/>
    <w:rsid w:val="00033A3A"/>
    <w:rsid w:val="0003581C"/>
    <w:rsid w:val="00035DDC"/>
    <w:rsid w:val="00036F85"/>
    <w:rsid w:val="00037FDF"/>
    <w:rsid w:val="00040B51"/>
    <w:rsid w:val="0004273E"/>
    <w:rsid w:val="00042A94"/>
    <w:rsid w:val="00043B63"/>
    <w:rsid w:val="0004489C"/>
    <w:rsid w:val="000468AD"/>
    <w:rsid w:val="00046EB5"/>
    <w:rsid w:val="00046F41"/>
    <w:rsid w:val="00047627"/>
    <w:rsid w:val="00052255"/>
    <w:rsid w:val="00052B80"/>
    <w:rsid w:val="00052C2D"/>
    <w:rsid w:val="00053744"/>
    <w:rsid w:val="00054A93"/>
    <w:rsid w:val="00054B45"/>
    <w:rsid w:val="000551F3"/>
    <w:rsid w:val="00055244"/>
    <w:rsid w:val="00055C53"/>
    <w:rsid w:val="00056042"/>
    <w:rsid w:val="0005679F"/>
    <w:rsid w:val="00056BFD"/>
    <w:rsid w:val="00056FCF"/>
    <w:rsid w:val="000573A2"/>
    <w:rsid w:val="00057679"/>
    <w:rsid w:val="000619A9"/>
    <w:rsid w:val="000629EA"/>
    <w:rsid w:val="00064F7F"/>
    <w:rsid w:val="00067E28"/>
    <w:rsid w:val="000716B5"/>
    <w:rsid w:val="000735E6"/>
    <w:rsid w:val="0007415B"/>
    <w:rsid w:val="00076D6F"/>
    <w:rsid w:val="0007752C"/>
    <w:rsid w:val="00080DE6"/>
    <w:rsid w:val="00081745"/>
    <w:rsid w:val="000819B1"/>
    <w:rsid w:val="00081E63"/>
    <w:rsid w:val="00082331"/>
    <w:rsid w:val="00082832"/>
    <w:rsid w:val="0008475A"/>
    <w:rsid w:val="0008569F"/>
    <w:rsid w:val="00085D52"/>
    <w:rsid w:val="00086775"/>
    <w:rsid w:val="0008711D"/>
    <w:rsid w:val="000871E0"/>
    <w:rsid w:val="000874F7"/>
    <w:rsid w:val="00092349"/>
    <w:rsid w:val="000924E5"/>
    <w:rsid w:val="000928E7"/>
    <w:rsid w:val="00092C72"/>
    <w:rsid w:val="0009314C"/>
    <w:rsid w:val="000935A6"/>
    <w:rsid w:val="0009374A"/>
    <w:rsid w:val="0009379A"/>
    <w:rsid w:val="00096510"/>
    <w:rsid w:val="00097ACE"/>
    <w:rsid w:val="00097F50"/>
    <w:rsid w:val="000A070F"/>
    <w:rsid w:val="000A07E1"/>
    <w:rsid w:val="000A089B"/>
    <w:rsid w:val="000A0DAD"/>
    <w:rsid w:val="000A1EFF"/>
    <w:rsid w:val="000A3959"/>
    <w:rsid w:val="000A3DA9"/>
    <w:rsid w:val="000A3DE8"/>
    <w:rsid w:val="000A4D90"/>
    <w:rsid w:val="000A6D26"/>
    <w:rsid w:val="000A7E1A"/>
    <w:rsid w:val="000B0C80"/>
    <w:rsid w:val="000B2DD2"/>
    <w:rsid w:val="000B39F7"/>
    <w:rsid w:val="000B4F80"/>
    <w:rsid w:val="000B5A8D"/>
    <w:rsid w:val="000B67FD"/>
    <w:rsid w:val="000B6DC2"/>
    <w:rsid w:val="000C05B1"/>
    <w:rsid w:val="000C0B3F"/>
    <w:rsid w:val="000C215B"/>
    <w:rsid w:val="000C4BAB"/>
    <w:rsid w:val="000C602F"/>
    <w:rsid w:val="000D0E70"/>
    <w:rsid w:val="000D22B7"/>
    <w:rsid w:val="000D3304"/>
    <w:rsid w:val="000D3AAA"/>
    <w:rsid w:val="000D4683"/>
    <w:rsid w:val="000D52A7"/>
    <w:rsid w:val="000D55D7"/>
    <w:rsid w:val="000D6E4C"/>
    <w:rsid w:val="000D76CE"/>
    <w:rsid w:val="000E1629"/>
    <w:rsid w:val="000E1D50"/>
    <w:rsid w:val="000E1E66"/>
    <w:rsid w:val="000E3B58"/>
    <w:rsid w:val="000E4F72"/>
    <w:rsid w:val="000E50F5"/>
    <w:rsid w:val="000E56BF"/>
    <w:rsid w:val="000E7362"/>
    <w:rsid w:val="000E79D1"/>
    <w:rsid w:val="000F0C7A"/>
    <w:rsid w:val="000F3118"/>
    <w:rsid w:val="000F7046"/>
    <w:rsid w:val="000F7B46"/>
    <w:rsid w:val="001018BE"/>
    <w:rsid w:val="00101D89"/>
    <w:rsid w:val="00104AA1"/>
    <w:rsid w:val="001055AD"/>
    <w:rsid w:val="001117E8"/>
    <w:rsid w:val="0011245D"/>
    <w:rsid w:val="00112EDC"/>
    <w:rsid w:val="00113216"/>
    <w:rsid w:val="00121317"/>
    <w:rsid w:val="001239A8"/>
    <w:rsid w:val="001246F9"/>
    <w:rsid w:val="001258BD"/>
    <w:rsid w:val="00127853"/>
    <w:rsid w:val="001300C4"/>
    <w:rsid w:val="00130387"/>
    <w:rsid w:val="00130970"/>
    <w:rsid w:val="001316BE"/>
    <w:rsid w:val="00131E19"/>
    <w:rsid w:val="001336A2"/>
    <w:rsid w:val="0013385F"/>
    <w:rsid w:val="00134A9E"/>
    <w:rsid w:val="001354F3"/>
    <w:rsid w:val="00135E31"/>
    <w:rsid w:val="00140B08"/>
    <w:rsid w:val="00140D65"/>
    <w:rsid w:val="00141B8D"/>
    <w:rsid w:val="00143035"/>
    <w:rsid w:val="001435BE"/>
    <w:rsid w:val="00145CC3"/>
    <w:rsid w:val="0014696A"/>
    <w:rsid w:val="00147210"/>
    <w:rsid w:val="00147D40"/>
    <w:rsid w:val="00150A19"/>
    <w:rsid w:val="00152DB8"/>
    <w:rsid w:val="0015395E"/>
    <w:rsid w:val="001558AF"/>
    <w:rsid w:val="00155DDA"/>
    <w:rsid w:val="001561C2"/>
    <w:rsid w:val="00156F8F"/>
    <w:rsid w:val="0015774B"/>
    <w:rsid w:val="00160F78"/>
    <w:rsid w:val="00161D0A"/>
    <w:rsid w:val="00163BB5"/>
    <w:rsid w:val="00163E0E"/>
    <w:rsid w:val="00164C58"/>
    <w:rsid w:val="0016663D"/>
    <w:rsid w:val="00166D53"/>
    <w:rsid w:val="001727AC"/>
    <w:rsid w:val="0017307C"/>
    <w:rsid w:val="00173384"/>
    <w:rsid w:val="001738BE"/>
    <w:rsid w:val="00174F16"/>
    <w:rsid w:val="00175AA8"/>
    <w:rsid w:val="00177A1F"/>
    <w:rsid w:val="00183EBC"/>
    <w:rsid w:val="0018426E"/>
    <w:rsid w:val="00184747"/>
    <w:rsid w:val="001850E5"/>
    <w:rsid w:val="0018587B"/>
    <w:rsid w:val="00185DC1"/>
    <w:rsid w:val="0018784F"/>
    <w:rsid w:val="00187BE1"/>
    <w:rsid w:val="00193B1C"/>
    <w:rsid w:val="0019469F"/>
    <w:rsid w:val="001952FA"/>
    <w:rsid w:val="00195CEB"/>
    <w:rsid w:val="00195E54"/>
    <w:rsid w:val="00197DA8"/>
    <w:rsid w:val="001A0272"/>
    <w:rsid w:val="001A0AE4"/>
    <w:rsid w:val="001A1746"/>
    <w:rsid w:val="001A2B3A"/>
    <w:rsid w:val="001A3B4E"/>
    <w:rsid w:val="001A42BD"/>
    <w:rsid w:val="001A4664"/>
    <w:rsid w:val="001A5228"/>
    <w:rsid w:val="001A5E30"/>
    <w:rsid w:val="001A6CA3"/>
    <w:rsid w:val="001A7D4C"/>
    <w:rsid w:val="001B1F44"/>
    <w:rsid w:val="001B37F8"/>
    <w:rsid w:val="001B3DAF"/>
    <w:rsid w:val="001B4371"/>
    <w:rsid w:val="001B4DC2"/>
    <w:rsid w:val="001C161B"/>
    <w:rsid w:val="001C5865"/>
    <w:rsid w:val="001C6229"/>
    <w:rsid w:val="001D14C3"/>
    <w:rsid w:val="001D2A3D"/>
    <w:rsid w:val="001D2C4A"/>
    <w:rsid w:val="001D42D1"/>
    <w:rsid w:val="001D49CD"/>
    <w:rsid w:val="001D49E7"/>
    <w:rsid w:val="001D54D1"/>
    <w:rsid w:val="001D6943"/>
    <w:rsid w:val="001D6E31"/>
    <w:rsid w:val="001E62BF"/>
    <w:rsid w:val="001F140D"/>
    <w:rsid w:val="001F16AE"/>
    <w:rsid w:val="001F1A19"/>
    <w:rsid w:val="001F1D8F"/>
    <w:rsid w:val="001F26C5"/>
    <w:rsid w:val="001F2873"/>
    <w:rsid w:val="001F391D"/>
    <w:rsid w:val="001F78B0"/>
    <w:rsid w:val="002022A7"/>
    <w:rsid w:val="00202C22"/>
    <w:rsid w:val="00202CF6"/>
    <w:rsid w:val="0020303A"/>
    <w:rsid w:val="002037B2"/>
    <w:rsid w:val="0020599A"/>
    <w:rsid w:val="0021072A"/>
    <w:rsid w:val="00212435"/>
    <w:rsid w:val="00212459"/>
    <w:rsid w:val="00214515"/>
    <w:rsid w:val="00217E78"/>
    <w:rsid w:val="002209FB"/>
    <w:rsid w:val="00221EC9"/>
    <w:rsid w:val="00223929"/>
    <w:rsid w:val="0022691F"/>
    <w:rsid w:val="0023016E"/>
    <w:rsid w:val="00230B4F"/>
    <w:rsid w:val="00231AF5"/>
    <w:rsid w:val="00232291"/>
    <w:rsid w:val="00234075"/>
    <w:rsid w:val="0023765B"/>
    <w:rsid w:val="002406F9"/>
    <w:rsid w:val="00242A9B"/>
    <w:rsid w:val="00243875"/>
    <w:rsid w:val="00244336"/>
    <w:rsid w:val="002514C9"/>
    <w:rsid w:val="00252A72"/>
    <w:rsid w:val="0025431F"/>
    <w:rsid w:val="0025579B"/>
    <w:rsid w:val="00256F66"/>
    <w:rsid w:val="00257DDB"/>
    <w:rsid w:val="002632B2"/>
    <w:rsid w:val="00264352"/>
    <w:rsid w:val="00264B58"/>
    <w:rsid w:val="00265846"/>
    <w:rsid w:val="00267DAB"/>
    <w:rsid w:val="00272066"/>
    <w:rsid w:val="00272C3C"/>
    <w:rsid w:val="00273007"/>
    <w:rsid w:val="00276C9D"/>
    <w:rsid w:val="00281CF6"/>
    <w:rsid w:val="00282D6A"/>
    <w:rsid w:val="00285778"/>
    <w:rsid w:val="00285811"/>
    <w:rsid w:val="00294F1F"/>
    <w:rsid w:val="002973CB"/>
    <w:rsid w:val="002A07B3"/>
    <w:rsid w:val="002A0A56"/>
    <w:rsid w:val="002A1E54"/>
    <w:rsid w:val="002A1F69"/>
    <w:rsid w:val="002A239D"/>
    <w:rsid w:val="002A239E"/>
    <w:rsid w:val="002A5F84"/>
    <w:rsid w:val="002A6B17"/>
    <w:rsid w:val="002A768B"/>
    <w:rsid w:val="002B0F59"/>
    <w:rsid w:val="002B1B0E"/>
    <w:rsid w:val="002B253B"/>
    <w:rsid w:val="002B630B"/>
    <w:rsid w:val="002B7A88"/>
    <w:rsid w:val="002C194D"/>
    <w:rsid w:val="002C2770"/>
    <w:rsid w:val="002C3975"/>
    <w:rsid w:val="002C4391"/>
    <w:rsid w:val="002C5ADE"/>
    <w:rsid w:val="002C604D"/>
    <w:rsid w:val="002C7CE5"/>
    <w:rsid w:val="002C7D17"/>
    <w:rsid w:val="002D1656"/>
    <w:rsid w:val="002D2B46"/>
    <w:rsid w:val="002D2FE7"/>
    <w:rsid w:val="002D619F"/>
    <w:rsid w:val="002E0A3A"/>
    <w:rsid w:val="002E3406"/>
    <w:rsid w:val="002E34D4"/>
    <w:rsid w:val="002E7393"/>
    <w:rsid w:val="002F0EBD"/>
    <w:rsid w:val="002F0F98"/>
    <w:rsid w:val="002F3FB5"/>
    <w:rsid w:val="002F5901"/>
    <w:rsid w:val="0030011C"/>
    <w:rsid w:val="00302D49"/>
    <w:rsid w:val="003030CE"/>
    <w:rsid w:val="00304358"/>
    <w:rsid w:val="00304E91"/>
    <w:rsid w:val="00304F3E"/>
    <w:rsid w:val="00305689"/>
    <w:rsid w:val="00305F48"/>
    <w:rsid w:val="0030709A"/>
    <w:rsid w:val="00307628"/>
    <w:rsid w:val="003115DD"/>
    <w:rsid w:val="00311AE2"/>
    <w:rsid w:val="00312A3B"/>
    <w:rsid w:val="00312F78"/>
    <w:rsid w:val="003139FA"/>
    <w:rsid w:val="003150E5"/>
    <w:rsid w:val="00315E1E"/>
    <w:rsid w:val="00316FDA"/>
    <w:rsid w:val="00317F68"/>
    <w:rsid w:val="0032206E"/>
    <w:rsid w:val="0032234E"/>
    <w:rsid w:val="00322D61"/>
    <w:rsid w:val="00323B2C"/>
    <w:rsid w:val="00324C11"/>
    <w:rsid w:val="00324E6A"/>
    <w:rsid w:val="00325653"/>
    <w:rsid w:val="00326FC9"/>
    <w:rsid w:val="00327549"/>
    <w:rsid w:val="00327775"/>
    <w:rsid w:val="0033015E"/>
    <w:rsid w:val="0033022F"/>
    <w:rsid w:val="00331318"/>
    <w:rsid w:val="00331E66"/>
    <w:rsid w:val="00332326"/>
    <w:rsid w:val="003325C3"/>
    <w:rsid w:val="00332709"/>
    <w:rsid w:val="00333D4F"/>
    <w:rsid w:val="00335C04"/>
    <w:rsid w:val="0033743D"/>
    <w:rsid w:val="003377DA"/>
    <w:rsid w:val="00337F02"/>
    <w:rsid w:val="00340782"/>
    <w:rsid w:val="00346730"/>
    <w:rsid w:val="00346963"/>
    <w:rsid w:val="00347250"/>
    <w:rsid w:val="0034768D"/>
    <w:rsid w:val="00347BA5"/>
    <w:rsid w:val="003504CD"/>
    <w:rsid w:val="003506BA"/>
    <w:rsid w:val="003508A1"/>
    <w:rsid w:val="00350AB9"/>
    <w:rsid w:val="003511E0"/>
    <w:rsid w:val="003521B0"/>
    <w:rsid w:val="003524CB"/>
    <w:rsid w:val="0035256B"/>
    <w:rsid w:val="003534B8"/>
    <w:rsid w:val="00355576"/>
    <w:rsid w:val="003556F1"/>
    <w:rsid w:val="00356434"/>
    <w:rsid w:val="0035646F"/>
    <w:rsid w:val="00356A4E"/>
    <w:rsid w:val="00361599"/>
    <w:rsid w:val="00362BCE"/>
    <w:rsid w:val="0036393A"/>
    <w:rsid w:val="0036572E"/>
    <w:rsid w:val="00365A47"/>
    <w:rsid w:val="0036644C"/>
    <w:rsid w:val="00375E34"/>
    <w:rsid w:val="00375F44"/>
    <w:rsid w:val="00376179"/>
    <w:rsid w:val="00376B66"/>
    <w:rsid w:val="003801E1"/>
    <w:rsid w:val="003810A6"/>
    <w:rsid w:val="003812EB"/>
    <w:rsid w:val="00381EC0"/>
    <w:rsid w:val="0038315B"/>
    <w:rsid w:val="0038456F"/>
    <w:rsid w:val="003847EF"/>
    <w:rsid w:val="00385C30"/>
    <w:rsid w:val="00385E3E"/>
    <w:rsid w:val="003926E6"/>
    <w:rsid w:val="003930AC"/>
    <w:rsid w:val="00394AE7"/>
    <w:rsid w:val="00395F9D"/>
    <w:rsid w:val="00396E33"/>
    <w:rsid w:val="003A02F0"/>
    <w:rsid w:val="003A0493"/>
    <w:rsid w:val="003A2A39"/>
    <w:rsid w:val="003A2EB4"/>
    <w:rsid w:val="003A3208"/>
    <w:rsid w:val="003A5A62"/>
    <w:rsid w:val="003A5FBA"/>
    <w:rsid w:val="003A63E0"/>
    <w:rsid w:val="003A7436"/>
    <w:rsid w:val="003A784A"/>
    <w:rsid w:val="003A7909"/>
    <w:rsid w:val="003B0407"/>
    <w:rsid w:val="003B099B"/>
    <w:rsid w:val="003B1FC1"/>
    <w:rsid w:val="003B2140"/>
    <w:rsid w:val="003B3B6D"/>
    <w:rsid w:val="003B69A3"/>
    <w:rsid w:val="003B6E27"/>
    <w:rsid w:val="003B7E6A"/>
    <w:rsid w:val="003B7F7C"/>
    <w:rsid w:val="003C0290"/>
    <w:rsid w:val="003C0C67"/>
    <w:rsid w:val="003C12F3"/>
    <w:rsid w:val="003C20B8"/>
    <w:rsid w:val="003C2B9F"/>
    <w:rsid w:val="003C2D6D"/>
    <w:rsid w:val="003C306F"/>
    <w:rsid w:val="003C5083"/>
    <w:rsid w:val="003C50CE"/>
    <w:rsid w:val="003C5B3E"/>
    <w:rsid w:val="003C6ADD"/>
    <w:rsid w:val="003C6C1F"/>
    <w:rsid w:val="003D099A"/>
    <w:rsid w:val="003D0B91"/>
    <w:rsid w:val="003D362C"/>
    <w:rsid w:val="003D468B"/>
    <w:rsid w:val="003D6120"/>
    <w:rsid w:val="003D7840"/>
    <w:rsid w:val="003E024E"/>
    <w:rsid w:val="003E036B"/>
    <w:rsid w:val="003E1651"/>
    <w:rsid w:val="003E1BAF"/>
    <w:rsid w:val="003E1BE1"/>
    <w:rsid w:val="003E3622"/>
    <w:rsid w:val="003E39CA"/>
    <w:rsid w:val="003E5177"/>
    <w:rsid w:val="003F0348"/>
    <w:rsid w:val="003F1B3A"/>
    <w:rsid w:val="003F2984"/>
    <w:rsid w:val="003F2D33"/>
    <w:rsid w:val="003F2F74"/>
    <w:rsid w:val="003F3EE5"/>
    <w:rsid w:val="003F42C3"/>
    <w:rsid w:val="003F6E14"/>
    <w:rsid w:val="003F7179"/>
    <w:rsid w:val="003F798F"/>
    <w:rsid w:val="00403ADC"/>
    <w:rsid w:val="00404CF7"/>
    <w:rsid w:val="00407C56"/>
    <w:rsid w:val="00414837"/>
    <w:rsid w:val="00416B09"/>
    <w:rsid w:val="00417D40"/>
    <w:rsid w:val="00421CF7"/>
    <w:rsid w:val="00422389"/>
    <w:rsid w:val="0042466E"/>
    <w:rsid w:val="0042512A"/>
    <w:rsid w:val="00425943"/>
    <w:rsid w:val="00426FA1"/>
    <w:rsid w:val="004274ED"/>
    <w:rsid w:val="004274FA"/>
    <w:rsid w:val="00433A94"/>
    <w:rsid w:val="004355B9"/>
    <w:rsid w:val="00436E0A"/>
    <w:rsid w:val="00440395"/>
    <w:rsid w:val="00440AF7"/>
    <w:rsid w:val="00441BF2"/>
    <w:rsid w:val="0044314A"/>
    <w:rsid w:val="00443497"/>
    <w:rsid w:val="004434F2"/>
    <w:rsid w:val="00446FBC"/>
    <w:rsid w:val="004506D7"/>
    <w:rsid w:val="00452ED4"/>
    <w:rsid w:val="00453D0F"/>
    <w:rsid w:val="00453DA5"/>
    <w:rsid w:val="00454FEF"/>
    <w:rsid w:val="00455E58"/>
    <w:rsid w:val="0046182F"/>
    <w:rsid w:val="00461BC5"/>
    <w:rsid w:val="0046268D"/>
    <w:rsid w:val="004636D4"/>
    <w:rsid w:val="004654B0"/>
    <w:rsid w:val="00466621"/>
    <w:rsid w:val="0046708B"/>
    <w:rsid w:val="00467366"/>
    <w:rsid w:val="00470868"/>
    <w:rsid w:val="00470990"/>
    <w:rsid w:val="00472339"/>
    <w:rsid w:val="004725E5"/>
    <w:rsid w:val="00473361"/>
    <w:rsid w:val="004756AC"/>
    <w:rsid w:val="00476065"/>
    <w:rsid w:val="0047645C"/>
    <w:rsid w:val="004802CB"/>
    <w:rsid w:val="004808B7"/>
    <w:rsid w:val="00481044"/>
    <w:rsid w:val="0048119B"/>
    <w:rsid w:val="00482535"/>
    <w:rsid w:val="00484A58"/>
    <w:rsid w:val="00485F96"/>
    <w:rsid w:val="0048783D"/>
    <w:rsid w:val="00487D0E"/>
    <w:rsid w:val="004905C0"/>
    <w:rsid w:val="004905D5"/>
    <w:rsid w:val="00491BA7"/>
    <w:rsid w:val="00491E50"/>
    <w:rsid w:val="00493A29"/>
    <w:rsid w:val="00493EBC"/>
    <w:rsid w:val="00494824"/>
    <w:rsid w:val="00495619"/>
    <w:rsid w:val="004A078E"/>
    <w:rsid w:val="004A2D4B"/>
    <w:rsid w:val="004A3952"/>
    <w:rsid w:val="004A4334"/>
    <w:rsid w:val="004A6044"/>
    <w:rsid w:val="004A667F"/>
    <w:rsid w:val="004A6D1C"/>
    <w:rsid w:val="004A6E6E"/>
    <w:rsid w:val="004B18B8"/>
    <w:rsid w:val="004B21D1"/>
    <w:rsid w:val="004B37AF"/>
    <w:rsid w:val="004B3939"/>
    <w:rsid w:val="004B47F2"/>
    <w:rsid w:val="004B4F7D"/>
    <w:rsid w:val="004B5AA7"/>
    <w:rsid w:val="004B6371"/>
    <w:rsid w:val="004B6B94"/>
    <w:rsid w:val="004B729B"/>
    <w:rsid w:val="004B7F8D"/>
    <w:rsid w:val="004C1764"/>
    <w:rsid w:val="004C2881"/>
    <w:rsid w:val="004C46B1"/>
    <w:rsid w:val="004C4869"/>
    <w:rsid w:val="004C7D0C"/>
    <w:rsid w:val="004D076D"/>
    <w:rsid w:val="004D1EF9"/>
    <w:rsid w:val="004D3002"/>
    <w:rsid w:val="004D4223"/>
    <w:rsid w:val="004D65E8"/>
    <w:rsid w:val="004D6C2F"/>
    <w:rsid w:val="004D7C1C"/>
    <w:rsid w:val="004E0C44"/>
    <w:rsid w:val="004E1253"/>
    <w:rsid w:val="004E35CB"/>
    <w:rsid w:val="004E50F2"/>
    <w:rsid w:val="004E5E51"/>
    <w:rsid w:val="004E742B"/>
    <w:rsid w:val="004F0DDD"/>
    <w:rsid w:val="004F341B"/>
    <w:rsid w:val="004F364D"/>
    <w:rsid w:val="004F64B6"/>
    <w:rsid w:val="004F6AE7"/>
    <w:rsid w:val="00503030"/>
    <w:rsid w:val="00503061"/>
    <w:rsid w:val="00503AB4"/>
    <w:rsid w:val="00504313"/>
    <w:rsid w:val="00506975"/>
    <w:rsid w:val="005075EF"/>
    <w:rsid w:val="005113BC"/>
    <w:rsid w:val="00512FAD"/>
    <w:rsid w:val="005132E7"/>
    <w:rsid w:val="00513357"/>
    <w:rsid w:val="00513D1A"/>
    <w:rsid w:val="005141D9"/>
    <w:rsid w:val="00515332"/>
    <w:rsid w:val="005158CD"/>
    <w:rsid w:val="005161DC"/>
    <w:rsid w:val="005167CF"/>
    <w:rsid w:val="00516C42"/>
    <w:rsid w:val="0051721A"/>
    <w:rsid w:val="00517426"/>
    <w:rsid w:val="00521FFB"/>
    <w:rsid w:val="00522E49"/>
    <w:rsid w:val="00523EF5"/>
    <w:rsid w:val="00524858"/>
    <w:rsid w:val="00525BD4"/>
    <w:rsid w:val="005273B3"/>
    <w:rsid w:val="00531591"/>
    <w:rsid w:val="005319D0"/>
    <w:rsid w:val="00531CF8"/>
    <w:rsid w:val="0053396A"/>
    <w:rsid w:val="005407D1"/>
    <w:rsid w:val="00540E43"/>
    <w:rsid w:val="00541888"/>
    <w:rsid w:val="00541D80"/>
    <w:rsid w:val="00542BF6"/>
    <w:rsid w:val="00545BE9"/>
    <w:rsid w:val="00550059"/>
    <w:rsid w:val="00550CBB"/>
    <w:rsid w:val="005537BC"/>
    <w:rsid w:val="005556BA"/>
    <w:rsid w:val="0055598D"/>
    <w:rsid w:val="00556554"/>
    <w:rsid w:val="00557707"/>
    <w:rsid w:val="00557DB9"/>
    <w:rsid w:val="00561243"/>
    <w:rsid w:val="00561431"/>
    <w:rsid w:val="0056372C"/>
    <w:rsid w:val="00564275"/>
    <w:rsid w:val="005673E9"/>
    <w:rsid w:val="0056759D"/>
    <w:rsid w:val="005700AC"/>
    <w:rsid w:val="00571AE9"/>
    <w:rsid w:val="00572014"/>
    <w:rsid w:val="005726E4"/>
    <w:rsid w:val="00572B35"/>
    <w:rsid w:val="00574A97"/>
    <w:rsid w:val="00575DD2"/>
    <w:rsid w:val="00575F59"/>
    <w:rsid w:val="00576218"/>
    <w:rsid w:val="00577D57"/>
    <w:rsid w:val="0058216F"/>
    <w:rsid w:val="005830F6"/>
    <w:rsid w:val="005852AD"/>
    <w:rsid w:val="00587381"/>
    <w:rsid w:val="005908DD"/>
    <w:rsid w:val="005911D0"/>
    <w:rsid w:val="005919AA"/>
    <w:rsid w:val="005939BA"/>
    <w:rsid w:val="00593DFD"/>
    <w:rsid w:val="00595C58"/>
    <w:rsid w:val="005975EC"/>
    <w:rsid w:val="005A3B16"/>
    <w:rsid w:val="005A40CA"/>
    <w:rsid w:val="005A417E"/>
    <w:rsid w:val="005A4247"/>
    <w:rsid w:val="005A4C1A"/>
    <w:rsid w:val="005B330B"/>
    <w:rsid w:val="005B35C1"/>
    <w:rsid w:val="005B3A6F"/>
    <w:rsid w:val="005B61F4"/>
    <w:rsid w:val="005B648B"/>
    <w:rsid w:val="005B6E01"/>
    <w:rsid w:val="005C0797"/>
    <w:rsid w:val="005C2112"/>
    <w:rsid w:val="005C2681"/>
    <w:rsid w:val="005C2D0E"/>
    <w:rsid w:val="005C40A1"/>
    <w:rsid w:val="005D1738"/>
    <w:rsid w:val="005D1EAB"/>
    <w:rsid w:val="005D3558"/>
    <w:rsid w:val="005D3C97"/>
    <w:rsid w:val="005D3FA9"/>
    <w:rsid w:val="005D4960"/>
    <w:rsid w:val="005D4BD0"/>
    <w:rsid w:val="005D783D"/>
    <w:rsid w:val="005E0CAE"/>
    <w:rsid w:val="005E13F8"/>
    <w:rsid w:val="005E1648"/>
    <w:rsid w:val="005E227B"/>
    <w:rsid w:val="005E40AA"/>
    <w:rsid w:val="005E73E6"/>
    <w:rsid w:val="005E7549"/>
    <w:rsid w:val="005E7C7A"/>
    <w:rsid w:val="005F10DE"/>
    <w:rsid w:val="005F118D"/>
    <w:rsid w:val="005F226C"/>
    <w:rsid w:val="005F392D"/>
    <w:rsid w:val="005F4DA4"/>
    <w:rsid w:val="005F52AA"/>
    <w:rsid w:val="005F660D"/>
    <w:rsid w:val="00601256"/>
    <w:rsid w:val="00601C87"/>
    <w:rsid w:val="00602066"/>
    <w:rsid w:val="00604376"/>
    <w:rsid w:val="00605A4C"/>
    <w:rsid w:val="0060718F"/>
    <w:rsid w:val="00607DA2"/>
    <w:rsid w:val="00610EBA"/>
    <w:rsid w:val="0061185D"/>
    <w:rsid w:val="00612D36"/>
    <w:rsid w:val="006141AB"/>
    <w:rsid w:val="00614D0E"/>
    <w:rsid w:val="00615116"/>
    <w:rsid w:val="00616DBC"/>
    <w:rsid w:val="006172A5"/>
    <w:rsid w:val="0061799C"/>
    <w:rsid w:val="00620174"/>
    <w:rsid w:val="00621107"/>
    <w:rsid w:val="00621979"/>
    <w:rsid w:val="00622141"/>
    <w:rsid w:val="00622ADD"/>
    <w:rsid w:val="006242A7"/>
    <w:rsid w:val="0062484A"/>
    <w:rsid w:val="00626C9A"/>
    <w:rsid w:val="006328BF"/>
    <w:rsid w:val="006338DC"/>
    <w:rsid w:val="006346A2"/>
    <w:rsid w:val="00634F31"/>
    <w:rsid w:val="00635723"/>
    <w:rsid w:val="00637159"/>
    <w:rsid w:val="00642768"/>
    <w:rsid w:val="00643BB3"/>
    <w:rsid w:val="00645669"/>
    <w:rsid w:val="0065038E"/>
    <w:rsid w:val="006603DE"/>
    <w:rsid w:val="006620E4"/>
    <w:rsid w:val="00662EB3"/>
    <w:rsid w:val="00667199"/>
    <w:rsid w:val="00670091"/>
    <w:rsid w:val="0067432C"/>
    <w:rsid w:val="006769B2"/>
    <w:rsid w:val="006770FD"/>
    <w:rsid w:val="00681E4B"/>
    <w:rsid w:val="00683609"/>
    <w:rsid w:val="0068378A"/>
    <w:rsid w:val="0068736B"/>
    <w:rsid w:val="00690A23"/>
    <w:rsid w:val="0069130B"/>
    <w:rsid w:val="006924A0"/>
    <w:rsid w:val="00692844"/>
    <w:rsid w:val="0069430D"/>
    <w:rsid w:val="00694C32"/>
    <w:rsid w:val="00694FC4"/>
    <w:rsid w:val="006959E5"/>
    <w:rsid w:val="00695B29"/>
    <w:rsid w:val="00695C22"/>
    <w:rsid w:val="006A0494"/>
    <w:rsid w:val="006A0953"/>
    <w:rsid w:val="006A1381"/>
    <w:rsid w:val="006A2D60"/>
    <w:rsid w:val="006A449D"/>
    <w:rsid w:val="006A493A"/>
    <w:rsid w:val="006A5363"/>
    <w:rsid w:val="006A5810"/>
    <w:rsid w:val="006A659F"/>
    <w:rsid w:val="006A6A96"/>
    <w:rsid w:val="006A7524"/>
    <w:rsid w:val="006B0124"/>
    <w:rsid w:val="006B0E26"/>
    <w:rsid w:val="006B0FA4"/>
    <w:rsid w:val="006B252B"/>
    <w:rsid w:val="006B3930"/>
    <w:rsid w:val="006B4CD5"/>
    <w:rsid w:val="006B60B7"/>
    <w:rsid w:val="006B6115"/>
    <w:rsid w:val="006B699A"/>
    <w:rsid w:val="006C075F"/>
    <w:rsid w:val="006C1088"/>
    <w:rsid w:val="006C17DF"/>
    <w:rsid w:val="006C46A1"/>
    <w:rsid w:val="006C690F"/>
    <w:rsid w:val="006D24A3"/>
    <w:rsid w:val="006D3375"/>
    <w:rsid w:val="006D3E7D"/>
    <w:rsid w:val="006D4074"/>
    <w:rsid w:val="006D567C"/>
    <w:rsid w:val="006E04FF"/>
    <w:rsid w:val="006E30F6"/>
    <w:rsid w:val="006E3DFC"/>
    <w:rsid w:val="006E3FCB"/>
    <w:rsid w:val="006E7250"/>
    <w:rsid w:val="006E73F7"/>
    <w:rsid w:val="006E7704"/>
    <w:rsid w:val="006F3F0A"/>
    <w:rsid w:val="006F5C4F"/>
    <w:rsid w:val="006F7D3C"/>
    <w:rsid w:val="0070244F"/>
    <w:rsid w:val="00702D33"/>
    <w:rsid w:val="00704ACD"/>
    <w:rsid w:val="00704D28"/>
    <w:rsid w:val="00704E59"/>
    <w:rsid w:val="00705968"/>
    <w:rsid w:val="0070693A"/>
    <w:rsid w:val="00706A0F"/>
    <w:rsid w:val="00706AB7"/>
    <w:rsid w:val="00706FEB"/>
    <w:rsid w:val="007070AC"/>
    <w:rsid w:val="00707D1C"/>
    <w:rsid w:val="007102FF"/>
    <w:rsid w:val="007109CF"/>
    <w:rsid w:val="0071109A"/>
    <w:rsid w:val="007114E8"/>
    <w:rsid w:val="007121BC"/>
    <w:rsid w:val="00712B22"/>
    <w:rsid w:val="007136DE"/>
    <w:rsid w:val="007142CD"/>
    <w:rsid w:val="00717856"/>
    <w:rsid w:val="007213EE"/>
    <w:rsid w:val="00723E98"/>
    <w:rsid w:val="00724705"/>
    <w:rsid w:val="00724CA8"/>
    <w:rsid w:val="00725D66"/>
    <w:rsid w:val="00726376"/>
    <w:rsid w:val="0072715A"/>
    <w:rsid w:val="007311BE"/>
    <w:rsid w:val="00736490"/>
    <w:rsid w:val="00736591"/>
    <w:rsid w:val="007415A9"/>
    <w:rsid w:val="00741C41"/>
    <w:rsid w:val="00742DFC"/>
    <w:rsid w:val="007430CB"/>
    <w:rsid w:val="0074368C"/>
    <w:rsid w:val="007454E3"/>
    <w:rsid w:val="00745D16"/>
    <w:rsid w:val="007466A1"/>
    <w:rsid w:val="007468D4"/>
    <w:rsid w:val="00747301"/>
    <w:rsid w:val="00747361"/>
    <w:rsid w:val="007508CB"/>
    <w:rsid w:val="007530AF"/>
    <w:rsid w:val="007533D5"/>
    <w:rsid w:val="0075379D"/>
    <w:rsid w:val="00753E7B"/>
    <w:rsid w:val="007574BF"/>
    <w:rsid w:val="00761FDB"/>
    <w:rsid w:val="00762790"/>
    <w:rsid w:val="0076399C"/>
    <w:rsid w:val="007670C5"/>
    <w:rsid w:val="0077084B"/>
    <w:rsid w:val="00772B97"/>
    <w:rsid w:val="00773DE0"/>
    <w:rsid w:val="00775BF7"/>
    <w:rsid w:val="00780218"/>
    <w:rsid w:val="007814A8"/>
    <w:rsid w:val="00782988"/>
    <w:rsid w:val="00782AE7"/>
    <w:rsid w:val="00782D81"/>
    <w:rsid w:val="00783621"/>
    <w:rsid w:val="007838F6"/>
    <w:rsid w:val="00783C10"/>
    <w:rsid w:val="0078495C"/>
    <w:rsid w:val="00785E93"/>
    <w:rsid w:val="00785F84"/>
    <w:rsid w:val="007864B8"/>
    <w:rsid w:val="00787A56"/>
    <w:rsid w:val="00791AD7"/>
    <w:rsid w:val="00792DD8"/>
    <w:rsid w:val="00793A35"/>
    <w:rsid w:val="00793B45"/>
    <w:rsid w:val="00794716"/>
    <w:rsid w:val="00794815"/>
    <w:rsid w:val="00797AF2"/>
    <w:rsid w:val="007A0EDA"/>
    <w:rsid w:val="007A45A9"/>
    <w:rsid w:val="007A5B2D"/>
    <w:rsid w:val="007A5F2C"/>
    <w:rsid w:val="007A6FCA"/>
    <w:rsid w:val="007A7625"/>
    <w:rsid w:val="007B08A6"/>
    <w:rsid w:val="007B0BEE"/>
    <w:rsid w:val="007B1621"/>
    <w:rsid w:val="007B20A6"/>
    <w:rsid w:val="007B2236"/>
    <w:rsid w:val="007B3148"/>
    <w:rsid w:val="007B341F"/>
    <w:rsid w:val="007B56A7"/>
    <w:rsid w:val="007B6844"/>
    <w:rsid w:val="007C192C"/>
    <w:rsid w:val="007C3900"/>
    <w:rsid w:val="007C5226"/>
    <w:rsid w:val="007D0C6D"/>
    <w:rsid w:val="007D1908"/>
    <w:rsid w:val="007D633B"/>
    <w:rsid w:val="007D68EA"/>
    <w:rsid w:val="007E24B0"/>
    <w:rsid w:val="007E268C"/>
    <w:rsid w:val="007E6B4B"/>
    <w:rsid w:val="007F0702"/>
    <w:rsid w:val="007F0867"/>
    <w:rsid w:val="007F27B1"/>
    <w:rsid w:val="007F2B3E"/>
    <w:rsid w:val="007F2CAE"/>
    <w:rsid w:val="007F4768"/>
    <w:rsid w:val="007F4CA9"/>
    <w:rsid w:val="007F51B3"/>
    <w:rsid w:val="007F5B75"/>
    <w:rsid w:val="007F6440"/>
    <w:rsid w:val="007F6A35"/>
    <w:rsid w:val="007F7D21"/>
    <w:rsid w:val="007F7E99"/>
    <w:rsid w:val="0080020F"/>
    <w:rsid w:val="00800ED8"/>
    <w:rsid w:val="00801468"/>
    <w:rsid w:val="00801EBA"/>
    <w:rsid w:val="008024C0"/>
    <w:rsid w:val="00804B8D"/>
    <w:rsid w:val="00805D7C"/>
    <w:rsid w:val="00806DFA"/>
    <w:rsid w:val="00807739"/>
    <w:rsid w:val="00807AA0"/>
    <w:rsid w:val="00810A81"/>
    <w:rsid w:val="008119A3"/>
    <w:rsid w:val="00812894"/>
    <w:rsid w:val="0081772D"/>
    <w:rsid w:val="00820E89"/>
    <w:rsid w:val="00821CEC"/>
    <w:rsid w:val="0082620B"/>
    <w:rsid w:val="00826289"/>
    <w:rsid w:val="0082771A"/>
    <w:rsid w:val="008278AE"/>
    <w:rsid w:val="00827F9B"/>
    <w:rsid w:val="008308A0"/>
    <w:rsid w:val="00830978"/>
    <w:rsid w:val="00833317"/>
    <w:rsid w:val="00834AF9"/>
    <w:rsid w:val="00840DE8"/>
    <w:rsid w:val="008420C8"/>
    <w:rsid w:val="008421CC"/>
    <w:rsid w:val="00842252"/>
    <w:rsid w:val="0084298F"/>
    <w:rsid w:val="00844489"/>
    <w:rsid w:val="0084479D"/>
    <w:rsid w:val="00845E19"/>
    <w:rsid w:val="00846DCA"/>
    <w:rsid w:val="008476F6"/>
    <w:rsid w:val="00847E4E"/>
    <w:rsid w:val="00847EA7"/>
    <w:rsid w:val="00850A49"/>
    <w:rsid w:val="00851B12"/>
    <w:rsid w:val="00851E77"/>
    <w:rsid w:val="00854B41"/>
    <w:rsid w:val="008648CE"/>
    <w:rsid w:val="00864B03"/>
    <w:rsid w:val="00864FE2"/>
    <w:rsid w:val="0086569F"/>
    <w:rsid w:val="00867DB5"/>
    <w:rsid w:val="0087120A"/>
    <w:rsid w:val="00871D79"/>
    <w:rsid w:val="0087270D"/>
    <w:rsid w:val="00875612"/>
    <w:rsid w:val="008819B4"/>
    <w:rsid w:val="008825B3"/>
    <w:rsid w:val="0088291C"/>
    <w:rsid w:val="00883A76"/>
    <w:rsid w:val="0088638B"/>
    <w:rsid w:val="008912BB"/>
    <w:rsid w:val="0089249E"/>
    <w:rsid w:val="0089265D"/>
    <w:rsid w:val="00893017"/>
    <w:rsid w:val="00893848"/>
    <w:rsid w:val="008969D0"/>
    <w:rsid w:val="00896B57"/>
    <w:rsid w:val="008A00D9"/>
    <w:rsid w:val="008A0D4A"/>
    <w:rsid w:val="008A1770"/>
    <w:rsid w:val="008A1BD7"/>
    <w:rsid w:val="008A4D14"/>
    <w:rsid w:val="008A51E7"/>
    <w:rsid w:val="008B03F7"/>
    <w:rsid w:val="008B330D"/>
    <w:rsid w:val="008B4C40"/>
    <w:rsid w:val="008B4C96"/>
    <w:rsid w:val="008B6F21"/>
    <w:rsid w:val="008B78B3"/>
    <w:rsid w:val="008C184A"/>
    <w:rsid w:val="008C18E2"/>
    <w:rsid w:val="008C1B5B"/>
    <w:rsid w:val="008C28CE"/>
    <w:rsid w:val="008C2F46"/>
    <w:rsid w:val="008C3C24"/>
    <w:rsid w:val="008C4647"/>
    <w:rsid w:val="008C568D"/>
    <w:rsid w:val="008C6D7A"/>
    <w:rsid w:val="008C7919"/>
    <w:rsid w:val="008D2F00"/>
    <w:rsid w:val="008D33F3"/>
    <w:rsid w:val="008D3EFF"/>
    <w:rsid w:val="008D4A75"/>
    <w:rsid w:val="008D4E2E"/>
    <w:rsid w:val="008D4E39"/>
    <w:rsid w:val="008D5307"/>
    <w:rsid w:val="008D5541"/>
    <w:rsid w:val="008D6275"/>
    <w:rsid w:val="008D64D9"/>
    <w:rsid w:val="008D6FD5"/>
    <w:rsid w:val="008E09FE"/>
    <w:rsid w:val="008E2E0A"/>
    <w:rsid w:val="008E43FD"/>
    <w:rsid w:val="008E5A55"/>
    <w:rsid w:val="008E6646"/>
    <w:rsid w:val="008F04B5"/>
    <w:rsid w:val="008F1182"/>
    <w:rsid w:val="008F3316"/>
    <w:rsid w:val="008F40F9"/>
    <w:rsid w:val="008F44FB"/>
    <w:rsid w:val="008F4B10"/>
    <w:rsid w:val="00900724"/>
    <w:rsid w:val="00902890"/>
    <w:rsid w:val="009037BD"/>
    <w:rsid w:val="00904A13"/>
    <w:rsid w:val="00904F6E"/>
    <w:rsid w:val="00905F4B"/>
    <w:rsid w:val="00906CE6"/>
    <w:rsid w:val="009074D5"/>
    <w:rsid w:val="00907D5A"/>
    <w:rsid w:val="00907EC6"/>
    <w:rsid w:val="00912EB2"/>
    <w:rsid w:val="009153F5"/>
    <w:rsid w:val="0091627E"/>
    <w:rsid w:val="00922741"/>
    <w:rsid w:val="00925B66"/>
    <w:rsid w:val="0092684C"/>
    <w:rsid w:val="009268E2"/>
    <w:rsid w:val="00927CC1"/>
    <w:rsid w:val="009312D0"/>
    <w:rsid w:val="00932347"/>
    <w:rsid w:val="00932B15"/>
    <w:rsid w:val="00933631"/>
    <w:rsid w:val="009357A0"/>
    <w:rsid w:val="0093732D"/>
    <w:rsid w:val="00937DA9"/>
    <w:rsid w:val="00942AF2"/>
    <w:rsid w:val="00945569"/>
    <w:rsid w:val="00945604"/>
    <w:rsid w:val="00951D82"/>
    <w:rsid w:val="00952817"/>
    <w:rsid w:val="00952A91"/>
    <w:rsid w:val="0095345F"/>
    <w:rsid w:val="0095355B"/>
    <w:rsid w:val="00954796"/>
    <w:rsid w:val="0095491C"/>
    <w:rsid w:val="00955009"/>
    <w:rsid w:val="0095564A"/>
    <w:rsid w:val="009604C5"/>
    <w:rsid w:val="0096135F"/>
    <w:rsid w:val="00963B92"/>
    <w:rsid w:val="00963CC3"/>
    <w:rsid w:val="009655BE"/>
    <w:rsid w:val="009661D3"/>
    <w:rsid w:val="0096736E"/>
    <w:rsid w:val="009702C0"/>
    <w:rsid w:val="00970F7F"/>
    <w:rsid w:val="00971E52"/>
    <w:rsid w:val="00973F1E"/>
    <w:rsid w:val="009755E7"/>
    <w:rsid w:val="00976A1A"/>
    <w:rsid w:val="0098031F"/>
    <w:rsid w:val="00980AB5"/>
    <w:rsid w:val="00982680"/>
    <w:rsid w:val="00984C03"/>
    <w:rsid w:val="009873E2"/>
    <w:rsid w:val="0099027B"/>
    <w:rsid w:val="00990504"/>
    <w:rsid w:val="00991756"/>
    <w:rsid w:val="0099189C"/>
    <w:rsid w:val="00993D31"/>
    <w:rsid w:val="00994885"/>
    <w:rsid w:val="009962E8"/>
    <w:rsid w:val="009963B3"/>
    <w:rsid w:val="009A06B6"/>
    <w:rsid w:val="009A078B"/>
    <w:rsid w:val="009A285F"/>
    <w:rsid w:val="009A29B1"/>
    <w:rsid w:val="009A3E94"/>
    <w:rsid w:val="009A5751"/>
    <w:rsid w:val="009A5CDB"/>
    <w:rsid w:val="009A67C8"/>
    <w:rsid w:val="009B12F9"/>
    <w:rsid w:val="009B2287"/>
    <w:rsid w:val="009B3163"/>
    <w:rsid w:val="009B3AB4"/>
    <w:rsid w:val="009B79A0"/>
    <w:rsid w:val="009C04CA"/>
    <w:rsid w:val="009C0D65"/>
    <w:rsid w:val="009C17CF"/>
    <w:rsid w:val="009C17E7"/>
    <w:rsid w:val="009C1A2F"/>
    <w:rsid w:val="009C28C7"/>
    <w:rsid w:val="009C3F8A"/>
    <w:rsid w:val="009C4CCD"/>
    <w:rsid w:val="009C5A72"/>
    <w:rsid w:val="009C6C16"/>
    <w:rsid w:val="009D1C5D"/>
    <w:rsid w:val="009D31DB"/>
    <w:rsid w:val="009D3B9A"/>
    <w:rsid w:val="009D3CA7"/>
    <w:rsid w:val="009D5A2C"/>
    <w:rsid w:val="009D5E68"/>
    <w:rsid w:val="009D61BE"/>
    <w:rsid w:val="009D6D5E"/>
    <w:rsid w:val="009D78F1"/>
    <w:rsid w:val="009D7A5B"/>
    <w:rsid w:val="009D7E43"/>
    <w:rsid w:val="009E02BD"/>
    <w:rsid w:val="009E25A9"/>
    <w:rsid w:val="009E2A07"/>
    <w:rsid w:val="009E3B06"/>
    <w:rsid w:val="009E58FB"/>
    <w:rsid w:val="009E601B"/>
    <w:rsid w:val="009E67E0"/>
    <w:rsid w:val="009E6BB2"/>
    <w:rsid w:val="009F02B2"/>
    <w:rsid w:val="009F02FC"/>
    <w:rsid w:val="009F0323"/>
    <w:rsid w:val="009F03B0"/>
    <w:rsid w:val="009F182E"/>
    <w:rsid w:val="009F205C"/>
    <w:rsid w:val="009F25C1"/>
    <w:rsid w:val="009F3E7C"/>
    <w:rsid w:val="00A00B50"/>
    <w:rsid w:val="00A02F1F"/>
    <w:rsid w:val="00A03F95"/>
    <w:rsid w:val="00A049CD"/>
    <w:rsid w:val="00A055BC"/>
    <w:rsid w:val="00A05739"/>
    <w:rsid w:val="00A0740D"/>
    <w:rsid w:val="00A1083C"/>
    <w:rsid w:val="00A10EA6"/>
    <w:rsid w:val="00A12324"/>
    <w:rsid w:val="00A12C36"/>
    <w:rsid w:val="00A133CE"/>
    <w:rsid w:val="00A1377B"/>
    <w:rsid w:val="00A15926"/>
    <w:rsid w:val="00A15964"/>
    <w:rsid w:val="00A15D9D"/>
    <w:rsid w:val="00A16E62"/>
    <w:rsid w:val="00A173CC"/>
    <w:rsid w:val="00A20689"/>
    <w:rsid w:val="00A20DB3"/>
    <w:rsid w:val="00A21C89"/>
    <w:rsid w:val="00A23CD6"/>
    <w:rsid w:val="00A25ED0"/>
    <w:rsid w:val="00A2686D"/>
    <w:rsid w:val="00A31F94"/>
    <w:rsid w:val="00A33BE6"/>
    <w:rsid w:val="00A34F0F"/>
    <w:rsid w:val="00A35590"/>
    <w:rsid w:val="00A35ACD"/>
    <w:rsid w:val="00A35D2B"/>
    <w:rsid w:val="00A3663B"/>
    <w:rsid w:val="00A406F5"/>
    <w:rsid w:val="00A43806"/>
    <w:rsid w:val="00A45D50"/>
    <w:rsid w:val="00A46B4A"/>
    <w:rsid w:val="00A47C12"/>
    <w:rsid w:val="00A51BE5"/>
    <w:rsid w:val="00A51FC0"/>
    <w:rsid w:val="00A52066"/>
    <w:rsid w:val="00A528FC"/>
    <w:rsid w:val="00A538C1"/>
    <w:rsid w:val="00A55F33"/>
    <w:rsid w:val="00A56F58"/>
    <w:rsid w:val="00A6198D"/>
    <w:rsid w:val="00A63C60"/>
    <w:rsid w:val="00A63D3D"/>
    <w:rsid w:val="00A646F2"/>
    <w:rsid w:val="00A65139"/>
    <w:rsid w:val="00A65D5D"/>
    <w:rsid w:val="00A66F11"/>
    <w:rsid w:val="00A66F35"/>
    <w:rsid w:val="00A67755"/>
    <w:rsid w:val="00A700E3"/>
    <w:rsid w:val="00A7297E"/>
    <w:rsid w:val="00A730DC"/>
    <w:rsid w:val="00A73D34"/>
    <w:rsid w:val="00A7402E"/>
    <w:rsid w:val="00A74A1C"/>
    <w:rsid w:val="00A76494"/>
    <w:rsid w:val="00A764C8"/>
    <w:rsid w:val="00A76A18"/>
    <w:rsid w:val="00A76EAC"/>
    <w:rsid w:val="00A77A48"/>
    <w:rsid w:val="00A81304"/>
    <w:rsid w:val="00A83673"/>
    <w:rsid w:val="00A83867"/>
    <w:rsid w:val="00A84101"/>
    <w:rsid w:val="00A84B7E"/>
    <w:rsid w:val="00A85F2A"/>
    <w:rsid w:val="00A87CEE"/>
    <w:rsid w:val="00A903BC"/>
    <w:rsid w:val="00A90551"/>
    <w:rsid w:val="00A913EB"/>
    <w:rsid w:val="00A91D8E"/>
    <w:rsid w:val="00A9249E"/>
    <w:rsid w:val="00A97238"/>
    <w:rsid w:val="00AA4D27"/>
    <w:rsid w:val="00AA58F3"/>
    <w:rsid w:val="00AA5CE7"/>
    <w:rsid w:val="00AA668D"/>
    <w:rsid w:val="00AA6D58"/>
    <w:rsid w:val="00AA6F28"/>
    <w:rsid w:val="00AA7EA9"/>
    <w:rsid w:val="00AB01C0"/>
    <w:rsid w:val="00AB03E5"/>
    <w:rsid w:val="00AB0E91"/>
    <w:rsid w:val="00AB1343"/>
    <w:rsid w:val="00AB1EE6"/>
    <w:rsid w:val="00AB20FA"/>
    <w:rsid w:val="00AB264F"/>
    <w:rsid w:val="00AB5C6C"/>
    <w:rsid w:val="00AB605B"/>
    <w:rsid w:val="00AC0DD4"/>
    <w:rsid w:val="00AC1D2D"/>
    <w:rsid w:val="00AC1DB8"/>
    <w:rsid w:val="00AC3685"/>
    <w:rsid w:val="00AC3DE2"/>
    <w:rsid w:val="00AC43BB"/>
    <w:rsid w:val="00AC575F"/>
    <w:rsid w:val="00AC58BD"/>
    <w:rsid w:val="00AC6BEF"/>
    <w:rsid w:val="00AD0452"/>
    <w:rsid w:val="00AD0488"/>
    <w:rsid w:val="00AD0BB4"/>
    <w:rsid w:val="00AD1E96"/>
    <w:rsid w:val="00AD5222"/>
    <w:rsid w:val="00AD5D3D"/>
    <w:rsid w:val="00AD61DD"/>
    <w:rsid w:val="00AD712D"/>
    <w:rsid w:val="00AD7350"/>
    <w:rsid w:val="00AE0BBF"/>
    <w:rsid w:val="00AE1F5F"/>
    <w:rsid w:val="00AE1FC1"/>
    <w:rsid w:val="00AE4988"/>
    <w:rsid w:val="00AE61B0"/>
    <w:rsid w:val="00AE6CCF"/>
    <w:rsid w:val="00AE7C66"/>
    <w:rsid w:val="00AF11C0"/>
    <w:rsid w:val="00AF18FF"/>
    <w:rsid w:val="00AF1C97"/>
    <w:rsid w:val="00AF4302"/>
    <w:rsid w:val="00AF78AB"/>
    <w:rsid w:val="00AF7F27"/>
    <w:rsid w:val="00AF7F33"/>
    <w:rsid w:val="00B03D38"/>
    <w:rsid w:val="00B048F6"/>
    <w:rsid w:val="00B06769"/>
    <w:rsid w:val="00B10D84"/>
    <w:rsid w:val="00B11370"/>
    <w:rsid w:val="00B11A7A"/>
    <w:rsid w:val="00B11BA9"/>
    <w:rsid w:val="00B1568E"/>
    <w:rsid w:val="00B173F5"/>
    <w:rsid w:val="00B2005F"/>
    <w:rsid w:val="00B2013E"/>
    <w:rsid w:val="00B209BA"/>
    <w:rsid w:val="00B22015"/>
    <w:rsid w:val="00B2218B"/>
    <w:rsid w:val="00B22B6E"/>
    <w:rsid w:val="00B22CA4"/>
    <w:rsid w:val="00B2419E"/>
    <w:rsid w:val="00B25962"/>
    <w:rsid w:val="00B26A6D"/>
    <w:rsid w:val="00B3006B"/>
    <w:rsid w:val="00B300F7"/>
    <w:rsid w:val="00B30D4A"/>
    <w:rsid w:val="00B32575"/>
    <w:rsid w:val="00B3282B"/>
    <w:rsid w:val="00B32A55"/>
    <w:rsid w:val="00B35AD9"/>
    <w:rsid w:val="00B3643D"/>
    <w:rsid w:val="00B36897"/>
    <w:rsid w:val="00B36B5A"/>
    <w:rsid w:val="00B40FB2"/>
    <w:rsid w:val="00B42B92"/>
    <w:rsid w:val="00B42BD1"/>
    <w:rsid w:val="00B42C5C"/>
    <w:rsid w:val="00B440AB"/>
    <w:rsid w:val="00B46204"/>
    <w:rsid w:val="00B46EF2"/>
    <w:rsid w:val="00B4766E"/>
    <w:rsid w:val="00B50833"/>
    <w:rsid w:val="00B52959"/>
    <w:rsid w:val="00B52B58"/>
    <w:rsid w:val="00B533AA"/>
    <w:rsid w:val="00B540D4"/>
    <w:rsid w:val="00B540D7"/>
    <w:rsid w:val="00B559C2"/>
    <w:rsid w:val="00B55DDA"/>
    <w:rsid w:val="00B56564"/>
    <w:rsid w:val="00B60128"/>
    <w:rsid w:val="00B628BD"/>
    <w:rsid w:val="00B62FB0"/>
    <w:rsid w:val="00B6365A"/>
    <w:rsid w:val="00B6416D"/>
    <w:rsid w:val="00B6454F"/>
    <w:rsid w:val="00B6518A"/>
    <w:rsid w:val="00B65452"/>
    <w:rsid w:val="00B70F20"/>
    <w:rsid w:val="00B77301"/>
    <w:rsid w:val="00B77F43"/>
    <w:rsid w:val="00B8042A"/>
    <w:rsid w:val="00B80CF0"/>
    <w:rsid w:val="00B81238"/>
    <w:rsid w:val="00B86549"/>
    <w:rsid w:val="00B86AB6"/>
    <w:rsid w:val="00B86F1E"/>
    <w:rsid w:val="00B879A3"/>
    <w:rsid w:val="00B9016F"/>
    <w:rsid w:val="00B9292E"/>
    <w:rsid w:val="00B932A2"/>
    <w:rsid w:val="00B93C2D"/>
    <w:rsid w:val="00B948CC"/>
    <w:rsid w:val="00B95566"/>
    <w:rsid w:val="00B95FDC"/>
    <w:rsid w:val="00BA05B7"/>
    <w:rsid w:val="00BA1128"/>
    <w:rsid w:val="00BA245F"/>
    <w:rsid w:val="00BA4332"/>
    <w:rsid w:val="00BA6763"/>
    <w:rsid w:val="00BA6CBE"/>
    <w:rsid w:val="00BB065C"/>
    <w:rsid w:val="00BB0E5A"/>
    <w:rsid w:val="00BB2360"/>
    <w:rsid w:val="00BB48F9"/>
    <w:rsid w:val="00BB4A4B"/>
    <w:rsid w:val="00BB5AF3"/>
    <w:rsid w:val="00BB70A9"/>
    <w:rsid w:val="00BC1FD5"/>
    <w:rsid w:val="00BC2B5B"/>
    <w:rsid w:val="00BC3023"/>
    <w:rsid w:val="00BC4D24"/>
    <w:rsid w:val="00BC57E3"/>
    <w:rsid w:val="00BD0F46"/>
    <w:rsid w:val="00BD118D"/>
    <w:rsid w:val="00BD2487"/>
    <w:rsid w:val="00BD281F"/>
    <w:rsid w:val="00BD4434"/>
    <w:rsid w:val="00BD4892"/>
    <w:rsid w:val="00BD4A6E"/>
    <w:rsid w:val="00BD5F6C"/>
    <w:rsid w:val="00BE0E7B"/>
    <w:rsid w:val="00BE0F08"/>
    <w:rsid w:val="00BE156B"/>
    <w:rsid w:val="00BE1884"/>
    <w:rsid w:val="00BE2377"/>
    <w:rsid w:val="00BE2A3D"/>
    <w:rsid w:val="00BE3022"/>
    <w:rsid w:val="00BE3EC2"/>
    <w:rsid w:val="00BE43A5"/>
    <w:rsid w:val="00BE5EA1"/>
    <w:rsid w:val="00BE5F09"/>
    <w:rsid w:val="00BE606E"/>
    <w:rsid w:val="00BE6D40"/>
    <w:rsid w:val="00BE7621"/>
    <w:rsid w:val="00BF12B2"/>
    <w:rsid w:val="00BF18D7"/>
    <w:rsid w:val="00BF19DB"/>
    <w:rsid w:val="00BF45A2"/>
    <w:rsid w:val="00BF751F"/>
    <w:rsid w:val="00BF7C30"/>
    <w:rsid w:val="00C0121C"/>
    <w:rsid w:val="00C01DF0"/>
    <w:rsid w:val="00C01ED9"/>
    <w:rsid w:val="00C0232F"/>
    <w:rsid w:val="00C02AD7"/>
    <w:rsid w:val="00C035AE"/>
    <w:rsid w:val="00C0613E"/>
    <w:rsid w:val="00C07095"/>
    <w:rsid w:val="00C073CF"/>
    <w:rsid w:val="00C10100"/>
    <w:rsid w:val="00C1017B"/>
    <w:rsid w:val="00C10363"/>
    <w:rsid w:val="00C10CCD"/>
    <w:rsid w:val="00C12607"/>
    <w:rsid w:val="00C126F9"/>
    <w:rsid w:val="00C164CC"/>
    <w:rsid w:val="00C208F0"/>
    <w:rsid w:val="00C20C8D"/>
    <w:rsid w:val="00C21459"/>
    <w:rsid w:val="00C21467"/>
    <w:rsid w:val="00C229C9"/>
    <w:rsid w:val="00C25727"/>
    <w:rsid w:val="00C273A7"/>
    <w:rsid w:val="00C321AA"/>
    <w:rsid w:val="00C321B7"/>
    <w:rsid w:val="00C32FF0"/>
    <w:rsid w:val="00C33136"/>
    <w:rsid w:val="00C333D2"/>
    <w:rsid w:val="00C36253"/>
    <w:rsid w:val="00C36B3D"/>
    <w:rsid w:val="00C36EC0"/>
    <w:rsid w:val="00C37A16"/>
    <w:rsid w:val="00C41840"/>
    <w:rsid w:val="00C42F71"/>
    <w:rsid w:val="00C43860"/>
    <w:rsid w:val="00C44F3B"/>
    <w:rsid w:val="00C453B1"/>
    <w:rsid w:val="00C459BD"/>
    <w:rsid w:val="00C45A9B"/>
    <w:rsid w:val="00C505D4"/>
    <w:rsid w:val="00C51292"/>
    <w:rsid w:val="00C5389D"/>
    <w:rsid w:val="00C53DBD"/>
    <w:rsid w:val="00C55466"/>
    <w:rsid w:val="00C55511"/>
    <w:rsid w:val="00C55BAE"/>
    <w:rsid w:val="00C563B7"/>
    <w:rsid w:val="00C5698A"/>
    <w:rsid w:val="00C649D5"/>
    <w:rsid w:val="00C66B92"/>
    <w:rsid w:val="00C70112"/>
    <w:rsid w:val="00C7074A"/>
    <w:rsid w:val="00C710F9"/>
    <w:rsid w:val="00C726C2"/>
    <w:rsid w:val="00C73DCA"/>
    <w:rsid w:val="00C74E6C"/>
    <w:rsid w:val="00C7646B"/>
    <w:rsid w:val="00C76EE8"/>
    <w:rsid w:val="00C770BA"/>
    <w:rsid w:val="00C773F7"/>
    <w:rsid w:val="00C77554"/>
    <w:rsid w:val="00C814D5"/>
    <w:rsid w:val="00C8328A"/>
    <w:rsid w:val="00C8488A"/>
    <w:rsid w:val="00C8567B"/>
    <w:rsid w:val="00C859D1"/>
    <w:rsid w:val="00C859F4"/>
    <w:rsid w:val="00C87205"/>
    <w:rsid w:val="00C90045"/>
    <w:rsid w:val="00C903D6"/>
    <w:rsid w:val="00C917A5"/>
    <w:rsid w:val="00C91949"/>
    <w:rsid w:val="00C925DE"/>
    <w:rsid w:val="00C9362D"/>
    <w:rsid w:val="00C9381A"/>
    <w:rsid w:val="00C9467B"/>
    <w:rsid w:val="00C9659D"/>
    <w:rsid w:val="00C968B4"/>
    <w:rsid w:val="00C96B26"/>
    <w:rsid w:val="00C97304"/>
    <w:rsid w:val="00CA26D2"/>
    <w:rsid w:val="00CA3AD8"/>
    <w:rsid w:val="00CA3E05"/>
    <w:rsid w:val="00CA4D75"/>
    <w:rsid w:val="00CA5055"/>
    <w:rsid w:val="00CA5183"/>
    <w:rsid w:val="00CA51F7"/>
    <w:rsid w:val="00CA5431"/>
    <w:rsid w:val="00CA56A4"/>
    <w:rsid w:val="00CA65CC"/>
    <w:rsid w:val="00CA77D6"/>
    <w:rsid w:val="00CB005B"/>
    <w:rsid w:val="00CB0642"/>
    <w:rsid w:val="00CB1917"/>
    <w:rsid w:val="00CB3985"/>
    <w:rsid w:val="00CB411D"/>
    <w:rsid w:val="00CB4949"/>
    <w:rsid w:val="00CB59F9"/>
    <w:rsid w:val="00CB729D"/>
    <w:rsid w:val="00CC0E67"/>
    <w:rsid w:val="00CC282D"/>
    <w:rsid w:val="00CC3AE9"/>
    <w:rsid w:val="00CC5C2E"/>
    <w:rsid w:val="00CC5D5A"/>
    <w:rsid w:val="00CC75CA"/>
    <w:rsid w:val="00CD027F"/>
    <w:rsid w:val="00CD1130"/>
    <w:rsid w:val="00CD2624"/>
    <w:rsid w:val="00CD39D7"/>
    <w:rsid w:val="00CD3E81"/>
    <w:rsid w:val="00CD42E1"/>
    <w:rsid w:val="00CD751A"/>
    <w:rsid w:val="00CD7D83"/>
    <w:rsid w:val="00CE18B4"/>
    <w:rsid w:val="00CE19BB"/>
    <w:rsid w:val="00CE1A79"/>
    <w:rsid w:val="00CE477F"/>
    <w:rsid w:val="00CE5880"/>
    <w:rsid w:val="00CE7475"/>
    <w:rsid w:val="00CE78E2"/>
    <w:rsid w:val="00CF24F8"/>
    <w:rsid w:val="00CF29BE"/>
    <w:rsid w:val="00CF2CCF"/>
    <w:rsid w:val="00CF347E"/>
    <w:rsid w:val="00CF3A4E"/>
    <w:rsid w:val="00CF4039"/>
    <w:rsid w:val="00CF6C7D"/>
    <w:rsid w:val="00D00C13"/>
    <w:rsid w:val="00D0155D"/>
    <w:rsid w:val="00D018E9"/>
    <w:rsid w:val="00D01B35"/>
    <w:rsid w:val="00D01FD9"/>
    <w:rsid w:val="00D024E4"/>
    <w:rsid w:val="00D102E2"/>
    <w:rsid w:val="00D11C65"/>
    <w:rsid w:val="00D137BF"/>
    <w:rsid w:val="00D1522A"/>
    <w:rsid w:val="00D15622"/>
    <w:rsid w:val="00D1587E"/>
    <w:rsid w:val="00D16157"/>
    <w:rsid w:val="00D162A1"/>
    <w:rsid w:val="00D16664"/>
    <w:rsid w:val="00D16783"/>
    <w:rsid w:val="00D17A68"/>
    <w:rsid w:val="00D21B72"/>
    <w:rsid w:val="00D21FB9"/>
    <w:rsid w:val="00D24A37"/>
    <w:rsid w:val="00D251AF"/>
    <w:rsid w:val="00D25582"/>
    <w:rsid w:val="00D311A0"/>
    <w:rsid w:val="00D32640"/>
    <w:rsid w:val="00D33B2F"/>
    <w:rsid w:val="00D34D57"/>
    <w:rsid w:val="00D35084"/>
    <w:rsid w:val="00D3601D"/>
    <w:rsid w:val="00D361CA"/>
    <w:rsid w:val="00D408F4"/>
    <w:rsid w:val="00D40D40"/>
    <w:rsid w:val="00D4141B"/>
    <w:rsid w:val="00D432C3"/>
    <w:rsid w:val="00D432E7"/>
    <w:rsid w:val="00D43A78"/>
    <w:rsid w:val="00D4480A"/>
    <w:rsid w:val="00D4487E"/>
    <w:rsid w:val="00D45539"/>
    <w:rsid w:val="00D478FB"/>
    <w:rsid w:val="00D47B06"/>
    <w:rsid w:val="00D47D1F"/>
    <w:rsid w:val="00D50C59"/>
    <w:rsid w:val="00D50FAA"/>
    <w:rsid w:val="00D5159C"/>
    <w:rsid w:val="00D51F9C"/>
    <w:rsid w:val="00D52C4E"/>
    <w:rsid w:val="00D537ED"/>
    <w:rsid w:val="00D567E4"/>
    <w:rsid w:val="00D56EDD"/>
    <w:rsid w:val="00D57078"/>
    <w:rsid w:val="00D573AA"/>
    <w:rsid w:val="00D600A8"/>
    <w:rsid w:val="00D60DF6"/>
    <w:rsid w:val="00D62C70"/>
    <w:rsid w:val="00D65A57"/>
    <w:rsid w:val="00D66CD4"/>
    <w:rsid w:val="00D6710F"/>
    <w:rsid w:val="00D707C1"/>
    <w:rsid w:val="00D72969"/>
    <w:rsid w:val="00D731EA"/>
    <w:rsid w:val="00D733B6"/>
    <w:rsid w:val="00D73498"/>
    <w:rsid w:val="00D73B7B"/>
    <w:rsid w:val="00D74922"/>
    <w:rsid w:val="00D76150"/>
    <w:rsid w:val="00D7627A"/>
    <w:rsid w:val="00D80AC4"/>
    <w:rsid w:val="00D821FA"/>
    <w:rsid w:val="00D827AC"/>
    <w:rsid w:val="00D82DF5"/>
    <w:rsid w:val="00D8413A"/>
    <w:rsid w:val="00D844E0"/>
    <w:rsid w:val="00D86B6A"/>
    <w:rsid w:val="00D879CA"/>
    <w:rsid w:val="00D918DB"/>
    <w:rsid w:val="00D9414E"/>
    <w:rsid w:val="00DA0AF9"/>
    <w:rsid w:val="00DA3A02"/>
    <w:rsid w:val="00DA57A8"/>
    <w:rsid w:val="00DA5BD8"/>
    <w:rsid w:val="00DA7CC1"/>
    <w:rsid w:val="00DB4387"/>
    <w:rsid w:val="00DB5C0C"/>
    <w:rsid w:val="00DC0744"/>
    <w:rsid w:val="00DC0E6B"/>
    <w:rsid w:val="00DC1E86"/>
    <w:rsid w:val="00DC3F3C"/>
    <w:rsid w:val="00DC45FA"/>
    <w:rsid w:val="00DC4F8D"/>
    <w:rsid w:val="00DC638C"/>
    <w:rsid w:val="00DD09E0"/>
    <w:rsid w:val="00DD2490"/>
    <w:rsid w:val="00DD2604"/>
    <w:rsid w:val="00DD45E2"/>
    <w:rsid w:val="00DD4B41"/>
    <w:rsid w:val="00DD4C5C"/>
    <w:rsid w:val="00DD534A"/>
    <w:rsid w:val="00DD5DE1"/>
    <w:rsid w:val="00DD740E"/>
    <w:rsid w:val="00DE1CEE"/>
    <w:rsid w:val="00DE3247"/>
    <w:rsid w:val="00DE3AAE"/>
    <w:rsid w:val="00DE4755"/>
    <w:rsid w:val="00DE672B"/>
    <w:rsid w:val="00DE69EE"/>
    <w:rsid w:val="00DE6F1E"/>
    <w:rsid w:val="00DF1AEC"/>
    <w:rsid w:val="00DF25AE"/>
    <w:rsid w:val="00DF27EC"/>
    <w:rsid w:val="00DF28B1"/>
    <w:rsid w:val="00DF44F5"/>
    <w:rsid w:val="00DF685E"/>
    <w:rsid w:val="00DF7895"/>
    <w:rsid w:val="00E00B89"/>
    <w:rsid w:val="00E01400"/>
    <w:rsid w:val="00E03127"/>
    <w:rsid w:val="00E03BA9"/>
    <w:rsid w:val="00E03CF1"/>
    <w:rsid w:val="00E04646"/>
    <w:rsid w:val="00E051E7"/>
    <w:rsid w:val="00E0668C"/>
    <w:rsid w:val="00E06BCD"/>
    <w:rsid w:val="00E10F1D"/>
    <w:rsid w:val="00E11B13"/>
    <w:rsid w:val="00E135BE"/>
    <w:rsid w:val="00E13EFB"/>
    <w:rsid w:val="00E15CA3"/>
    <w:rsid w:val="00E176B4"/>
    <w:rsid w:val="00E17834"/>
    <w:rsid w:val="00E17B3F"/>
    <w:rsid w:val="00E218E2"/>
    <w:rsid w:val="00E2355C"/>
    <w:rsid w:val="00E2397E"/>
    <w:rsid w:val="00E24FDD"/>
    <w:rsid w:val="00E262D2"/>
    <w:rsid w:val="00E2661B"/>
    <w:rsid w:val="00E26984"/>
    <w:rsid w:val="00E26B0C"/>
    <w:rsid w:val="00E323DC"/>
    <w:rsid w:val="00E32514"/>
    <w:rsid w:val="00E328E7"/>
    <w:rsid w:val="00E32A7B"/>
    <w:rsid w:val="00E32F54"/>
    <w:rsid w:val="00E33094"/>
    <w:rsid w:val="00E33AEB"/>
    <w:rsid w:val="00E33FC6"/>
    <w:rsid w:val="00E3697A"/>
    <w:rsid w:val="00E3728B"/>
    <w:rsid w:val="00E37861"/>
    <w:rsid w:val="00E4343C"/>
    <w:rsid w:val="00E437F5"/>
    <w:rsid w:val="00E45564"/>
    <w:rsid w:val="00E45B8B"/>
    <w:rsid w:val="00E45FD0"/>
    <w:rsid w:val="00E46194"/>
    <w:rsid w:val="00E50F28"/>
    <w:rsid w:val="00E50F53"/>
    <w:rsid w:val="00E51625"/>
    <w:rsid w:val="00E51680"/>
    <w:rsid w:val="00E52764"/>
    <w:rsid w:val="00E538CC"/>
    <w:rsid w:val="00E561FC"/>
    <w:rsid w:val="00E607B7"/>
    <w:rsid w:val="00E623D5"/>
    <w:rsid w:val="00E623F0"/>
    <w:rsid w:val="00E63BFF"/>
    <w:rsid w:val="00E67395"/>
    <w:rsid w:val="00E67616"/>
    <w:rsid w:val="00E679E2"/>
    <w:rsid w:val="00E7057C"/>
    <w:rsid w:val="00E713A5"/>
    <w:rsid w:val="00E72A89"/>
    <w:rsid w:val="00E72CB9"/>
    <w:rsid w:val="00E7313F"/>
    <w:rsid w:val="00E73BCB"/>
    <w:rsid w:val="00E73D7C"/>
    <w:rsid w:val="00E74924"/>
    <w:rsid w:val="00E75ACB"/>
    <w:rsid w:val="00E80876"/>
    <w:rsid w:val="00E8587C"/>
    <w:rsid w:val="00E85C68"/>
    <w:rsid w:val="00E85D73"/>
    <w:rsid w:val="00E872D2"/>
    <w:rsid w:val="00E90573"/>
    <w:rsid w:val="00E90F5C"/>
    <w:rsid w:val="00E9108F"/>
    <w:rsid w:val="00E91EEC"/>
    <w:rsid w:val="00E9219B"/>
    <w:rsid w:val="00E976B0"/>
    <w:rsid w:val="00E97899"/>
    <w:rsid w:val="00EA1517"/>
    <w:rsid w:val="00EA1A20"/>
    <w:rsid w:val="00EA56FC"/>
    <w:rsid w:val="00EA617C"/>
    <w:rsid w:val="00EB0133"/>
    <w:rsid w:val="00EB2465"/>
    <w:rsid w:val="00EB2472"/>
    <w:rsid w:val="00EB3348"/>
    <w:rsid w:val="00EB544D"/>
    <w:rsid w:val="00EB66D6"/>
    <w:rsid w:val="00EB68B5"/>
    <w:rsid w:val="00EB6C2C"/>
    <w:rsid w:val="00EB7D77"/>
    <w:rsid w:val="00EC1411"/>
    <w:rsid w:val="00EC17C3"/>
    <w:rsid w:val="00EC26C1"/>
    <w:rsid w:val="00EC2846"/>
    <w:rsid w:val="00EC308C"/>
    <w:rsid w:val="00EC4690"/>
    <w:rsid w:val="00EC5847"/>
    <w:rsid w:val="00ED0B81"/>
    <w:rsid w:val="00ED0FC0"/>
    <w:rsid w:val="00ED22D9"/>
    <w:rsid w:val="00ED3937"/>
    <w:rsid w:val="00ED3C09"/>
    <w:rsid w:val="00ED49D1"/>
    <w:rsid w:val="00ED5A19"/>
    <w:rsid w:val="00ED6B53"/>
    <w:rsid w:val="00EE3B24"/>
    <w:rsid w:val="00EE4127"/>
    <w:rsid w:val="00EE48EA"/>
    <w:rsid w:val="00EE503C"/>
    <w:rsid w:val="00EE59DC"/>
    <w:rsid w:val="00EF045C"/>
    <w:rsid w:val="00EF15BF"/>
    <w:rsid w:val="00EF201F"/>
    <w:rsid w:val="00EF3FAA"/>
    <w:rsid w:val="00EF43EB"/>
    <w:rsid w:val="00EF5161"/>
    <w:rsid w:val="00EF73A7"/>
    <w:rsid w:val="00F01EFC"/>
    <w:rsid w:val="00F03F69"/>
    <w:rsid w:val="00F03F90"/>
    <w:rsid w:val="00F04148"/>
    <w:rsid w:val="00F0694F"/>
    <w:rsid w:val="00F07E7C"/>
    <w:rsid w:val="00F11351"/>
    <w:rsid w:val="00F12FBB"/>
    <w:rsid w:val="00F1336F"/>
    <w:rsid w:val="00F13DD4"/>
    <w:rsid w:val="00F14431"/>
    <w:rsid w:val="00F1586C"/>
    <w:rsid w:val="00F15C7D"/>
    <w:rsid w:val="00F16D37"/>
    <w:rsid w:val="00F17BD9"/>
    <w:rsid w:val="00F21DA8"/>
    <w:rsid w:val="00F23646"/>
    <w:rsid w:val="00F23DBC"/>
    <w:rsid w:val="00F278F3"/>
    <w:rsid w:val="00F27970"/>
    <w:rsid w:val="00F30A46"/>
    <w:rsid w:val="00F30E80"/>
    <w:rsid w:val="00F31002"/>
    <w:rsid w:val="00F317B2"/>
    <w:rsid w:val="00F3273C"/>
    <w:rsid w:val="00F32876"/>
    <w:rsid w:val="00F335B5"/>
    <w:rsid w:val="00F33C48"/>
    <w:rsid w:val="00F36937"/>
    <w:rsid w:val="00F36FF2"/>
    <w:rsid w:val="00F40100"/>
    <w:rsid w:val="00F40FB0"/>
    <w:rsid w:val="00F45118"/>
    <w:rsid w:val="00F45523"/>
    <w:rsid w:val="00F50900"/>
    <w:rsid w:val="00F51C55"/>
    <w:rsid w:val="00F52888"/>
    <w:rsid w:val="00F528A6"/>
    <w:rsid w:val="00F52DC7"/>
    <w:rsid w:val="00F53972"/>
    <w:rsid w:val="00F53EC7"/>
    <w:rsid w:val="00F550E4"/>
    <w:rsid w:val="00F55492"/>
    <w:rsid w:val="00F5566F"/>
    <w:rsid w:val="00F55E68"/>
    <w:rsid w:val="00F56259"/>
    <w:rsid w:val="00F5734A"/>
    <w:rsid w:val="00F57632"/>
    <w:rsid w:val="00F576FB"/>
    <w:rsid w:val="00F60D90"/>
    <w:rsid w:val="00F6309D"/>
    <w:rsid w:val="00F6653D"/>
    <w:rsid w:val="00F66A8B"/>
    <w:rsid w:val="00F70C32"/>
    <w:rsid w:val="00F7188A"/>
    <w:rsid w:val="00F7245B"/>
    <w:rsid w:val="00F75F5E"/>
    <w:rsid w:val="00F77688"/>
    <w:rsid w:val="00F77D60"/>
    <w:rsid w:val="00F800D3"/>
    <w:rsid w:val="00F814E6"/>
    <w:rsid w:val="00F81BC4"/>
    <w:rsid w:val="00F830A0"/>
    <w:rsid w:val="00F835EB"/>
    <w:rsid w:val="00F8364E"/>
    <w:rsid w:val="00F85CA2"/>
    <w:rsid w:val="00F87B5C"/>
    <w:rsid w:val="00F90A9B"/>
    <w:rsid w:val="00F90D16"/>
    <w:rsid w:val="00F92F4D"/>
    <w:rsid w:val="00F93567"/>
    <w:rsid w:val="00F9369E"/>
    <w:rsid w:val="00F94894"/>
    <w:rsid w:val="00F9517A"/>
    <w:rsid w:val="00F97348"/>
    <w:rsid w:val="00F974C1"/>
    <w:rsid w:val="00FA0BDD"/>
    <w:rsid w:val="00FA28DE"/>
    <w:rsid w:val="00FA3E01"/>
    <w:rsid w:val="00FA4496"/>
    <w:rsid w:val="00FA5082"/>
    <w:rsid w:val="00FA51AB"/>
    <w:rsid w:val="00FA5916"/>
    <w:rsid w:val="00FA7710"/>
    <w:rsid w:val="00FA79DE"/>
    <w:rsid w:val="00FB066E"/>
    <w:rsid w:val="00FB30B8"/>
    <w:rsid w:val="00FB3711"/>
    <w:rsid w:val="00FB5911"/>
    <w:rsid w:val="00FB7756"/>
    <w:rsid w:val="00FB7B12"/>
    <w:rsid w:val="00FC0832"/>
    <w:rsid w:val="00FC30C2"/>
    <w:rsid w:val="00FC3C7A"/>
    <w:rsid w:val="00FC4FDF"/>
    <w:rsid w:val="00FD0669"/>
    <w:rsid w:val="00FD09C7"/>
    <w:rsid w:val="00FD1058"/>
    <w:rsid w:val="00FD1265"/>
    <w:rsid w:val="00FD2625"/>
    <w:rsid w:val="00FD2B9B"/>
    <w:rsid w:val="00FD3A7F"/>
    <w:rsid w:val="00FD562B"/>
    <w:rsid w:val="00FD5656"/>
    <w:rsid w:val="00FD6938"/>
    <w:rsid w:val="00FD6EF9"/>
    <w:rsid w:val="00FE4300"/>
    <w:rsid w:val="00FE5D52"/>
    <w:rsid w:val="00FE6F63"/>
    <w:rsid w:val="00FE7191"/>
    <w:rsid w:val="00FF2A4B"/>
    <w:rsid w:val="00FF2D3C"/>
    <w:rsid w:val="00FF3359"/>
    <w:rsid w:val="00FF35ED"/>
    <w:rsid w:val="00FF3E4E"/>
    <w:rsid w:val="00FF602C"/>
    <w:rsid w:val="00FF6CCB"/>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E0A463C8-6ED3-44DD-8562-7D85E1CB73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5084"/>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link w:val="PrrafodelistaCar"/>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C1017B"/>
    <w:rPr>
      <w:color w:val="800080" w:themeColor="followedHyperlink"/>
      <w:u w:val="single"/>
    </w:rPr>
  </w:style>
  <w:style w:type="paragraph" w:customStyle="1" w:styleId="Imagen">
    <w:name w:val="Imagen"/>
    <w:basedOn w:val="Normal"/>
    <w:link w:val="ImagenCar"/>
    <w:qFormat/>
    <w:rsid w:val="00BA6763"/>
    <w:pPr>
      <w:spacing w:after="0"/>
    </w:pPr>
    <w:rPr>
      <w:rFonts w:ascii="Times New Roman" w:hAnsi="Times New Roman" w:cs="Times New Roman"/>
      <w:color w:val="000000"/>
      <w:sz w:val="22"/>
      <w:szCs w:val="22"/>
      <w:lang w:val="es-MX"/>
    </w:rPr>
  </w:style>
  <w:style w:type="paragraph" w:customStyle="1" w:styleId="Tema1Img">
    <w:name w:val="Tema1Img"/>
    <w:basedOn w:val="Prrafodelista"/>
    <w:link w:val="Tema1ImgCar"/>
    <w:qFormat/>
    <w:rsid w:val="00264352"/>
    <w:pPr>
      <w:numPr>
        <w:numId w:val="1"/>
      </w:numPr>
      <w:spacing w:after="0"/>
    </w:pPr>
    <w:rPr>
      <w:rFonts w:ascii="Times New Roman" w:hAnsi="Times New Roman" w:cs="Times New Roman"/>
      <w:b/>
      <w:color w:val="000000"/>
      <w:sz w:val="18"/>
      <w:szCs w:val="18"/>
      <w:lang w:val="es-MX"/>
    </w:rPr>
  </w:style>
  <w:style w:type="character" w:customStyle="1" w:styleId="ImagenCar">
    <w:name w:val="Imagen Car"/>
    <w:basedOn w:val="Fuentedeprrafopredeter"/>
    <w:link w:val="Imagen"/>
    <w:rsid w:val="00BA6763"/>
    <w:rPr>
      <w:rFonts w:ascii="Times New Roman" w:hAnsi="Times New Roman" w:cs="Times New Roman"/>
      <w:color w:val="000000"/>
      <w:sz w:val="22"/>
      <w:szCs w:val="22"/>
      <w:lang w:val="es-MX"/>
    </w:rPr>
  </w:style>
  <w:style w:type="character" w:styleId="Textodelmarcadordeposicin">
    <w:name w:val="Placeholder Text"/>
    <w:basedOn w:val="Fuentedeprrafopredeter"/>
    <w:semiHidden/>
    <w:rsid w:val="001A1746"/>
    <w:rPr>
      <w:color w:val="808080"/>
    </w:rPr>
  </w:style>
  <w:style w:type="character" w:customStyle="1" w:styleId="PrrafodelistaCar">
    <w:name w:val="Párrafo de lista Car"/>
    <w:basedOn w:val="Fuentedeprrafopredeter"/>
    <w:link w:val="Prrafodelista"/>
    <w:rsid w:val="00264352"/>
  </w:style>
  <w:style w:type="character" w:customStyle="1" w:styleId="Tema1ImgCar">
    <w:name w:val="Tema1Img Car"/>
    <w:basedOn w:val="PrrafodelistaCar"/>
    <w:link w:val="Tema1Img"/>
    <w:rsid w:val="00264352"/>
    <w:rPr>
      <w:rFonts w:ascii="Times New Roman" w:hAnsi="Times New Roman" w:cs="Times New Roman"/>
      <w:b/>
      <w:color w:val="000000"/>
      <w:sz w:val="18"/>
      <w:szCs w:val="18"/>
      <w:lang w:val="es-MX"/>
    </w:rPr>
  </w:style>
  <w:style w:type="paragraph" w:styleId="Descripcin">
    <w:name w:val="caption"/>
    <w:basedOn w:val="Normal"/>
    <w:next w:val="Normal"/>
    <w:unhideWhenUsed/>
    <w:rsid w:val="004B5AA7"/>
    <w:rPr>
      <w:i/>
      <w:iCs/>
      <w:color w:val="1F497D" w:themeColor="text2"/>
      <w:sz w:val="18"/>
      <w:szCs w:val="18"/>
    </w:rPr>
  </w:style>
  <w:style w:type="paragraph" w:styleId="Revisin">
    <w:name w:val="Revision"/>
    <w:hidden/>
    <w:semiHidden/>
    <w:rsid w:val="009268E2"/>
    <w:pPr>
      <w:spacing w:after="0"/>
    </w:pPr>
  </w:style>
  <w:style w:type="paragraph" w:customStyle="1" w:styleId="Recursos">
    <w:name w:val="Recursos"/>
    <w:basedOn w:val="Prrafodelista"/>
    <w:link w:val="RecursosCar"/>
    <w:qFormat/>
    <w:rsid w:val="00054B45"/>
    <w:pPr>
      <w:spacing w:after="0"/>
    </w:pPr>
    <w:rPr>
      <w:rFonts w:ascii="Times New Roman" w:hAnsi="Times New Roman" w:cs="Times New Roman"/>
      <w:b/>
      <w:color w:val="000000"/>
      <w:sz w:val="22"/>
      <w:szCs w:val="22"/>
      <w:lang w:val="es-MX"/>
    </w:rPr>
  </w:style>
  <w:style w:type="character" w:customStyle="1" w:styleId="RecursosCar">
    <w:name w:val="Recursos Car"/>
    <w:basedOn w:val="PrrafodelistaCar"/>
    <w:link w:val="Recursos"/>
    <w:rsid w:val="00054B45"/>
    <w:rPr>
      <w:rFonts w:ascii="Times New Roman" w:hAnsi="Times New Roman" w:cs="Times New Roman"/>
      <w:b/>
      <w:color w:val="000000"/>
      <w:sz w:val="22"/>
      <w:szCs w:val="22"/>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8168329">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4836763">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34836733">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6218920">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08067484">
      <w:bodyDiv w:val="1"/>
      <w:marLeft w:val="0"/>
      <w:marRight w:val="0"/>
      <w:marTop w:val="0"/>
      <w:marBottom w:val="0"/>
      <w:divBdr>
        <w:top w:val="none" w:sz="0" w:space="0" w:color="auto"/>
        <w:left w:val="none" w:sz="0" w:space="0" w:color="auto"/>
        <w:bottom w:val="none" w:sz="0" w:space="0" w:color="auto"/>
        <w:right w:val="none" w:sz="0" w:space="0" w:color="auto"/>
      </w:divBdr>
    </w:div>
    <w:div w:id="767626678">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21185471">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69704166">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399859044">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14304358">
      <w:bodyDiv w:val="1"/>
      <w:marLeft w:val="0"/>
      <w:marRight w:val="0"/>
      <w:marTop w:val="0"/>
      <w:marBottom w:val="0"/>
      <w:divBdr>
        <w:top w:val="none" w:sz="0" w:space="0" w:color="auto"/>
        <w:left w:val="none" w:sz="0" w:space="0" w:color="auto"/>
        <w:bottom w:val="none" w:sz="0" w:space="0" w:color="auto"/>
        <w:right w:val="none" w:sz="0" w:space="0" w:color="auto"/>
      </w:divBdr>
    </w:div>
    <w:div w:id="1726173103">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34801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1998188">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13673910">
      <w:bodyDiv w:val="1"/>
      <w:marLeft w:val="0"/>
      <w:marRight w:val="0"/>
      <w:marTop w:val="0"/>
      <w:marBottom w:val="0"/>
      <w:divBdr>
        <w:top w:val="none" w:sz="0" w:space="0" w:color="auto"/>
        <w:left w:val="none" w:sz="0" w:space="0" w:color="auto"/>
        <w:bottom w:val="none" w:sz="0" w:space="0" w:color="auto"/>
        <w:right w:val="none" w:sz="0" w:space="0" w:color="auto"/>
      </w:divBdr>
    </w:div>
    <w:div w:id="1857622283">
      <w:bodyDiv w:val="1"/>
      <w:marLeft w:val="0"/>
      <w:marRight w:val="0"/>
      <w:marTop w:val="0"/>
      <w:marBottom w:val="0"/>
      <w:divBdr>
        <w:top w:val="none" w:sz="0" w:space="0" w:color="auto"/>
        <w:left w:val="none" w:sz="0" w:space="0" w:color="auto"/>
        <w:bottom w:val="none" w:sz="0" w:space="0" w:color="auto"/>
        <w:right w:val="none" w:sz="0" w:space="0" w:color="auto"/>
      </w:divBdr>
    </w:div>
    <w:div w:id="1861628534">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90618929">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9.gif"/></Relationship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7.jpg"/><Relationship Id="rId26" Type="http://schemas.openxmlformats.org/officeDocument/2006/relationships/image" Target="media/image12.jpg"/><Relationship Id="rId39" Type="http://schemas.openxmlformats.org/officeDocument/2006/relationships/image" Target="media/image20.jpg"/><Relationship Id="rId21" Type="http://schemas.openxmlformats.org/officeDocument/2006/relationships/comments" Target="comments.xml"/><Relationship Id="rId34" Type="http://schemas.openxmlformats.org/officeDocument/2006/relationships/image" Target="media/image17.png"/><Relationship Id="rId42" Type="http://schemas.openxmlformats.org/officeDocument/2006/relationships/image" Target="media/image22.png"/><Relationship Id="rId47" Type="http://schemas.openxmlformats.org/officeDocument/2006/relationships/oleObject" Target="embeddings/oleObject15.bin"/><Relationship Id="rId50" Type="http://schemas.openxmlformats.org/officeDocument/2006/relationships/image" Target="media/image27.png"/><Relationship Id="rId55" Type="http://schemas.openxmlformats.org/officeDocument/2006/relationships/oleObject" Target="embeddings/oleObject17.bin"/><Relationship Id="rId63" Type="http://schemas.openxmlformats.org/officeDocument/2006/relationships/oleObject" Target="embeddings/oleObject21.bin"/><Relationship Id="rId68" Type="http://schemas.openxmlformats.org/officeDocument/2006/relationships/image" Target="media/image37.png"/><Relationship Id="rId76" Type="http://schemas.openxmlformats.org/officeDocument/2006/relationships/oleObject" Target="embeddings/oleObject26.bin"/><Relationship Id="rId84" Type="http://schemas.openxmlformats.org/officeDocument/2006/relationships/hyperlink" Target="http://matematicasmagdalena.blogspot.com/p/calculo.html" TargetMode="External"/><Relationship Id="rId89"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oleObject" Target="embeddings/oleObject4.bin"/><Relationship Id="rId29" Type="http://schemas.openxmlformats.org/officeDocument/2006/relationships/image" Target="media/image14.png"/><Relationship Id="rId11" Type="http://schemas.openxmlformats.org/officeDocument/2006/relationships/oleObject" Target="embeddings/oleObject2.bin"/><Relationship Id="rId24" Type="http://schemas.openxmlformats.org/officeDocument/2006/relationships/image" Target="media/image11.png"/><Relationship Id="rId32" Type="http://schemas.openxmlformats.org/officeDocument/2006/relationships/oleObject" Target="embeddings/oleObject9.bin"/><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oleObject" Target="embeddings/oleObject14.bin"/><Relationship Id="rId53" Type="http://schemas.openxmlformats.org/officeDocument/2006/relationships/oleObject" Target="embeddings/oleObject16.bin"/><Relationship Id="rId58" Type="http://schemas.openxmlformats.org/officeDocument/2006/relationships/image" Target="media/image32.png"/><Relationship Id="rId66" Type="http://schemas.openxmlformats.org/officeDocument/2006/relationships/image" Target="media/image36.png"/><Relationship Id="rId74" Type="http://schemas.openxmlformats.org/officeDocument/2006/relationships/image" Target="media/image41.jpg"/><Relationship Id="rId79" Type="http://schemas.openxmlformats.org/officeDocument/2006/relationships/image" Target="media/image44.png"/><Relationship Id="rId87"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oleObject" Target="embeddings/oleObject20.bin"/><Relationship Id="rId82" Type="http://schemas.openxmlformats.org/officeDocument/2006/relationships/image" Target="media/image46.jpg"/><Relationship Id="rId90" Type="http://schemas.openxmlformats.org/officeDocument/2006/relationships/theme" Target="theme/theme1.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jpg"/><Relationship Id="rId22" Type="http://schemas.microsoft.com/office/2011/relationships/commentsExtended" Target="commentsExtended.xml"/><Relationship Id="rId27" Type="http://schemas.openxmlformats.org/officeDocument/2006/relationships/image" Target="media/image13.png"/><Relationship Id="rId30" Type="http://schemas.openxmlformats.org/officeDocument/2006/relationships/oleObject" Target="embeddings/oleObject8.bin"/><Relationship Id="rId35" Type="http://schemas.openxmlformats.org/officeDocument/2006/relationships/oleObject" Target="embeddings/oleObject10.bin"/><Relationship Id="rId43" Type="http://schemas.openxmlformats.org/officeDocument/2006/relationships/oleObject" Target="embeddings/oleObject13.bin"/><Relationship Id="rId48" Type="http://schemas.openxmlformats.org/officeDocument/2006/relationships/image" Target="media/image25.jpg"/><Relationship Id="rId56" Type="http://schemas.openxmlformats.org/officeDocument/2006/relationships/image" Target="media/image31.png"/><Relationship Id="rId64" Type="http://schemas.openxmlformats.org/officeDocument/2006/relationships/image" Target="media/image35.png"/><Relationship Id="rId69" Type="http://schemas.openxmlformats.org/officeDocument/2006/relationships/image" Target="media/image38.png"/><Relationship Id="rId77"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28.jpg"/><Relationship Id="rId72" Type="http://schemas.openxmlformats.org/officeDocument/2006/relationships/oleObject" Target="embeddings/oleObject25.bin"/><Relationship Id="rId80" Type="http://schemas.openxmlformats.org/officeDocument/2006/relationships/oleObject" Target="embeddings/oleObject28.bin"/><Relationship Id="rId85" Type="http://schemas.openxmlformats.org/officeDocument/2006/relationships/hyperlink" Target="http://recursostic.educacion.es/secundaria/edad/4esomatematicasB/funciones1/impresos/quincena8.pdf"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jpg"/><Relationship Id="rId25" Type="http://schemas.openxmlformats.org/officeDocument/2006/relationships/oleObject" Target="embeddings/oleObject6.bin"/><Relationship Id="rId33" Type="http://schemas.openxmlformats.org/officeDocument/2006/relationships/image" Target="media/image16.jpg"/><Relationship Id="rId38" Type="http://schemas.openxmlformats.org/officeDocument/2006/relationships/oleObject" Target="embeddings/oleObject11.bin"/><Relationship Id="rId46" Type="http://schemas.openxmlformats.org/officeDocument/2006/relationships/image" Target="media/image24.png"/><Relationship Id="rId59" Type="http://schemas.openxmlformats.org/officeDocument/2006/relationships/oleObject" Target="embeddings/oleObject19.bin"/><Relationship Id="rId67" Type="http://schemas.openxmlformats.org/officeDocument/2006/relationships/oleObject" Target="embeddings/oleObject23.bin"/><Relationship Id="rId20" Type="http://schemas.openxmlformats.org/officeDocument/2006/relationships/oleObject" Target="embeddings/oleObject5.bin"/><Relationship Id="rId41" Type="http://schemas.openxmlformats.org/officeDocument/2006/relationships/oleObject" Target="embeddings/oleObject12.bin"/><Relationship Id="rId54" Type="http://schemas.openxmlformats.org/officeDocument/2006/relationships/image" Target="media/image30.png"/><Relationship Id="rId62" Type="http://schemas.openxmlformats.org/officeDocument/2006/relationships/image" Target="media/image34.png"/><Relationship Id="rId70" Type="http://schemas.openxmlformats.org/officeDocument/2006/relationships/oleObject" Target="embeddings/oleObject24.bin"/><Relationship Id="rId75" Type="http://schemas.openxmlformats.org/officeDocument/2006/relationships/image" Target="media/image42.png"/><Relationship Id="rId83" Type="http://schemas.openxmlformats.org/officeDocument/2006/relationships/hyperlink" Target="http://www.profesorenlinea.cl/matematica/Funciones_tipos.html"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jpg"/><Relationship Id="rId28" Type="http://schemas.openxmlformats.org/officeDocument/2006/relationships/oleObject" Target="embeddings/oleObject7.bin"/><Relationship Id="rId36" Type="http://schemas.openxmlformats.org/officeDocument/2006/relationships/image" Target="media/image18.jpg"/><Relationship Id="rId49" Type="http://schemas.openxmlformats.org/officeDocument/2006/relationships/image" Target="media/image26.jpg"/><Relationship Id="rId57" Type="http://schemas.openxmlformats.org/officeDocument/2006/relationships/oleObject" Target="embeddings/oleObject18.bin"/><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image" Target="media/image33.png"/><Relationship Id="rId65" Type="http://schemas.openxmlformats.org/officeDocument/2006/relationships/oleObject" Target="embeddings/oleObject22.bin"/><Relationship Id="rId73" Type="http://schemas.openxmlformats.org/officeDocument/2006/relationships/image" Target="media/image40.png"/><Relationship Id="rId78" Type="http://schemas.openxmlformats.org/officeDocument/2006/relationships/oleObject" Target="embeddings/oleObject27.bin"/><Relationship Id="rId81" Type="http://schemas.openxmlformats.org/officeDocument/2006/relationships/image" Target="media/image45.jpg"/><Relationship Id="rId86"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36CB92-024B-46DC-AE83-8F23DE5C9B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1270</TotalTime>
  <Pages>35</Pages>
  <Words>8104</Words>
  <Characters>44572</Characters>
  <Application>Microsoft Office Word</Application>
  <DocSecurity>0</DocSecurity>
  <Lines>371</Lines>
  <Paragraphs>105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Manager/>
  <Company>Impulso Editorial</Company>
  <LinksUpToDate>false</LinksUpToDate>
  <CharactersWithSpaces>52571</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MLGA</dc:creator>
  <cp:keywords/>
  <dc:description/>
  <cp:lastModifiedBy>Alex</cp:lastModifiedBy>
  <cp:revision>69</cp:revision>
  <dcterms:created xsi:type="dcterms:W3CDTF">2015-04-02T14:26:00Z</dcterms:created>
  <dcterms:modified xsi:type="dcterms:W3CDTF">2015-08-09T00:33:00Z</dcterms:modified>
  <cp:category/>
</cp:coreProperties>
</file>