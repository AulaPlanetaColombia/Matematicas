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09A4B6F3"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w:t>
      </w:r>
      <w:del w:id="0" w:author="Alex" w:date="2015-07-20T11:21:00Z">
        <w:r w:rsidRPr="00441BF2" w:rsidDel="00B048F6">
          <w:rPr>
            <w:rFonts w:ascii="Times New Roman" w:hAnsi="Times New Roman" w:cs="Times New Roman"/>
            <w:color w:val="000000"/>
          </w:rPr>
          <w:delText>Lo que e</w:delText>
        </w:r>
      </w:del>
      <w:ins w:id="1" w:author="Alex" w:date="2015-07-20T11:21:00Z">
        <w:r w:rsidR="00B048F6">
          <w:rPr>
            <w:rFonts w:ascii="Times New Roman" w:hAnsi="Times New Roman" w:cs="Times New Roman"/>
            <w:color w:val="000000"/>
          </w:rPr>
          <w:t>E</w:t>
        </w:r>
      </w:ins>
      <w:r w:rsidRPr="00441BF2">
        <w:rPr>
          <w:rFonts w:ascii="Times New Roman" w:hAnsi="Times New Roman" w:cs="Times New Roman"/>
          <w:color w:val="000000"/>
        </w:rPr>
        <w:t>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w:t>
      </w:r>
      <w:del w:id="2" w:author="Alex" w:date="2015-07-20T11:30:00Z">
        <w:r w:rsidRPr="00441BF2" w:rsidDel="00747301">
          <w:rPr>
            <w:rFonts w:ascii="Times New Roman" w:hAnsi="Times New Roman" w:cs="Times New Roman"/>
            <w:color w:val="000000"/>
          </w:rPr>
          <w:delText>l</w:delText>
        </w:r>
      </w:del>
      <w:ins w:id="3" w:author="Alex" w:date="2015-07-20T11:30:00Z">
        <w:r w:rsidR="00747301">
          <w:rPr>
            <w:rFonts w:ascii="Times New Roman" w:hAnsi="Times New Roman" w:cs="Times New Roman"/>
            <w:color w:val="000000"/>
          </w:rPr>
          <w:t>una</w:t>
        </w:r>
      </w:ins>
      <w:del w:id="4" w:author="Alex" w:date="2015-07-20T11:30:00Z">
        <w:r w:rsidRPr="00441BF2" w:rsidDel="00747301">
          <w:rPr>
            <w:rFonts w:ascii="Times New Roman" w:hAnsi="Times New Roman" w:cs="Times New Roman"/>
            <w:color w:val="000000"/>
          </w:rPr>
          <w:delText>a</w:delText>
        </w:r>
      </w:del>
      <w:r w:rsidRPr="00441BF2">
        <w:rPr>
          <w:rFonts w:ascii="Times New Roman" w:hAnsi="Times New Roman" w:cs="Times New Roman"/>
          <w:color w:val="000000"/>
        </w:rPr>
        <w:t xml:space="preserve">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w:t>
      </w:r>
      <w:del w:id="5" w:author="Alex" w:date="2015-07-20T11:21:00Z">
        <w:r w:rsidRPr="00441BF2" w:rsidDel="00B048F6">
          <w:rPr>
            <w:rFonts w:ascii="Times New Roman" w:hAnsi="Times New Roman" w:cs="Times New Roman"/>
            <w:color w:val="000000"/>
          </w:rPr>
          <w:delText xml:space="preserve">son </w:delText>
        </w:r>
      </w:del>
      <w:r w:rsidRPr="00441BF2">
        <w:rPr>
          <w:rFonts w:ascii="Times New Roman" w:hAnsi="Times New Roman" w:cs="Times New Roman"/>
          <w:color w:val="000000"/>
        </w:rPr>
        <w:t>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 xml:space="preserve">ejas madre-hijo y no </w:t>
      </w:r>
      <w:del w:id="6" w:author="Alex" w:date="2015-07-20T11:22:00Z">
        <w:r w:rsidR="002B1B0E" w:rsidRPr="00441BF2" w:rsidDel="00B048F6">
          <w:rPr>
            <w:rFonts w:ascii="Times New Roman" w:hAnsi="Times New Roman" w:cs="Times New Roman"/>
            <w:color w:val="000000"/>
          </w:rPr>
          <w:delText xml:space="preserve">solo </w:delText>
        </w:r>
      </w:del>
      <w:r w:rsidR="002B1B0E" w:rsidRPr="00441BF2">
        <w:rPr>
          <w:rFonts w:ascii="Times New Roman" w:hAnsi="Times New Roman" w:cs="Times New Roman"/>
          <w:color w:val="000000"/>
        </w:rPr>
        <w:t>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w:t>
            </w:r>
            <w:r w:rsidR="00783C10" w:rsidRPr="00441BF2">
              <w:rPr>
                <w:rFonts w:ascii="Times New Roman" w:hAnsi="Times New Roman" w:cs="Times New Roman"/>
                <w:b/>
                <w:color w:val="000000"/>
                <w:lang w:val="es-ES_tradnl"/>
              </w:rPr>
              <w:t xml:space="preserve"> o la ruta en </w:t>
            </w:r>
            <w:proofErr w:type="spellStart"/>
            <w:r w:rsidR="00783C10"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500047187" r:id="rId9"/>
              </w:object>
            </w:r>
          </w:p>
          <w:p w14:paraId="6E4088FB" w14:textId="344739C1" w:rsidR="00726376" w:rsidRPr="00441BF2" w:rsidRDefault="0016663D" w:rsidP="0009374A">
            <w:pPr>
              <w:rPr>
                <w:rFonts w:ascii="Times New Roman" w:hAnsi="Times New Roman" w:cs="Times New Roman"/>
                <w:color w:val="000000"/>
                <w:lang w:val="es-ES_tradnl"/>
              </w:rPr>
            </w:pPr>
            <w:proofErr w:type="gramStart"/>
            <w:r w:rsidRPr="00441BF2">
              <w:rPr>
                <w:rFonts w:ascii="Times New Roman" w:hAnsi="Times New Roman" w:cs="Times New Roman"/>
                <w:color w:val="000000"/>
                <w:lang w:val="es-ES_tradnl"/>
              </w:rPr>
              <w:t>en</w:t>
            </w:r>
            <w:proofErr w:type="gramEnd"/>
            <w:r w:rsidRPr="00441BF2">
              <w:rPr>
                <w:rFonts w:ascii="Times New Roman" w:hAnsi="Times New Roman" w:cs="Times New Roman"/>
                <w:color w:val="000000"/>
                <w:lang w:val="es-ES_tradnl"/>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6EA000A2"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41BB2FC9" w14:textId="30C5FA27"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ins w:id="7" w:author="Alex" w:date="2015-07-20T11:26:00Z">
              <w:r w:rsidR="00B048F6" w:rsidRPr="00441BF2">
                <w:rPr>
                  <w:rFonts w:ascii="Times New Roman" w:hAnsi="Times New Roman" w:cs="Times New Roman"/>
                  <w:color w:val="000000"/>
                  <w:lang w:val="es-ES_tradnl"/>
                </w:rPr>
                <w:t>P (</w:t>
              </w:r>
              <w:r w:rsidR="00B048F6">
                <w:rPr>
                  <w:rFonts w:ascii="Times New Roman" w:hAnsi="Times New Roman" w:cs="Times New Roman"/>
                  <w:color w:val="000000"/>
                  <w:lang w:val="es-ES_tradnl"/>
                </w:rPr>
                <w:t>p</w:t>
              </w:r>
              <w:r w:rsidR="00B048F6" w:rsidRPr="00441BF2">
                <w:rPr>
                  <w:rFonts w:ascii="Times New Roman" w:hAnsi="Times New Roman" w:cs="Times New Roman"/>
                  <w:color w:val="000000"/>
                  <w:lang w:val="es-ES_tradnl"/>
                </w:rPr>
                <w:t>olígonos)</w:t>
              </w:r>
              <w:r w:rsidR="00B048F6">
                <w:rPr>
                  <w:rFonts w:ascii="Times New Roman" w:hAnsi="Times New Roman" w:cs="Times New Roman"/>
                  <w:color w:val="000000"/>
                  <w:lang w:val="es-ES_tradnl"/>
                </w:rPr>
                <w:t xml:space="preserve"> y </w:t>
              </w:r>
            </w:ins>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ins w:id="8" w:author="Alex" w:date="2015-07-20T11:27:00Z">
              <w:r w:rsidR="00B048F6">
                <w:rPr>
                  <w:rFonts w:ascii="Times New Roman" w:hAnsi="Times New Roman" w:cs="Times New Roman"/>
                  <w:color w:val="000000"/>
                  <w:lang w:val="es-ES_tradnl"/>
                </w:rPr>
                <w:t xml:space="preserve">número de </w:t>
              </w:r>
            </w:ins>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w:t>
            </w:r>
            <w:del w:id="9" w:author="Alex" w:date="2015-07-20T11:27:00Z">
              <w:r w:rsidRPr="00441BF2" w:rsidDel="00747301">
                <w:rPr>
                  <w:rFonts w:ascii="Times New Roman" w:hAnsi="Times New Roman" w:cs="Times New Roman"/>
                  <w:color w:val="000000"/>
                  <w:lang w:val="es-ES_tradnl"/>
                </w:rPr>
                <w:delText xml:space="preserve"> </w:delText>
              </w:r>
              <w:r w:rsidRPr="00441BF2" w:rsidDel="00B048F6">
                <w:rPr>
                  <w:rFonts w:ascii="Times New Roman" w:hAnsi="Times New Roman" w:cs="Times New Roman"/>
                  <w:color w:val="000000"/>
                  <w:lang w:val="es-ES_tradnl"/>
                </w:rPr>
                <w:delText>y</w:delText>
              </w:r>
            </w:del>
            <w:del w:id="10" w:author="Alex" w:date="2015-07-20T11:26:00Z">
              <w:r w:rsidRPr="00441BF2" w:rsidDel="00B048F6">
                <w:rPr>
                  <w:rFonts w:ascii="Times New Roman" w:hAnsi="Times New Roman" w:cs="Times New Roman"/>
                  <w:color w:val="000000"/>
                  <w:lang w:val="es-ES_tradnl"/>
                </w:rPr>
                <w:delText xml:space="preserve"> P (</w:delText>
              </w:r>
              <w:r w:rsidR="00635723" w:rsidDel="00B048F6">
                <w:rPr>
                  <w:rFonts w:ascii="Times New Roman" w:hAnsi="Times New Roman" w:cs="Times New Roman"/>
                  <w:color w:val="000000"/>
                  <w:lang w:val="es-ES_tradnl"/>
                </w:rPr>
                <w:delText>p</w:delText>
              </w:r>
              <w:r w:rsidRPr="00441BF2" w:rsidDel="00B048F6">
                <w:rPr>
                  <w:rFonts w:ascii="Times New Roman" w:hAnsi="Times New Roman" w:cs="Times New Roman"/>
                  <w:color w:val="000000"/>
                  <w:lang w:val="es-ES_tradnl"/>
                </w:rPr>
                <w:delText>olígonos)</w:delText>
              </w:r>
            </w:del>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26" type="#_x0000_t75" style="width:197.25pt;height:168.75pt" o:ole="">
                  <v:imagedata r:id="rId10" o:title=""/>
                </v:shape>
                <o:OLEObject Type="Embed" ProgID="PBrush" ShapeID="_x0000_i1026" DrawAspect="Content" ObjectID="_1500047188" r:id="rId11"/>
              </w:object>
            </w:r>
          </w:p>
          <w:p w14:paraId="1A670D15" w14:textId="05DC13B2" w:rsidR="00C1017B" w:rsidRPr="00441BF2" w:rsidRDefault="0009374A" w:rsidP="003C12F3">
            <w:pPr>
              <w:rPr>
                <w:rFonts w:ascii="Times New Roman" w:hAnsi="Times New Roman" w:cs="Times New Roman"/>
                <w:color w:val="000000"/>
                <w:lang w:val="es-ES_tradnl"/>
              </w:rPr>
            </w:pPr>
            <w:proofErr w:type="gramStart"/>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n</w:t>
            </w:r>
            <w:proofErr w:type="gramEnd"/>
            <w:r w:rsidR="00C1017B" w:rsidRPr="00441BF2">
              <w:rPr>
                <w:rFonts w:ascii="Times New Roman" w:hAnsi="Times New Roman" w:cs="Times New Roman"/>
                <w:color w:val="000000"/>
                <w:lang w:val="es-ES_tradnl"/>
              </w:rPr>
              <w:t xml:space="preserve">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14E99D84"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w:t>
      </w:r>
      <w:ins w:id="11" w:author="Alex" w:date="2015-07-20T11:37:00Z">
        <w:r w:rsidR="00747301">
          <w:rPr>
            <w:rFonts w:ascii="Times New Roman" w:hAnsi="Times New Roman" w:cs="Times New Roman"/>
            <w:color w:val="000000"/>
          </w:rPr>
          <w:t>ones</w:t>
        </w:r>
      </w:ins>
      <w:del w:id="12" w:author="Alex" w:date="2015-07-20T11:37:00Z">
        <w:r w:rsidRPr="00441BF2" w:rsidDel="00747301">
          <w:rPr>
            <w:rFonts w:ascii="Times New Roman" w:hAnsi="Times New Roman" w:cs="Times New Roman"/>
            <w:color w:val="000000"/>
          </w:rPr>
          <w:delText>ón</w:delText>
        </w:r>
      </w:del>
      <w:ins w:id="13" w:author="Alex" w:date="2015-07-20T11:31:00Z">
        <w:r w:rsidR="00747301">
          <w:rPr>
            <w:rFonts w:ascii="Times New Roman" w:hAnsi="Times New Roman" w:cs="Times New Roman"/>
            <w:color w:val="000000"/>
          </w:rPr>
          <w:t xml:space="preserve"> que cumplen condiciones espec</w:t>
        </w:r>
      </w:ins>
      <w:ins w:id="14" w:author="Alex" w:date="2015-07-20T11:32:00Z">
        <w:r w:rsidR="00747301">
          <w:rPr>
            <w:rFonts w:ascii="Times New Roman" w:hAnsi="Times New Roman" w:cs="Times New Roman"/>
            <w:color w:val="000000"/>
          </w:rPr>
          <w:t>íficas.</w:t>
        </w:r>
      </w:ins>
      <w:del w:id="15" w:author="Alex" w:date="2015-07-20T11:31:00Z">
        <w:r w:rsidRPr="00441BF2" w:rsidDel="00747301">
          <w:rPr>
            <w:rFonts w:ascii="Times New Roman" w:hAnsi="Times New Roman" w:cs="Times New Roman"/>
            <w:color w:val="000000"/>
          </w:rPr>
          <w:delText>.</w:delText>
        </w:r>
      </w:del>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w:t>
            </w:r>
            <w:r w:rsidRPr="00747301">
              <w:rPr>
                <w:rFonts w:ascii="Times New Roman" w:hAnsi="Times New Roman" w:cs="Times New Roman"/>
                <w:i/>
                <w:rPrChange w:id="16" w:author="Alex" w:date="2015-07-20T11:32:00Z">
                  <w:rPr>
                    <w:rFonts w:ascii="Times New Roman" w:hAnsi="Times New Roman" w:cs="Times New Roman"/>
                  </w:rPr>
                </w:rPrChange>
              </w:rPr>
              <w:t>corresponde uno y solo uno</w:t>
            </w:r>
            <w:r w:rsidRPr="00441BF2">
              <w:rPr>
                <w:rFonts w:ascii="Times New Roman" w:hAnsi="Times New Roman" w:cs="Times New Roman"/>
              </w:rPr>
              <w:t xml:space="preserve">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0CE22E6C" w14:textId="77777777" w:rsidR="004B4F7D" w:rsidRDefault="004B4F7D" w:rsidP="00307628">
      <w:pPr>
        <w:spacing w:after="0"/>
        <w:jc w:val="both"/>
        <w:rPr>
          <w:ins w:id="17" w:author="Alex" w:date="2015-07-20T11:40:00Z"/>
          <w:rFonts w:ascii="Times New Roman" w:hAnsi="Times New Roman" w:cs="Times New Roman"/>
        </w:rPr>
      </w:pPr>
      <w:ins w:id="18" w:author="Alex" w:date="2015-07-20T11:37:00Z">
        <w:r>
          <w:rPr>
            <w:rFonts w:ascii="Times New Roman" w:hAnsi="Times New Roman" w:cs="Times New Roman"/>
          </w:rPr>
          <w:t>En adelante nos centraremos en funciones que relacionan conjuntos num</w:t>
        </w:r>
      </w:ins>
      <w:ins w:id="19" w:author="Alex" w:date="2015-07-20T11:38:00Z">
        <w:r>
          <w:rPr>
            <w:rFonts w:ascii="Times New Roman" w:hAnsi="Times New Roman" w:cs="Times New Roman"/>
          </w:rPr>
          <w:t>éricos.</w:t>
        </w:r>
      </w:ins>
    </w:p>
    <w:p w14:paraId="65B37FC1" w14:textId="77777777" w:rsidR="004B4F7D" w:rsidRDefault="004B4F7D" w:rsidP="00307628">
      <w:pPr>
        <w:spacing w:after="0"/>
        <w:jc w:val="both"/>
        <w:rPr>
          <w:ins w:id="20" w:author="Alex" w:date="2015-07-20T11:41:00Z"/>
          <w:rFonts w:ascii="Times New Roman" w:hAnsi="Times New Roman" w:cs="Times New Roman"/>
        </w:rPr>
      </w:pPr>
    </w:p>
    <w:p w14:paraId="49D9378D" w14:textId="51B72BFA" w:rsidR="004B4F7D" w:rsidRDefault="000A0DAD" w:rsidP="00307628">
      <w:pPr>
        <w:spacing w:after="0"/>
        <w:jc w:val="both"/>
        <w:rPr>
          <w:ins w:id="21" w:author="Alex" w:date="2015-07-20T11:41:00Z"/>
          <w:rFonts w:ascii="Times New Roman" w:hAnsi="Times New Roman" w:cs="Times New Roman"/>
        </w:rPr>
      </w:pPr>
      <w:del w:id="22" w:author="Alex" w:date="2015-07-20T11:40:00Z">
        <w:r w:rsidRPr="00441BF2" w:rsidDel="004B4F7D">
          <w:rPr>
            <w:rFonts w:ascii="Times New Roman" w:hAnsi="Times New Roman" w:cs="Times New Roman"/>
          </w:rPr>
          <w:delText xml:space="preserve">Aunque </w:delText>
        </w:r>
        <w:r w:rsidR="007213EE" w:rsidRPr="00441BF2" w:rsidDel="004B4F7D">
          <w:rPr>
            <w:rFonts w:ascii="Times New Roman" w:hAnsi="Times New Roman" w:cs="Times New Roman"/>
          </w:rPr>
          <w:delText xml:space="preserve">habitualmente </w:delText>
        </w:r>
        <w:r w:rsidRPr="00441BF2" w:rsidDel="004B4F7D">
          <w:rPr>
            <w:rFonts w:ascii="Times New Roman" w:hAnsi="Times New Roman" w:cs="Times New Roman"/>
          </w:rPr>
          <w:delText>una función define la relación entre los elementos de cada uno de los conjuntos, e</w:delText>
        </w:r>
      </w:del>
      <w:ins w:id="23" w:author="Alex" w:date="2015-07-20T11:40:00Z">
        <w:r w:rsidR="004B4F7D">
          <w:rPr>
            <w:rFonts w:ascii="Times New Roman" w:hAnsi="Times New Roman" w:cs="Times New Roman"/>
          </w:rPr>
          <w:t>E</w:t>
        </w:r>
      </w:ins>
      <w:r w:rsidRPr="00441BF2">
        <w:rPr>
          <w:rFonts w:ascii="Times New Roman" w:hAnsi="Times New Roman" w:cs="Times New Roman"/>
        </w:rPr>
        <w:t>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ins w:id="24" w:author="Alex" w:date="2015-07-20T11:38:00Z">
        <w:r w:rsidR="004B4F7D">
          <w:rPr>
            <w:rFonts w:ascii="Times New Roman" w:hAnsi="Times New Roman" w:cs="Times New Roman"/>
          </w:rPr>
          <w:t xml:space="preserve">, por ejemplo </w:t>
        </w:r>
      </w:ins>
      <w:ins w:id="25" w:author="Alex" w:date="2015-07-20T11:39:00Z">
        <w:r w:rsidR="004B4F7D">
          <w:rPr>
            <w:rFonts w:ascii="Times New Roman" w:hAnsi="Times New Roman" w:cs="Times New Roman"/>
          </w:rPr>
          <w:t xml:space="preserve">la función “adicionar uno” se puede expresar  como </w:t>
        </w:r>
      </w:ins>
      <w:ins w:id="26" w:author="Alex" w:date="2015-07-20T11:38:00Z">
        <w:r w:rsidR="004B4F7D">
          <w:rPr>
            <w:rFonts w:ascii="Times New Roman" w:hAnsi="Times New Roman" w:cs="Times New Roman"/>
          </w:rPr>
          <w:t>y=x+1</w:t>
        </w:r>
      </w:ins>
      <w:r w:rsidR="007B3148" w:rsidRPr="00441BF2">
        <w:rPr>
          <w:rFonts w:ascii="Times New Roman" w:hAnsi="Times New Roman" w:cs="Times New Roman"/>
        </w:rPr>
        <w:t>;</w:t>
      </w:r>
      <w:ins w:id="27" w:author="Alex" w:date="2015-07-20T11:39:00Z">
        <w:r w:rsidR="004B4F7D">
          <w:rPr>
            <w:rFonts w:ascii="Times New Roman" w:hAnsi="Times New Roman" w:cs="Times New Roman"/>
          </w:rPr>
          <w:t xml:space="preserve"> sin embargo</w:t>
        </w:r>
      </w:ins>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del w:id="28" w:author="Alex" w:date="2015-07-20T11:39:00Z">
        <w:r w:rsidR="00375E34" w:rsidRPr="00441BF2" w:rsidDel="004B4F7D">
          <w:rPr>
            <w:rFonts w:ascii="Times New Roman" w:hAnsi="Times New Roman" w:cs="Times New Roman"/>
          </w:rPr>
          <w:delText xml:space="preserve">necesariamente </w:delText>
        </w:r>
      </w:del>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ins w:id="29" w:author="Alex" w:date="2015-07-20T11:41:00Z">
        <w:r w:rsidR="004B4F7D">
          <w:rPr>
            <w:rFonts w:ascii="Times New Roman" w:hAnsi="Times New Roman" w:cs="Times New Roman"/>
          </w:rPr>
          <w:t xml:space="preserve"> </w:t>
        </w:r>
      </w:ins>
      <w:del w:id="30" w:author="Alex" w:date="2015-07-20T11:41:00Z">
        <w:r w:rsidR="00B50833" w:rsidRPr="00441BF2" w:rsidDel="004B4F7D">
          <w:rPr>
            <w:rFonts w:ascii="Times New Roman" w:hAnsi="Times New Roman" w:cs="Times New Roman"/>
          </w:rPr>
          <w:delText xml:space="preserve"> </w:delText>
        </w:r>
      </w:del>
    </w:p>
    <w:p w14:paraId="32390D12" w14:textId="77777777" w:rsidR="004B4F7D" w:rsidRDefault="004B4F7D" w:rsidP="00307628">
      <w:pPr>
        <w:spacing w:after="0"/>
        <w:jc w:val="both"/>
        <w:rPr>
          <w:ins w:id="31" w:author="Alex" w:date="2015-07-20T11:42:00Z"/>
          <w:rFonts w:ascii="Times New Roman" w:hAnsi="Times New Roman" w:cs="Times New Roman"/>
        </w:rPr>
      </w:pPr>
    </w:p>
    <w:tbl>
      <w:tblPr>
        <w:tblStyle w:val="Tablaconcuadrcula"/>
        <w:tblW w:w="0" w:type="auto"/>
        <w:tblLook w:val="04A0" w:firstRow="1" w:lastRow="0" w:firstColumn="1" w:lastColumn="0" w:noHBand="0" w:noVBand="1"/>
      </w:tblPr>
      <w:tblGrid>
        <w:gridCol w:w="1145"/>
        <w:gridCol w:w="7683"/>
      </w:tblGrid>
      <w:tr w:rsidR="004B4F7D" w14:paraId="0825399A" w14:textId="77777777" w:rsidTr="004B4F7D">
        <w:trPr>
          <w:ins w:id="32" w:author="Alex" w:date="2015-07-20T11:42: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2A011F94" w14:textId="77777777" w:rsidR="004B4F7D" w:rsidRDefault="004B4F7D">
            <w:pPr>
              <w:jc w:val="center"/>
              <w:rPr>
                <w:ins w:id="33" w:author="Alex" w:date="2015-07-20T11:42:00Z"/>
                <w:rFonts w:ascii="Times New Roman" w:hAnsi="Times New Roman" w:cs="Times New Roman"/>
                <w:b/>
                <w:color w:val="FFFFFF" w:themeColor="background1"/>
              </w:rPr>
            </w:pPr>
            <w:ins w:id="34" w:author="Alex" w:date="2015-07-20T11:42:00Z">
              <w:r>
                <w:rPr>
                  <w:rFonts w:ascii="Times New Roman" w:hAnsi="Times New Roman" w:cs="Times New Roman"/>
                  <w:b/>
                  <w:color w:val="FFFFFF" w:themeColor="background1"/>
                </w:rPr>
                <w:t>Imagen (fotografía, gráfica o ilustración)</w:t>
              </w:r>
            </w:ins>
          </w:p>
        </w:tc>
      </w:tr>
      <w:tr w:rsidR="004B4F7D" w14:paraId="7646AA99" w14:textId="77777777" w:rsidTr="004B4F7D">
        <w:trPr>
          <w:ins w:id="35"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F6B57" w14:textId="77777777" w:rsidR="004B4F7D" w:rsidRDefault="004B4F7D">
            <w:pPr>
              <w:rPr>
                <w:ins w:id="36" w:author="Alex" w:date="2015-07-20T11:42:00Z"/>
                <w:rFonts w:ascii="Times New Roman" w:hAnsi="Times New Roman" w:cs="Times New Roman"/>
                <w:b/>
                <w:color w:val="000000"/>
                <w:sz w:val="18"/>
                <w:szCs w:val="18"/>
              </w:rPr>
            </w:pPr>
            <w:ins w:id="37" w:author="Alex" w:date="2015-07-20T11:42:00Z">
              <w:r>
                <w:rPr>
                  <w:rFonts w:ascii="Times New Roman" w:hAnsi="Times New Roman" w:cs="Times New Roman"/>
                  <w:b/>
                  <w:color w:val="000000"/>
                  <w:sz w:val="18"/>
                  <w:szCs w:val="18"/>
                </w:rPr>
                <w:lastRenderedPageBreak/>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5AA65" w14:textId="72966DFB" w:rsidR="004B4F7D" w:rsidRDefault="004E35CB" w:rsidP="007121BC">
            <w:pPr>
              <w:rPr>
                <w:ins w:id="38" w:author="Alex" w:date="2015-07-20T11:42:00Z"/>
                <w:rFonts w:ascii="Times New Roman" w:hAnsi="Times New Roman" w:cs="Times New Roman"/>
                <w:b/>
                <w:color w:val="000000"/>
                <w:sz w:val="18"/>
                <w:szCs w:val="18"/>
              </w:rPr>
            </w:pPr>
            <w:ins w:id="39" w:author="Alex" w:date="2015-08-02T16:24:00Z">
              <w:r w:rsidRPr="00441BF2">
                <w:rPr>
                  <w:sz w:val="24"/>
                  <w:szCs w:val="24"/>
                  <w:lang w:val="es-ES_tradnl"/>
                </w:rPr>
                <w:t>MA_10_01_CO_</w:t>
              </w:r>
              <w:r>
                <w:rPr>
                  <w:sz w:val="24"/>
                  <w:szCs w:val="24"/>
                  <w:lang w:val="es-ES_tradnl"/>
                </w:rPr>
                <w:t>IMG03</w:t>
              </w:r>
            </w:ins>
          </w:p>
        </w:tc>
      </w:tr>
      <w:tr w:rsidR="004B4F7D" w14:paraId="6735DE52" w14:textId="77777777" w:rsidTr="004B4F7D">
        <w:trPr>
          <w:ins w:id="40"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0B9B7B" w14:textId="77777777" w:rsidR="004B4F7D" w:rsidRDefault="004B4F7D">
            <w:pPr>
              <w:rPr>
                <w:ins w:id="41" w:author="Alex" w:date="2015-07-20T11:42:00Z"/>
                <w:rFonts w:ascii="Times New Roman" w:hAnsi="Times New Roman" w:cs="Times New Roman"/>
                <w:color w:val="000000"/>
              </w:rPr>
            </w:pPr>
            <w:ins w:id="42" w:author="Alex" w:date="2015-07-20T11:42: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886BE" w14:textId="25E34D72" w:rsidR="004B4F7D" w:rsidRDefault="004B4F7D">
            <w:pPr>
              <w:rPr>
                <w:ins w:id="43" w:author="Alex" w:date="2015-07-20T11:42:00Z"/>
                <w:rFonts w:ascii="Times New Roman" w:hAnsi="Times New Roman" w:cs="Times New Roman"/>
                <w:color w:val="000000"/>
              </w:rPr>
            </w:pPr>
            <w:ins w:id="44" w:author="Alex" w:date="2015-07-20T11:46:00Z">
              <w:r>
                <w:rPr>
                  <w:sz w:val="24"/>
                  <w:szCs w:val="24"/>
                  <w:lang w:val="es-ES_tradnl"/>
                </w:rPr>
                <w:object w:dxaOrig="8130" w:dyaOrig="4815" w14:anchorId="380D563A">
                  <v:shape id="_x0000_i1027" type="#_x0000_t75" style="width:405.75pt;height:240.75pt" o:ole="">
                    <v:imagedata r:id="rId12" o:title=""/>
                  </v:shape>
                  <o:OLEObject Type="Embed" ProgID="PBrush" ShapeID="_x0000_i1027" DrawAspect="Content" ObjectID="_1500047189" r:id="rId13"/>
                </w:object>
              </w:r>
            </w:ins>
            <w:ins w:id="45" w:author="Alex" w:date="2015-07-20T11:46:00Z">
              <w:r>
                <w:t>Imagen del conjunto de relaciones entre A y B con su respectivo subconjunto de funciones entre A y B</w:t>
              </w:r>
            </w:ins>
          </w:p>
        </w:tc>
      </w:tr>
      <w:tr w:rsidR="004B4F7D" w14:paraId="2CA27A71" w14:textId="77777777" w:rsidTr="004B4F7D">
        <w:trPr>
          <w:ins w:id="46"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ECB94" w14:textId="77777777" w:rsidR="004B4F7D" w:rsidRDefault="004B4F7D">
            <w:pPr>
              <w:rPr>
                <w:ins w:id="47" w:author="Alex" w:date="2015-07-20T11:42:00Z"/>
                <w:rFonts w:ascii="Times New Roman" w:hAnsi="Times New Roman" w:cs="Times New Roman"/>
                <w:color w:val="000000"/>
              </w:rPr>
            </w:pPr>
            <w:ins w:id="48" w:author="Alex" w:date="2015-07-20T11:42: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4B3CD" w14:textId="77777777" w:rsidR="004B4F7D" w:rsidRDefault="004B4F7D">
            <w:pPr>
              <w:rPr>
                <w:ins w:id="49" w:author="Alex" w:date="2015-07-20T11:42:00Z"/>
                <w:rFonts w:ascii="Times New Roman" w:hAnsi="Times New Roman" w:cs="Times New Roman"/>
                <w:color w:val="000000"/>
              </w:rPr>
            </w:pPr>
          </w:p>
        </w:tc>
      </w:tr>
      <w:tr w:rsidR="004B4F7D" w14:paraId="0B3FA6B4" w14:textId="77777777" w:rsidTr="004B4F7D">
        <w:trPr>
          <w:ins w:id="50"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01904" w14:textId="77777777" w:rsidR="004B4F7D" w:rsidRDefault="004B4F7D">
            <w:pPr>
              <w:rPr>
                <w:ins w:id="51" w:author="Alex" w:date="2015-07-20T11:42:00Z"/>
                <w:rFonts w:ascii="Times New Roman" w:hAnsi="Times New Roman" w:cs="Times New Roman"/>
                <w:color w:val="000000"/>
              </w:rPr>
            </w:pPr>
            <w:ins w:id="52" w:author="Alex" w:date="2015-07-20T11:42: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91BB" w14:textId="20D3089B" w:rsidR="004B4F7D" w:rsidRDefault="004B4F7D">
            <w:pPr>
              <w:jc w:val="center"/>
              <w:rPr>
                <w:ins w:id="53" w:author="Alex" w:date="2015-07-20T11:42:00Z"/>
                <w:rFonts w:ascii="Times New Roman" w:hAnsi="Times New Roman" w:cs="Times New Roman"/>
                <w:color w:val="000000"/>
              </w:rPr>
              <w:pPrChange w:id="54" w:author="Alex" w:date="2015-07-20T11:44:00Z">
                <w:pPr/>
              </w:pPrChange>
            </w:pPr>
            <w:ins w:id="55" w:author="Alex" w:date="2015-07-20T11:43:00Z">
              <w:r>
                <w:rPr>
                  <w:rFonts w:ascii="Times New Roman" w:hAnsi="Times New Roman" w:cs="Times New Roman"/>
                  <w:color w:val="000000"/>
                </w:rPr>
                <w:t>Hay relaciones</w:t>
              </w:r>
            </w:ins>
            <w:ins w:id="56" w:author="Alex" w:date="2015-07-20T11:44:00Z">
              <w:r>
                <w:rPr>
                  <w:rFonts w:ascii="Times New Roman" w:hAnsi="Times New Roman" w:cs="Times New Roman"/>
                  <w:color w:val="000000"/>
                </w:rPr>
                <w:t xml:space="preserve"> entre dos conjuntos </w:t>
              </w:r>
            </w:ins>
            <w:ins w:id="57" w:author="Alex" w:date="2015-07-20T11:43:00Z">
              <w:r>
                <w:rPr>
                  <w:rFonts w:ascii="Times New Roman" w:hAnsi="Times New Roman" w:cs="Times New Roman"/>
                  <w:color w:val="000000"/>
                </w:rPr>
                <w:t>que no son funciones.</w:t>
              </w:r>
            </w:ins>
          </w:p>
        </w:tc>
      </w:tr>
      <w:tr w:rsidR="004B4F7D" w14:paraId="78BC119F" w14:textId="77777777" w:rsidTr="004B4F7D">
        <w:trPr>
          <w:ins w:id="58"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AECDB" w14:textId="77777777" w:rsidR="004B4F7D" w:rsidRDefault="004B4F7D">
            <w:pPr>
              <w:rPr>
                <w:ins w:id="59" w:author="Alex" w:date="2015-07-20T11:42:00Z"/>
                <w:rFonts w:ascii="Times New Roman" w:hAnsi="Times New Roman" w:cs="Times New Roman"/>
                <w:b/>
                <w:color w:val="000000"/>
                <w:sz w:val="18"/>
                <w:szCs w:val="18"/>
              </w:rPr>
            </w:pPr>
            <w:ins w:id="60" w:author="Alex" w:date="2015-07-20T11:42: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D6082" w14:textId="40AC4B70" w:rsidR="004B4F7D" w:rsidRDefault="004B4F7D" w:rsidP="007121BC">
            <w:pPr>
              <w:rPr>
                <w:ins w:id="61" w:author="Alex" w:date="2015-07-20T11:42:00Z"/>
                <w:rFonts w:ascii="Times New Roman" w:hAnsi="Times New Roman" w:cs="Times New Roman"/>
                <w:color w:val="000000"/>
              </w:rPr>
            </w:pPr>
            <w:ins w:id="62" w:author="Alex" w:date="2015-07-20T11:42:00Z">
              <w:r>
                <w:rPr>
                  <w:rFonts w:ascii="Times New Roman" w:hAnsi="Times New Roman" w:cs="Times New Roman"/>
                  <w:color w:val="000000"/>
                </w:rPr>
                <w:t>Inferior</w:t>
              </w:r>
            </w:ins>
          </w:p>
        </w:tc>
      </w:tr>
    </w:tbl>
    <w:p w14:paraId="46232B82" w14:textId="77777777" w:rsidR="004B4F7D" w:rsidRDefault="004B4F7D" w:rsidP="00307628">
      <w:pPr>
        <w:spacing w:after="0"/>
        <w:jc w:val="both"/>
        <w:rPr>
          <w:ins w:id="63" w:author="Alex" w:date="2015-07-20T11:41:00Z"/>
          <w:rFonts w:ascii="Times New Roman" w:hAnsi="Times New Roman" w:cs="Times New Roman"/>
        </w:rPr>
      </w:pPr>
    </w:p>
    <w:p w14:paraId="7790AF94" w14:textId="3309A6F4" w:rsidR="000A0DAD" w:rsidRPr="00441BF2" w:rsidRDefault="00B50833" w:rsidP="00307628">
      <w:pPr>
        <w:spacing w:after="0"/>
        <w:jc w:val="both"/>
        <w:rPr>
          <w:rFonts w:ascii="Times New Roman" w:hAnsi="Times New Roman" w:cs="Times New Roman"/>
        </w:rPr>
      </w:pPr>
      <w:r w:rsidRPr="00441BF2">
        <w:rPr>
          <w:rFonts w:ascii="Times New Roman" w:hAnsi="Times New Roman" w:cs="Times New Roman"/>
        </w:rPr>
        <w:t xml:space="preserve">Las representaciones de las funciones como flechas entre conjuntos, como columnas de una tabla o como gráfica en el plano cartesiano son tan relevantes para comprender la función como la expresión analítica </w:t>
      </w:r>
      <w:r w:rsidR="007142CD" w:rsidRPr="007142CD">
        <w:rPr>
          <w:rFonts w:ascii="Times New Roman" w:eastAsiaTheme="minorEastAsia" w:hAnsi="Times New Roman" w:cs="Times New Roman"/>
          <w:rPrChange w:id="64" w:author="Alex" w:date="2015-08-02T18:52:00Z">
            <w:rPr>
              <w:rFonts w:ascii="Cambria Math" w:hAnsi="Cambria Math" w:cs="Times New Roman"/>
              <w:i/>
            </w:rPr>
          </w:rPrChange>
        </w:rPr>
        <w:t>y=f(x)</w:t>
      </w:r>
      <w:r w:rsidRPr="007142CD">
        <w:rPr>
          <w:rFonts w:ascii="Times New Roman" w:eastAsiaTheme="minorEastAsia" w:hAnsi="Times New Roman" w:cs="Times New Roman"/>
          <w:rPrChange w:id="65" w:author="Alex" w:date="2015-08-02T18:52:00Z">
            <w:rPr>
              <w:rFonts w:ascii="Times New Roman" w:eastAsiaTheme="minorEastAsia" w:hAnsi="Times New Roman" w:cs="Times New Roman"/>
            </w:rPr>
          </w:rPrChange>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w:t>
            </w:r>
            <w:proofErr w:type="gramStart"/>
            <w:r w:rsidRPr="00441BF2">
              <w:rPr>
                <w:rFonts w:ascii="Times New Roman" w:hAnsi="Times New Roman" w:cs="Times New Roman"/>
                <w:color w:val="000000"/>
                <w:lang w:val="es-ES_tradnl"/>
              </w:rPr>
              <w:t>/¿</w:t>
            </w:r>
            <w:proofErr w:type="gramEnd"/>
            <w:r w:rsidRPr="00441BF2">
              <w:rPr>
                <w:rFonts w:ascii="Times New Roman" w:hAnsi="Times New Roman" w:cs="Times New Roman"/>
                <w:color w:val="000000"/>
                <w:lang w:val="es-ES_tradnl"/>
              </w:rPr>
              <w:t>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lastRenderedPageBreak/>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4">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0046B960" w:rsidR="00F30A46" w:rsidRDefault="001055AD" w:rsidP="00C968B4">
      <w:pPr>
        <w:spacing w:after="0"/>
        <w:rPr>
          <w:ins w:id="66" w:author="Alex" w:date="2015-07-20T11:54:00Z"/>
          <w:rFonts w:ascii="Times New Roman" w:hAnsi="Times New Roman" w:cs="Times New Roman"/>
        </w:rPr>
      </w:pPr>
      <w:del w:id="67" w:author="Alex" w:date="2015-07-20T11:48:00Z">
        <w:r w:rsidRPr="00441BF2" w:rsidDel="00265846">
          <w:rPr>
            <w:rFonts w:ascii="Times New Roman" w:hAnsi="Times New Roman" w:cs="Times New Roman"/>
          </w:rPr>
          <w:delText>Por ejemplo</w:delText>
        </w:r>
        <w:r w:rsidR="00FD6938" w:rsidRPr="00441BF2" w:rsidDel="00265846">
          <w:rPr>
            <w:rFonts w:ascii="Times New Roman" w:hAnsi="Times New Roman" w:cs="Times New Roman"/>
          </w:rPr>
          <w:delText>,</w:delText>
        </w:r>
      </w:del>
      <w:ins w:id="68" w:author="Alex" w:date="2015-07-20T11:48:00Z">
        <w:r w:rsidR="00265846">
          <w:rPr>
            <w:rFonts w:ascii="Times New Roman" w:hAnsi="Times New Roman" w:cs="Times New Roman"/>
          </w:rPr>
          <w:t>Observa</w:t>
        </w:r>
      </w:ins>
      <w:r w:rsidR="00F30A46" w:rsidRPr="00441BF2">
        <w:rPr>
          <w:rFonts w:ascii="Times New Roman" w:hAnsi="Times New Roman" w:cs="Times New Roman"/>
        </w:rPr>
        <w:t xml:space="preserve"> la expresión</w:t>
      </w:r>
      <w:ins w:id="69" w:author="Alex" w:date="2015-07-20T11:50:00Z">
        <w:r w:rsidR="00265846">
          <w:rPr>
            <w:rFonts w:ascii="Times New Roman" w:hAnsi="Times New Roman" w:cs="Times New Roman"/>
          </w:rPr>
          <w:t xml:space="preserve"> x</w:t>
        </w:r>
        <w:r w:rsidR="00265846" w:rsidRPr="00265846">
          <w:rPr>
            <w:rFonts w:ascii="Times New Roman" w:hAnsi="Times New Roman" w:cs="Times New Roman"/>
            <w:vertAlign w:val="superscript"/>
            <w:rPrChange w:id="70" w:author="Alex" w:date="2015-07-20T11:50:00Z">
              <w:rPr>
                <w:rFonts w:ascii="Times New Roman" w:hAnsi="Times New Roman" w:cs="Times New Roman"/>
              </w:rPr>
            </w:rPrChange>
          </w:rPr>
          <w:t>2</w:t>
        </w:r>
        <w:r w:rsidR="00265846">
          <w:rPr>
            <w:rFonts w:ascii="Times New Roman" w:hAnsi="Times New Roman" w:cs="Times New Roman"/>
          </w:rPr>
          <w:t>+y</w:t>
        </w:r>
        <w:r w:rsidR="00265846" w:rsidRPr="00265846">
          <w:rPr>
            <w:rFonts w:ascii="Times New Roman" w:hAnsi="Times New Roman" w:cs="Times New Roman"/>
            <w:vertAlign w:val="superscript"/>
            <w:rPrChange w:id="71" w:author="Alex" w:date="2015-07-20T11:50:00Z">
              <w:rPr>
                <w:rFonts w:ascii="Times New Roman" w:hAnsi="Times New Roman" w:cs="Times New Roman"/>
              </w:rPr>
            </w:rPrChange>
          </w:rPr>
          <w:t>2</w:t>
        </w:r>
        <w:r w:rsidR="00265846">
          <w:rPr>
            <w:rFonts w:ascii="Times New Roman" w:hAnsi="Times New Roman" w:cs="Times New Roman"/>
          </w:rPr>
          <w:t>=1</w:t>
        </w:r>
      </w:ins>
      <w:del w:id="72" w:author="Alex" w:date="2015-07-20T11:50:00Z">
        <w:r w:rsidR="00F30A46" w:rsidRPr="00441BF2" w:rsidDel="00265846">
          <w:rPr>
            <w:rFonts w:ascii="Times New Roman" w:hAnsi="Times New Roman" w:cs="Times New Roman"/>
          </w:rPr>
          <w:delText xml:space="preserve"> </w:delTex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del>
      <w:ins w:id="73" w:author="Alex" w:date="2015-07-20T11:48:00Z">
        <w:r w:rsidR="00265846">
          <w:rPr>
            <w:rFonts w:ascii="Times New Roman" w:eastAsiaTheme="minorEastAsia" w:hAnsi="Times New Roman" w:cs="Times New Roman"/>
          </w:rPr>
          <w:t>, esta</w:t>
        </w:r>
      </w:ins>
      <w:r w:rsidR="00F30A46" w:rsidRPr="00441BF2">
        <w:rPr>
          <w:rFonts w:ascii="Times New Roman" w:hAnsi="Times New Roman" w:cs="Times New Roman"/>
        </w:rPr>
        <w:t xml:space="preserve"> representa </w:t>
      </w:r>
      <w:del w:id="74" w:author="Alex" w:date="2015-07-20T11:50:00Z">
        <w:r w:rsidR="00F30A46" w:rsidRPr="00441BF2" w:rsidDel="00265846">
          <w:rPr>
            <w:rFonts w:ascii="Times New Roman" w:hAnsi="Times New Roman" w:cs="Times New Roman"/>
          </w:rPr>
          <w:delText>el lugar geométrico</w:delText>
        </w:r>
      </w:del>
      <w:del w:id="75" w:author="Alex" w:date="2015-07-20T11:49:00Z">
        <w:r w:rsidR="00F30A46" w:rsidRPr="00441BF2" w:rsidDel="00265846">
          <w:rPr>
            <w:rFonts w:ascii="Times New Roman" w:hAnsi="Times New Roman" w:cs="Times New Roman"/>
          </w:rPr>
          <w:delText xml:space="preserve"> del conjunto de los puntos que corresponden a la relación existente entre los puntos que yacen en un diámetro horizontal de una circunferencia de radio 1 y los puntos que están en la circunferencia</w:delText>
        </w:r>
      </w:del>
      <w:ins w:id="76" w:author="Alex" w:date="2015-07-20T11:49:00Z">
        <w:r w:rsidR="00265846">
          <w:rPr>
            <w:rFonts w:ascii="Times New Roman" w:hAnsi="Times New Roman" w:cs="Times New Roman"/>
          </w:rPr>
          <w:t>una circunferencia de radio 1 y centro en el origen del plano cartesiano</w:t>
        </w:r>
      </w:ins>
      <w:r w:rsidR="00F30A46" w:rsidRPr="00441BF2">
        <w:rPr>
          <w:rFonts w:ascii="Times New Roman" w:hAnsi="Times New Roman" w:cs="Times New Roman"/>
        </w:rPr>
        <w:t xml:space="preserve">; esta expresión no </w:t>
      </w:r>
      <w:del w:id="77" w:author="Alex" w:date="2015-07-20T11:51:00Z">
        <w:r w:rsidR="00F30A46" w:rsidRPr="00441BF2" w:rsidDel="00265846">
          <w:rPr>
            <w:rFonts w:ascii="Times New Roman" w:hAnsi="Times New Roman" w:cs="Times New Roman"/>
          </w:rPr>
          <w:delText xml:space="preserve">se trata de </w:delText>
        </w:r>
      </w:del>
      <w:ins w:id="78" w:author="Alex" w:date="2015-07-20T11:51:00Z">
        <w:r w:rsidR="00265846">
          <w:rPr>
            <w:rFonts w:ascii="Times New Roman" w:hAnsi="Times New Roman" w:cs="Times New Roman"/>
          </w:rPr>
          <w:t xml:space="preserve">es </w:t>
        </w:r>
      </w:ins>
      <w:r w:rsidR="00F30A46" w:rsidRPr="00441BF2">
        <w:rPr>
          <w:rFonts w:ascii="Times New Roman" w:hAnsi="Times New Roman" w:cs="Times New Roman"/>
        </w:rPr>
        <w:t>una función</w:t>
      </w:r>
      <w:del w:id="79" w:author="Alex" w:date="2015-07-20T11:51:00Z">
        <w:r w:rsidR="00F30A46" w:rsidRPr="00441BF2" w:rsidDel="00265846">
          <w:rPr>
            <w:rFonts w:ascii="Times New Roman" w:hAnsi="Times New Roman" w:cs="Times New Roman"/>
          </w:rPr>
          <w:delText>,</w:delText>
        </w:r>
      </w:del>
      <w:r w:rsidR="00F30A46" w:rsidRPr="00441BF2">
        <w:rPr>
          <w:rFonts w:ascii="Times New Roman" w:hAnsi="Times New Roman" w:cs="Times New Roman"/>
        </w:rPr>
        <w:t xml:space="preserve"> porque para</w:t>
      </w:r>
      <w:ins w:id="80" w:author="Alex" w:date="2015-07-20T12:04:00Z">
        <w:r w:rsidR="00EB7D77">
          <w:rPr>
            <w:rFonts w:ascii="Times New Roman" w:hAnsi="Times New Roman" w:cs="Times New Roman"/>
          </w:rPr>
          <w:t xml:space="preserve"> cada valor del di</w:t>
        </w:r>
      </w:ins>
      <w:ins w:id="81" w:author="Alex" w:date="2015-07-20T12:05:00Z">
        <w:r w:rsidR="00EB7D77">
          <w:rPr>
            <w:rFonts w:ascii="Times New Roman" w:hAnsi="Times New Roman" w:cs="Times New Roman"/>
          </w:rPr>
          <w:t xml:space="preserve">ámetro horizontal se tienen dos “imágenes”, por ejemplo para </w:t>
        </w:r>
      </w:ins>
      <w:del w:id="82" w:author="Alex" w:date="2015-07-20T12:05:00Z">
        <w:r w:rsidR="00F30A46" w:rsidRPr="00441BF2" w:rsidDel="00EB7D77">
          <w:rPr>
            <w:rFonts w:ascii="Times New Roman" w:hAnsi="Times New Roman" w:cs="Times New Roman"/>
          </w:rPr>
          <w:delText xml:space="preserve"> </w:delText>
        </w:r>
      </w:del>
      <w:ins w:id="83" w:author="Alex" w:date="2015-07-20T11:51:00Z">
        <w:r w:rsidR="00265846">
          <w:rPr>
            <w:rFonts w:ascii="Times New Roman" w:hAnsi="Times New Roman" w:cs="Times New Roman"/>
          </w:rPr>
          <w:t>el valor x=0 se tienen dos im</w:t>
        </w:r>
      </w:ins>
      <w:ins w:id="84" w:author="Alex" w:date="2015-07-20T11:52:00Z">
        <w:r w:rsidR="00265846">
          <w:rPr>
            <w:rFonts w:ascii="Times New Roman" w:hAnsi="Times New Roman" w:cs="Times New Roman"/>
          </w:rPr>
          <w:t xml:space="preserve">ágenes correspondientes: </w:t>
        </w:r>
      </w:ins>
      <w:del w:id="85" w:author="Alex" w:date="2015-07-20T11:52:00Z">
        <w:r w:rsidR="00F30A46" w:rsidRPr="00441BF2" w:rsidDel="00265846">
          <w:rPr>
            <w:rFonts w:ascii="Times New Roman" w:hAnsi="Times New Roman" w:cs="Times New Roman"/>
          </w:rPr>
          <w:delText xml:space="preserve">cada número entre </w:delText>
        </w:r>
      </w:del>
      <w:r w:rsidR="00F30A46" w:rsidRPr="00441BF2">
        <w:rPr>
          <w:rFonts w:ascii="Times New Roman" w:hAnsi="Times New Roman" w:cs="Times New Roman"/>
        </w:rPr>
        <w:t>1 y -1</w:t>
      </w:r>
      <w:del w:id="86" w:author="Alex" w:date="2015-07-20T11:52:00Z">
        <w:r w:rsidR="00F30A46" w:rsidRPr="00441BF2" w:rsidDel="00265846">
          <w:rPr>
            <w:rFonts w:ascii="Times New Roman" w:hAnsi="Times New Roman" w:cs="Times New Roman"/>
          </w:rPr>
          <w:delText>,</w:delText>
        </w:r>
      </w:del>
      <w:del w:id="87" w:author="Alex" w:date="2015-07-20T12:05:00Z">
        <w:r w:rsidR="00F30A46" w:rsidRPr="00441BF2" w:rsidDel="00EB7D77">
          <w:rPr>
            <w:rFonts w:ascii="Times New Roman" w:hAnsi="Times New Roman" w:cs="Times New Roman"/>
          </w:rPr>
          <w:delText xml:space="preserve"> existen dos imágenes </w:delText>
        </w:r>
      </w:del>
      <w:del w:id="88" w:author="Alex" w:date="2015-07-20T11:53:00Z">
        <w:r w:rsidR="00F30A46" w:rsidRPr="00441BF2" w:rsidDel="00265846">
          <w:rPr>
            <w:rFonts w:ascii="Times New Roman" w:hAnsi="Times New Roman" w:cs="Times New Roman"/>
          </w:rPr>
          <w:delText>que le corresponden</w:delText>
        </w:r>
      </w:del>
      <w:del w:id="89" w:author="Alex" w:date="2015-07-20T12:05:00Z">
        <w:r w:rsidR="00F30A46" w:rsidRPr="00441BF2" w:rsidDel="00EB7D77">
          <w:rPr>
            <w:rFonts w:ascii="Times New Roman" w:hAnsi="Times New Roman" w:cs="Times New Roman"/>
          </w:rPr>
          <w:delText>.</w:delText>
        </w:r>
      </w:del>
      <w:ins w:id="90" w:author="Alex" w:date="2015-07-20T12:05:00Z">
        <w:r w:rsidR="00EB7D77">
          <w:rPr>
            <w:rFonts w:ascii="Times New Roman" w:hAnsi="Times New Roman" w:cs="Times New Roman"/>
          </w:rPr>
          <w:t>.</w:t>
        </w:r>
      </w:ins>
    </w:p>
    <w:p w14:paraId="3A88E295" w14:textId="77777777" w:rsidR="00265846" w:rsidRDefault="00265846" w:rsidP="00C968B4">
      <w:pPr>
        <w:spacing w:after="0"/>
        <w:rPr>
          <w:ins w:id="91" w:author="Alex" w:date="2015-07-20T11:54:00Z"/>
          <w:rFonts w:ascii="Times New Roman" w:hAnsi="Times New Roman" w:cs="Times New Roman"/>
        </w:rPr>
      </w:pPr>
    </w:p>
    <w:tbl>
      <w:tblPr>
        <w:tblStyle w:val="Tablaconcuadrcula"/>
        <w:tblW w:w="0" w:type="auto"/>
        <w:tblLook w:val="04A0" w:firstRow="1" w:lastRow="0" w:firstColumn="1" w:lastColumn="0" w:noHBand="0" w:noVBand="1"/>
      </w:tblPr>
      <w:tblGrid>
        <w:gridCol w:w="1202"/>
        <w:gridCol w:w="7626"/>
      </w:tblGrid>
      <w:tr w:rsidR="00265846" w14:paraId="36BF4CE8" w14:textId="77777777" w:rsidTr="00265846">
        <w:trPr>
          <w:ins w:id="92" w:author="Alex" w:date="2015-07-20T11:55: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93664A0" w14:textId="77777777" w:rsidR="00265846" w:rsidRDefault="00265846">
            <w:pPr>
              <w:jc w:val="center"/>
              <w:rPr>
                <w:ins w:id="93" w:author="Alex" w:date="2015-07-20T11:55:00Z"/>
                <w:rFonts w:ascii="Times New Roman" w:hAnsi="Times New Roman" w:cs="Times New Roman"/>
                <w:b/>
                <w:color w:val="FFFFFF" w:themeColor="background1"/>
              </w:rPr>
            </w:pPr>
            <w:ins w:id="94" w:author="Alex" w:date="2015-07-20T11:55:00Z">
              <w:r>
                <w:rPr>
                  <w:rFonts w:ascii="Times New Roman" w:hAnsi="Times New Roman" w:cs="Times New Roman"/>
                  <w:b/>
                  <w:color w:val="FFFFFF" w:themeColor="background1"/>
                </w:rPr>
                <w:t>Imagen (fotografía, gráfica o ilustración)</w:t>
              </w:r>
            </w:ins>
          </w:p>
        </w:tc>
      </w:tr>
      <w:tr w:rsidR="00265846" w14:paraId="1DAD6F64" w14:textId="77777777" w:rsidTr="00265846">
        <w:trPr>
          <w:ins w:id="95"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620A5" w14:textId="77777777" w:rsidR="00265846" w:rsidRDefault="00265846">
            <w:pPr>
              <w:rPr>
                <w:ins w:id="96" w:author="Alex" w:date="2015-07-20T11:55:00Z"/>
                <w:rFonts w:ascii="Times New Roman" w:hAnsi="Times New Roman" w:cs="Times New Roman"/>
                <w:b/>
                <w:color w:val="000000"/>
                <w:sz w:val="18"/>
                <w:szCs w:val="18"/>
              </w:rPr>
            </w:pPr>
            <w:ins w:id="97" w:author="Alex" w:date="2015-07-20T11:55: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4F34E7" w14:textId="10063D22" w:rsidR="00265846" w:rsidRDefault="00265846">
            <w:pPr>
              <w:ind w:left="708" w:hanging="708"/>
              <w:rPr>
                <w:ins w:id="98" w:author="Alex" w:date="2015-07-20T11:55:00Z"/>
                <w:rFonts w:ascii="Times New Roman" w:hAnsi="Times New Roman" w:cs="Times New Roman"/>
                <w:b/>
                <w:color w:val="000000"/>
                <w:sz w:val="18"/>
                <w:szCs w:val="18"/>
              </w:rPr>
              <w:pPrChange w:id="99" w:author="Alex" w:date="2015-08-02T16:24:00Z">
                <w:pPr/>
              </w:pPrChange>
            </w:pPr>
            <w:ins w:id="100" w:author="Alex" w:date="2015-07-20T11:55:00Z">
              <w:r w:rsidRPr="00441BF2">
                <w:rPr>
                  <w:sz w:val="24"/>
                  <w:szCs w:val="24"/>
                  <w:lang w:val="es-ES_tradnl"/>
                </w:rPr>
                <w:t>MA_10_01_CO_IMG0</w:t>
              </w:r>
            </w:ins>
            <w:ins w:id="101" w:author="Alex" w:date="2015-08-02T16:24:00Z">
              <w:r w:rsidR="004E35CB">
                <w:rPr>
                  <w:sz w:val="24"/>
                  <w:szCs w:val="24"/>
                  <w:lang w:val="es-ES_tradnl"/>
                </w:rPr>
                <w:t>4</w:t>
              </w:r>
            </w:ins>
          </w:p>
        </w:tc>
      </w:tr>
      <w:tr w:rsidR="00265846" w14:paraId="61861567" w14:textId="77777777" w:rsidTr="00265846">
        <w:trPr>
          <w:ins w:id="102"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71158" w14:textId="77777777" w:rsidR="00265846" w:rsidRDefault="00265846">
            <w:pPr>
              <w:rPr>
                <w:ins w:id="103" w:author="Alex" w:date="2015-07-20T11:55:00Z"/>
                <w:rFonts w:ascii="Times New Roman" w:hAnsi="Times New Roman" w:cs="Times New Roman"/>
                <w:color w:val="000000"/>
              </w:rPr>
            </w:pPr>
            <w:ins w:id="104" w:author="Alex" w:date="2015-07-20T11:55: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1116B" w14:textId="03F15088" w:rsidR="00265846" w:rsidRDefault="00265846">
            <w:pPr>
              <w:rPr>
                <w:ins w:id="105" w:author="Alex" w:date="2015-07-20T11:55:00Z"/>
                <w:rFonts w:ascii="Times New Roman" w:hAnsi="Times New Roman" w:cs="Times New Roman"/>
                <w:color w:val="000000"/>
              </w:rPr>
            </w:pPr>
            <w:ins w:id="106" w:author="Alex" w:date="2015-07-20T12:00:00Z">
              <w:r>
                <w:rPr>
                  <w:sz w:val="24"/>
                  <w:szCs w:val="24"/>
                  <w:lang w:val="es-ES_tradnl"/>
                </w:rPr>
                <w:object w:dxaOrig="7575" w:dyaOrig="5055" w14:anchorId="0FCC6AE4">
                  <v:shape id="_x0000_i1028" type="#_x0000_t75" style="width:379.5pt;height:252.75pt" o:ole="">
                    <v:imagedata r:id="rId15" o:title=""/>
                  </v:shape>
                  <o:OLEObject Type="Embed" ProgID="PBrush" ShapeID="_x0000_i1028" DrawAspect="Content" ObjectID="_1500047190" r:id="rId16"/>
                </w:object>
              </w:r>
            </w:ins>
            <w:ins w:id="107" w:author="Alex" w:date="2015-07-20T12:00:00Z">
              <w:r>
                <w:t xml:space="preserve">En un plano cartesiano graficar una circunferencia de radio 1 y centro en el origen, destacando las dos “imágenes” </w:t>
              </w:r>
            </w:ins>
            <w:ins w:id="108" w:author="Alex" w:date="2015-07-20T12:01:00Z">
              <w:r w:rsidR="00EB7D77">
                <w:t>del cero. La palabra imagen debe ir entre comillas</w:t>
              </w:r>
            </w:ins>
          </w:p>
        </w:tc>
      </w:tr>
      <w:tr w:rsidR="00265846" w14:paraId="6FBB89A3" w14:textId="77777777" w:rsidTr="00265846">
        <w:trPr>
          <w:ins w:id="109"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000F5" w14:textId="77777777" w:rsidR="00265846" w:rsidRDefault="00265846">
            <w:pPr>
              <w:rPr>
                <w:ins w:id="110" w:author="Alex" w:date="2015-07-20T11:55:00Z"/>
                <w:rFonts w:ascii="Times New Roman" w:hAnsi="Times New Roman" w:cs="Times New Roman"/>
                <w:color w:val="000000"/>
              </w:rPr>
            </w:pPr>
            <w:ins w:id="111" w:author="Alex" w:date="2015-07-20T11:55: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w:t>
              </w:r>
              <w:r>
                <w:rPr>
                  <w:rFonts w:ascii="Times New Roman" w:hAnsi="Times New Roman" w:cs="Times New Roman"/>
                  <w:b/>
                  <w:color w:val="000000"/>
                  <w:sz w:val="18"/>
                  <w:szCs w:val="18"/>
                </w:rPr>
                <w:lastRenderedPageBreak/>
                <w:t xml:space="preserve">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1B076" w14:textId="77777777" w:rsidR="00265846" w:rsidRDefault="00265846">
            <w:pPr>
              <w:rPr>
                <w:ins w:id="112" w:author="Alex" w:date="2015-07-20T11:55:00Z"/>
                <w:rFonts w:ascii="Times New Roman" w:hAnsi="Times New Roman" w:cs="Times New Roman"/>
                <w:color w:val="000000"/>
              </w:rPr>
            </w:pPr>
          </w:p>
        </w:tc>
      </w:tr>
      <w:tr w:rsidR="00265846" w14:paraId="5DB1CCF6" w14:textId="77777777" w:rsidTr="00265846">
        <w:trPr>
          <w:ins w:id="113"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9C2C34" w14:textId="77777777" w:rsidR="00265846" w:rsidRDefault="00265846">
            <w:pPr>
              <w:rPr>
                <w:ins w:id="114" w:author="Alex" w:date="2015-07-20T11:55:00Z"/>
                <w:rFonts w:ascii="Times New Roman" w:hAnsi="Times New Roman" w:cs="Times New Roman"/>
                <w:color w:val="000000"/>
              </w:rPr>
            </w:pPr>
            <w:ins w:id="115" w:author="Alex" w:date="2015-07-20T11:55:00Z">
              <w:r>
                <w:rPr>
                  <w:rFonts w:ascii="Times New Roman" w:hAnsi="Times New Roman" w:cs="Times New Roman"/>
                  <w:b/>
                  <w:color w:val="000000"/>
                  <w:sz w:val="18"/>
                  <w:szCs w:val="18"/>
                </w:rPr>
                <w:lastRenderedPageBreak/>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86F46" w14:textId="1C77293F" w:rsidR="00265846" w:rsidRDefault="00EB7D77">
            <w:pPr>
              <w:rPr>
                <w:ins w:id="116" w:author="Alex" w:date="2015-07-20T11:55:00Z"/>
                <w:rFonts w:ascii="Times New Roman" w:hAnsi="Times New Roman" w:cs="Times New Roman"/>
                <w:color w:val="000000"/>
              </w:rPr>
            </w:pPr>
            <w:ins w:id="117" w:author="Alex" w:date="2015-07-20T12:02:00Z">
              <w:r>
                <w:rPr>
                  <w:rFonts w:ascii="Times New Roman" w:hAnsi="Times New Roman" w:cs="Times New Roman"/>
                  <w:color w:val="000000"/>
                </w:rPr>
                <w:t xml:space="preserve">La circunferencia </w:t>
              </w:r>
              <w:r>
                <w:rPr>
                  <w:rFonts w:ascii="Times New Roman" w:hAnsi="Times New Roman" w:cs="Times New Roman"/>
                </w:rPr>
                <w:t>x</w:t>
              </w:r>
              <w:r w:rsidRPr="0048610C">
                <w:rPr>
                  <w:rFonts w:ascii="Times New Roman" w:hAnsi="Times New Roman" w:cs="Times New Roman"/>
                  <w:vertAlign w:val="superscript"/>
                </w:rPr>
                <w:t>2</w:t>
              </w:r>
              <w:r>
                <w:rPr>
                  <w:rFonts w:ascii="Times New Roman" w:hAnsi="Times New Roman" w:cs="Times New Roman"/>
                </w:rPr>
                <w:t>+y</w:t>
              </w:r>
              <w:r w:rsidRPr="0048610C">
                <w:rPr>
                  <w:rFonts w:ascii="Times New Roman" w:hAnsi="Times New Roman" w:cs="Times New Roman"/>
                  <w:vertAlign w:val="superscript"/>
                </w:rPr>
                <w:t>2</w:t>
              </w:r>
              <w:r>
                <w:rPr>
                  <w:rFonts w:ascii="Times New Roman" w:hAnsi="Times New Roman" w:cs="Times New Roman"/>
                </w:rPr>
                <w:t>=1 no es una función.</w:t>
              </w:r>
            </w:ins>
          </w:p>
        </w:tc>
      </w:tr>
      <w:tr w:rsidR="00265846" w14:paraId="018F84D5" w14:textId="77777777" w:rsidTr="00265846">
        <w:trPr>
          <w:ins w:id="118"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10CEDD" w14:textId="77777777" w:rsidR="00265846" w:rsidRDefault="00265846">
            <w:pPr>
              <w:rPr>
                <w:ins w:id="119" w:author="Alex" w:date="2015-07-20T11:55:00Z"/>
                <w:rFonts w:ascii="Times New Roman" w:hAnsi="Times New Roman" w:cs="Times New Roman"/>
                <w:b/>
                <w:color w:val="000000"/>
                <w:sz w:val="18"/>
                <w:szCs w:val="18"/>
              </w:rPr>
            </w:pPr>
            <w:ins w:id="120" w:author="Alex" w:date="2015-07-20T11:55: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CB16D" w14:textId="0F8AE023" w:rsidR="00265846" w:rsidRDefault="00EB7D77" w:rsidP="007121BC">
            <w:pPr>
              <w:rPr>
                <w:ins w:id="121" w:author="Alex" w:date="2015-07-20T11:55:00Z"/>
                <w:rFonts w:ascii="Times New Roman" w:hAnsi="Times New Roman" w:cs="Times New Roman"/>
                <w:color w:val="000000"/>
              </w:rPr>
            </w:pPr>
            <w:ins w:id="122" w:author="Alex" w:date="2015-07-20T11:55:00Z">
              <w:r>
                <w:rPr>
                  <w:rFonts w:ascii="Times New Roman" w:hAnsi="Times New Roman" w:cs="Times New Roman"/>
                  <w:color w:val="000000"/>
                </w:rPr>
                <w:t>Inferior</w:t>
              </w:r>
            </w:ins>
          </w:p>
        </w:tc>
      </w:tr>
    </w:tbl>
    <w:p w14:paraId="30695468" w14:textId="77777777" w:rsidR="00265846" w:rsidRDefault="00265846" w:rsidP="00C968B4">
      <w:pPr>
        <w:spacing w:after="0"/>
        <w:rPr>
          <w:ins w:id="123" w:author="Alex" w:date="2015-07-20T11:54:00Z"/>
          <w:rFonts w:ascii="Times New Roman" w:hAnsi="Times New Roman" w:cs="Times New Roman"/>
        </w:rPr>
      </w:pPr>
    </w:p>
    <w:p w14:paraId="53D7F14C" w14:textId="77777777" w:rsidR="00265846" w:rsidRDefault="00265846" w:rsidP="00C968B4">
      <w:pPr>
        <w:spacing w:after="0"/>
        <w:rPr>
          <w:ins w:id="124" w:author="Alex" w:date="2015-07-20T11:54:00Z"/>
          <w:rFonts w:ascii="Times New Roman" w:hAnsi="Times New Roman" w:cs="Times New Roman"/>
        </w:rPr>
      </w:pPr>
    </w:p>
    <w:p w14:paraId="1E50D072" w14:textId="54123B94" w:rsidR="00265846" w:rsidRPr="00441BF2" w:rsidRDefault="00EB7D77" w:rsidP="00C968B4">
      <w:pPr>
        <w:spacing w:after="0"/>
        <w:rPr>
          <w:rFonts w:ascii="Times New Roman" w:hAnsi="Times New Roman" w:cs="Times New Roman"/>
        </w:rPr>
      </w:pPr>
      <w:ins w:id="125" w:author="Alex" w:date="2015-07-20T12:03:00Z">
        <w:r>
          <w:rPr>
            <w:rFonts w:ascii="Times New Roman" w:hAnsi="Times New Roman" w:cs="Times New Roman"/>
          </w:rPr>
          <w:t xml:space="preserve">Como diagrama de flechas es posible visualizar </w:t>
        </w:r>
      </w:ins>
      <w:ins w:id="126" w:author="Alex" w:date="2015-07-20T12:06:00Z">
        <w:r>
          <w:rPr>
            <w:rFonts w:ascii="Times New Roman" w:hAnsi="Times New Roman" w:cs="Times New Roman"/>
          </w:rPr>
          <w:t xml:space="preserve">la misma conclusión anterior </w:t>
        </w:r>
      </w:ins>
      <w:ins w:id="127" w:author="Alex" w:date="2015-07-20T12:11:00Z">
        <w:r w:rsidR="007121BC">
          <w:rPr>
            <w:rFonts w:ascii="Times New Roman" w:hAnsi="Times New Roman" w:cs="Times New Roman"/>
          </w:rPr>
          <w:t>para</w:t>
        </w:r>
      </w:ins>
      <w:ins w:id="128" w:author="Alex" w:date="2015-07-20T12:06:00Z">
        <w:r>
          <w:rPr>
            <w:rFonts w:ascii="Times New Roman" w:hAnsi="Times New Roman" w:cs="Times New Roman"/>
          </w:rPr>
          <w:t xml:space="preserve"> la relación x</w:t>
        </w:r>
        <w:r w:rsidRPr="0048610C">
          <w:rPr>
            <w:rFonts w:ascii="Times New Roman" w:hAnsi="Times New Roman" w:cs="Times New Roman"/>
            <w:vertAlign w:val="superscript"/>
          </w:rPr>
          <w:t>2</w:t>
        </w:r>
        <w:r>
          <w:rPr>
            <w:rFonts w:ascii="Times New Roman" w:hAnsi="Times New Roman" w:cs="Times New Roman"/>
          </w:rPr>
          <w:t>+y</w:t>
        </w:r>
        <w:r w:rsidRPr="0048610C">
          <w:rPr>
            <w:rFonts w:ascii="Times New Roman" w:hAnsi="Times New Roman" w:cs="Times New Roman"/>
            <w:vertAlign w:val="superscript"/>
          </w:rPr>
          <w:t>2</w:t>
        </w:r>
        <w:r>
          <w:rPr>
            <w:rFonts w:ascii="Times New Roman" w:hAnsi="Times New Roman" w:cs="Times New Roman"/>
          </w:rPr>
          <w:t>=1</w:t>
        </w:r>
      </w:ins>
      <w:ins w:id="129" w:author="Alex" w:date="2015-07-20T11:54:00Z">
        <w:r w:rsidR="00265846">
          <w:rPr>
            <w:rFonts w:ascii="Times New Roman" w:hAnsi="Times New Roman" w:cs="Times New Roman"/>
          </w:rPr>
          <w:t>.</w:t>
        </w:r>
      </w:ins>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5A63FA12"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w:t>
            </w:r>
            <w:ins w:id="130" w:author="Alex" w:date="2015-08-02T16:24:00Z">
              <w:r w:rsidR="004E35CB">
                <w:rPr>
                  <w:sz w:val="24"/>
                  <w:szCs w:val="24"/>
                  <w:lang w:val="es-ES_tradnl"/>
                </w:rPr>
                <w:t>5</w:t>
              </w:r>
            </w:ins>
            <w:del w:id="131" w:author="Alex" w:date="2015-08-02T16:24:00Z">
              <w:r w:rsidRPr="00441BF2" w:rsidDel="004E35CB">
                <w:rPr>
                  <w:sz w:val="24"/>
                  <w:szCs w:val="24"/>
                  <w:lang w:val="es-ES_tradnl"/>
                </w:rPr>
                <w:delText>3</w:delText>
              </w:r>
            </w:del>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7">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B40963D" w14:textId="78911761" w:rsidR="00082832" w:rsidRPr="00441BF2" w:rsidRDefault="00B77301" w:rsidP="007121BC">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 xml:space="preserve">ión, pues a </w:t>
            </w:r>
            <w:del w:id="132" w:author="Alex" w:date="2015-07-20T12:10:00Z">
              <w:r w:rsidR="0035646F" w:rsidRPr="00441BF2" w:rsidDel="00EB7D77">
                <w:rPr>
                  <w:rFonts w:ascii="Times New Roman" w:eastAsiaTheme="minorEastAsia" w:hAnsi="Times New Roman" w:cs="Times New Roman"/>
                  <w:lang w:val="es-ES_tradnl"/>
                </w:rPr>
                <w:delText xml:space="preserve">cada </w:delText>
              </w:r>
            </w:del>
            <w:r w:rsidR="0035646F" w:rsidRPr="00441BF2">
              <w:rPr>
                <w:rFonts w:ascii="Times New Roman" w:eastAsiaTheme="minorEastAsia" w:hAnsi="Times New Roman" w:cs="Times New Roman"/>
                <w:lang w:val="es-ES_tradnl"/>
              </w:rPr>
              <w:t>elemento</w:t>
            </w:r>
            <w:ins w:id="133" w:author="Alex" w:date="2015-07-20T12:10:00Z">
              <w:r w:rsidR="00EB7D77">
                <w:rPr>
                  <w:rFonts w:ascii="Times New Roman" w:eastAsiaTheme="minorEastAsia" w:hAnsi="Times New Roman" w:cs="Times New Roman"/>
                  <w:lang w:val="es-ES_tradnl"/>
                </w:rPr>
                <w:t>s</w:t>
              </w:r>
            </w:ins>
            <w:r w:rsidR="0035646F" w:rsidRPr="00441BF2">
              <w:rPr>
                <w:rFonts w:ascii="Times New Roman" w:eastAsiaTheme="minorEastAsia" w:hAnsi="Times New Roman" w:cs="Times New Roman"/>
                <w:lang w:val="es-ES_tradnl"/>
              </w:rPr>
              <w:t xml:space="preserve"> del c</w:t>
            </w:r>
            <w:r w:rsidRPr="00441BF2">
              <w:rPr>
                <w:rFonts w:ascii="Times New Roman" w:eastAsiaTheme="minorEastAsia" w:hAnsi="Times New Roman" w:cs="Times New Roman"/>
                <w:lang w:val="es-ES_tradnl"/>
              </w:rPr>
              <w:t>onjunto de salida</w:t>
            </w:r>
            <w:ins w:id="134" w:author="Alex" w:date="2015-07-20T12:14:00Z">
              <w:r w:rsidR="007121BC">
                <w:rPr>
                  <w:rFonts w:ascii="Times New Roman" w:eastAsiaTheme="minorEastAsia" w:hAnsi="Times New Roman" w:cs="Times New Roman"/>
                  <w:lang w:val="es-ES_tradnl"/>
                </w:rPr>
                <w:t xml:space="preserve"> D</w:t>
              </w:r>
            </w:ins>
            <w:r w:rsidRPr="00441BF2">
              <w:rPr>
                <w:rFonts w:ascii="Times New Roman" w:eastAsiaTheme="minorEastAsia" w:hAnsi="Times New Roman" w:cs="Times New Roman"/>
                <w:lang w:val="es-ES_tradnl"/>
              </w:rPr>
              <w:t xml:space="preserve"> le corresponden dos elementos del conjunto de llegada</w:t>
            </w:r>
            <w:ins w:id="135" w:author="Alex" w:date="2015-07-20T12:14:00Z">
              <w:r w:rsidR="007121BC">
                <w:rPr>
                  <w:rFonts w:ascii="Times New Roman" w:eastAsiaTheme="minorEastAsia" w:hAnsi="Times New Roman" w:cs="Times New Roman"/>
                  <w:lang w:val="es-ES_tradnl"/>
                </w:rPr>
                <w:t xml:space="preserve"> C</w:t>
              </w:r>
            </w:ins>
            <w:r w:rsidRPr="00441BF2">
              <w:rPr>
                <w:rFonts w:ascii="Times New Roman" w:eastAsiaTheme="minorEastAsia" w:hAnsi="Times New Roman" w:cs="Times New Roman"/>
                <w:lang w:val="es-ES_tradnl"/>
              </w:rPr>
              <w:t>.</w:t>
            </w:r>
          </w:p>
        </w:tc>
      </w:tr>
    </w:tbl>
    <w:p w14:paraId="15FC5C05" w14:textId="77777777" w:rsidR="003F2D33" w:rsidRPr="00441BF2" w:rsidRDefault="003F2D33" w:rsidP="00C968B4">
      <w:pPr>
        <w:spacing w:after="0"/>
        <w:rPr>
          <w:rFonts w:ascii="Times New Roman" w:hAnsi="Times New Roman" w:cs="Times New Roman"/>
        </w:rPr>
      </w:pPr>
    </w:p>
    <w:p w14:paraId="046D1153" w14:textId="7BE82D89" w:rsidR="004A6D1C" w:rsidRPr="00441BF2" w:rsidRDefault="007121BC" w:rsidP="00CC0E67">
      <w:pPr>
        <w:spacing w:after="0"/>
        <w:jc w:val="both"/>
        <w:rPr>
          <w:rFonts w:ascii="Times New Roman" w:hAnsi="Times New Roman" w:cs="Times New Roman"/>
        </w:rPr>
      </w:pPr>
      <w:ins w:id="136" w:author="Alex" w:date="2015-07-20T12:14:00Z">
        <w:r>
          <w:rPr>
            <w:rFonts w:ascii="Times New Roman" w:hAnsi="Times New Roman" w:cs="Times New Roman"/>
          </w:rPr>
          <w:t xml:space="preserve">Algunas relaciones no tienen expresiones algebraicas como </w:t>
        </w:r>
      </w:ins>
      <w:ins w:id="137" w:author="Alex" w:date="2015-07-20T12:24:00Z">
        <w:r w:rsidR="00B93C2D">
          <w:rPr>
            <w:rFonts w:ascii="Times New Roman" w:hAnsi="Times New Roman" w:cs="Times New Roman"/>
          </w:rPr>
          <w:t xml:space="preserve">sí la había para la </w:t>
        </w:r>
      </w:ins>
      <w:ins w:id="138" w:author="Alex" w:date="2015-07-20T12:14:00Z">
        <w:r>
          <w:rPr>
            <w:rFonts w:ascii="Times New Roman" w:hAnsi="Times New Roman" w:cs="Times New Roman"/>
          </w:rPr>
          <w:t xml:space="preserve">circunferencia. </w:t>
        </w:r>
      </w:ins>
      <w:r w:rsidR="00375E34" w:rsidRPr="00441BF2">
        <w:rPr>
          <w:rFonts w:ascii="Times New Roman" w:hAnsi="Times New Roman" w:cs="Times New Roman"/>
        </w:rPr>
        <w:t xml:space="preserve">La expresión </w:t>
      </w:r>
      <w:proofErr w:type="spellStart"/>
      <w:ins w:id="139" w:author="Alex" w:date="2015-07-20T12:15:00Z">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40" w:author="Alex" w:date="2015-07-20T12:16:00Z">
              <w:rPr>
                <w:rFonts w:ascii="Times New Roman" w:eastAsiaTheme="minorEastAsia" w:hAnsi="Times New Roman" w:cs="Times New Roman"/>
              </w:rPr>
            </w:rPrChange>
          </w:rPr>
          <w:t>n</w:t>
        </w:r>
        <w:proofErr w:type="spellEnd"/>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41" w:author="Alex" w:date="2015-07-20T12:16:00Z">
              <w:rPr>
                <w:rFonts w:ascii="Times New Roman" w:eastAsiaTheme="minorEastAsia" w:hAnsi="Times New Roman" w:cs="Times New Roman"/>
              </w:rPr>
            </w:rPrChange>
          </w:rPr>
          <w:t>n-2</w:t>
        </w:r>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42" w:author="Alex" w:date="2015-07-20T12:16:00Z">
              <w:rPr>
                <w:rFonts w:ascii="Times New Roman" w:eastAsiaTheme="minorEastAsia" w:hAnsi="Times New Roman" w:cs="Times New Roman"/>
              </w:rPr>
            </w:rPrChange>
          </w:rPr>
          <w:t xml:space="preserve">n-1 </w:t>
        </w:r>
      </w:ins>
      <m:oMath>
        <m:sSub>
          <m:sSubPr>
            <m:ctrlPr>
              <w:del w:id="143" w:author="Alex" w:date="2015-07-20T12:15:00Z">
                <w:rPr>
                  <w:rFonts w:ascii="Cambria Math" w:hAnsi="Cambria Math" w:cs="Times New Roman"/>
                  <w:i/>
                </w:rPr>
              </w:del>
            </m:ctrlPr>
          </m:sSubPr>
          <m:e>
            <w:del w:id="144" w:author="Alex" w:date="2015-07-20T12:15:00Z">
              <m:r>
                <w:rPr>
                  <w:rFonts w:ascii="Cambria Math" w:hAnsi="Cambria Math" w:cs="Times New Roman"/>
                </w:rPr>
                <m:t>F</m:t>
              </m:r>
            </w:del>
          </m:e>
          <m:sub>
            <w:del w:id="145" w:author="Alex" w:date="2015-07-20T12:15:00Z">
              <m:r>
                <w:rPr>
                  <w:rFonts w:ascii="Cambria Math" w:hAnsi="Cambria Math" w:cs="Times New Roman"/>
                </w:rPr>
                <m:t>n</m:t>
              </m:r>
            </w:del>
          </m:sub>
        </m:sSub>
        <w:del w:id="146" w:author="Alex" w:date="2015-07-20T12:15:00Z">
          <m:r>
            <w:rPr>
              <w:rFonts w:ascii="Cambria Math" w:hAnsi="Cambria Math" w:cs="Times New Roman"/>
            </w:rPr>
            <m:t>=</m:t>
          </m:r>
        </w:del>
        <m:sSub>
          <m:sSubPr>
            <m:ctrlPr>
              <w:del w:id="147" w:author="Alex" w:date="2015-07-20T12:15:00Z">
                <w:rPr>
                  <w:rFonts w:ascii="Cambria Math" w:hAnsi="Cambria Math" w:cs="Times New Roman"/>
                  <w:i/>
                </w:rPr>
              </w:del>
            </m:ctrlPr>
          </m:sSubPr>
          <m:e>
            <w:del w:id="148" w:author="Alex" w:date="2015-07-20T12:15:00Z">
              <m:r>
                <w:rPr>
                  <w:rFonts w:ascii="Cambria Math" w:hAnsi="Cambria Math" w:cs="Times New Roman"/>
                </w:rPr>
                <m:t>F</m:t>
              </m:r>
            </w:del>
          </m:e>
          <m:sub>
            <w:del w:id="149" w:author="Alex" w:date="2015-07-20T12:15:00Z">
              <m:r>
                <w:rPr>
                  <w:rFonts w:ascii="Cambria Math" w:hAnsi="Cambria Math" w:cs="Times New Roman"/>
                </w:rPr>
                <m:t>n-2</m:t>
              </m:r>
            </w:del>
          </m:sub>
        </m:sSub>
        <w:del w:id="150" w:author="Alex" w:date="2015-07-20T12:15:00Z">
          <m:r>
            <w:rPr>
              <w:rFonts w:ascii="Cambria Math" w:hAnsi="Cambria Math" w:cs="Times New Roman"/>
            </w:rPr>
            <m:t>+</m:t>
          </m:r>
        </w:del>
        <m:sSub>
          <m:sSubPr>
            <m:ctrlPr>
              <w:del w:id="151" w:author="Alex" w:date="2015-07-20T12:15:00Z">
                <w:rPr>
                  <w:rFonts w:ascii="Cambria Math" w:hAnsi="Cambria Math" w:cs="Times New Roman"/>
                  <w:i/>
                </w:rPr>
              </w:del>
            </m:ctrlPr>
          </m:sSubPr>
          <m:e>
            <w:del w:id="152" w:author="Alex" w:date="2015-07-20T12:15:00Z">
              <m:r>
                <w:rPr>
                  <w:rFonts w:ascii="Cambria Math" w:hAnsi="Cambria Math" w:cs="Times New Roman"/>
                </w:rPr>
                <m:t>F</m:t>
              </m:r>
            </w:del>
          </m:e>
          <m:sub>
            <w:del w:id="153" w:author="Alex" w:date="2015-07-20T12:15:00Z">
              <m:r>
                <w:rPr>
                  <w:rFonts w:ascii="Cambria Math" w:hAnsi="Cambria Math" w:cs="Times New Roman"/>
                </w:rPr>
                <m:t>n-1</m:t>
              </m:r>
            </w:del>
          </m:sub>
        </m:sSub>
      </m:oMath>
      <w:del w:id="154" w:author="Alex" w:date="2015-07-20T12:15:00Z">
        <w:r w:rsidR="00375E34" w:rsidRPr="00441BF2" w:rsidDel="007121BC">
          <w:rPr>
            <w:rFonts w:ascii="Times New Roman" w:eastAsiaTheme="minorEastAsia" w:hAnsi="Times New Roman" w:cs="Times New Roman"/>
          </w:rPr>
          <w:delText xml:space="preserve"> </w:delText>
        </w:r>
      </w:del>
      <w:r w:rsidR="00375E34" w:rsidRPr="00441BF2">
        <w:rPr>
          <w:rFonts w:ascii="Times New Roman" w:eastAsiaTheme="minorEastAsia" w:hAnsi="Times New Roman" w:cs="Times New Roman"/>
        </w:rPr>
        <w:t>representa la manera en la que se obtienen los números de Fibonacci</w:t>
      </w:r>
      <w:ins w:id="155" w:author="Alex" w:date="2015-07-20T12:20:00Z">
        <w:r>
          <w:rPr>
            <w:rFonts w:ascii="Times New Roman" w:eastAsiaTheme="minorEastAsia" w:hAnsi="Times New Roman" w:cs="Times New Roman"/>
          </w:rPr>
          <w:t xml:space="preserve">, </w:t>
        </w:r>
      </w:ins>
      <w:ins w:id="156" w:author="Alex" w:date="2015-07-20T12:21:00Z">
        <w:r w:rsidR="00B93C2D">
          <w:rPr>
            <w:rFonts w:ascii="Times New Roman" w:eastAsiaTheme="minorEastAsia" w:hAnsi="Times New Roman" w:cs="Times New Roman"/>
          </w:rPr>
          <w:t>si se inicia con los valores F</w:t>
        </w:r>
        <w:r w:rsidR="00B93C2D" w:rsidRPr="00B93C2D">
          <w:rPr>
            <w:rFonts w:ascii="Times New Roman" w:eastAsiaTheme="minorEastAsia" w:hAnsi="Times New Roman" w:cs="Times New Roman"/>
            <w:vertAlign w:val="subscript"/>
            <w:rPrChange w:id="157" w:author="Alex" w:date="2015-07-20T12:22:00Z">
              <w:rPr>
                <w:rFonts w:ascii="Times New Roman" w:eastAsiaTheme="minorEastAsia" w:hAnsi="Times New Roman" w:cs="Times New Roman"/>
              </w:rPr>
            </w:rPrChange>
          </w:rPr>
          <w:t>1</w:t>
        </w:r>
        <w:r w:rsidR="00B93C2D">
          <w:rPr>
            <w:rFonts w:ascii="Times New Roman" w:eastAsiaTheme="minorEastAsia" w:hAnsi="Times New Roman" w:cs="Times New Roman"/>
          </w:rPr>
          <w:t>=1 y F</w:t>
        </w:r>
        <w:r w:rsidR="00B93C2D" w:rsidRPr="00B93C2D">
          <w:rPr>
            <w:rFonts w:ascii="Times New Roman" w:eastAsiaTheme="minorEastAsia" w:hAnsi="Times New Roman" w:cs="Times New Roman"/>
            <w:vertAlign w:val="subscript"/>
            <w:rPrChange w:id="158" w:author="Alex" w:date="2015-07-20T12:22:00Z">
              <w:rPr>
                <w:rFonts w:ascii="Times New Roman" w:eastAsiaTheme="minorEastAsia" w:hAnsi="Times New Roman" w:cs="Times New Roman"/>
              </w:rPr>
            </w:rPrChange>
          </w:rPr>
          <w:t>2</w:t>
        </w:r>
        <w:r w:rsidR="00B93C2D">
          <w:rPr>
            <w:rFonts w:ascii="Times New Roman" w:eastAsiaTheme="minorEastAsia" w:hAnsi="Times New Roman" w:cs="Times New Roman"/>
          </w:rPr>
          <w:t>=1</w:t>
        </w:r>
      </w:ins>
      <w:ins w:id="159" w:author="Alex" w:date="2015-07-20T12:23:00Z">
        <w:r w:rsidR="00B93C2D">
          <w:rPr>
            <w:rFonts w:ascii="Times New Roman" w:eastAsiaTheme="minorEastAsia" w:hAnsi="Times New Roman" w:cs="Times New Roman"/>
          </w:rPr>
          <w:t>;</w:t>
        </w:r>
      </w:ins>
      <w:ins w:id="160" w:author="Alex" w:date="2015-07-20T12:22:00Z">
        <w:r w:rsidR="00B93C2D">
          <w:rPr>
            <w:rFonts w:ascii="Times New Roman" w:eastAsiaTheme="minorEastAsia" w:hAnsi="Times New Roman" w:cs="Times New Roman"/>
          </w:rPr>
          <w:t xml:space="preserve"> de manera simple, esta serie se construye sumando los dos últimos números para obtener el siguiente</w:t>
        </w:r>
      </w:ins>
      <w:ins w:id="161" w:author="Alex" w:date="2015-07-20T12:23:00Z">
        <w:r w:rsidR="00B93C2D">
          <w:rPr>
            <w:rFonts w:ascii="Times New Roman" w:eastAsiaTheme="minorEastAsia" w:hAnsi="Times New Roman" w:cs="Times New Roman"/>
          </w:rPr>
          <w:t xml:space="preserve"> como puedes ver: 1, 1, 2, 3, 5, 8, </w:t>
        </w:r>
        <w:r w:rsidR="00B93C2D">
          <w:rPr>
            <w:rFonts w:ascii="Times New Roman" w:eastAsiaTheme="minorEastAsia" w:hAnsi="Times New Roman" w:cs="Times New Roman"/>
          </w:rPr>
          <w:lastRenderedPageBreak/>
          <w:t>13</w:t>
        </w:r>
      </w:ins>
      <w:del w:id="162" w:author="Alex" w:date="2015-07-20T12:24:00Z">
        <w:r w:rsidR="00375E34" w:rsidRPr="00441BF2" w:rsidDel="00B93C2D">
          <w:rPr>
            <w:rFonts w:ascii="Times New Roman" w:eastAsiaTheme="minorEastAsia" w:hAnsi="Times New Roman" w:cs="Times New Roman"/>
          </w:rPr>
          <w:delText xml:space="preserve">. </w:delText>
        </w:r>
      </w:del>
      <w:ins w:id="163" w:author="Alex" w:date="2015-07-20T12:24:00Z">
        <w:r w:rsidR="00B93C2D">
          <w:rPr>
            <w:rFonts w:ascii="Times New Roman" w:eastAsiaTheme="minorEastAsia" w:hAnsi="Times New Roman" w:cs="Times New Roman"/>
          </w:rPr>
          <w:t xml:space="preserve">,... </w:t>
        </w:r>
      </w:ins>
      <w:r w:rsidR="00375E34" w:rsidRPr="00441BF2">
        <w:rPr>
          <w:rFonts w:ascii="Times New Roman" w:eastAsiaTheme="minorEastAsia" w:hAnsi="Times New Roman" w:cs="Times New Roman"/>
        </w:rPr>
        <w:t xml:space="preserve">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487D71A2"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w:t>
            </w:r>
            <w:ins w:id="164" w:author="Alex" w:date="2015-08-02T16:24:00Z">
              <w:r w:rsidR="004E35CB">
                <w:rPr>
                  <w:sz w:val="24"/>
                  <w:szCs w:val="24"/>
                  <w:lang w:val="es-ES_tradnl"/>
                </w:rPr>
                <w:t>6</w:t>
              </w:r>
            </w:ins>
            <w:del w:id="165" w:author="Alex" w:date="2015-08-02T16:24:00Z">
              <w:r w:rsidRPr="00441BF2" w:rsidDel="004E35CB">
                <w:rPr>
                  <w:sz w:val="24"/>
                  <w:szCs w:val="24"/>
                  <w:lang w:val="es-ES_tradnl"/>
                </w:rPr>
                <w:delText>4</w:delText>
              </w:r>
            </w:del>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1527DB21" w:rsidR="00481044" w:rsidRDefault="00481044" w:rsidP="009A3E94">
            <w:pPr>
              <w:rPr>
                <w:ins w:id="166" w:author="Alex" w:date="2015-07-20T12:26:00Z"/>
                <w:rFonts w:ascii="Times New Roman" w:hAnsi="Times New Roman" w:cs="Times New Roman"/>
                <w:color w:val="3366FF"/>
                <w:lang w:val="es-ES_tradnl"/>
              </w:rPr>
            </w:pPr>
            <w:del w:id="167" w:author="Alex" w:date="2015-07-20T12:26:00Z">
              <w:r w:rsidRPr="00441BF2" w:rsidDel="00B93C2D">
                <w:rPr>
                  <w:rFonts w:ascii="Times New Roman" w:hAnsi="Times New Roman" w:cs="Times New Roman"/>
                  <w:noProof/>
                  <w:color w:val="000000"/>
                  <w:lang w:val="es-CO" w:eastAsia="es-CO"/>
                  <w:rPrChange w:id="168" w:author="Unknown">
                    <w:rPr>
                      <w:noProof/>
                      <w:lang w:val="es-CO" w:eastAsia="es-CO"/>
                    </w:rPr>
                  </w:rPrChange>
                </w:rPr>
                <w:drawing>
                  <wp:inline distT="0" distB="0" distL="0" distR="0" wp14:anchorId="1BD1F86B" wp14:editId="350E4C4B">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del>
          </w:p>
          <w:tbl>
            <w:tblPr>
              <w:tblStyle w:val="Tablaconcuadrcula"/>
              <w:tblW w:w="0" w:type="auto"/>
              <w:tblLook w:val="04A0" w:firstRow="1" w:lastRow="0" w:firstColumn="1" w:lastColumn="0" w:noHBand="0" w:noVBand="1"/>
            </w:tblPr>
            <w:tblGrid>
              <w:gridCol w:w="3072"/>
              <w:gridCol w:w="3073"/>
            </w:tblGrid>
            <w:tr w:rsidR="00B93C2D" w14:paraId="21B17CEB" w14:textId="77777777" w:rsidTr="00B93C2D">
              <w:trPr>
                <w:ins w:id="169" w:author="Alex" w:date="2015-07-20T12:27:00Z"/>
              </w:trPr>
              <w:tc>
                <w:tcPr>
                  <w:tcW w:w="3072" w:type="dxa"/>
                </w:tcPr>
                <w:p w14:paraId="7900B49A" w14:textId="580A9A24" w:rsidR="00B93C2D" w:rsidRPr="002B7A88" w:rsidRDefault="00B93C2D" w:rsidP="009A3E94">
                  <w:pPr>
                    <w:rPr>
                      <w:ins w:id="170" w:author="Alex" w:date="2015-07-20T12:27:00Z"/>
                      <w:rFonts w:ascii="Times New Roman" w:hAnsi="Times New Roman" w:cs="Times New Roman"/>
                      <w:color w:val="FF0000"/>
                      <w:rPrChange w:id="171" w:author="Alex" w:date="2015-07-20T12:28:00Z">
                        <w:rPr>
                          <w:ins w:id="172" w:author="Alex" w:date="2015-07-20T12:27:00Z"/>
                          <w:rFonts w:ascii="Times New Roman" w:hAnsi="Times New Roman" w:cs="Times New Roman"/>
                          <w:color w:val="3366FF"/>
                        </w:rPr>
                      </w:rPrChange>
                    </w:rPr>
                  </w:pPr>
                  <w:ins w:id="173" w:author="Alex" w:date="2015-07-20T12:27:00Z">
                    <w:r w:rsidRPr="002B7A88">
                      <w:rPr>
                        <w:rFonts w:ascii="Times New Roman" w:hAnsi="Times New Roman" w:cs="Times New Roman"/>
                        <w:color w:val="FF0000"/>
                        <w:rPrChange w:id="174" w:author="Alex" w:date="2015-07-20T12:28:00Z">
                          <w:rPr>
                            <w:rFonts w:ascii="Times New Roman" w:hAnsi="Times New Roman" w:cs="Times New Roman"/>
                            <w:color w:val="3366FF"/>
                          </w:rPr>
                        </w:rPrChange>
                      </w:rPr>
                      <w:t>N</w:t>
                    </w:r>
                  </w:ins>
                </w:p>
              </w:tc>
              <w:tc>
                <w:tcPr>
                  <w:tcW w:w="3073" w:type="dxa"/>
                </w:tcPr>
                <w:p w14:paraId="2B1D64D1" w14:textId="29C83125" w:rsidR="00B93C2D" w:rsidRDefault="00B93C2D" w:rsidP="009A3E94">
                  <w:pPr>
                    <w:rPr>
                      <w:ins w:id="175" w:author="Alex" w:date="2015-07-20T12:27:00Z"/>
                      <w:rFonts w:ascii="Times New Roman" w:hAnsi="Times New Roman" w:cs="Times New Roman"/>
                      <w:color w:val="3366FF"/>
                    </w:rPr>
                  </w:pPr>
                  <w:ins w:id="176" w:author="Alex" w:date="2015-07-20T12:27:00Z">
                    <w:r>
                      <w:rPr>
                        <w:rFonts w:ascii="Times New Roman" w:hAnsi="Times New Roman" w:cs="Times New Roman"/>
                        <w:color w:val="3366FF"/>
                      </w:rPr>
                      <w:t>C</w:t>
                    </w:r>
                  </w:ins>
                </w:p>
              </w:tc>
            </w:tr>
            <w:tr w:rsidR="00B93C2D" w14:paraId="2BADF2BA" w14:textId="77777777" w:rsidTr="00B93C2D">
              <w:trPr>
                <w:ins w:id="177" w:author="Alex" w:date="2015-07-20T12:27:00Z"/>
              </w:trPr>
              <w:tc>
                <w:tcPr>
                  <w:tcW w:w="3072" w:type="dxa"/>
                </w:tcPr>
                <w:p w14:paraId="311218CA" w14:textId="642CE56F" w:rsidR="00B93C2D" w:rsidRPr="002B7A88" w:rsidRDefault="00B93C2D" w:rsidP="009A3E94">
                  <w:pPr>
                    <w:rPr>
                      <w:ins w:id="178" w:author="Alex" w:date="2015-07-20T12:27:00Z"/>
                      <w:rFonts w:ascii="Times New Roman" w:hAnsi="Times New Roman" w:cs="Times New Roman"/>
                      <w:color w:val="FF0000"/>
                      <w:rPrChange w:id="179" w:author="Alex" w:date="2015-07-20T12:28:00Z">
                        <w:rPr>
                          <w:ins w:id="180" w:author="Alex" w:date="2015-07-20T12:27:00Z"/>
                          <w:rFonts w:ascii="Times New Roman" w:hAnsi="Times New Roman" w:cs="Times New Roman"/>
                          <w:color w:val="3366FF"/>
                        </w:rPr>
                      </w:rPrChange>
                    </w:rPr>
                  </w:pPr>
                  <w:ins w:id="181" w:author="Alex" w:date="2015-07-20T12:28:00Z">
                    <w:r w:rsidRPr="002B7A88">
                      <w:rPr>
                        <w:rFonts w:ascii="Times New Roman" w:hAnsi="Times New Roman" w:cs="Times New Roman"/>
                        <w:color w:val="FF0000"/>
                        <w:rPrChange w:id="182" w:author="Alex" w:date="2015-07-20T12:28:00Z">
                          <w:rPr>
                            <w:rFonts w:ascii="Times New Roman" w:hAnsi="Times New Roman" w:cs="Times New Roman"/>
                            <w:color w:val="3366FF"/>
                          </w:rPr>
                        </w:rPrChange>
                      </w:rPr>
                      <w:t>1</w:t>
                    </w:r>
                  </w:ins>
                </w:p>
              </w:tc>
              <w:tc>
                <w:tcPr>
                  <w:tcW w:w="3073" w:type="dxa"/>
                </w:tcPr>
                <w:p w14:paraId="1E4DD9EC" w14:textId="001218A9" w:rsidR="00B93C2D" w:rsidRDefault="00B93C2D" w:rsidP="009A3E94">
                  <w:pPr>
                    <w:rPr>
                      <w:ins w:id="183" w:author="Alex" w:date="2015-07-20T12:27:00Z"/>
                      <w:rFonts w:ascii="Times New Roman" w:hAnsi="Times New Roman" w:cs="Times New Roman"/>
                      <w:color w:val="3366FF"/>
                    </w:rPr>
                  </w:pPr>
                  <w:ins w:id="184" w:author="Alex" w:date="2015-07-20T12:27:00Z">
                    <w:r>
                      <w:rPr>
                        <w:rFonts w:ascii="Times New Roman" w:hAnsi="Times New Roman" w:cs="Times New Roman"/>
                        <w:color w:val="3366FF"/>
                      </w:rPr>
                      <w:t>1</w:t>
                    </w:r>
                  </w:ins>
                </w:p>
              </w:tc>
            </w:tr>
            <w:tr w:rsidR="00B93C2D" w14:paraId="79B73C83" w14:textId="77777777" w:rsidTr="00B93C2D">
              <w:trPr>
                <w:ins w:id="185" w:author="Alex" w:date="2015-07-20T12:27:00Z"/>
              </w:trPr>
              <w:tc>
                <w:tcPr>
                  <w:tcW w:w="3072" w:type="dxa"/>
                </w:tcPr>
                <w:p w14:paraId="4B4581B1" w14:textId="296ACD76" w:rsidR="00B93C2D" w:rsidRPr="002B7A88" w:rsidRDefault="00B93C2D" w:rsidP="009A3E94">
                  <w:pPr>
                    <w:rPr>
                      <w:ins w:id="186" w:author="Alex" w:date="2015-07-20T12:27:00Z"/>
                      <w:rFonts w:ascii="Times New Roman" w:hAnsi="Times New Roman" w:cs="Times New Roman"/>
                      <w:color w:val="FF0000"/>
                      <w:rPrChange w:id="187" w:author="Alex" w:date="2015-07-20T12:28:00Z">
                        <w:rPr>
                          <w:ins w:id="188" w:author="Alex" w:date="2015-07-20T12:27:00Z"/>
                          <w:rFonts w:ascii="Times New Roman" w:hAnsi="Times New Roman" w:cs="Times New Roman"/>
                          <w:color w:val="3366FF"/>
                        </w:rPr>
                      </w:rPrChange>
                    </w:rPr>
                  </w:pPr>
                  <w:ins w:id="189" w:author="Alex" w:date="2015-07-20T12:28:00Z">
                    <w:r w:rsidRPr="002B7A88">
                      <w:rPr>
                        <w:rFonts w:ascii="Times New Roman" w:hAnsi="Times New Roman" w:cs="Times New Roman"/>
                        <w:color w:val="FF0000"/>
                        <w:rPrChange w:id="190" w:author="Alex" w:date="2015-07-20T12:28:00Z">
                          <w:rPr>
                            <w:rFonts w:ascii="Times New Roman" w:hAnsi="Times New Roman" w:cs="Times New Roman"/>
                            <w:color w:val="3366FF"/>
                          </w:rPr>
                        </w:rPrChange>
                      </w:rPr>
                      <w:t>2</w:t>
                    </w:r>
                  </w:ins>
                </w:p>
              </w:tc>
              <w:tc>
                <w:tcPr>
                  <w:tcW w:w="3073" w:type="dxa"/>
                </w:tcPr>
                <w:p w14:paraId="448D3F03" w14:textId="5148B20F" w:rsidR="00B93C2D" w:rsidRDefault="00B93C2D" w:rsidP="009A3E94">
                  <w:pPr>
                    <w:rPr>
                      <w:ins w:id="191" w:author="Alex" w:date="2015-07-20T12:27:00Z"/>
                      <w:rFonts w:ascii="Times New Roman" w:hAnsi="Times New Roman" w:cs="Times New Roman"/>
                      <w:color w:val="3366FF"/>
                    </w:rPr>
                  </w:pPr>
                  <w:ins w:id="192" w:author="Alex" w:date="2015-07-20T12:27:00Z">
                    <w:r>
                      <w:rPr>
                        <w:rFonts w:ascii="Times New Roman" w:hAnsi="Times New Roman" w:cs="Times New Roman"/>
                        <w:color w:val="3366FF"/>
                      </w:rPr>
                      <w:t>1</w:t>
                    </w:r>
                  </w:ins>
                </w:p>
              </w:tc>
            </w:tr>
            <w:tr w:rsidR="00B93C2D" w14:paraId="27777D0E" w14:textId="77777777" w:rsidTr="00B93C2D">
              <w:trPr>
                <w:ins w:id="193" w:author="Alex" w:date="2015-07-20T12:27:00Z"/>
              </w:trPr>
              <w:tc>
                <w:tcPr>
                  <w:tcW w:w="3072" w:type="dxa"/>
                </w:tcPr>
                <w:p w14:paraId="05997969" w14:textId="0158DE32" w:rsidR="00B93C2D" w:rsidRPr="002B7A88" w:rsidRDefault="00B93C2D" w:rsidP="009A3E94">
                  <w:pPr>
                    <w:rPr>
                      <w:ins w:id="194" w:author="Alex" w:date="2015-07-20T12:27:00Z"/>
                      <w:rFonts w:ascii="Times New Roman" w:hAnsi="Times New Roman" w:cs="Times New Roman"/>
                      <w:color w:val="FF0000"/>
                      <w:rPrChange w:id="195" w:author="Alex" w:date="2015-07-20T12:28:00Z">
                        <w:rPr>
                          <w:ins w:id="196" w:author="Alex" w:date="2015-07-20T12:27:00Z"/>
                          <w:rFonts w:ascii="Times New Roman" w:hAnsi="Times New Roman" w:cs="Times New Roman"/>
                          <w:color w:val="3366FF"/>
                        </w:rPr>
                      </w:rPrChange>
                    </w:rPr>
                  </w:pPr>
                  <w:ins w:id="197" w:author="Alex" w:date="2015-07-20T12:28:00Z">
                    <w:r w:rsidRPr="002B7A88">
                      <w:rPr>
                        <w:rFonts w:ascii="Times New Roman" w:hAnsi="Times New Roman" w:cs="Times New Roman"/>
                        <w:color w:val="FF0000"/>
                        <w:rPrChange w:id="198" w:author="Alex" w:date="2015-07-20T12:28:00Z">
                          <w:rPr>
                            <w:rFonts w:ascii="Times New Roman" w:hAnsi="Times New Roman" w:cs="Times New Roman"/>
                            <w:color w:val="3366FF"/>
                          </w:rPr>
                        </w:rPrChange>
                      </w:rPr>
                      <w:t>3</w:t>
                    </w:r>
                  </w:ins>
                </w:p>
              </w:tc>
              <w:tc>
                <w:tcPr>
                  <w:tcW w:w="3073" w:type="dxa"/>
                </w:tcPr>
                <w:p w14:paraId="6BD36285" w14:textId="6CE3B8CC" w:rsidR="00B93C2D" w:rsidRDefault="00B93C2D" w:rsidP="009A3E94">
                  <w:pPr>
                    <w:rPr>
                      <w:ins w:id="199" w:author="Alex" w:date="2015-07-20T12:27:00Z"/>
                      <w:rFonts w:ascii="Times New Roman" w:hAnsi="Times New Roman" w:cs="Times New Roman"/>
                      <w:color w:val="3366FF"/>
                    </w:rPr>
                  </w:pPr>
                  <w:ins w:id="200" w:author="Alex" w:date="2015-07-20T12:27:00Z">
                    <w:r>
                      <w:rPr>
                        <w:rFonts w:ascii="Times New Roman" w:hAnsi="Times New Roman" w:cs="Times New Roman"/>
                        <w:color w:val="3366FF"/>
                      </w:rPr>
                      <w:t>2</w:t>
                    </w:r>
                  </w:ins>
                </w:p>
              </w:tc>
            </w:tr>
            <w:tr w:rsidR="00B93C2D" w14:paraId="23BAB2F5" w14:textId="77777777" w:rsidTr="00B93C2D">
              <w:trPr>
                <w:ins w:id="201" w:author="Alex" w:date="2015-07-20T12:27:00Z"/>
              </w:trPr>
              <w:tc>
                <w:tcPr>
                  <w:tcW w:w="3072" w:type="dxa"/>
                </w:tcPr>
                <w:p w14:paraId="2E055BED" w14:textId="4950CBBA" w:rsidR="00B93C2D" w:rsidRPr="002B7A88" w:rsidRDefault="00B93C2D" w:rsidP="009A3E94">
                  <w:pPr>
                    <w:rPr>
                      <w:ins w:id="202" w:author="Alex" w:date="2015-07-20T12:27:00Z"/>
                      <w:rFonts w:ascii="Times New Roman" w:hAnsi="Times New Roman" w:cs="Times New Roman"/>
                      <w:color w:val="FF0000"/>
                      <w:rPrChange w:id="203" w:author="Alex" w:date="2015-07-20T12:28:00Z">
                        <w:rPr>
                          <w:ins w:id="204" w:author="Alex" w:date="2015-07-20T12:27:00Z"/>
                          <w:rFonts w:ascii="Times New Roman" w:hAnsi="Times New Roman" w:cs="Times New Roman"/>
                          <w:color w:val="3366FF"/>
                        </w:rPr>
                      </w:rPrChange>
                    </w:rPr>
                  </w:pPr>
                  <w:ins w:id="205" w:author="Alex" w:date="2015-07-20T12:28:00Z">
                    <w:r w:rsidRPr="002B7A88">
                      <w:rPr>
                        <w:rFonts w:ascii="Times New Roman" w:hAnsi="Times New Roman" w:cs="Times New Roman"/>
                        <w:color w:val="FF0000"/>
                        <w:rPrChange w:id="206" w:author="Alex" w:date="2015-07-20T12:28:00Z">
                          <w:rPr>
                            <w:rFonts w:ascii="Times New Roman" w:hAnsi="Times New Roman" w:cs="Times New Roman"/>
                            <w:color w:val="3366FF"/>
                          </w:rPr>
                        </w:rPrChange>
                      </w:rPr>
                      <w:t>4</w:t>
                    </w:r>
                  </w:ins>
                </w:p>
              </w:tc>
              <w:tc>
                <w:tcPr>
                  <w:tcW w:w="3073" w:type="dxa"/>
                </w:tcPr>
                <w:p w14:paraId="1EA464C6" w14:textId="77355F4B" w:rsidR="00B93C2D" w:rsidRDefault="00B93C2D" w:rsidP="009A3E94">
                  <w:pPr>
                    <w:rPr>
                      <w:ins w:id="207" w:author="Alex" w:date="2015-07-20T12:27:00Z"/>
                      <w:rFonts w:ascii="Times New Roman" w:hAnsi="Times New Roman" w:cs="Times New Roman"/>
                      <w:color w:val="3366FF"/>
                    </w:rPr>
                  </w:pPr>
                  <w:ins w:id="208" w:author="Alex" w:date="2015-07-20T12:27:00Z">
                    <w:r>
                      <w:rPr>
                        <w:rFonts w:ascii="Times New Roman" w:hAnsi="Times New Roman" w:cs="Times New Roman"/>
                        <w:color w:val="3366FF"/>
                      </w:rPr>
                      <w:t>3</w:t>
                    </w:r>
                  </w:ins>
                </w:p>
              </w:tc>
            </w:tr>
            <w:tr w:rsidR="00B93C2D" w14:paraId="0FEA1B6B" w14:textId="77777777" w:rsidTr="00B93C2D">
              <w:trPr>
                <w:ins w:id="209" w:author="Alex" w:date="2015-07-20T12:27:00Z"/>
              </w:trPr>
              <w:tc>
                <w:tcPr>
                  <w:tcW w:w="3072" w:type="dxa"/>
                </w:tcPr>
                <w:p w14:paraId="4C702F3B" w14:textId="3BA474D1" w:rsidR="00B93C2D" w:rsidRPr="002B7A88" w:rsidRDefault="00B93C2D" w:rsidP="009A3E94">
                  <w:pPr>
                    <w:rPr>
                      <w:ins w:id="210" w:author="Alex" w:date="2015-07-20T12:27:00Z"/>
                      <w:rFonts w:ascii="Times New Roman" w:hAnsi="Times New Roman" w:cs="Times New Roman"/>
                      <w:color w:val="FF0000"/>
                      <w:rPrChange w:id="211" w:author="Alex" w:date="2015-07-20T12:28:00Z">
                        <w:rPr>
                          <w:ins w:id="212" w:author="Alex" w:date="2015-07-20T12:27:00Z"/>
                          <w:rFonts w:ascii="Times New Roman" w:hAnsi="Times New Roman" w:cs="Times New Roman"/>
                          <w:color w:val="3366FF"/>
                        </w:rPr>
                      </w:rPrChange>
                    </w:rPr>
                  </w:pPr>
                  <w:ins w:id="213" w:author="Alex" w:date="2015-07-20T12:28:00Z">
                    <w:r w:rsidRPr="002B7A88">
                      <w:rPr>
                        <w:rFonts w:ascii="Times New Roman" w:hAnsi="Times New Roman" w:cs="Times New Roman"/>
                        <w:color w:val="FF0000"/>
                        <w:rPrChange w:id="214" w:author="Alex" w:date="2015-07-20T12:28:00Z">
                          <w:rPr>
                            <w:rFonts w:ascii="Times New Roman" w:hAnsi="Times New Roman" w:cs="Times New Roman"/>
                            <w:color w:val="3366FF"/>
                          </w:rPr>
                        </w:rPrChange>
                      </w:rPr>
                      <w:t>5</w:t>
                    </w:r>
                  </w:ins>
                </w:p>
              </w:tc>
              <w:tc>
                <w:tcPr>
                  <w:tcW w:w="3073" w:type="dxa"/>
                </w:tcPr>
                <w:p w14:paraId="06D0B631" w14:textId="6067A13A" w:rsidR="00B93C2D" w:rsidRDefault="00B93C2D" w:rsidP="009A3E94">
                  <w:pPr>
                    <w:rPr>
                      <w:ins w:id="215" w:author="Alex" w:date="2015-07-20T12:27:00Z"/>
                      <w:rFonts w:ascii="Times New Roman" w:hAnsi="Times New Roman" w:cs="Times New Roman"/>
                      <w:color w:val="3366FF"/>
                    </w:rPr>
                  </w:pPr>
                  <w:ins w:id="216" w:author="Alex" w:date="2015-07-20T12:27:00Z">
                    <w:r>
                      <w:rPr>
                        <w:rFonts w:ascii="Times New Roman" w:hAnsi="Times New Roman" w:cs="Times New Roman"/>
                        <w:color w:val="3366FF"/>
                      </w:rPr>
                      <w:t>5</w:t>
                    </w:r>
                  </w:ins>
                </w:p>
              </w:tc>
            </w:tr>
            <w:tr w:rsidR="00B93C2D" w14:paraId="0D5E8C7A" w14:textId="77777777" w:rsidTr="00B93C2D">
              <w:trPr>
                <w:ins w:id="217" w:author="Alex" w:date="2015-07-20T12:27:00Z"/>
              </w:trPr>
              <w:tc>
                <w:tcPr>
                  <w:tcW w:w="3072" w:type="dxa"/>
                </w:tcPr>
                <w:p w14:paraId="232A9264" w14:textId="2F22377D" w:rsidR="00B93C2D" w:rsidRPr="002B7A88" w:rsidRDefault="00B93C2D" w:rsidP="009A3E94">
                  <w:pPr>
                    <w:rPr>
                      <w:ins w:id="218" w:author="Alex" w:date="2015-07-20T12:27:00Z"/>
                      <w:rFonts w:ascii="Times New Roman" w:hAnsi="Times New Roman" w:cs="Times New Roman"/>
                      <w:color w:val="FF0000"/>
                      <w:rPrChange w:id="219" w:author="Alex" w:date="2015-07-20T12:28:00Z">
                        <w:rPr>
                          <w:ins w:id="220" w:author="Alex" w:date="2015-07-20T12:27:00Z"/>
                          <w:rFonts w:ascii="Times New Roman" w:hAnsi="Times New Roman" w:cs="Times New Roman"/>
                          <w:color w:val="3366FF"/>
                        </w:rPr>
                      </w:rPrChange>
                    </w:rPr>
                  </w:pPr>
                  <w:ins w:id="221" w:author="Alex" w:date="2015-07-20T12:28:00Z">
                    <w:r w:rsidRPr="002B7A88">
                      <w:rPr>
                        <w:rFonts w:ascii="Times New Roman" w:hAnsi="Times New Roman" w:cs="Times New Roman"/>
                        <w:color w:val="FF0000"/>
                        <w:rPrChange w:id="222" w:author="Alex" w:date="2015-07-20T12:28:00Z">
                          <w:rPr>
                            <w:rFonts w:ascii="Times New Roman" w:hAnsi="Times New Roman" w:cs="Times New Roman"/>
                            <w:color w:val="3366FF"/>
                          </w:rPr>
                        </w:rPrChange>
                      </w:rPr>
                      <w:t>6</w:t>
                    </w:r>
                  </w:ins>
                </w:p>
              </w:tc>
              <w:tc>
                <w:tcPr>
                  <w:tcW w:w="3073" w:type="dxa"/>
                </w:tcPr>
                <w:p w14:paraId="333EDAD9" w14:textId="02A108D0" w:rsidR="00B93C2D" w:rsidRDefault="00B93C2D" w:rsidP="009A3E94">
                  <w:pPr>
                    <w:rPr>
                      <w:ins w:id="223" w:author="Alex" w:date="2015-07-20T12:27:00Z"/>
                      <w:rFonts w:ascii="Times New Roman" w:hAnsi="Times New Roman" w:cs="Times New Roman"/>
                      <w:color w:val="3366FF"/>
                    </w:rPr>
                  </w:pPr>
                  <w:ins w:id="224" w:author="Alex" w:date="2015-07-20T12:27:00Z">
                    <w:r>
                      <w:rPr>
                        <w:rFonts w:ascii="Times New Roman" w:hAnsi="Times New Roman" w:cs="Times New Roman"/>
                        <w:color w:val="3366FF"/>
                      </w:rPr>
                      <w:t>8</w:t>
                    </w:r>
                  </w:ins>
                </w:p>
              </w:tc>
            </w:tr>
            <w:tr w:rsidR="00B93C2D" w14:paraId="0F1EE3AF" w14:textId="77777777" w:rsidTr="00B93C2D">
              <w:trPr>
                <w:ins w:id="225" w:author="Alex" w:date="2015-07-20T12:27:00Z"/>
              </w:trPr>
              <w:tc>
                <w:tcPr>
                  <w:tcW w:w="3072" w:type="dxa"/>
                </w:tcPr>
                <w:p w14:paraId="7F3FEF65" w14:textId="4EB78DC7" w:rsidR="00B93C2D" w:rsidRPr="002B7A88" w:rsidRDefault="00B93C2D" w:rsidP="009A3E94">
                  <w:pPr>
                    <w:rPr>
                      <w:ins w:id="226" w:author="Alex" w:date="2015-07-20T12:27:00Z"/>
                      <w:rFonts w:ascii="Times New Roman" w:hAnsi="Times New Roman" w:cs="Times New Roman"/>
                      <w:color w:val="FF0000"/>
                      <w:rPrChange w:id="227" w:author="Alex" w:date="2015-07-20T12:28:00Z">
                        <w:rPr>
                          <w:ins w:id="228" w:author="Alex" w:date="2015-07-20T12:27:00Z"/>
                          <w:rFonts w:ascii="Times New Roman" w:hAnsi="Times New Roman" w:cs="Times New Roman"/>
                          <w:color w:val="3366FF"/>
                        </w:rPr>
                      </w:rPrChange>
                    </w:rPr>
                  </w:pPr>
                  <w:ins w:id="229" w:author="Alex" w:date="2015-07-20T12:28:00Z">
                    <w:r w:rsidRPr="002B7A88">
                      <w:rPr>
                        <w:rFonts w:ascii="Times New Roman" w:hAnsi="Times New Roman" w:cs="Times New Roman"/>
                        <w:color w:val="FF0000"/>
                        <w:rPrChange w:id="230" w:author="Alex" w:date="2015-07-20T12:28:00Z">
                          <w:rPr>
                            <w:rFonts w:ascii="Times New Roman" w:hAnsi="Times New Roman" w:cs="Times New Roman"/>
                            <w:color w:val="3366FF"/>
                          </w:rPr>
                        </w:rPrChange>
                      </w:rPr>
                      <w:t>7</w:t>
                    </w:r>
                  </w:ins>
                </w:p>
              </w:tc>
              <w:tc>
                <w:tcPr>
                  <w:tcW w:w="3073" w:type="dxa"/>
                </w:tcPr>
                <w:p w14:paraId="52CFF60B" w14:textId="76DBC5C3" w:rsidR="00B93C2D" w:rsidRDefault="00B93C2D" w:rsidP="009A3E94">
                  <w:pPr>
                    <w:rPr>
                      <w:ins w:id="231" w:author="Alex" w:date="2015-07-20T12:27:00Z"/>
                      <w:rFonts w:ascii="Times New Roman" w:hAnsi="Times New Roman" w:cs="Times New Roman"/>
                      <w:color w:val="3366FF"/>
                    </w:rPr>
                  </w:pPr>
                  <w:ins w:id="232" w:author="Alex" w:date="2015-07-20T12:27:00Z">
                    <w:r>
                      <w:rPr>
                        <w:rFonts w:ascii="Times New Roman" w:hAnsi="Times New Roman" w:cs="Times New Roman"/>
                        <w:color w:val="3366FF"/>
                      </w:rPr>
                      <w:t>13</w:t>
                    </w:r>
                  </w:ins>
                </w:p>
              </w:tc>
            </w:tr>
            <w:tr w:rsidR="00B93C2D" w14:paraId="45844E1A" w14:textId="77777777" w:rsidTr="00B93C2D">
              <w:trPr>
                <w:ins w:id="233" w:author="Alex" w:date="2015-07-20T12:27:00Z"/>
              </w:trPr>
              <w:tc>
                <w:tcPr>
                  <w:tcW w:w="3072" w:type="dxa"/>
                </w:tcPr>
                <w:p w14:paraId="2C9713A6" w14:textId="72C6DD30" w:rsidR="00B93C2D" w:rsidRPr="002B7A88" w:rsidRDefault="00B93C2D" w:rsidP="009A3E94">
                  <w:pPr>
                    <w:rPr>
                      <w:ins w:id="234" w:author="Alex" w:date="2015-07-20T12:27:00Z"/>
                      <w:rFonts w:ascii="Times New Roman" w:hAnsi="Times New Roman" w:cs="Times New Roman"/>
                      <w:color w:val="FF0000"/>
                      <w:rPrChange w:id="235" w:author="Alex" w:date="2015-07-20T12:28:00Z">
                        <w:rPr>
                          <w:ins w:id="236" w:author="Alex" w:date="2015-07-20T12:27:00Z"/>
                          <w:rFonts w:ascii="Times New Roman" w:hAnsi="Times New Roman" w:cs="Times New Roman"/>
                          <w:color w:val="3366FF"/>
                        </w:rPr>
                      </w:rPrChange>
                    </w:rPr>
                  </w:pPr>
                  <w:ins w:id="237" w:author="Alex" w:date="2015-07-20T12:28:00Z">
                    <w:r w:rsidRPr="002B7A88">
                      <w:rPr>
                        <w:rFonts w:ascii="Times New Roman" w:hAnsi="Times New Roman" w:cs="Times New Roman"/>
                        <w:color w:val="FF0000"/>
                        <w:rPrChange w:id="238" w:author="Alex" w:date="2015-07-20T12:28:00Z">
                          <w:rPr>
                            <w:rFonts w:ascii="Times New Roman" w:hAnsi="Times New Roman" w:cs="Times New Roman"/>
                            <w:color w:val="3366FF"/>
                          </w:rPr>
                        </w:rPrChange>
                      </w:rPr>
                      <w:t>8</w:t>
                    </w:r>
                  </w:ins>
                </w:p>
              </w:tc>
              <w:tc>
                <w:tcPr>
                  <w:tcW w:w="3073" w:type="dxa"/>
                </w:tcPr>
                <w:p w14:paraId="3AD98306" w14:textId="199253AB" w:rsidR="00B93C2D" w:rsidRDefault="00B93C2D" w:rsidP="009A3E94">
                  <w:pPr>
                    <w:rPr>
                      <w:ins w:id="239" w:author="Alex" w:date="2015-07-20T12:27:00Z"/>
                      <w:rFonts w:ascii="Times New Roman" w:hAnsi="Times New Roman" w:cs="Times New Roman"/>
                      <w:color w:val="3366FF"/>
                    </w:rPr>
                  </w:pPr>
                  <w:ins w:id="240" w:author="Alex" w:date="2015-07-20T12:27:00Z">
                    <w:r>
                      <w:rPr>
                        <w:rFonts w:ascii="Times New Roman" w:hAnsi="Times New Roman" w:cs="Times New Roman"/>
                        <w:color w:val="3366FF"/>
                      </w:rPr>
                      <w:t>21</w:t>
                    </w:r>
                  </w:ins>
                </w:p>
              </w:tc>
            </w:tr>
            <w:tr w:rsidR="00B93C2D" w14:paraId="0831EA8E" w14:textId="77777777" w:rsidTr="00B93C2D">
              <w:trPr>
                <w:ins w:id="241" w:author="Alex" w:date="2015-07-20T12:27:00Z"/>
              </w:trPr>
              <w:tc>
                <w:tcPr>
                  <w:tcW w:w="3072" w:type="dxa"/>
                </w:tcPr>
                <w:p w14:paraId="02648EB9" w14:textId="522068BB" w:rsidR="00B93C2D" w:rsidRPr="002B7A88" w:rsidRDefault="00B93C2D" w:rsidP="009A3E94">
                  <w:pPr>
                    <w:rPr>
                      <w:ins w:id="242" w:author="Alex" w:date="2015-07-20T12:27:00Z"/>
                      <w:rFonts w:ascii="Times New Roman" w:hAnsi="Times New Roman" w:cs="Times New Roman"/>
                      <w:color w:val="FF0000"/>
                      <w:rPrChange w:id="243" w:author="Alex" w:date="2015-07-20T12:28:00Z">
                        <w:rPr>
                          <w:ins w:id="244" w:author="Alex" w:date="2015-07-20T12:27:00Z"/>
                          <w:rFonts w:ascii="Times New Roman" w:hAnsi="Times New Roman" w:cs="Times New Roman"/>
                          <w:color w:val="3366FF"/>
                        </w:rPr>
                      </w:rPrChange>
                    </w:rPr>
                  </w:pPr>
                  <w:ins w:id="245" w:author="Alex" w:date="2015-07-20T12:28:00Z">
                    <w:r w:rsidRPr="002B7A88">
                      <w:rPr>
                        <w:rFonts w:ascii="Times New Roman" w:hAnsi="Times New Roman" w:cs="Times New Roman"/>
                        <w:color w:val="FF0000"/>
                        <w:rPrChange w:id="246" w:author="Alex" w:date="2015-07-20T12:28:00Z">
                          <w:rPr>
                            <w:rFonts w:ascii="Times New Roman" w:hAnsi="Times New Roman" w:cs="Times New Roman"/>
                            <w:color w:val="3366FF"/>
                          </w:rPr>
                        </w:rPrChange>
                      </w:rPr>
                      <w:t>9</w:t>
                    </w:r>
                  </w:ins>
                </w:p>
              </w:tc>
              <w:tc>
                <w:tcPr>
                  <w:tcW w:w="3073" w:type="dxa"/>
                </w:tcPr>
                <w:p w14:paraId="66C3FF9C" w14:textId="1DA096FF" w:rsidR="00B93C2D" w:rsidRDefault="00B93C2D" w:rsidP="009A3E94">
                  <w:pPr>
                    <w:rPr>
                      <w:ins w:id="247" w:author="Alex" w:date="2015-07-20T12:27:00Z"/>
                      <w:rFonts w:ascii="Times New Roman" w:hAnsi="Times New Roman" w:cs="Times New Roman"/>
                      <w:color w:val="3366FF"/>
                    </w:rPr>
                  </w:pPr>
                  <w:ins w:id="248" w:author="Alex" w:date="2015-07-20T12:27:00Z">
                    <w:r>
                      <w:rPr>
                        <w:rFonts w:ascii="Times New Roman" w:hAnsi="Times New Roman" w:cs="Times New Roman"/>
                        <w:color w:val="3366FF"/>
                      </w:rPr>
                      <w:t>34</w:t>
                    </w:r>
                  </w:ins>
                </w:p>
              </w:tc>
            </w:tr>
            <w:tr w:rsidR="00B93C2D" w14:paraId="692CCF10" w14:textId="77777777" w:rsidTr="00B93C2D">
              <w:trPr>
                <w:ins w:id="249" w:author="Alex" w:date="2015-07-20T12:27:00Z"/>
              </w:trPr>
              <w:tc>
                <w:tcPr>
                  <w:tcW w:w="3072" w:type="dxa"/>
                </w:tcPr>
                <w:p w14:paraId="277D6706" w14:textId="0257A729" w:rsidR="00B93C2D" w:rsidRPr="002B7A88" w:rsidRDefault="002B7A88" w:rsidP="009A3E94">
                  <w:pPr>
                    <w:rPr>
                      <w:ins w:id="250" w:author="Alex" w:date="2015-07-20T12:27:00Z"/>
                      <w:rFonts w:ascii="Times New Roman" w:hAnsi="Times New Roman" w:cs="Times New Roman"/>
                      <w:color w:val="FF0000"/>
                      <w:rPrChange w:id="251" w:author="Alex" w:date="2015-07-20T12:28:00Z">
                        <w:rPr>
                          <w:ins w:id="252" w:author="Alex" w:date="2015-07-20T12:27:00Z"/>
                          <w:rFonts w:ascii="Times New Roman" w:hAnsi="Times New Roman" w:cs="Times New Roman"/>
                          <w:color w:val="3366FF"/>
                        </w:rPr>
                      </w:rPrChange>
                    </w:rPr>
                  </w:pPr>
                  <w:ins w:id="253" w:author="Alex" w:date="2015-07-20T12:28:00Z">
                    <w:r w:rsidRPr="002B7A88">
                      <w:rPr>
                        <w:rFonts w:ascii="Times New Roman" w:hAnsi="Times New Roman" w:cs="Times New Roman"/>
                        <w:color w:val="FF0000"/>
                        <w:rPrChange w:id="254" w:author="Alex" w:date="2015-07-20T12:28:00Z">
                          <w:rPr>
                            <w:rFonts w:ascii="Times New Roman" w:hAnsi="Times New Roman" w:cs="Times New Roman"/>
                            <w:color w:val="3366FF"/>
                          </w:rPr>
                        </w:rPrChange>
                      </w:rPr>
                      <w:t>10</w:t>
                    </w:r>
                  </w:ins>
                </w:p>
              </w:tc>
              <w:tc>
                <w:tcPr>
                  <w:tcW w:w="3073" w:type="dxa"/>
                </w:tcPr>
                <w:p w14:paraId="10E62BD9" w14:textId="34CD803E" w:rsidR="00B93C2D" w:rsidRDefault="00B93C2D" w:rsidP="009A3E94">
                  <w:pPr>
                    <w:rPr>
                      <w:ins w:id="255" w:author="Alex" w:date="2015-07-20T12:27:00Z"/>
                      <w:rFonts w:ascii="Times New Roman" w:hAnsi="Times New Roman" w:cs="Times New Roman"/>
                      <w:color w:val="3366FF"/>
                    </w:rPr>
                  </w:pPr>
                  <w:ins w:id="256" w:author="Alex" w:date="2015-07-20T12:27:00Z">
                    <w:r>
                      <w:rPr>
                        <w:rFonts w:ascii="Times New Roman" w:hAnsi="Times New Roman" w:cs="Times New Roman"/>
                        <w:color w:val="3366FF"/>
                      </w:rPr>
                      <w:t>55</w:t>
                    </w:r>
                  </w:ins>
                </w:p>
              </w:tc>
            </w:tr>
            <w:tr w:rsidR="00B93C2D" w14:paraId="6304F752" w14:textId="77777777" w:rsidTr="00B93C2D">
              <w:trPr>
                <w:ins w:id="257" w:author="Alex" w:date="2015-07-20T12:27:00Z"/>
              </w:trPr>
              <w:tc>
                <w:tcPr>
                  <w:tcW w:w="3072" w:type="dxa"/>
                </w:tcPr>
                <w:p w14:paraId="2B95B1EA" w14:textId="77777777" w:rsidR="00B93C2D" w:rsidRDefault="00B93C2D" w:rsidP="009A3E94">
                  <w:pPr>
                    <w:rPr>
                      <w:ins w:id="258" w:author="Alex" w:date="2015-07-20T12:27:00Z"/>
                      <w:rFonts w:ascii="Times New Roman" w:hAnsi="Times New Roman" w:cs="Times New Roman"/>
                      <w:color w:val="3366FF"/>
                    </w:rPr>
                  </w:pPr>
                </w:p>
              </w:tc>
              <w:tc>
                <w:tcPr>
                  <w:tcW w:w="3073" w:type="dxa"/>
                </w:tcPr>
                <w:p w14:paraId="28D7347A" w14:textId="77B49101" w:rsidR="00B93C2D" w:rsidRDefault="00B93C2D" w:rsidP="009A3E94">
                  <w:pPr>
                    <w:rPr>
                      <w:ins w:id="259" w:author="Alex" w:date="2015-07-20T12:27:00Z"/>
                      <w:rFonts w:ascii="Times New Roman" w:hAnsi="Times New Roman" w:cs="Times New Roman"/>
                      <w:color w:val="3366FF"/>
                    </w:rPr>
                  </w:pPr>
                </w:p>
              </w:tc>
            </w:tr>
            <w:tr w:rsidR="00B93C2D" w14:paraId="534F057C" w14:textId="77777777" w:rsidTr="00B93C2D">
              <w:trPr>
                <w:ins w:id="260" w:author="Alex" w:date="2015-07-20T12:27:00Z"/>
              </w:trPr>
              <w:tc>
                <w:tcPr>
                  <w:tcW w:w="3072" w:type="dxa"/>
                </w:tcPr>
                <w:p w14:paraId="24DB5A41" w14:textId="77777777" w:rsidR="00B93C2D" w:rsidRDefault="00B93C2D" w:rsidP="009A3E94">
                  <w:pPr>
                    <w:rPr>
                      <w:ins w:id="261" w:author="Alex" w:date="2015-07-20T12:27:00Z"/>
                      <w:rFonts w:ascii="Times New Roman" w:hAnsi="Times New Roman" w:cs="Times New Roman"/>
                      <w:color w:val="3366FF"/>
                    </w:rPr>
                  </w:pPr>
                </w:p>
              </w:tc>
              <w:tc>
                <w:tcPr>
                  <w:tcW w:w="3073" w:type="dxa"/>
                </w:tcPr>
                <w:p w14:paraId="0E22421D" w14:textId="77777777" w:rsidR="00B93C2D" w:rsidRDefault="00B93C2D" w:rsidP="009A3E94">
                  <w:pPr>
                    <w:rPr>
                      <w:ins w:id="262" w:author="Alex" w:date="2015-07-20T12:27:00Z"/>
                      <w:rFonts w:ascii="Times New Roman" w:hAnsi="Times New Roman" w:cs="Times New Roman"/>
                      <w:color w:val="3366FF"/>
                    </w:rPr>
                  </w:pPr>
                </w:p>
              </w:tc>
            </w:tr>
          </w:tbl>
          <w:p w14:paraId="0091A1C8" w14:textId="77777777" w:rsidR="00B93C2D" w:rsidRDefault="00B93C2D" w:rsidP="009A3E94">
            <w:pPr>
              <w:rPr>
                <w:ins w:id="263" w:author="Alex" w:date="2015-07-20T12:26:00Z"/>
                <w:rFonts w:ascii="Times New Roman" w:hAnsi="Times New Roman" w:cs="Times New Roman"/>
                <w:color w:val="3366FF"/>
                <w:lang w:val="es-ES_tradnl"/>
              </w:rPr>
            </w:pPr>
          </w:p>
          <w:p w14:paraId="34CC3C26" w14:textId="652BCDA6" w:rsidR="00B93C2D" w:rsidRPr="00441BF2" w:rsidDel="002B7A88" w:rsidRDefault="00B93C2D" w:rsidP="009A3E94">
            <w:pPr>
              <w:rPr>
                <w:del w:id="264" w:author="Alex" w:date="2015-07-20T12:29:00Z"/>
                <w:rFonts w:ascii="Times New Roman" w:hAnsi="Times New Roman" w:cs="Times New Roman"/>
                <w:color w:val="3366FF"/>
                <w:lang w:val="es-ES_tradnl"/>
              </w:rPr>
            </w:pP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23F13C" w14:textId="263FD197" w:rsidR="00B77301" w:rsidRPr="00441BF2" w:rsidRDefault="00B77301" w:rsidP="001D2C4A">
            <w:pPr>
              <w:rPr>
                <w:rFonts w:ascii="Times New Roman" w:hAnsi="Times New Roman" w:cs="Times New Roman"/>
                <w:color w:val="000000"/>
                <w:lang w:val="es-ES_tradnl"/>
              </w:rPr>
            </w:pPr>
            <w:del w:id="265" w:author="Alex" w:date="2015-07-20T12:29:00Z">
              <w:r w:rsidRPr="00441BF2" w:rsidDel="002B7A88">
                <w:rPr>
                  <w:rFonts w:ascii="Times New Roman" w:hAnsi="Times New Roman" w:cs="Times New Roman"/>
                  <w:color w:val="000000"/>
                  <w:lang w:val="es-ES_tradnl"/>
                </w:rPr>
                <w:delText>Representación como correspondencia entre conjuntos para la función “</w:delText>
              </w:r>
              <w:r w:rsidR="00F13DD4" w:rsidDel="002B7A88">
                <w:rPr>
                  <w:rFonts w:ascii="Times New Roman" w:hAnsi="Times New Roman" w:cs="Times New Roman"/>
                  <w:color w:val="000000"/>
                  <w:lang w:val="es-ES_tradnl"/>
                </w:rPr>
                <w:delText>s</w:delText>
              </w:r>
              <w:r w:rsidRPr="00441BF2" w:rsidDel="002B7A88">
                <w:rPr>
                  <w:rFonts w:ascii="Times New Roman" w:hAnsi="Times New Roman" w:cs="Times New Roman"/>
                  <w:color w:val="000000"/>
                  <w:lang w:val="es-ES_tradnl"/>
                </w:rPr>
                <w:delText xml:space="preserve">er </w:delText>
              </w:r>
              <w:r w:rsidR="00E976B0" w:rsidRPr="00441BF2" w:rsidDel="002B7A88">
                <w:rPr>
                  <w:rFonts w:ascii="Times New Roman" w:hAnsi="Times New Roman" w:cs="Times New Roman"/>
                  <w:color w:val="000000"/>
                  <w:lang w:val="es-ES_tradnl"/>
                </w:rPr>
                <w:delText>el número de Fibonacci de la posición _</w:delText>
              </w:r>
              <w:r w:rsidR="00F12FBB" w:rsidRPr="001A6CA3" w:rsidDel="002B7A88">
                <w:rPr>
                  <w:rFonts w:ascii="Times New Roman" w:hAnsi="Times New Roman" w:cs="Times New Roman"/>
                  <w:i/>
                  <w:color w:val="000000"/>
                </w:rPr>
                <w:delText>x</w:delText>
              </w:r>
              <w:r w:rsidR="00E976B0" w:rsidRPr="00441BF2" w:rsidDel="002B7A88">
                <w:rPr>
                  <w:rFonts w:ascii="Times New Roman" w:hAnsi="Times New Roman" w:cs="Times New Roman"/>
                  <w:color w:val="000000"/>
                  <w:lang w:val="es-ES_tradnl"/>
                </w:rPr>
                <w:delText>__</w:delText>
              </w:r>
              <w:r w:rsidRPr="00441BF2" w:rsidDel="002B7A88">
                <w:rPr>
                  <w:rFonts w:ascii="Times New Roman" w:hAnsi="Times New Roman" w:cs="Times New Roman"/>
                  <w:color w:val="000000"/>
                  <w:lang w:val="es-ES_tradnl"/>
                </w:rPr>
                <w:delText>”</w:delText>
              </w:r>
              <w:r w:rsidR="00202C22" w:rsidDel="002B7A88">
                <w:rPr>
                  <w:rFonts w:ascii="Times New Roman" w:hAnsi="Times New Roman" w:cs="Times New Roman"/>
                  <w:color w:val="000000"/>
                  <w:lang w:val="es-ES_tradnl"/>
                </w:rPr>
                <w:delText>.</w:delText>
              </w:r>
            </w:del>
            <w:ins w:id="266" w:author="Alex" w:date="2015-07-20T12:29:00Z">
              <w:r w:rsidR="002B7A88">
                <w:rPr>
                  <w:rFonts w:ascii="Times New Roman" w:hAnsi="Times New Roman" w:cs="Times New Roman"/>
                  <w:color w:val="000000"/>
                  <w:lang w:val="es-ES_tradnl"/>
                </w:rPr>
                <w:t xml:space="preserve">Relación entre </w:t>
              </w:r>
            </w:ins>
            <w:ins w:id="267" w:author="Alex" w:date="2015-07-20T12:30:00Z">
              <w:r w:rsidR="002B7A88">
                <w:rPr>
                  <w:rFonts w:ascii="Times New Roman" w:hAnsi="Times New Roman" w:cs="Times New Roman"/>
                  <w:color w:val="000000"/>
                  <w:lang w:val="es-ES_tradnl"/>
                </w:rPr>
                <w:t>posición en la serie de Fibonacci y su valor</w:t>
              </w:r>
            </w:ins>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w:t>
            </w:r>
            <w:proofErr w:type="spellStart"/>
            <w:r w:rsidR="00FC3C7A" w:rsidRPr="00441BF2">
              <w:rPr>
                <w:rFonts w:ascii="Times New Roman" w:hAnsi="Times New Roman" w:cs="Times New Roman"/>
                <w:lang w:val="es-ES_tradnl"/>
              </w:rPr>
              <w:t>codominio</w:t>
            </w:r>
            <w:proofErr w:type="spellEnd"/>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20704CFD"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 xml:space="preserve">primera </w:t>
      </w:r>
      <w:del w:id="268" w:author="Alex" w:date="2015-07-20T12:58:00Z">
        <w:r w:rsidRPr="00B173F5" w:rsidDel="00113216">
          <w:rPr>
            <w:rFonts w:ascii="Times New Roman" w:hAnsi="Times New Roman" w:cs="Times New Roman"/>
          </w:rPr>
          <w:delText>i</w:delText>
        </w:r>
        <w:r w:rsidR="0061185D" w:rsidRPr="00B173F5" w:rsidDel="00113216">
          <w:rPr>
            <w:rFonts w:ascii="Times New Roman" w:hAnsi="Times New Roman" w:cs="Times New Roman"/>
          </w:rPr>
          <w:delText>dea</w:delText>
        </w:r>
        <w:r w:rsidRPr="00441BF2" w:rsidDel="00113216">
          <w:rPr>
            <w:rFonts w:ascii="Times New Roman" w:hAnsi="Times New Roman" w:cs="Times New Roman"/>
          </w:rPr>
          <w:delText xml:space="preserve"> </w:delText>
        </w:r>
      </w:del>
      <w:ins w:id="269" w:author="Alex" w:date="2015-07-20T12:58:00Z">
        <w:r w:rsidR="00113216">
          <w:rPr>
            <w:rFonts w:ascii="Times New Roman" w:hAnsi="Times New Roman" w:cs="Times New Roman"/>
          </w:rPr>
          <w:t>forma de representación</w:t>
        </w:r>
        <w:r w:rsidR="00113216" w:rsidRPr="00441BF2">
          <w:rPr>
            <w:rFonts w:ascii="Times New Roman" w:hAnsi="Times New Roman" w:cs="Times New Roman"/>
          </w:rPr>
          <w:t xml:space="preserve"> </w:t>
        </w:r>
      </w:ins>
      <w:r w:rsidRPr="00441BF2">
        <w:rPr>
          <w:rFonts w:ascii="Times New Roman" w:hAnsi="Times New Roman" w:cs="Times New Roman"/>
        </w:rPr>
        <w:t>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0F7D3FAD"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w:t>
            </w:r>
            <w:ins w:id="270" w:author="Alex" w:date="2015-08-02T16:25:00Z">
              <w:r w:rsidR="004E35CB">
                <w:rPr>
                  <w:sz w:val="24"/>
                  <w:szCs w:val="24"/>
                  <w:lang w:val="es-ES_tradnl"/>
                </w:rPr>
                <w:t>7</w:t>
              </w:r>
            </w:ins>
            <w:del w:id="271" w:author="Alex" w:date="2015-08-02T16:25:00Z">
              <w:r w:rsidRPr="00441BF2" w:rsidDel="004E35CB">
                <w:rPr>
                  <w:sz w:val="24"/>
                  <w:szCs w:val="24"/>
                  <w:lang w:val="es-ES_tradnl"/>
                </w:rPr>
                <w:delText>5</w:delText>
              </w:r>
            </w:del>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272"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272"/>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38C84BF9" w14:textId="77777777" w:rsidR="00A20DB3" w:rsidRDefault="004A6D1C" w:rsidP="009C6C16">
      <w:pPr>
        <w:spacing w:after="0"/>
        <w:jc w:val="both"/>
        <w:rPr>
          <w:ins w:id="273" w:author="Alex" w:date="2015-07-20T12:34:00Z"/>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p>
    <w:p w14:paraId="575D83B9" w14:textId="77777777" w:rsidR="00A20DB3" w:rsidRDefault="00A20DB3" w:rsidP="009C6C16">
      <w:pPr>
        <w:spacing w:after="0"/>
        <w:jc w:val="both"/>
        <w:rPr>
          <w:ins w:id="274" w:author="Alex" w:date="2015-07-20T12:34:00Z"/>
          <w:rFonts w:ascii="Times New Roman" w:hAnsi="Times New Roman" w:cs="Times New Roman"/>
        </w:rPr>
      </w:pPr>
    </w:p>
    <w:p w14:paraId="59A4E350" w14:textId="73268255" w:rsidR="00294F1F" w:rsidRDefault="00993D31" w:rsidP="009C6C16">
      <w:pPr>
        <w:spacing w:after="0"/>
        <w:jc w:val="both"/>
        <w:rPr>
          <w:ins w:id="275" w:author="Alex" w:date="2015-07-20T12:37:00Z"/>
          <w:rFonts w:ascii="Times New Roman" w:hAnsi="Times New Roman" w:cs="Times New Roman"/>
        </w:rPr>
      </w:pPr>
      <w:r w:rsidRPr="00441BF2">
        <w:rPr>
          <w:rFonts w:ascii="Times New Roman" w:hAnsi="Times New Roman" w:cs="Times New Roman"/>
        </w:rPr>
        <w:t xml:space="preserve">Algunos ejemplos de función son: </w:t>
      </w:r>
      <w:del w:id="276" w:author="Alex" w:date="2015-07-20T12:35:00Z">
        <w:r w:rsidR="00327775" w:rsidDel="00A20DB3">
          <w:rPr>
            <w:rFonts w:ascii="Times New Roman" w:hAnsi="Times New Roman" w:cs="Times New Roman"/>
          </w:rPr>
          <w:delText>e</w:delText>
        </w:r>
        <w:r w:rsidR="00327775" w:rsidRPr="00441BF2" w:rsidDel="00A20DB3">
          <w:rPr>
            <w:rFonts w:ascii="Times New Roman" w:hAnsi="Times New Roman" w:cs="Times New Roman"/>
          </w:rPr>
          <w:delText xml:space="preserve">l </w:delText>
        </w:r>
        <w:r w:rsidR="004A6D1C" w:rsidRPr="00441BF2" w:rsidDel="00A20DB3">
          <w:rPr>
            <w:rFonts w:ascii="Times New Roman" w:hAnsi="Times New Roman" w:cs="Times New Roman"/>
          </w:rPr>
          <w:delText>conjunto de los números cuadrados</w:delText>
        </w:r>
      </w:del>
      <w:ins w:id="277" w:author="Alex" w:date="2015-07-20T12:35:00Z">
        <w:r w:rsidR="00A20DB3">
          <w:rPr>
            <w:rFonts w:ascii="Times New Roman" w:hAnsi="Times New Roman" w:cs="Times New Roman"/>
          </w:rPr>
          <w:t>“</w:t>
        </w:r>
      </w:ins>
      <w:ins w:id="278" w:author="Alex" w:date="2015-07-20T12:41:00Z">
        <w:r w:rsidR="00A20DB3">
          <w:rPr>
            <w:rFonts w:ascii="Times New Roman" w:hAnsi="Times New Roman" w:cs="Times New Roman"/>
          </w:rPr>
          <w:t>ser</w:t>
        </w:r>
      </w:ins>
      <w:ins w:id="279" w:author="Alex" w:date="2015-07-20T12:35:00Z">
        <w:r w:rsidR="00A20DB3">
          <w:rPr>
            <w:rFonts w:ascii="Times New Roman" w:hAnsi="Times New Roman" w:cs="Times New Roman"/>
          </w:rPr>
          <w:t xml:space="preserve"> cuadrado de”</w:t>
        </w:r>
      </w:ins>
      <w:r w:rsidR="004A6D1C" w:rsidRPr="00441BF2">
        <w:rPr>
          <w:rFonts w:ascii="Times New Roman" w:hAnsi="Times New Roman" w:cs="Times New Roman"/>
        </w:rPr>
        <w:t xml:space="preserve">, </w:t>
      </w:r>
      <w:del w:id="280" w:author="Alex" w:date="2015-07-20T12:36:00Z">
        <w:r w:rsidR="004A6D1C" w:rsidRPr="00441BF2" w:rsidDel="00A20DB3">
          <w:rPr>
            <w:rFonts w:ascii="Times New Roman" w:hAnsi="Times New Roman" w:cs="Times New Roman"/>
          </w:rPr>
          <w:delText>el de los números triangulares</w:delText>
        </w:r>
        <w:r w:rsidR="00327775" w:rsidDel="00A20DB3">
          <w:rPr>
            <w:rFonts w:ascii="Times New Roman" w:hAnsi="Times New Roman" w:cs="Times New Roman"/>
          </w:rPr>
          <w:delText xml:space="preserve"> o</w:delText>
        </w:r>
      </w:del>
      <w:ins w:id="281" w:author="Alex" w:date="2015-07-20T12:36:00Z">
        <w:r w:rsidR="00A20DB3">
          <w:rPr>
            <w:rFonts w:ascii="Times New Roman" w:hAnsi="Times New Roman" w:cs="Times New Roman"/>
          </w:rPr>
          <w:t>“</w:t>
        </w:r>
      </w:ins>
      <w:ins w:id="282" w:author="Alex" w:date="2015-07-20T12:41:00Z">
        <w:r w:rsidR="00A20DB3">
          <w:rPr>
            <w:rFonts w:ascii="Times New Roman" w:hAnsi="Times New Roman" w:cs="Times New Roman"/>
          </w:rPr>
          <w:t>ser</w:t>
        </w:r>
      </w:ins>
      <w:ins w:id="283" w:author="Alex" w:date="2015-07-20T12:36:00Z">
        <w:r w:rsidR="00A20DB3">
          <w:rPr>
            <w:rFonts w:ascii="Times New Roman" w:hAnsi="Times New Roman" w:cs="Times New Roman"/>
          </w:rPr>
          <w:t xml:space="preserve"> doble de un número más uno</w:t>
        </w:r>
      </w:ins>
      <w:ins w:id="284" w:author="Alex" w:date="2015-07-20T12:39:00Z">
        <w:r w:rsidR="00A20DB3">
          <w:rPr>
            <w:rFonts w:ascii="Times New Roman" w:hAnsi="Times New Roman" w:cs="Times New Roman"/>
          </w:rPr>
          <w:t>”.</w:t>
        </w:r>
      </w:ins>
      <w:del w:id="285" w:author="Alex" w:date="2015-07-20T12:37:00Z">
        <w:r w:rsidR="00327775" w:rsidRPr="00441BF2" w:rsidDel="00A20DB3">
          <w:rPr>
            <w:rFonts w:ascii="Times New Roman" w:hAnsi="Times New Roman" w:cs="Times New Roman"/>
          </w:rPr>
          <w:delText xml:space="preserve"> </w:delText>
        </w:r>
        <w:r w:rsidR="004A6D1C" w:rsidRPr="00441BF2" w:rsidDel="00A20DB3">
          <w:rPr>
            <w:rFonts w:ascii="Times New Roman" w:hAnsi="Times New Roman" w:cs="Times New Roman"/>
          </w:rPr>
          <w:delText xml:space="preserve">el de los puntos que están en una recta </w:delText>
        </w:r>
        <w:r w:rsidR="00B173F5" w:rsidDel="00A20DB3">
          <w:rPr>
            <w:rFonts w:ascii="Times New Roman" w:hAnsi="Times New Roman" w:cs="Times New Roman"/>
          </w:rPr>
          <w:delText>que no sea vertical, entre otros, etc.</w:delText>
        </w:r>
        <w:r w:rsidR="00BD0F46" w:rsidDel="00A20DB3">
          <w:rPr>
            <w:rFonts w:ascii="Times New Roman" w:hAnsi="Times New Roman" w:cs="Times New Roman"/>
          </w:rPr>
          <w:delText xml:space="preserve"> </w:delText>
        </w:r>
      </w:del>
    </w:p>
    <w:p w14:paraId="6AC1021D" w14:textId="77777777" w:rsidR="00A20DB3" w:rsidRPr="00441BF2" w:rsidRDefault="00A20DB3" w:rsidP="009C6C16">
      <w:pPr>
        <w:spacing w:after="0"/>
        <w:jc w:val="both"/>
        <w:rPr>
          <w:rFonts w:ascii="Times New Roman" w:hAnsi="Times New Roman" w:cs="Times New Roman"/>
        </w:rPr>
      </w:pPr>
    </w:p>
    <w:p w14:paraId="1CFDF47E" w14:textId="1773C19D" w:rsidR="00294F1F" w:rsidRPr="00441BF2" w:rsidRDefault="00113216" w:rsidP="009C6C16">
      <w:pPr>
        <w:spacing w:after="0"/>
        <w:jc w:val="both"/>
        <w:rPr>
          <w:rFonts w:ascii="Times New Roman" w:eastAsiaTheme="minorEastAsia" w:hAnsi="Times New Roman" w:cs="Times New Roman"/>
        </w:rPr>
      </w:pPr>
      <w:ins w:id="286" w:author="Alex" w:date="2015-07-20T12:58:00Z">
        <w:r>
          <w:rPr>
            <w:rFonts w:ascii="Times New Roman" w:hAnsi="Times New Roman" w:cs="Times New Roman"/>
          </w:rPr>
          <w:t xml:space="preserve">Una segunda </w:t>
        </w:r>
      </w:ins>
      <w:del w:id="287" w:author="Alex" w:date="2015-07-20T12:38:00Z">
        <w:r w:rsidR="00294F1F" w:rsidRPr="00441BF2" w:rsidDel="00A20DB3">
          <w:rPr>
            <w:rFonts w:ascii="Times New Roman" w:hAnsi="Times New Roman" w:cs="Times New Roman"/>
          </w:rPr>
          <w:delText xml:space="preserve">Una </w:delText>
        </w:r>
        <w:r w:rsidR="00294F1F" w:rsidRPr="00FF6CCB" w:rsidDel="00A20DB3">
          <w:rPr>
            <w:rFonts w:ascii="Times New Roman" w:hAnsi="Times New Roman" w:cs="Times New Roman"/>
          </w:rPr>
          <w:delText xml:space="preserve">segunda </w:delText>
        </w:r>
        <w:r w:rsidR="0061185D" w:rsidRPr="00FF6CCB" w:rsidDel="00A20DB3">
          <w:rPr>
            <w:rFonts w:ascii="Times New Roman" w:hAnsi="Times New Roman" w:cs="Times New Roman"/>
          </w:rPr>
          <w:delText>idea</w:delText>
        </w:r>
        <w:r w:rsidR="0061185D" w:rsidRPr="00441BF2" w:rsidDel="00A20DB3">
          <w:rPr>
            <w:rFonts w:ascii="Times New Roman" w:hAnsi="Times New Roman" w:cs="Times New Roman"/>
          </w:rPr>
          <w:delText xml:space="preserve"> o</w:delText>
        </w:r>
      </w:del>
      <w:del w:id="288" w:author="Alex" w:date="2015-07-20T12:58:00Z">
        <w:r w:rsidR="0061185D" w:rsidRPr="00441BF2" w:rsidDel="00113216">
          <w:rPr>
            <w:rFonts w:ascii="Times New Roman" w:hAnsi="Times New Roman" w:cs="Times New Roman"/>
          </w:rPr>
          <w:delText xml:space="preserve"> </w:delText>
        </w:r>
      </w:del>
      <w:r w:rsidR="00294F1F" w:rsidRPr="00441BF2">
        <w:rPr>
          <w:rFonts w:ascii="Times New Roman" w:hAnsi="Times New Roman" w:cs="Times New Roman"/>
        </w:rPr>
        <w:t>forma de representar funciones</w:t>
      </w:r>
      <w:r w:rsidR="00327775">
        <w:rPr>
          <w:rFonts w:ascii="Times New Roman" w:hAnsi="Times New Roman" w:cs="Times New Roman"/>
        </w:rPr>
        <w:t>,</w:t>
      </w:r>
      <w:r w:rsidR="00294F1F"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00294F1F" w:rsidRPr="00441BF2">
        <w:rPr>
          <w:rFonts w:ascii="Times New Roman" w:hAnsi="Times New Roman" w:cs="Times New Roman"/>
        </w:rPr>
        <w:t>correspondencia entre variables</w:t>
      </w:r>
      <w:del w:id="289" w:author="Alex" w:date="2015-07-20T12:39:00Z">
        <w:r w:rsidR="00BE156B" w:rsidRPr="00441BF2" w:rsidDel="00A20DB3">
          <w:rPr>
            <w:rFonts w:ascii="Times New Roman" w:hAnsi="Times New Roman" w:cs="Times New Roman"/>
          </w:rPr>
          <w:delText xml:space="preserve">. Esta forma de representación </w:delText>
        </w:r>
      </w:del>
      <w:ins w:id="290" w:author="Alex" w:date="2015-07-20T12:39:00Z">
        <w:r w:rsidR="00A20DB3">
          <w:rPr>
            <w:rFonts w:ascii="Times New Roman" w:hAnsi="Times New Roman" w:cs="Times New Roman"/>
          </w:rPr>
          <w:t xml:space="preserve">, </w:t>
        </w:r>
      </w:ins>
      <w:r w:rsidR="00BE156B" w:rsidRPr="00441BF2">
        <w:rPr>
          <w:rFonts w:ascii="Times New Roman" w:hAnsi="Times New Roman" w:cs="Times New Roman"/>
        </w:rPr>
        <w:t xml:space="preserve">se conoce como 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00294F1F"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00294F1F" w:rsidRPr="00441BF2">
        <w:rPr>
          <w:rFonts w:ascii="Times New Roman" w:hAnsi="Times New Roman" w:cs="Times New Roman"/>
        </w:rPr>
        <w:t xml:space="preserve">según varíe </w:t>
      </w:r>
      <m:oMath>
        <m:r>
          <w:rPr>
            <w:rFonts w:ascii="Cambria Math" w:hAnsi="Cambria Math" w:cs="Times New Roman"/>
          </w:rPr>
          <m:t>x</m:t>
        </m:r>
      </m:oMath>
      <w:r w:rsidR="00294F1F" w:rsidRPr="00441BF2">
        <w:rPr>
          <w:rFonts w:ascii="Times New Roman" w:hAnsi="Times New Roman" w:cs="Times New Roman"/>
        </w:rPr>
        <w:t xml:space="preserve">, </w:t>
      </w:r>
      <w:del w:id="291" w:author="Alex" w:date="2015-07-20T12:40:00Z">
        <w:r w:rsidR="00294F1F" w:rsidRPr="00441BF2" w:rsidDel="00A20DB3">
          <w:rPr>
            <w:rFonts w:ascii="Times New Roman" w:hAnsi="Times New Roman" w:cs="Times New Roman"/>
          </w:rPr>
          <w:delText xml:space="preserve">o </w:delText>
        </w:r>
        <w:r w:rsidR="00980AB5" w:rsidRPr="00441BF2" w:rsidDel="00A20DB3">
          <w:rPr>
            <w:rFonts w:ascii="Times New Roman" w:hAnsi="Times New Roman" w:cs="Times New Roman"/>
          </w:rPr>
          <w:delText xml:space="preserve">la </w:delText>
        </w:r>
        <w:r w:rsidR="00294F1F" w:rsidRPr="00441BF2" w:rsidDel="00A20DB3">
          <w:rPr>
            <w:rFonts w:ascii="Times New Roman" w:hAnsi="Times New Roman" w:cs="Times New Roman"/>
          </w:rPr>
          <w:delText>variable</w:delText>
        </w:r>
      </w:del>
      <w:ins w:id="292" w:author="Alex" w:date="2015-07-20T12:40:00Z">
        <w:r w:rsidR="00A20DB3">
          <w:rPr>
            <w:rFonts w:ascii="Times New Roman" w:hAnsi="Times New Roman" w:cs="Times New Roman"/>
          </w:rPr>
          <w:t>llamada variable</w:t>
        </w:r>
      </w:ins>
      <w:r w:rsidR="00294F1F" w:rsidRPr="00441BF2">
        <w:rPr>
          <w:rFonts w:ascii="Times New Roman" w:hAnsi="Times New Roman" w:cs="Times New Roman"/>
        </w:rPr>
        <w:t xml:space="preserv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00294F1F" w:rsidRPr="00441BF2">
        <w:rPr>
          <w:rFonts w:ascii="Times New Roman" w:hAnsi="Times New Roman" w:cs="Times New Roman"/>
        </w:rPr>
        <w:t>se obtienen mediante una regla o ecuación</w:t>
      </w:r>
      <w:del w:id="293" w:author="Alex" w:date="2015-07-20T12:40:00Z">
        <w:r w:rsidR="00294F1F" w:rsidRPr="00441BF2" w:rsidDel="00A20DB3">
          <w:rPr>
            <w:rFonts w:ascii="Times New Roman" w:hAnsi="Times New Roman" w:cs="Times New Roman"/>
          </w:rPr>
          <w:delText>, que condensa</w:delText>
        </w:r>
        <w:r w:rsidR="00327775" w:rsidDel="00A20DB3">
          <w:rPr>
            <w:rFonts w:ascii="Times New Roman" w:hAnsi="Times New Roman" w:cs="Times New Roman"/>
          </w:rPr>
          <w:delText>,</w:delText>
        </w:r>
        <w:r w:rsidR="00294F1F" w:rsidRPr="00441BF2" w:rsidDel="00A20DB3">
          <w:rPr>
            <w:rFonts w:ascii="Times New Roman" w:hAnsi="Times New Roman" w:cs="Times New Roman"/>
          </w:rPr>
          <w:delText xml:space="preserve"> en términos matemáticos</w:delText>
        </w:r>
        <w:r w:rsidR="00327775" w:rsidDel="00A20DB3">
          <w:rPr>
            <w:rFonts w:ascii="Times New Roman" w:hAnsi="Times New Roman" w:cs="Times New Roman"/>
          </w:rPr>
          <w:delText>,</w:delText>
        </w:r>
        <w:r w:rsidR="00294F1F" w:rsidRPr="00441BF2" w:rsidDel="00A20DB3">
          <w:rPr>
            <w:rFonts w:ascii="Times New Roman" w:hAnsi="Times New Roman" w:cs="Times New Roman"/>
          </w:rPr>
          <w:delText xml:space="preserve"> la relación de correspondencia entre los conjuntos y la forma en que </w:delText>
        </w:r>
        <m:oMath>
          <m:r>
            <w:rPr>
              <w:rFonts w:ascii="Cambria Math" w:hAnsi="Cambria Math" w:cs="Times New Roman"/>
            </w:rPr>
            <m:t>y</m:t>
          </m:r>
        </m:oMath>
        <w:r w:rsidR="00294F1F" w:rsidRPr="00441BF2" w:rsidDel="00A20DB3">
          <w:rPr>
            <w:rFonts w:ascii="Times New Roman" w:hAnsi="Times New Roman" w:cs="Times New Roman"/>
          </w:rPr>
          <w:delText xml:space="preserve"> se obtiene</w:delText>
        </w:r>
      </w:del>
      <w:r w:rsidR="00294F1F" w:rsidRPr="00441BF2">
        <w:rPr>
          <w:rFonts w:ascii="Times New Roman" w:hAnsi="Times New Roman" w:cs="Times New Roman"/>
        </w:rPr>
        <w:t xml:space="preserve"> a partir de</w:t>
      </w:r>
      <w:ins w:id="294" w:author="Alex" w:date="2015-07-20T12:41:00Z">
        <w:r w:rsidR="00A20DB3">
          <w:rPr>
            <w:rFonts w:ascii="Times New Roman" w:hAnsi="Times New Roman" w:cs="Times New Roman"/>
          </w:rPr>
          <w:t>l valor de</w:t>
        </w:r>
      </w:ins>
      <w:r w:rsidR="00294F1F" w:rsidRPr="00441BF2">
        <w:rPr>
          <w:rFonts w:ascii="Times New Roman" w:hAnsi="Times New Roman" w:cs="Times New Roman"/>
        </w:rPr>
        <w:t xml:space="preserve"> </w:t>
      </w:r>
      <m:oMath>
        <m:r>
          <w:rPr>
            <w:rFonts w:ascii="Cambria Math" w:hAnsi="Cambria Math" w:cs="Times New Roman"/>
          </w:rPr>
          <m:t>x</m:t>
        </m:r>
      </m:oMath>
      <w:r w:rsidR="00294F1F"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w:ins w:id="295" w:author="Alex" w:date="2015-07-20T12:42:00Z">
        <w:r w:rsidR="00A20DB3">
          <w:rPr>
            <w:rFonts w:ascii="Times New Roman" w:hAnsi="Times New Roman" w:cs="Times New Roman"/>
          </w:rPr>
          <w:t>y=f(x)</w:t>
        </w:r>
      </w:ins>
      <w:del w:id="296" w:author="Alex" w:date="2015-07-20T12:42:00Z">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del>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tbl>
      <w:tblPr>
        <w:tblStyle w:val="Tablaconcuadrcula"/>
        <w:tblW w:w="0" w:type="auto"/>
        <w:tblLook w:val="04A0" w:firstRow="1" w:lastRow="0" w:firstColumn="1" w:lastColumn="0" w:noHBand="0" w:noVBand="1"/>
      </w:tblPr>
      <w:tblGrid>
        <w:gridCol w:w="2345"/>
        <w:gridCol w:w="6483"/>
      </w:tblGrid>
      <w:tr w:rsidR="00495619" w14:paraId="2B9A3882" w14:textId="77777777" w:rsidTr="00495619">
        <w:trPr>
          <w:ins w:id="297" w:author="Alex" w:date="2015-07-20T13:00: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4F66554" w14:textId="77777777" w:rsidR="00495619" w:rsidRDefault="00495619">
            <w:pPr>
              <w:jc w:val="center"/>
              <w:rPr>
                <w:ins w:id="298" w:author="Alex" w:date="2015-07-20T13:00:00Z"/>
                <w:rFonts w:ascii="Times New Roman" w:hAnsi="Times New Roman" w:cs="Times New Roman"/>
                <w:b/>
                <w:color w:val="FFFFFF" w:themeColor="background1"/>
              </w:rPr>
            </w:pPr>
            <w:ins w:id="299" w:author="Alex" w:date="2015-07-20T13:00:00Z">
              <w:r>
                <w:rPr>
                  <w:rFonts w:ascii="Times New Roman" w:hAnsi="Times New Roman" w:cs="Times New Roman"/>
                  <w:b/>
                  <w:color w:val="FFFFFF" w:themeColor="background1"/>
                </w:rPr>
                <w:t>Imagen (fotografía, gráfica o ilustración)</w:t>
              </w:r>
            </w:ins>
          </w:p>
        </w:tc>
      </w:tr>
      <w:tr w:rsidR="00495619" w14:paraId="575CC908" w14:textId="77777777" w:rsidTr="00495619">
        <w:trPr>
          <w:ins w:id="300"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76A9C5" w14:textId="77777777" w:rsidR="00495619" w:rsidRDefault="00495619">
            <w:pPr>
              <w:rPr>
                <w:ins w:id="301" w:author="Alex" w:date="2015-07-20T13:00:00Z"/>
                <w:rFonts w:ascii="Times New Roman" w:hAnsi="Times New Roman" w:cs="Times New Roman"/>
                <w:b/>
                <w:color w:val="000000"/>
                <w:sz w:val="18"/>
                <w:szCs w:val="18"/>
              </w:rPr>
            </w:pPr>
            <w:ins w:id="302" w:author="Alex" w:date="2015-07-20T13:00: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5BBC8A" w14:textId="530091EF" w:rsidR="00495619" w:rsidRDefault="00495619">
            <w:pPr>
              <w:rPr>
                <w:ins w:id="303" w:author="Alex" w:date="2015-07-20T13:00:00Z"/>
                <w:rFonts w:ascii="Times New Roman" w:hAnsi="Times New Roman" w:cs="Times New Roman"/>
                <w:b/>
                <w:color w:val="000000"/>
                <w:sz w:val="18"/>
                <w:szCs w:val="18"/>
              </w:rPr>
            </w:pPr>
            <w:ins w:id="304" w:author="Alex" w:date="2015-07-20T13:00:00Z">
              <w:r w:rsidRPr="00441BF2">
                <w:rPr>
                  <w:sz w:val="24"/>
                  <w:szCs w:val="24"/>
                  <w:lang w:val="es-ES_tradnl"/>
                </w:rPr>
                <w:t>MA_10_01_CO_</w:t>
              </w:r>
              <w:r>
                <w:rPr>
                  <w:sz w:val="24"/>
                  <w:szCs w:val="24"/>
                  <w:lang w:val="es-ES_tradnl"/>
                </w:rPr>
                <w:t>IMG0</w:t>
              </w:r>
            </w:ins>
            <w:ins w:id="305" w:author="Alex" w:date="2015-08-02T16:25:00Z">
              <w:r w:rsidR="004E35CB">
                <w:rPr>
                  <w:sz w:val="24"/>
                  <w:szCs w:val="24"/>
                  <w:lang w:val="es-ES_tradnl"/>
                </w:rPr>
                <w:t>8</w:t>
              </w:r>
            </w:ins>
          </w:p>
        </w:tc>
      </w:tr>
      <w:tr w:rsidR="00495619" w14:paraId="114D29DD" w14:textId="77777777" w:rsidTr="00495619">
        <w:trPr>
          <w:ins w:id="306"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91C03" w14:textId="77777777" w:rsidR="00495619" w:rsidRDefault="00495619">
            <w:pPr>
              <w:rPr>
                <w:ins w:id="307" w:author="Alex" w:date="2015-07-20T13:00:00Z"/>
                <w:rFonts w:ascii="Times New Roman" w:hAnsi="Times New Roman" w:cs="Times New Roman"/>
                <w:color w:val="000000"/>
              </w:rPr>
            </w:pPr>
            <w:ins w:id="308" w:author="Alex" w:date="2015-07-20T13:00:00Z">
              <w:r>
                <w:rPr>
                  <w:rFonts w:ascii="Times New Roman" w:hAnsi="Times New Roman" w:cs="Times New Roman"/>
                  <w:b/>
                  <w:color w:val="000000"/>
                  <w:sz w:val="18"/>
                  <w:szCs w:val="18"/>
                </w:rPr>
                <w:lastRenderedPageBreak/>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46C58" w14:textId="410E5459" w:rsidR="00495619" w:rsidRDefault="00CD2624">
            <w:pPr>
              <w:rPr>
                <w:ins w:id="309" w:author="Alex" w:date="2015-07-20T13:00:00Z"/>
                <w:rFonts w:ascii="Times New Roman" w:hAnsi="Times New Roman" w:cs="Times New Roman"/>
                <w:color w:val="000000"/>
              </w:rPr>
            </w:pPr>
            <w:ins w:id="310" w:author="Alex" w:date="2015-07-20T13:03:00Z">
              <w:r>
                <w:rPr>
                  <w:sz w:val="24"/>
                  <w:szCs w:val="24"/>
                  <w:lang w:val="es-ES_tradnl"/>
                </w:rPr>
                <w:object w:dxaOrig="6060" w:dyaOrig="5565" w14:anchorId="569F8717">
                  <v:shape id="_x0000_i1029" type="#_x0000_t75" style="width:303pt;height:278.25pt" o:ole="">
                    <v:imagedata r:id="rId19" o:title=""/>
                  </v:shape>
                  <o:OLEObject Type="Embed" ProgID="PBrush" ShapeID="_x0000_i1029" DrawAspect="Content" ObjectID="_1500047191" r:id="rId20"/>
                </w:object>
              </w:r>
            </w:ins>
          </w:p>
        </w:tc>
      </w:tr>
      <w:tr w:rsidR="00495619" w14:paraId="7AA57502" w14:textId="77777777" w:rsidTr="00495619">
        <w:trPr>
          <w:ins w:id="311"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BB81C" w14:textId="77777777" w:rsidR="00495619" w:rsidRDefault="00495619">
            <w:pPr>
              <w:rPr>
                <w:ins w:id="312" w:author="Alex" w:date="2015-07-20T13:00:00Z"/>
                <w:rFonts w:ascii="Times New Roman" w:hAnsi="Times New Roman" w:cs="Times New Roman"/>
                <w:color w:val="000000"/>
              </w:rPr>
            </w:pPr>
            <w:ins w:id="313" w:author="Alex" w:date="2015-07-20T13:00: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E62E" w14:textId="77777777" w:rsidR="00495619" w:rsidRDefault="00495619">
            <w:pPr>
              <w:rPr>
                <w:ins w:id="314" w:author="Alex" w:date="2015-07-20T13:00:00Z"/>
                <w:rFonts w:ascii="Times New Roman" w:hAnsi="Times New Roman" w:cs="Times New Roman"/>
                <w:color w:val="000000"/>
              </w:rPr>
            </w:pPr>
          </w:p>
        </w:tc>
      </w:tr>
      <w:tr w:rsidR="00495619" w14:paraId="76AF599B" w14:textId="77777777" w:rsidTr="00495619">
        <w:trPr>
          <w:ins w:id="315"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6C922" w14:textId="77777777" w:rsidR="00495619" w:rsidRDefault="00495619">
            <w:pPr>
              <w:rPr>
                <w:ins w:id="316" w:author="Alex" w:date="2015-07-20T13:00:00Z"/>
                <w:rFonts w:ascii="Times New Roman" w:hAnsi="Times New Roman" w:cs="Times New Roman"/>
                <w:color w:val="000000"/>
              </w:rPr>
            </w:pPr>
            <w:ins w:id="317" w:author="Alex" w:date="2015-07-20T13:00: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DEFD7D" w14:textId="2A51354A" w:rsidR="00495619" w:rsidRDefault="00495619">
            <w:pPr>
              <w:rPr>
                <w:ins w:id="318" w:author="Alex" w:date="2015-07-20T13:00:00Z"/>
                <w:rFonts w:ascii="Times New Roman" w:hAnsi="Times New Roman" w:cs="Times New Roman"/>
                <w:color w:val="000000"/>
              </w:rPr>
            </w:pPr>
            <w:ins w:id="319" w:author="Alex" w:date="2015-07-20T13:01:00Z">
              <w:r>
                <w:rPr>
                  <w:rFonts w:ascii="Times New Roman" w:hAnsi="Times New Roman" w:cs="Times New Roman"/>
                  <w:color w:val="000000"/>
                </w:rPr>
                <w:t>Expresión analítica de una función</w:t>
              </w:r>
            </w:ins>
            <w:ins w:id="320" w:author="Alex" w:date="2015-07-20T13:04:00Z">
              <w:r w:rsidR="00CD2624">
                <w:rPr>
                  <w:rFonts w:ascii="Times New Roman" w:hAnsi="Times New Roman" w:cs="Times New Roman"/>
                  <w:color w:val="000000"/>
                </w:rPr>
                <w:t xml:space="preserve"> como ecuación</w:t>
              </w:r>
            </w:ins>
          </w:p>
        </w:tc>
      </w:tr>
      <w:tr w:rsidR="00495619" w14:paraId="043A5F92" w14:textId="77777777" w:rsidTr="00495619">
        <w:trPr>
          <w:ins w:id="321"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0D8E2A" w14:textId="77777777" w:rsidR="00495619" w:rsidRDefault="00495619">
            <w:pPr>
              <w:rPr>
                <w:ins w:id="322" w:author="Alex" w:date="2015-07-20T13:00:00Z"/>
                <w:rFonts w:ascii="Times New Roman" w:hAnsi="Times New Roman" w:cs="Times New Roman"/>
                <w:b/>
                <w:color w:val="000000"/>
                <w:sz w:val="18"/>
                <w:szCs w:val="18"/>
              </w:rPr>
            </w:pPr>
            <w:ins w:id="323" w:author="Alex" w:date="2015-07-20T13:00: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3A8AA" w14:textId="77777777" w:rsidR="00495619" w:rsidRDefault="00495619">
            <w:pPr>
              <w:rPr>
                <w:ins w:id="324" w:author="Alex" w:date="2015-07-20T13:00:00Z"/>
                <w:rFonts w:ascii="Times New Roman" w:hAnsi="Times New Roman" w:cs="Times New Roman"/>
                <w:color w:val="000000"/>
              </w:rPr>
            </w:pPr>
            <w:ins w:id="325" w:author="Alex" w:date="2015-07-20T13:00:00Z">
              <w:r>
                <w:rPr>
                  <w:rFonts w:ascii="Times New Roman" w:hAnsi="Times New Roman" w:cs="Times New Roman"/>
                  <w:color w:val="000000"/>
                </w:rPr>
                <w:t>Inferior o lateral</w:t>
              </w:r>
            </w:ins>
          </w:p>
        </w:tc>
      </w:tr>
    </w:tbl>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24325616" w14:textId="2C807071" w:rsidR="00A20DB3" w:rsidRDefault="004A6D1C" w:rsidP="009C6C16">
      <w:pPr>
        <w:pStyle w:val="Prrafodelista"/>
        <w:numPr>
          <w:ilvl w:val="0"/>
          <w:numId w:val="2"/>
        </w:numPr>
        <w:spacing w:after="0"/>
        <w:jc w:val="both"/>
        <w:rPr>
          <w:ins w:id="326" w:author="Alex" w:date="2015-07-20T12:42:00Z"/>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er cuadrado de” se puede escribir como</w:t>
      </w:r>
      <w:ins w:id="327" w:author="Alex" w:date="2015-07-20T12:42:00Z">
        <w:r w:rsidR="00A20DB3">
          <w:rPr>
            <w:rFonts w:ascii="Times New Roman" w:hAnsi="Times New Roman" w:cs="Times New Roman"/>
          </w:rPr>
          <w:t xml:space="preserve"> </w:t>
        </w:r>
      </w:ins>
      <w:ins w:id="328" w:author="Alex" w:date="2015-07-20T12:43:00Z">
        <w:r w:rsidR="00092C72">
          <w:rPr>
            <w:rFonts w:ascii="Times New Roman" w:hAnsi="Times New Roman" w:cs="Times New Roman"/>
          </w:rPr>
          <w:t>f(x)=x</w:t>
        </w:r>
        <w:r w:rsidR="00092C72" w:rsidRPr="00092C72">
          <w:rPr>
            <w:rFonts w:ascii="Times New Roman" w:hAnsi="Times New Roman" w:cs="Times New Roman"/>
            <w:vertAlign w:val="superscript"/>
            <w:rPrChange w:id="329" w:author="Alex" w:date="2015-07-20T12:43:00Z">
              <w:rPr>
                <w:rFonts w:ascii="Times New Roman" w:hAnsi="Times New Roman" w:cs="Times New Roman"/>
              </w:rPr>
            </w:rPrChange>
          </w:rPr>
          <w:t>2</w:t>
        </w:r>
      </w:ins>
      <w:del w:id="330" w:author="Alex" w:date="2015-07-20T12:43:00Z">
        <w:r w:rsidRPr="00441BF2" w:rsidDel="00092C72">
          <w:rPr>
            <w:rFonts w:ascii="Times New Roman" w:hAnsi="Times New Roman" w:cs="Times New Roman"/>
          </w:rPr>
          <w:delText xml:space="preserve">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del>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w:t>
      </w:r>
      <w:del w:id="331" w:author="Alex" w:date="2015-07-20T12:42:00Z">
        <w:r w:rsidRPr="00441BF2" w:rsidDel="00A20DB3">
          <w:rPr>
            <w:rFonts w:ascii="Times New Roman" w:hAnsi="Times New Roman" w:cs="Times New Roman"/>
          </w:rPr>
          <w:delText>,</w:delText>
        </w:r>
      </w:del>
      <w:ins w:id="332" w:author="Alex" w:date="2015-07-20T12:42:00Z">
        <w:r w:rsidR="00A20DB3">
          <w:rPr>
            <w:rFonts w:ascii="Times New Roman" w:hAnsi="Times New Roman" w:cs="Times New Roman"/>
          </w:rPr>
          <w:t>.</w:t>
        </w:r>
      </w:ins>
      <w:r w:rsidRPr="00441BF2">
        <w:rPr>
          <w:rFonts w:ascii="Times New Roman" w:hAnsi="Times New Roman" w:cs="Times New Roman"/>
        </w:rPr>
        <w:t xml:space="preserve"> </w:t>
      </w:r>
      <w:del w:id="333" w:author="Alex" w:date="2015-07-20T12:42:00Z">
        <w:r w:rsidRPr="00441BF2" w:rsidDel="00A20DB3">
          <w:rPr>
            <w:rFonts w:ascii="Times New Roman" w:hAnsi="Times New Roman" w:cs="Times New Roman"/>
          </w:rPr>
          <w:delText xml:space="preserve">ya que a cada número le corresponde un único </w:delText>
        </w:r>
        <w:r w:rsidR="00FF6CCB" w:rsidDel="00A20DB3">
          <w:rPr>
            <w:rFonts w:ascii="Times New Roman" w:hAnsi="Times New Roman" w:cs="Times New Roman"/>
          </w:rPr>
          <w:delText xml:space="preserve">número </w:delText>
        </w:r>
        <w:r w:rsidRPr="00441BF2" w:rsidDel="00A20DB3">
          <w:rPr>
            <w:rFonts w:ascii="Times New Roman" w:hAnsi="Times New Roman" w:cs="Times New Roman"/>
          </w:rPr>
          <w:delText xml:space="preserve">cuadrado. Sin embargo, la relación </w:delText>
        </w:r>
      </w:del>
    </w:p>
    <w:p w14:paraId="5663FD09" w14:textId="042B6B13" w:rsidR="004A6D1C" w:rsidRPr="00441BF2" w:rsidRDefault="00A20DB3" w:rsidP="009C6C16">
      <w:pPr>
        <w:pStyle w:val="Prrafodelista"/>
        <w:numPr>
          <w:ilvl w:val="0"/>
          <w:numId w:val="2"/>
        </w:numPr>
        <w:spacing w:after="0"/>
        <w:jc w:val="both"/>
        <w:rPr>
          <w:rFonts w:ascii="Times New Roman" w:hAnsi="Times New Roman" w:cs="Times New Roman"/>
        </w:rPr>
      </w:pPr>
      <w:ins w:id="334" w:author="Alex" w:date="2015-07-20T12:42:00Z">
        <w:r>
          <w:rPr>
            <w:rFonts w:ascii="Times New Roman" w:hAnsi="Times New Roman" w:cs="Times New Roman"/>
          </w:rPr>
          <w:t xml:space="preserve">La relación </w:t>
        </w:r>
      </w:ins>
      <w:r w:rsidR="004A6D1C" w:rsidRPr="00441BF2">
        <w:rPr>
          <w:rFonts w:ascii="Times New Roman" w:hAnsi="Times New Roman" w:cs="Times New Roman"/>
        </w:rPr>
        <w:t>“</w:t>
      </w:r>
      <w:r w:rsidR="00F13DD4">
        <w:rPr>
          <w:rFonts w:ascii="Times New Roman" w:hAnsi="Times New Roman" w:cs="Times New Roman"/>
        </w:rPr>
        <w:t>s</w:t>
      </w:r>
      <w:r w:rsidR="004A6D1C" w:rsidRPr="00441BF2">
        <w:rPr>
          <w:rFonts w:ascii="Times New Roman" w:hAnsi="Times New Roman" w:cs="Times New Roman"/>
        </w:rPr>
        <w:t xml:space="preserve">er raíz cuadrada de” </w:t>
      </w:r>
      <w:r w:rsidR="004A6D1C" w:rsidRPr="00FF6CCB">
        <w:rPr>
          <w:rFonts w:ascii="Times New Roman" w:hAnsi="Times New Roman" w:cs="Times New Roman"/>
        </w:rPr>
        <w:t>no</w:t>
      </w:r>
      <w:r w:rsidR="004A6D1C" w:rsidRPr="00441BF2">
        <w:rPr>
          <w:rFonts w:ascii="Times New Roman" w:hAnsi="Times New Roman" w:cs="Times New Roman"/>
        </w:rPr>
        <w:t xml:space="preserve"> es una función, ya que cada número positivo tiene dos raíces cuadradas</w:t>
      </w:r>
      <w:ins w:id="335" w:author="Alex" w:date="2015-07-20T12:42:00Z">
        <w:r>
          <w:rPr>
            <w:rFonts w:ascii="Times New Roman" w:hAnsi="Times New Roman" w:cs="Times New Roman"/>
          </w:rPr>
          <w:t xml:space="preserve">, por ejemplo </w:t>
        </w:r>
      </w:ins>
      <w:ins w:id="336" w:author="Alex" w:date="2015-07-20T12:51:00Z">
        <w:r w:rsidR="00092C72">
          <w:rPr>
            <w:rFonts w:ascii="Times New Roman" w:hAnsi="Times New Roman" w:cs="Times New Roman"/>
          </w:rPr>
          <w:t>4 tiene como raíces cuadradas 2 y -2</w:t>
        </w:r>
      </w:ins>
      <w:r w:rsidR="004A6D1C" w:rsidRPr="00441BF2">
        <w:rPr>
          <w:rFonts w:ascii="Times New Roman" w:hAnsi="Times New Roman" w:cs="Times New Roman"/>
        </w:rPr>
        <w:t>. Lo que sí es función es “</w:t>
      </w:r>
      <w:r w:rsidR="00F13DD4">
        <w:rPr>
          <w:rFonts w:ascii="Times New Roman" w:hAnsi="Times New Roman" w:cs="Times New Roman"/>
        </w:rPr>
        <w:t>s</w:t>
      </w:r>
      <w:r w:rsidR="004A6D1C" w:rsidRPr="00441BF2">
        <w:rPr>
          <w:rFonts w:ascii="Times New Roman" w:hAnsi="Times New Roman" w:cs="Times New Roman"/>
        </w:rPr>
        <w:t>er raíz cuadrada positiva de” y “</w:t>
      </w:r>
      <w:r w:rsidR="00F13DD4">
        <w:rPr>
          <w:rFonts w:ascii="Times New Roman" w:hAnsi="Times New Roman" w:cs="Times New Roman"/>
        </w:rPr>
        <w:t>s</w:t>
      </w:r>
      <w:r w:rsidR="004A6D1C" w:rsidRPr="00441BF2">
        <w:rPr>
          <w:rFonts w:ascii="Times New Roman" w:hAnsi="Times New Roman" w:cs="Times New Roman"/>
        </w:rPr>
        <w:t>er raíz cuadrada negativa de”</w:t>
      </w:r>
      <w:del w:id="337" w:author="Alex" w:date="2015-07-20T12:51:00Z">
        <w:r w:rsidR="004A6D1C" w:rsidRPr="00441BF2" w:rsidDel="00092C72">
          <w:rPr>
            <w:rFonts w:ascii="Times New Roman" w:hAnsi="Times New Roman" w:cs="Times New Roman"/>
          </w:rPr>
          <w:delText xml:space="preserve">, que se escriben respectivamente como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004A6D1C" w:rsidRPr="00441BF2" w:rsidDel="00092C72">
          <w:rPr>
            <w:rFonts w:ascii="Times New Roman" w:eastAsiaTheme="minorEastAsia" w:hAnsi="Times New Roman" w:cs="Times New Roman"/>
          </w:rPr>
          <w:delText xml:space="preserve"> y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004A6D1C" w:rsidRPr="00441BF2" w:rsidDel="00092C72">
          <w:rPr>
            <w:rFonts w:ascii="Times New Roman" w:eastAsiaTheme="minorEastAsia" w:hAnsi="Times New Roman" w:cs="Times New Roman"/>
          </w:rPr>
          <w:delText>.</w:delText>
        </w:r>
      </w:del>
      <w:ins w:id="338" w:author="Alex" w:date="2015-07-20T12:51:00Z">
        <w:r w:rsidR="00092C72">
          <w:rPr>
            <w:rFonts w:ascii="Times New Roman" w:eastAsiaTheme="minorEastAsia" w:hAnsi="Times New Roman" w:cs="Times New Roman"/>
          </w:rPr>
          <w:t>.</w:t>
        </w:r>
      </w:ins>
    </w:p>
    <w:p w14:paraId="10B76696" w14:textId="077FBE0F" w:rsidR="00092C72" w:rsidRPr="00092C72" w:rsidRDefault="004A6D1C" w:rsidP="009C6C16">
      <w:pPr>
        <w:pStyle w:val="Prrafodelista"/>
        <w:numPr>
          <w:ilvl w:val="0"/>
          <w:numId w:val="2"/>
        </w:numPr>
        <w:spacing w:after="0"/>
        <w:jc w:val="both"/>
        <w:rPr>
          <w:ins w:id="339" w:author="Alex" w:date="2015-07-20T12:51:00Z"/>
          <w:rFonts w:ascii="Times New Roman" w:hAnsi="Times New Roman" w:cs="Times New Roman"/>
          <w:rPrChange w:id="340" w:author="Alex" w:date="2015-07-20T12:51:00Z">
            <w:rPr>
              <w:ins w:id="341" w:author="Alex" w:date="2015-07-20T12:51:00Z"/>
              <w:rFonts w:ascii="Times New Roman" w:eastAsiaTheme="minorEastAsia" w:hAnsi="Times New Roman" w:cs="Times New Roman"/>
            </w:rPr>
          </w:rPrChange>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proofErr w:type="spellStart"/>
      <w:r w:rsidRPr="001A6CA3">
        <w:rPr>
          <w:rFonts w:ascii="Times New Roman" w:hAnsi="Times New Roman" w:cs="Times New Roman"/>
          <w:i/>
        </w:rPr>
        <w:t>ésimo</w:t>
      </w:r>
      <w:proofErr w:type="spellEnd"/>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Se puede escribir</w:t>
      </w:r>
      <w:ins w:id="342" w:author="Alex" w:date="2015-07-20T12:52:00Z">
        <w:r w:rsidR="00113216">
          <w:rPr>
            <w:rFonts w:ascii="Times New Roman" w:hAnsi="Times New Roman" w:cs="Times New Roman"/>
          </w:rPr>
          <w:t xml:space="preserve"> anal</w:t>
        </w:r>
      </w:ins>
      <w:ins w:id="343" w:author="Alex" w:date="2015-07-20T12:53:00Z">
        <w:r w:rsidR="00113216">
          <w:rPr>
            <w:rFonts w:ascii="Times New Roman" w:hAnsi="Times New Roman" w:cs="Times New Roman"/>
          </w:rPr>
          <w:t>íticamente</w:t>
        </w:r>
      </w:ins>
      <w:r w:rsidRPr="00441BF2">
        <w:rPr>
          <w:rFonts w:ascii="Times New Roman" w:hAnsi="Times New Roman" w:cs="Times New Roman"/>
        </w:rPr>
        <w:t xml:space="preserve"> como </w:t>
      </w:r>
    </w:p>
    <w:p w14:paraId="4832F613" w14:textId="20E3F364" w:rsidR="007142CD" w:rsidRDefault="004A6D1C">
      <w:pPr>
        <w:pStyle w:val="Prrafodelista"/>
        <w:spacing w:after="0"/>
        <w:jc w:val="both"/>
        <w:rPr>
          <w:ins w:id="344" w:author="Alex" w:date="2015-08-02T18:53:00Z"/>
          <w:rFonts w:ascii="Times New Roman" w:eastAsiaTheme="minorEastAsia" w:hAnsi="Times New Roman" w:cs="Times New Roman"/>
          <w:b/>
        </w:rPr>
        <w:pPrChange w:id="345" w:author="Alex" w:date="2015-07-20T12:52:00Z">
          <w:pPr>
            <w:pStyle w:val="Prrafodelista"/>
            <w:numPr>
              <w:numId w:val="2"/>
            </w:numPr>
            <w:spacing w:after="0"/>
            <w:ind w:hanging="360"/>
            <w:jc w:val="both"/>
          </w:pPr>
        </w:pPrChange>
      </w:pPr>
      <w:del w:id="346" w:author="Alex" w:date="2015-08-02T18:59:00Z">
        <m:oMathPara>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m:oMathPara>
      </w:del>
    </w:p>
    <w:p w14:paraId="50E30008" w14:textId="69AEAF8F" w:rsidR="00092C72" w:rsidRPr="00092C72" w:rsidRDefault="007142CD">
      <w:pPr>
        <w:pStyle w:val="Prrafodelista"/>
        <w:spacing w:after="0"/>
        <w:jc w:val="both"/>
        <w:rPr>
          <w:ins w:id="347" w:author="Alex" w:date="2015-07-20T12:52:00Z"/>
          <w:rFonts w:ascii="Times New Roman" w:hAnsi="Times New Roman" w:cs="Times New Roman"/>
          <w:rPrChange w:id="348" w:author="Alex" w:date="2015-07-20T12:52:00Z">
            <w:rPr>
              <w:ins w:id="349" w:author="Alex" w:date="2015-07-20T12:52:00Z"/>
              <w:rFonts w:ascii="Times New Roman" w:eastAsiaTheme="minorEastAsia" w:hAnsi="Times New Roman" w:cs="Times New Roman"/>
            </w:rPr>
          </w:rPrChange>
        </w:rPr>
        <w:pPrChange w:id="350" w:author="Alex" w:date="2015-07-20T12:52:00Z">
          <w:pPr>
            <w:pStyle w:val="Prrafodelista"/>
            <w:numPr>
              <w:numId w:val="2"/>
            </w:numPr>
            <w:spacing w:after="0"/>
            <w:ind w:hanging="360"/>
            <w:jc w:val="both"/>
          </w:pPr>
        </w:pPrChange>
      </w:pPr>
      <w:ins w:id="351" w:author="Alex" w:date="2015-08-02T18:53:00Z">
        <w:r>
          <w:rPr>
            <w:rFonts w:ascii="Times New Roman" w:eastAsiaTheme="minorEastAsia" w:hAnsi="Times New Roman" w:cs="Times New Roman"/>
            <w:b/>
          </w:rPr>
          <w:t>&lt;&lt;FQ_MA_10_01_00</w:t>
        </w:r>
      </w:ins>
      <w:ins w:id="352" w:author="Alex" w:date="2015-08-02T18:54:00Z">
        <w:r>
          <w:rPr>
            <w:rFonts w:ascii="Times New Roman" w:eastAsiaTheme="minorEastAsia" w:hAnsi="Times New Roman" w:cs="Times New Roman"/>
            <w:b/>
          </w:rPr>
          <w:t>1</w:t>
        </w:r>
      </w:ins>
      <w:ins w:id="353" w:author="Alex" w:date="2015-08-02T18:53:00Z">
        <w:r>
          <w:rPr>
            <w:rFonts w:ascii="Times New Roman" w:eastAsiaTheme="minorEastAsia" w:hAnsi="Times New Roman" w:cs="Times New Roman"/>
            <w:b/>
          </w:rPr>
          <w:t>.</w:t>
        </w:r>
        <w:commentRangeStart w:id="354"/>
        <w:r>
          <w:rPr>
            <w:rFonts w:ascii="Times New Roman" w:eastAsiaTheme="minorEastAsia" w:hAnsi="Times New Roman" w:cs="Times New Roman"/>
            <w:b/>
          </w:rPr>
          <w:t>gif</w:t>
        </w:r>
      </w:ins>
      <w:commentRangeEnd w:id="354"/>
      <w:ins w:id="355" w:author="Alex" w:date="2015-08-02T18:59:00Z">
        <w:r w:rsidR="00761FDB">
          <w:rPr>
            <w:rStyle w:val="Refdecomentario"/>
            <w:rFonts w:ascii="Calibri" w:eastAsia="Calibri" w:hAnsi="Calibri" w:cs="Times New Roman"/>
            <w:lang w:val="es-MX"/>
          </w:rPr>
          <w:commentReference w:id="354"/>
        </w:r>
      </w:ins>
      <w:ins w:id="356" w:author="Alex" w:date="2015-08-02T18:53:00Z">
        <w:r>
          <w:rPr>
            <w:rFonts w:ascii="Times New Roman" w:eastAsiaTheme="minorEastAsia" w:hAnsi="Times New Roman" w:cs="Times New Roman"/>
            <w:b/>
          </w:rPr>
          <w:t>&gt;&gt;</w:t>
        </w:r>
      </w:ins>
      <w:bookmarkStart w:id="357" w:name="_GoBack"/>
      <w:bookmarkEnd w:id="357"/>
      <w:del w:id="358" w:author="Alex" w:date="2015-07-20T12:53:00Z">
        <w:r w:rsidR="004A6D1C" w:rsidRPr="00441BF2" w:rsidDel="00113216">
          <w:rPr>
            <w:rFonts w:ascii="Times New Roman" w:eastAsiaTheme="minorEastAsia" w:hAnsi="Times New Roman" w:cs="Times New Roman"/>
          </w:rPr>
          <w:delText>,</w:delText>
        </w:r>
      </w:del>
    </w:p>
    <w:p w14:paraId="63FCFE38" w14:textId="77777777" w:rsidR="00761FDB" w:rsidRDefault="00761FDB">
      <w:pPr>
        <w:pStyle w:val="Prrafodelista"/>
        <w:spacing w:after="0"/>
        <w:jc w:val="both"/>
        <w:rPr>
          <w:ins w:id="359" w:author="Alex" w:date="2015-08-02T18:59:00Z"/>
          <w:rFonts w:ascii="Times New Roman" w:eastAsiaTheme="minorEastAsia" w:hAnsi="Times New Roman" w:cs="Times New Roman"/>
        </w:rPr>
        <w:pPrChange w:id="360" w:author="Alex" w:date="2015-07-20T12:54:00Z">
          <w:pPr>
            <w:pStyle w:val="Prrafodelista"/>
            <w:numPr>
              <w:numId w:val="2"/>
            </w:numPr>
            <w:spacing w:after="0"/>
            <w:ind w:hanging="360"/>
            <w:jc w:val="both"/>
          </w:pPr>
        </w:pPrChange>
      </w:pPr>
    </w:p>
    <w:p w14:paraId="54EF203B" w14:textId="14A5DFBB" w:rsidR="004A6D1C" w:rsidRPr="00441BF2" w:rsidRDefault="004A6D1C">
      <w:pPr>
        <w:pStyle w:val="Prrafodelista"/>
        <w:spacing w:after="0"/>
        <w:jc w:val="both"/>
        <w:rPr>
          <w:rFonts w:ascii="Times New Roman" w:hAnsi="Times New Roman" w:cs="Times New Roman"/>
        </w:rPr>
        <w:pPrChange w:id="361" w:author="Alex" w:date="2015-07-20T12:54:00Z">
          <w:pPr>
            <w:pStyle w:val="Prrafodelista"/>
            <w:numPr>
              <w:numId w:val="2"/>
            </w:numPr>
            <w:spacing w:after="0"/>
            <w:ind w:hanging="360"/>
            <w:jc w:val="both"/>
          </w:pPr>
        </w:pPrChange>
      </w:pPr>
      <w:del w:id="362" w:author="Alex" w:date="2015-07-20T12:54:00Z">
        <w:r w:rsidRPr="00441BF2" w:rsidDel="00113216">
          <w:rPr>
            <w:rFonts w:ascii="Times New Roman" w:eastAsiaTheme="minorEastAsia" w:hAnsi="Times New Roman" w:cs="Times New Roman"/>
          </w:rPr>
          <w:delText xml:space="preserve"> y </w:delText>
        </w:r>
        <w:r w:rsidRPr="00441BF2" w:rsidDel="00113216">
          <w:rPr>
            <w:rFonts w:ascii="Times New Roman" w:hAnsi="Times New Roman" w:cs="Times New Roman"/>
            <w:b/>
          </w:rPr>
          <w:delText>sí</w:delText>
        </w:r>
      </w:del>
      <w:ins w:id="363" w:author="Alex" w:date="2015-07-20T12:54:00Z">
        <w:r w:rsidR="00113216">
          <w:rPr>
            <w:rFonts w:ascii="Times New Roman" w:eastAsiaTheme="minorEastAsia" w:hAnsi="Times New Roman" w:cs="Times New Roman"/>
          </w:rPr>
          <w:t>Además</w:t>
        </w:r>
      </w:ins>
      <w:r w:rsidRPr="00441BF2">
        <w:rPr>
          <w:rFonts w:ascii="Times New Roman" w:hAnsi="Times New Roman" w:cs="Times New Roman"/>
        </w:rPr>
        <w:t xml:space="preserve"> es una </w:t>
      </w:r>
      <w:r w:rsidRPr="00FA5082">
        <w:rPr>
          <w:rFonts w:ascii="Times New Roman" w:hAnsi="Times New Roman" w:cs="Times New Roman"/>
          <w:b/>
        </w:rPr>
        <w:t>función discreta</w:t>
      </w:r>
      <w:del w:id="364" w:author="Alex" w:date="2015-07-20T12:54:00Z">
        <w:r w:rsidRPr="00441BF2" w:rsidDel="00113216">
          <w:rPr>
            <w:rFonts w:ascii="Times New Roman" w:hAnsi="Times New Roman" w:cs="Times New Roman"/>
          </w:rPr>
          <w:delText>.</w:delText>
        </w:r>
        <w:r w:rsidR="00472339" w:rsidRPr="00441BF2" w:rsidDel="00113216">
          <w:rPr>
            <w:rFonts w:ascii="Times New Roman" w:hAnsi="Times New Roman" w:cs="Times New Roman"/>
          </w:rPr>
          <w:delText xml:space="preserve"> </w:delText>
        </w:r>
        <w:r w:rsidR="00481044" w:rsidRPr="00441BF2" w:rsidDel="00113216">
          <w:rPr>
            <w:rFonts w:ascii="Times New Roman" w:hAnsi="Times New Roman" w:cs="Times New Roman"/>
          </w:rPr>
          <w:delText xml:space="preserve">Que la función sea discreta significa </w:delText>
        </w:r>
      </w:del>
      <w:ins w:id="365" w:author="Alex" w:date="2015-07-20T12:54:00Z">
        <w:r w:rsidR="00113216">
          <w:rPr>
            <w:rFonts w:ascii="Times New Roman" w:hAnsi="Times New Roman" w:cs="Times New Roman"/>
          </w:rPr>
          <w:t xml:space="preserve">, </w:t>
        </w:r>
      </w:ins>
      <w:del w:id="366" w:author="Alex" w:date="2015-07-20T12:54:00Z">
        <w:r w:rsidR="00481044" w:rsidRPr="00441BF2" w:rsidDel="00113216">
          <w:rPr>
            <w:rFonts w:ascii="Times New Roman" w:hAnsi="Times New Roman" w:cs="Times New Roman"/>
          </w:rPr>
          <w:delText>q</w:delText>
        </w:r>
      </w:del>
      <w:ins w:id="367" w:author="Alex" w:date="2015-07-20T12:54:00Z">
        <w:r w:rsidR="00113216">
          <w:rPr>
            <w:rFonts w:ascii="Times New Roman" w:hAnsi="Times New Roman" w:cs="Times New Roman"/>
          </w:rPr>
          <w:t>es decir</w:t>
        </w:r>
      </w:ins>
      <w:del w:id="368" w:author="Alex" w:date="2015-07-20T12:54:00Z">
        <w:r w:rsidR="00481044" w:rsidRPr="00441BF2" w:rsidDel="00113216">
          <w:rPr>
            <w:rFonts w:ascii="Times New Roman" w:hAnsi="Times New Roman" w:cs="Times New Roman"/>
          </w:rPr>
          <w:delText>ue</w:delText>
        </w:r>
      </w:del>
      <w:r w:rsidR="00481044" w:rsidRPr="00441BF2">
        <w:rPr>
          <w:rFonts w:ascii="Times New Roman" w:hAnsi="Times New Roman" w:cs="Times New Roman"/>
        </w:rPr>
        <w:t xml:space="preserve"> los valores del conjunto de salida solamente son los números naturales y se </w:t>
      </w:r>
      <w:del w:id="369" w:author="Alex" w:date="2015-07-20T12:55:00Z">
        <w:r w:rsidR="00481044" w:rsidRPr="00441BF2" w:rsidDel="00113216">
          <w:rPr>
            <w:rFonts w:ascii="Times New Roman" w:hAnsi="Times New Roman" w:cs="Times New Roman"/>
          </w:rPr>
          <w:delText xml:space="preserve">observa </w:delText>
        </w:r>
      </w:del>
      <w:ins w:id="370" w:author="Alex" w:date="2015-07-20T12:55:00Z">
        <w:r w:rsidR="00113216">
          <w:rPr>
            <w:rFonts w:ascii="Times New Roman" w:hAnsi="Times New Roman" w:cs="Times New Roman"/>
          </w:rPr>
          <w:t>recalca</w:t>
        </w:r>
        <w:r w:rsidR="00113216" w:rsidRPr="00441BF2">
          <w:rPr>
            <w:rFonts w:ascii="Times New Roman" w:hAnsi="Times New Roman" w:cs="Times New Roman"/>
          </w:rPr>
          <w:t xml:space="preserve"> </w:t>
        </w:r>
      </w:ins>
      <w:r w:rsidR="00481044" w:rsidRPr="00441BF2">
        <w:rPr>
          <w:rFonts w:ascii="Times New Roman" w:hAnsi="Times New Roman" w:cs="Times New Roman"/>
        </w:rPr>
        <w:t>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5D0AF4D7" w:rsidR="0061185D" w:rsidRPr="00113216" w:rsidRDefault="004A6D1C" w:rsidP="009C6C16">
      <w:pPr>
        <w:pStyle w:val="Prrafodelista"/>
        <w:numPr>
          <w:ilvl w:val="0"/>
          <w:numId w:val="2"/>
        </w:numPr>
        <w:spacing w:after="0"/>
        <w:jc w:val="both"/>
        <w:rPr>
          <w:ins w:id="371" w:author="Alex" w:date="2015-07-20T13:00:00Z"/>
          <w:rFonts w:ascii="Times New Roman" w:hAnsi="Times New Roman" w:cs="Times New Roman"/>
          <w:rPrChange w:id="372" w:author="Alex" w:date="2015-07-20T13:00:00Z">
            <w:rPr>
              <w:ins w:id="373" w:author="Alex" w:date="2015-07-20T13:00:00Z"/>
              <w:rFonts w:ascii="Times New Roman" w:eastAsiaTheme="minorEastAsia" w:hAnsi="Times New Roman" w:cs="Times New Roman"/>
            </w:rPr>
          </w:rPrChange>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proofErr w:type="spellStart"/>
      <w:r w:rsidRPr="001A6CA3">
        <w:rPr>
          <w:rFonts w:ascii="Times New Roman" w:eastAsiaTheme="minorEastAsia" w:hAnsi="Times New Roman" w:cs="Times New Roman"/>
          <w:i/>
        </w:rPr>
        <w:t>ésimo</w:t>
      </w:r>
      <w:proofErr w:type="spellEnd"/>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de los dos números de Fibonacci que lo preceden</w:t>
      </w:r>
      <w:ins w:id="374" w:author="Alex" w:date="2015-07-20T12:56:00Z">
        <w:r w:rsidR="00113216">
          <w:rPr>
            <w:rFonts w:ascii="Times New Roman" w:hAnsi="Times New Roman" w:cs="Times New Roman"/>
          </w:rPr>
          <w:t xml:space="preserve"> esta</w:t>
        </w:r>
        <w:r w:rsidR="00113216" w:rsidRPr="00113216">
          <w:rPr>
            <w:rFonts w:ascii="Times New Roman" w:eastAsiaTheme="minorEastAsia" w:hAnsi="Times New Roman" w:cs="Times New Roman"/>
            <w:b/>
          </w:rPr>
          <w:t xml:space="preserve"> </w:t>
        </w:r>
        <w:r w:rsidR="00113216" w:rsidRPr="00441BF2">
          <w:rPr>
            <w:rFonts w:ascii="Times New Roman" w:eastAsiaTheme="minorEastAsia" w:hAnsi="Times New Roman" w:cs="Times New Roman"/>
            <w:b/>
          </w:rPr>
          <w:t>sí</w:t>
        </w:r>
        <w:r w:rsidR="00113216" w:rsidRPr="00441BF2">
          <w:rPr>
            <w:rFonts w:ascii="Times New Roman" w:eastAsiaTheme="minorEastAsia" w:hAnsi="Times New Roman" w:cs="Times New Roman"/>
          </w:rPr>
          <w:t xml:space="preserve"> es una función</w:t>
        </w:r>
      </w:ins>
      <w:r w:rsidRPr="00441BF2">
        <w:rPr>
          <w:rFonts w:ascii="Times New Roman" w:hAnsi="Times New Roman" w:cs="Times New Roman"/>
        </w:rPr>
        <w:t xml:space="preserve">. Para describir la generación de números de Fibonacci se usa la expresión </w:t>
      </w:r>
      <w:proofErr w:type="spellStart"/>
      <w:ins w:id="375" w:author="Alex" w:date="2015-07-20T12:55:00Z">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w:t>
        </w:r>
        <w:proofErr w:type="spellEnd"/>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n-2</w:t>
        </w:r>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n-1</w:t>
        </w:r>
      </w:ins>
      <m:oMath>
        <m:sSub>
          <m:sSubPr>
            <m:ctrlPr>
              <w:del w:id="376" w:author="Alex" w:date="2015-07-20T12:55:00Z">
                <w:rPr>
                  <w:rFonts w:ascii="Cambria Math" w:hAnsi="Cambria Math" w:cs="Times New Roman"/>
                  <w:b/>
                  <w:i/>
                </w:rPr>
              </w:del>
            </m:ctrlPr>
          </m:sSubPr>
          <m:e>
            <w:del w:id="377" w:author="Alex" w:date="2015-07-20T12:55:00Z">
              <m:r>
                <m:rPr>
                  <m:sty m:val="bi"/>
                </m:rPr>
                <w:rPr>
                  <w:rFonts w:ascii="Cambria Math" w:hAnsi="Cambria Math" w:cs="Times New Roman"/>
                </w:rPr>
                <m:t>F</m:t>
              </m:r>
            </w:del>
          </m:e>
          <m:sub>
            <w:del w:id="378" w:author="Alex" w:date="2015-07-20T12:55:00Z">
              <m:r>
                <m:rPr>
                  <m:sty m:val="bi"/>
                </m:rPr>
                <w:rPr>
                  <w:rFonts w:ascii="Cambria Math" w:hAnsi="Cambria Math" w:cs="Times New Roman"/>
                </w:rPr>
                <m:t>n</m:t>
              </m:r>
            </w:del>
          </m:sub>
        </m:sSub>
        <w:del w:id="379" w:author="Alex" w:date="2015-07-20T12:55:00Z">
          <m:r>
            <m:rPr>
              <m:sty m:val="bi"/>
            </m:rPr>
            <w:rPr>
              <w:rFonts w:ascii="Cambria Math" w:hAnsi="Cambria Math" w:cs="Times New Roman"/>
            </w:rPr>
            <m:t>=</m:t>
          </m:r>
        </w:del>
        <m:sSub>
          <m:sSubPr>
            <m:ctrlPr>
              <w:del w:id="380" w:author="Alex" w:date="2015-07-20T12:55:00Z">
                <w:rPr>
                  <w:rFonts w:ascii="Cambria Math" w:hAnsi="Cambria Math" w:cs="Times New Roman"/>
                  <w:b/>
                  <w:i/>
                </w:rPr>
              </w:del>
            </m:ctrlPr>
          </m:sSubPr>
          <m:e>
            <w:del w:id="381" w:author="Alex" w:date="2015-07-20T12:55:00Z">
              <m:r>
                <m:rPr>
                  <m:sty m:val="bi"/>
                </m:rPr>
                <w:rPr>
                  <w:rFonts w:ascii="Cambria Math" w:hAnsi="Cambria Math" w:cs="Times New Roman"/>
                </w:rPr>
                <m:t>F</m:t>
              </m:r>
            </w:del>
          </m:e>
          <m:sub>
            <w:del w:id="382" w:author="Alex" w:date="2015-07-20T12:55:00Z">
              <m:r>
                <m:rPr>
                  <m:sty m:val="bi"/>
                </m:rPr>
                <w:rPr>
                  <w:rFonts w:ascii="Cambria Math" w:hAnsi="Cambria Math" w:cs="Times New Roman"/>
                </w:rPr>
                <m:t>n-1</m:t>
              </m:r>
            </w:del>
          </m:sub>
        </m:sSub>
        <w:del w:id="383" w:author="Alex" w:date="2015-07-20T12:55:00Z">
          <m:r>
            <m:rPr>
              <m:sty m:val="bi"/>
            </m:rPr>
            <w:rPr>
              <w:rFonts w:ascii="Cambria Math" w:hAnsi="Cambria Math" w:cs="Times New Roman"/>
            </w:rPr>
            <m:t>+</m:t>
          </m:r>
        </w:del>
        <m:sSub>
          <m:sSubPr>
            <m:ctrlPr>
              <w:del w:id="384" w:author="Alex" w:date="2015-07-20T12:55:00Z">
                <w:rPr>
                  <w:rFonts w:ascii="Cambria Math" w:hAnsi="Cambria Math" w:cs="Times New Roman"/>
                  <w:b/>
                  <w:i/>
                </w:rPr>
              </w:del>
            </m:ctrlPr>
          </m:sSubPr>
          <m:e>
            <w:del w:id="385" w:author="Alex" w:date="2015-07-20T12:55:00Z">
              <m:r>
                <m:rPr>
                  <m:sty m:val="bi"/>
                </m:rPr>
                <w:rPr>
                  <w:rFonts w:ascii="Cambria Math" w:hAnsi="Cambria Math" w:cs="Times New Roman"/>
                </w:rPr>
                <m:t>F</m:t>
              </m:r>
            </w:del>
          </m:e>
          <m:sub>
            <w:del w:id="386" w:author="Alex" w:date="2015-07-20T12:55:00Z">
              <m:r>
                <m:rPr>
                  <m:sty m:val="bi"/>
                </m:rPr>
                <w:rPr>
                  <w:rFonts w:ascii="Cambria Math" w:hAnsi="Cambria Math" w:cs="Times New Roman"/>
                </w:rPr>
                <m:t>n-2</m:t>
              </m:r>
            </w:del>
          </m:sub>
        </m:sSub>
      </m:oMath>
      <w:del w:id="387" w:author="Alex" w:date="2015-07-20T12:55:00Z">
        <w:r w:rsidRPr="00441BF2" w:rsidDel="00113216">
          <w:rPr>
            <w:rFonts w:ascii="Times New Roman" w:eastAsiaTheme="minorEastAsia" w:hAnsi="Times New Roman" w:cs="Times New Roman"/>
          </w:rPr>
          <w:delText>, y</w:delText>
        </w:r>
      </w:del>
      <w:ins w:id="388" w:author="Alex" w:date="2015-07-20T12:56:00Z">
        <w:r w:rsidR="00113216">
          <w:rPr>
            <w:rFonts w:ascii="Times New Roman" w:eastAsiaTheme="minorEastAsia" w:hAnsi="Times New Roman" w:cs="Times New Roman"/>
          </w:rPr>
          <w:t>.</w:t>
        </w:r>
      </w:ins>
      <w:del w:id="389" w:author="Alex" w:date="2015-07-20T12:56:00Z">
        <w:r w:rsidRPr="00441BF2" w:rsidDel="00113216">
          <w:rPr>
            <w:rFonts w:ascii="Times New Roman" w:eastAsiaTheme="minorEastAsia" w:hAnsi="Times New Roman" w:cs="Times New Roman"/>
          </w:rPr>
          <w:delText xml:space="preserve"> </w:delText>
        </w:r>
        <w:r w:rsidRPr="00441BF2" w:rsidDel="00113216">
          <w:rPr>
            <w:rFonts w:ascii="Times New Roman" w:eastAsiaTheme="minorEastAsia" w:hAnsi="Times New Roman" w:cs="Times New Roman"/>
            <w:b/>
          </w:rPr>
          <w:delText>sí</w:delText>
        </w:r>
        <w:r w:rsidRPr="00441BF2" w:rsidDel="00113216">
          <w:rPr>
            <w:rFonts w:ascii="Times New Roman" w:eastAsiaTheme="minorEastAsia" w:hAnsi="Times New Roman" w:cs="Times New Roman"/>
          </w:rPr>
          <w:delText xml:space="preserve"> es una función</w:delText>
        </w:r>
      </w:del>
      <w:del w:id="390" w:author="Alex" w:date="2015-07-20T12:57:00Z">
        <w:r w:rsidRPr="00441BF2" w:rsidDel="00113216">
          <w:rPr>
            <w:rFonts w:ascii="Times New Roman" w:eastAsiaTheme="minorEastAsia" w:hAnsi="Times New Roman" w:cs="Times New Roman"/>
          </w:rPr>
          <w:delText xml:space="preserve">, pero </w:delText>
        </w:r>
        <w:r w:rsidR="00980AB5" w:rsidRPr="00441BF2" w:rsidDel="00113216">
          <w:rPr>
            <w:rFonts w:ascii="Times New Roman" w:eastAsiaTheme="minorEastAsia" w:hAnsi="Times New Roman" w:cs="Times New Roman"/>
          </w:rPr>
          <w:delText>debemos</w:delText>
        </w:r>
      </w:del>
      <w:ins w:id="391" w:author="Alex" w:date="2015-07-20T12:57:00Z">
        <w:r w:rsidR="00113216">
          <w:rPr>
            <w:rFonts w:ascii="Times New Roman" w:eastAsiaTheme="minorEastAsia" w:hAnsi="Times New Roman" w:cs="Times New Roman"/>
          </w:rPr>
          <w:t xml:space="preserve"> Debes</w:t>
        </w:r>
      </w:ins>
      <w:r w:rsidR="00980AB5"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w:t>
      </w:r>
      <w:del w:id="392" w:author="Alex" w:date="2015-07-20T12:57:00Z">
        <w:r w:rsidRPr="00441BF2" w:rsidDel="00113216">
          <w:rPr>
            <w:rFonts w:ascii="Times New Roman" w:eastAsiaTheme="minorEastAsia" w:hAnsi="Times New Roman" w:cs="Times New Roman"/>
          </w:rPr>
          <w:delText xml:space="preserve">no </w:delText>
        </w:r>
        <w:r w:rsidRPr="00441BF2" w:rsidDel="00113216">
          <w:rPr>
            <w:rFonts w:ascii="Times New Roman" w:eastAsiaTheme="minorEastAsia" w:hAnsi="Times New Roman" w:cs="Times New Roman"/>
            <w:i/>
          </w:rPr>
          <w:delText>funciona</w:delText>
        </w:r>
        <w:r w:rsidRPr="00441BF2" w:rsidDel="00113216">
          <w:rPr>
            <w:rFonts w:ascii="Times New Roman" w:eastAsiaTheme="minorEastAsia" w:hAnsi="Times New Roman" w:cs="Times New Roman"/>
          </w:rPr>
          <w:delText xml:space="preserve"> como una forma de obtener el </w:delText>
        </w:r>
        <m:oMath>
          <m:r>
            <w:rPr>
              <w:rFonts w:ascii="Cambria Math" w:hAnsi="Cambria Math" w:cs="Times New Roman"/>
            </w:rPr>
            <m:t>n</m:t>
          </m:r>
        </m:oMath>
        <w:r w:rsidRPr="00441BF2" w:rsidDel="00113216">
          <w:rPr>
            <w:rFonts w:ascii="Times New Roman" w:eastAsiaTheme="minorEastAsia" w:hAnsi="Times New Roman" w:cs="Times New Roman"/>
          </w:rPr>
          <w:delText>-</w:delText>
        </w:r>
        <w:r w:rsidRPr="001A6CA3" w:rsidDel="00113216">
          <w:rPr>
            <w:rFonts w:ascii="Times New Roman" w:eastAsiaTheme="minorEastAsia" w:hAnsi="Times New Roman" w:cs="Times New Roman"/>
            <w:i/>
          </w:rPr>
          <w:delText>ésimo</w:delText>
        </w:r>
        <w:r w:rsidRPr="00441BF2" w:rsidDel="00113216">
          <w:rPr>
            <w:rFonts w:ascii="Times New Roman" w:eastAsiaTheme="minorEastAsia" w:hAnsi="Times New Roman" w:cs="Times New Roman"/>
          </w:rPr>
          <w:delText xml:space="preserve"> término haciendo operaciones sobre él mismo. </w:delText>
        </w:r>
        <w:r w:rsidR="00AE61B0" w:rsidDel="00113216">
          <w:rPr>
            <w:rFonts w:ascii="Times New Roman" w:eastAsiaTheme="minorEastAsia" w:hAnsi="Times New Roman" w:cs="Times New Roman"/>
          </w:rPr>
          <w:delText>Debido a</w:delText>
        </w:r>
        <w:r w:rsidR="00AE61B0" w:rsidRPr="00441BF2" w:rsidDel="00113216">
          <w:rPr>
            <w:rFonts w:ascii="Times New Roman" w:eastAsiaTheme="minorEastAsia" w:hAnsi="Times New Roman" w:cs="Times New Roman"/>
          </w:rPr>
          <w:delText xml:space="preserve"> </w:delText>
        </w:r>
        <w:r w:rsidRPr="00441BF2" w:rsidDel="00113216">
          <w:rPr>
            <w:rFonts w:ascii="Times New Roman" w:eastAsiaTheme="minorEastAsia" w:hAnsi="Times New Roman" w:cs="Times New Roman"/>
          </w:rPr>
          <w:delText xml:space="preserve">que </w:delText>
        </w:r>
      </w:del>
      <w:r w:rsidR="00346963" w:rsidRPr="00441BF2">
        <w:rPr>
          <w:rFonts w:ascii="Times New Roman" w:eastAsiaTheme="minorEastAsia" w:hAnsi="Times New Roman" w:cs="Times New Roman"/>
        </w:rPr>
        <w:t xml:space="preserve">para obtener </w:t>
      </w:r>
      <w:r w:rsidR="00346963" w:rsidRPr="00441BF2">
        <w:rPr>
          <w:rFonts w:ascii="Times New Roman" w:eastAsiaTheme="minorEastAsia" w:hAnsi="Times New Roman" w:cs="Times New Roman"/>
        </w:rPr>
        <w:lastRenderedPageBreak/>
        <w:t xml:space="preserve">un nuevo número de Fibonacci </w:t>
      </w:r>
      <w:r w:rsidRPr="00441BF2">
        <w:rPr>
          <w:rFonts w:ascii="Times New Roman" w:eastAsiaTheme="minorEastAsia" w:hAnsi="Times New Roman" w:cs="Times New Roman"/>
        </w:rPr>
        <w:t xml:space="preserve">se requiere conocer los dos números de Fibonacci previos, </w:t>
      </w:r>
      <w:del w:id="393" w:author="Alex" w:date="2015-07-20T12:57:00Z">
        <w:r w:rsidRPr="00441BF2" w:rsidDel="00113216">
          <w:rPr>
            <w:rFonts w:ascii="Times New Roman" w:eastAsiaTheme="minorEastAsia" w:hAnsi="Times New Roman" w:cs="Times New Roman"/>
          </w:rPr>
          <w:delText>ello</w:delText>
        </w:r>
      </w:del>
      <w:ins w:id="394" w:author="Alex" w:date="2015-07-20T12:57:00Z">
        <w:r w:rsidR="00113216">
          <w:rPr>
            <w:rFonts w:ascii="Times New Roman" w:eastAsiaTheme="minorEastAsia" w:hAnsi="Times New Roman" w:cs="Times New Roman"/>
          </w:rPr>
          <w:t>esta característica</w:t>
        </w:r>
      </w:ins>
      <w:r w:rsidRPr="00441BF2">
        <w:rPr>
          <w:rFonts w:ascii="Times New Roman" w:eastAsiaTheme="minorEastAsia" w:hAnsi="Times New Roman" w:cs="Times New Roman"/>
        </w:rPr>
        <w:t xml:space="preserve">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2F5633D6" w14:textId="77777777" w:rsidR="00113216" w:rsidRPr="00441BF2" w:rsidRDefault="00113216">
      <w:pPr>
        <w:pStyle w:val="Prrafodelista"/>
        <w:spacing w:after="0"/>
        <w:jc w:val="both"/>
        <w:rPr>
          <w:rFonts w:ascii="Times New Roman" w:hAnsi="Times New Roman" w:cs="Times New Roman"/>
        </w:rPr>
        <w:pPrChange w:id="395" w:author="Alex" w:date="2015-07-20T13:00:00Z">
          <w:pPr>
            <w:pStyle w:val="Prrafodelista"/>
            <w:numPr>
              <w:numId w:val="2"/>
            </w:numPr>
            <w:spacing w:after="0"/>
            <w:ind w:hanging="360"/>
            <w:jc w:val="both"/>
          </w:pPr>
        </w:pPrChange>
      </w:pPr>
    </w:p>
    <w:p w14:paraId="43570AD8" w14:textId="77777777" w:rsidR="004A6D1C" w:rsidRPr="00441BF2" w:rsidRDefault="004A6D1C" w:rsidP="009C6C16">
      <w:pPr>
        <w:spacing w:after="0"/>
        <w:jc w:val="both"/>
        <w:rPr>
          <w:rFonts w:ascii="Times New Roman" w:hAnsi="Times New Roman" w:cs="Times New Roman"/>
        </w:rPr>
      </w:pPr>
    </w:p>
    <w:p w14:paraId="4EDF8AAC" w14:textId="5B999E2E"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 xml:space="preserve">tercera </w:t>
      </w:r>
      <w:del w:id="396" w:author="Alex" w:date="2015-07-20T12:58:00Z">
        <w:r w:rsidRPr="00FA5082" w:rsidDel="00113216">
          <w:rPr>
            <w:rFonts w:ascii="Times New Roman" w:hAnsi="Times New Roman" w:cs="Times New Roman"/>
          </w:rPr>
          <w:delText>idea</w:delText>
        </w:r>
        <w:r w:rsidRPr="00441BF2" w:rsidDel="00113216">
          <w:rPr>
            <w:rFonts w:ascii="Times New Roman" w:hAnsi="Times New Roman" w:cs="Times New Roman"/>
          </w:rPr>
          <w:delText xml:space="preserve"> </w:delText>
        </w:r>
      </w:del>
      <w:ins w:id="397" w:author="Alex" w:date="2015-07-20T12:58:00Z">
        <w:r w:rsidR="00113216">
          <w:rPr>
            <w:rFonts w:ascii="Times New Roman" w:hAnsi="Times New Roman" w:cs="Times New Roman"/>
          </w:rPr>
          <w:t xml:space="preserve">forma de representación </w:t>
        </w:r>
      </w:ins>
      <w:r w:rsidRPr="00441BF2">
        <w:rPr>
          <w:rFonts w:ascii="Times New Roman" w:hAnsi="Times New Roman" w:cs="Times New Roman"/>
        </w:rPr>
        <w:t>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w:t>
      </w:r>
      <w:del w:id="398" w:author="Alex" w:date="2015-07-20T12:59:00Z">
        <w:r w:rsidRPr="00441BF2" w:rsidDel="00113216">
          <w:rPr>
            <w:rFonts w:ascii="Times New Roman" w:hAnsi="Times New Roman" w:cs="Times New Roman"/>
          </w:rPr>
          <w:delText>,</w:delText>
        </w:r>
      </w:del>
      <w:r w:rsidRPr="00441BF2">
        <w:rPr>
          <w:rFonts w:ascii="Times New Roman" w:hAnsi="Times New Roman" w:cs="Times New Roman"/>
        </w:rPr>
        <w:t xml:space="preserve">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03073E8D"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w:t>
      </w:r>
      <w:del w:id="399" w:author="Alex" w:date="2015-07-20T13:04:00Z">
        <w:r w:rsidRPr="00441BF2" w:rsidDel="00CD2624">
          <w:rPr>
            <w:rFonts w:ascii="Times New Roman" w:hAnsi="Times New Roman" w:cs="Times New Roman"/>
          </w:rPr>
          <w:delText>latente</w:delText>
        </w:r>
      </w:del>
      <w:ins w:id="400" w:author="Alex" w:date="2015-07-20T13:04:00Z">
        <w:r w:rsidR="00CD2624">
          <w:rPr>
            <w:rFonts w:ascii="Times New Roman" w:hAnsi="Times New Roman" w:cs="Times New Roman"/>
          </w:rPr>
          <w:t>presente</w:t>
        </w:r>
      </w:ins>
      <w:r w:rsidRPr="00441BF2">
        <w:rPr>
          <w:rFonts w:ascii="Times New Roman" w:hAnsi="Times New Roman" w:cs="Times New Roman"/>
        </w:rPr>
        <w:t xml:space="preserve">. En la representación tabular habitualmente los valores en la tabla van de menor a mayor, </w:t>
      </w:r>
      <w:del w:id="401" w:author="Alex" w:date="2015-07-20T13:06:00Z">
        <w:r w:rsidRPr="00441BF2" w:rsidDel="00CD2624">
          <w:rPr>
            <w:rFonts w:ascii="Times New Roman" w:hAnsi="Times New Roman" w:cs="Times New Roman"/>
          </w:rPr>
          <w:delText>aunque no es un requerimiento, siempre que frente a cada elemento de la primera columna esté su correspondiente.</w:delText>
        </w:r>
        <w:r w:rsidR="00DC45FA" w:rsidRPr="00441BF2" w:rsidDel="00CD2624">
          <w:rPr>
            <w:rFonts w:ascii="Times New Roman" w:hAnsi="Times New Roman" w:cs="Times New Roman"/>
          </w:rPr>
          <w:delText xml:space="preserve"> La anterior es una de las razones por </w:delText>
        </w:r>
        <w:r w:rsidR="00466621" w:rsidDel="00CD2624">
          <w:rPr>
            <w:rFonts w:ascii="Times New Roman" w:hAnsi="Times New Roman" w:cs="Times New Roman"/>
          </w:rPr>
          <w:delText xml:space="preserve">las </w:delText>
        </w:r>
        <w:r w:rsidR="00DC45FA" w:rsidRPr="00441BF2" w:rsidDel="00CD2624">
          <w:rPr>
            <w:rFonts w:ascii="Times New Roman" w:hAnsi="Times New Roman" w:cs="Times New Roman"/>
          </w:rPr>
          <w:delText>que la noción de orden es fundamental en matemáticas.</w:delText>
        </w:r>
      </w:del>
      <w:ins w:id="402" w:author="Alex" w:date="2015-07-20T13:06:00Z">
        <w:r w:rsidR="00CD2624">
          <w:rPr>
            <w:rFonts w:ascii="Times New Roman" w:hAnsi="Times New Roman" w:cs="Times New Roman"/>
          </w:rPr>
          <w:t>lo que facilita su lectura y análisis.</w:t>
        </w:r>
      </w:ins>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177BAFD8" w14:textId="77777777" w:rsidR="00CD2624" w:rsidRPr="00441BF2" w:rsidRDefault="00CD2624" w:rsidP="00CD2624">
      <w:pPr>
        <w:spacing w:after="0"/>
        <w:jc w:val="both"/>
        <w:rPr>
          <w:ins w:id="403" w:author="Alex" w:date="2015-07-20T13:05:00Z"/>
          <w:rFonts w:ascii="Times New Roman" w:hAnsi="Times New Roman" w:cs="Times New Roman"/>
        </w:rPr>
      </w:pPr>
      <w:ins w:id="404" w:author="Alex" w:date="2015-07-20T13:05:00Z">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w:t>
        </w:r>
        <w:r>
          <w:rPr>
            <w:rFonts w:ascii="Times New Roman" w:hAnsi="Times New Roman" w:cs="Times New Roman"/>
          </w:rPr>
          <w:t>presente</w:t>
        </w:r>
        <w:r w:rsidRPr="00441BF2">
          <w:rPr>
            <w:rFonts w:ascii="Times New Roman" w:hAnsi="Times New Roman" w:cs="Times New Roman"/>
          </w:rPr>
          <w:t xml:space="preserve">. En la representación tabular habitualmente los valores en la tabla van de menor a mayor, aunque no es un requerimiento, siempre que frente a cada elemento de la primera columna esté su correspondiente. La anterior es una de las razones por </w:t>
        </w:r>
        <w:r>
          <w:rPr>
            <w:rFonts w:ascii="Times New Roman" w:hAnsi="Times New Roman" w:cs="Times New Roman"/>
          </w:rPr>
          <w:t xml:space="preserve">las </w:t>
        </w:r>
        <w:r w:rsidRPr="00441BF2">
          <w:rPr>
            <w:rFonts w:ascii="Times New Roman" w:hAnsi="Times New Roman" w:cs="Times New Roman"/>
          </w:rPr>
          <w:t>que la noción de orden es fundamental en matemáticas.</w:t>
        </w:r>
      </w:ins>
    </w:p>
    <w:p w14:paraId="7F15A5D7" w14:textId="77777777" w:rsidR="00CD2624" w:rsidRPr="00441BF2" w:rsidRDefault="00CD2624" w:rsidP="00CD2624">
      <w:pPr>
        <w:spacing w:after="0"/>
        <w:rPr>
          <w:ins w:id="405" w:author="Alex" w:date="2015-07-20T13:05:00Z"/>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3D1ABB8D" w:rsidR="004B5AA7" w:rsidRPr="00441BF2" w:rsidRDefault="004B5AA7" w:rsidP="001D2C4A">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del w:id="406" w:author="Alex" w:date="2015-07-20T13:06:00Z">
              <w:r w:rsidR="004D6C2F" w:rsidRPr="00441BF2" w:rsidDel="00CD2624">
                <w:rPr>
                  <w:rFonts w:ascii="Times New Roman" w:hAnsi="Times New Roman" w:cs="Times New Roman"/>
                  <w:lang w:val="es-ES_tradnl"/>
                </w:rPr>
                <w:delText xml:space="preserve"> _</w:delText>
              </w:r>
              <w:r w:rsidR="00F12FBB" w:rsidRPr="001A6CA3" w:rsidDel="00CD2624">
                <w:rPr>
                  <w:rFonts w:ascii="Times New Roman" w:hAnsi="Times New Roman" w:cs="Times New Roman"/>
                  <w:i/>
                </w:rPr>
                <w:delText>x</w:delText>
              </w:r>
              <w:r w:rsidR="004D6C2F" w:rsidRPr="00441BF2" w:rsidDel="00CD2624">
                <w:rPr>
                  <w:rFonts w:ascii="Times New Roman" w:hAnsi="Times New Roman" w:cs="Times New Roman"/>
                  <w:lang w:val="es-ES_tradnl"/>
                </w:rPr>
                <w:delText>__</w:delText>
              </w:r>
            </w:del>
            <w:ins w:id="407" w:author="Alex" w:date="2015-07-20T13:06:00Z">
              <w:r w:rsidR="00CD2624">
                <w:rPr>
                  <w:rFonts w:ascii="Times New Roman" w:hAnsi="Times New Roman" w:cs="Times New Roman"/>
                  <w:lang w:val="es-ES_tradnl"/>
                </w:rPr>
                <w:t xml:space="preserve"> x</w:t>
              </w:r>
            </w:ins>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4599EA23"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ins w:id="408" w:author="Alex" w:date="2015-07-20T13:07:00Z">
              <w:r w:rsidR="00CD2624">
                <w:rPr>
                  <w:rFonts w:ascii="Times New Roman" w:hAnsi="Times New Roman" w:cs="Times New Roman"/>
                  <w:color w:val="0070C0"/>
                  <w:lang w:val="es-ES_tradnl"/>
                </w:rPr>
                <w:t>4</w:t>
              </w:r>
            </w:ins>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7F2CAE"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0522C883"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6A7524">
        <w:rPr>
          <w:rFonts w:ascii="Times New Roman" w:hAnsi="Times New Roman" w:cs="Times New Roman"/>
        </w:rPr>
        <w:t xml:space="preserve"> </w:t>
      </w:r>
      <w:r w:rsidR="00F12FBB" w:rsidRPr="001A6CA3">
        <w:rPr>
          <w:rFonts w:ascii="Times New Roman" w:hAnsi="Times New Roman" w:cs="Times New Roman"/>
          <w:i/>
        </w:rPr>
        <w:t>x</w:t>
      </w:r>
      <w:r w:rsidRPr="00441BF2">
        <w:rPr>
          <w:rFonts w:ascii="Times New Roman" w:hAnsi="Times New Roman" w:cs="Times New Roman"/>
        </w:rPr>
        <w:t>”</w:t>
      </w:r>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5551C519" w:rsidR="00472339" w:rsidRPr="00441BF2" w:rsidRDefault="00472339" w:rsidP="001D2C4A">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ins w:id="409" w:author="Alex" w:date="2015-07-20T13:09:00Z">
              <w:r w:rsidR="00CD2624">
                <w:rPr>
                  <w:rFonts w:ascii="Times New Roman" w:hAnsi="Times New Roman" w:cs="Times New Roman"/>
                  <w:b/>
                  <w:lang w:val="es-ES_tradnl"/>
                </w:rPr>
                <w:t xml:space="preserve"> </w:t>
              </w:r>
            </w:ins>
            <w:del w:id="410" w:author="Alex" w:date="2015-07-20T13:09:00Z">
              <w:r w:rsidRPr="00441BF2" w:rsidDel="00CD2624">
                <w:rPr>
                  <w:rFonts w:ascii="Times New Roman" w:hAnsi="Times New Roman" w:cs="Times New Roman"/>
                  <w:b/>
                  <w:lang w:val="es-ES_tradnl"/>
                </w:rPr>
                <w:delText xml:space="preserve"> </w:delTex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del>
            <w:ins w:id="411" w:author="Alex" w:date="2015-07-20T13:09:00Z">
              <w:r w:rsidR="00CD2624">
                <w:rPr>
                  <w:rFonts w:ascii="Times New Roman" w:eastAsiaTheme="minorEastAsia" w:hAnsi="Times New Roman" w:cs="Times New Roman"/>
                  <w:b/>
                  <w:lang w:val="es-ES_tradnl"/>
                </w:rPr>
                <w:t>y=f(n)=</w:t>
              </w:r>
            </w:ins>
            <w:del w:id="412" w:author="Alex" w:date="2015-07-20T13:09:00Z">
              <w:r w:rsidRPr="00441BF2" w:rsidDel="00CD2624">
                <w:rPr>
                  <w:rFonts w:ascii="Times New Roman" w:eastAsiaTheme="minorEastAsia" w:hAnsi="Times New Roman" w:cs="Times New Roman"/>
                  <w:b/>
                  <w:lang w:val="es-ES_tradnl"/>
                </w:rPr>
                <w:delText>:</w:delText>
              </w:r>
            </w:del>
            <w:ins w:id="413" w:author="Alex" w:date="2015-07-20T13:09:00Z">
              <w:r w:rsidR="00CD2624">
                <w:rPr>
                  <w:rFonts w:ascii="Times New Roman" w:eastAsiaTheme="minorEastAsia" w:hAnsi="Times New Roman" w:cs="Times New Roman"/>
                  <w:b/>
                  <w:lang w:val="es-ES_tradnl"/>
                </w:rPr>
                <w:t xml:space="preserve"> “sumar los primeros n números naturales”</w:t>
              </w:r>
            </w:ins>
            <w:r w:rsidRPr="00441BF2">
              <w:rPr>
                <w:rFonts w:ascii="Times New Roman" w:eastAsiaTheme="minorEastAsia" w:hAnsi="Times New Roman" w:cs="Times New Roman"/>
                <w:b/>
                <w:lang w:val="es-ES_tradnl"/>
              </w:rPr>
              <w:t xml:space="preserve"> </w:t>
            </w:r>
            <m:oMath>
              <m:f>
                <m:fPr>
                  <m:ctrlPr>
                    <w:del w:id="414" w:author="Alex" w:date="2015-07-20T13:09:00Z">
                      <w:rPr>
                        <w:rFonts w:ascii="Cambria Math" w:hAnsi="Cambria Math" w:cs="Times New Roman"/>
                        <w:i/>
                        <w:color w:val="000000"/>
                        <w:lang w:val="es-ES_tradnl"/>
                      </w:rPr>
                    </w:del>
                  </m:ctrlPr>
                </m:fPr>
                <m:num>
                  <w:del w:id="415" w:author="Alex" w:date="2015-07-20T13:09:00Z">
                    <m:r>
                      <w:rPr>
                        <w:rFonts w:ascii="Cambria Math" w:hAnsi="Cambria Math" w:cs="Times New Roman"/>
                        <w:color w:val="000000"/>
                        <w:lang w:val="es-ES_tradnl"/>
                      </w:rPr>
                      <m:t>n</m:t>
                    </m:r>
                  </w:del>
                  <m:d>
                    <m:dPr>
                      <m:ctrlPr>
                        <w:del w:id="416" w:author="Alex" w:date="2015-07-20T13:09:00Z">
                          <w:rPr>
                            <w:rFonts w:ascii="Cambria Math" w:hAnsi="Cambria Math" w:cs="Times New Roman"/>
                            <w:i/>
                            <w:color w:val="000000"/>
                            <w:lang w:val="es-ES_tradnl"/>
                          </w:rPr>
                        </w:del>
                      </m:ctrlPr>
                    </m:dPr>
                    <m:e>
                      <w:del w:id="417" w:author="Alex" w:date="2015-07-20T13:09:00Z">
                        <m:r>
                          <w:rPr>
                            <w:rFonts w:ascii="Cambria Math" w:hAnsi="Cambria Math" w:cs="Times New Roman"/>
                            <w:color w:val="000000"/>
                            <w:lang w:val="es-ES_tradnl"/>
                          </w:rPr>
                          <m:t>n-3</m:t>
                        </m:r>
                      </w:del>
                    </m:e>
                  </m:d>
                </m:num>
                <m:den>
                  <w:del w:id="418" w:author="Alex" w:date="2015-07-20T13:09:00Z">
                    <m:r>
                      <w:rPr>
                        <w:rFonts w:ascii="Cambria Math" w:hAnsi="Cambria Math" w:cs="Times New Roman"/>
                        <w:color w:val="000000"/>
                        <w:lang w:val="es-ES_tradnl"/>
                      </w:rPr>
                      <m:t>2</m:t>
                    </m:r>
                  </w:del>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5FE0595E"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538195E5"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 xml:space="preserve">cuarta </w:t>
      </w:r>
      <w:del w:id="419" w:author="Alex" w:date="2015-07-20T13:19:00Z">
        <w:r w:rsidRPr="00441BF2" w:rsidDel="006A6A96">
          <w:rPr>
            <w:rFonts w:ascii="Times New Roman" w:hAnsi="Times New Roman" w:cs="Times New Roman"/>
            <w:b/>
          </w:rPr>
          <w:delText>idea</w:delText>
        </w:r>
        <w:r w:rsidRPr="00441BF2" w:rsidDel="006A6A96">
          <w:rPr>
            <w:rFonts w:ascii="Times New Roman" w:hAnsi="Times New Roman" w:cs="Times New Roman"/>
          </w:rPr>
          <w:delText xml:space="preserve"> </w:delText>
        </w:r>
      </w:del>
      <w:ins w:id="420" w:author="Alex" w:date="2015-07-20T13:19:00Z">
        <w:r w:rsidR="006A6A96">
          <w:rPr>
            <w:rFonts w:ascii="Times New Roman" w:hAnsi="Times New Roman" w:cs="Times New Roman"/>
            <w:b/>
          </w:rPr>
          <w:t xml:space="preserve">forma de representación </w:t>
        </w:r>
      </w:ins>
      <w:del w:id="421" w:author="Alex" w:date="2015-07-20T13:19:00Z">
        <w:r w:rsidR="00052C2D" w:rsidDel="006A6A96">
          <w:rPr>
            <w:rFonts w:ascii="Times New Roman" w:hAnsi="Times New Roman" w:cs="Times New Roman"/>
          </w:rPr>
          <w:delText>con</w:delText>
        </w:r>
        <w:r w:rsidR="00052C2D" w:rsidRPr="00441BF2" w:rsidDel="006A6A96">
          <w:rPr>
            <w:rFonts w:ascii="Times New Roman" w:hAnsi="Times New Roman" w:cs="Times New Roman"/>
          </w:rPr>
          <w:delText xml:space="preserve"> </w:delText>
        </w:r>
        <w:r w:rsidRPr="00441BF2" w:rsidDel="006A6A96">
          <w:rPr>
            <w:rFonts w:ascii="Times New Roman" w:hAnsi="Times New Roman" w:cs="Times New Roman"/>
          </w:rPr>
          <w:delText xml:space="preserve">relación </w:delText>
        </w:r>
        <w:r w:rsidR="00052C2D" w:rsidDel="006A6A96">
          <w:rPr>
            <w:rFonts w:ascii="Times New Roman" w:hAnsi="Times New Roman" w:cs="Times New Roman"/>
          </w:rPr>
          <w:delText>a</w:delText>
        </w:r>
        <w:r w:rsidR="00052C2D" w:rsidRPr="00441BF2" w:rsidDel="006A6A96">
          <w:rPr>
            <w:rFonts w:ascii="Times New Roman" w:hAnsi="Times New Roman" w:cs="Times New Roman"/>
          </w:rPr>
          <w:delText xml:space="preserve"> </w:delText>
        </w:r>
        <w:r w:rsidRPr="00441BF2" w:rsidDel="006A6A96">
          <w:rPr>
            <w:rFonts w:ascii="Times New Roman" w:hAnsi="Times New Roman" w:cs="Times New Roman"/>
          </w:rPr>
          <w:delText xml:space="preserve">la representación de </w:delText>
        </w:r>
      </w:del>
      <w:ins w:id="422" w:author="Alex" w:date="2015-07-20T13:19:00Z">
        <w:r w:rsidR="006A6A96">
          <w:rPr>
            <w:rFonts w:ascii="Times New Roman" w:hAnsi="Times New Roman" w:cs="Times New Roman"/>
          </w:rPr>
          <w:t xml:space="preserve">para </w:t>
        </w:r>
      </w:ins>
      <w:r w:rsidRPr="00441BF2">
        <w:rPr>
          <w:rFonts w:ascii="Times New Roman" w:hAnsi="Times New Roman" w:cs="Times New Roman"/>
        </w:rPr>
        <w:t xml:space="preserve">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proofErr w:type="spellStart"/>
      <w:r w:rsidR="005A4247" w:rsidRPr="00FA5082">
        <w:rPr>
          <w:rFonts w:ascii="Times New Roman" w:hAnsi="Times New Roman" w:cs="Times New Roman"/>
          <w:i/>
        </w:rPr>
        <w:t>Y</w:t>
      </w:r>
      <w:proofErr w:type="spellEnd"/>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w:ins w:id="423" w:author="Alex" w:date="2015-07-20T13:29:00Z">
        <w:r w:rsidR="009E6BB2">
          <w:rPr>
            <w:rFonts w:ascii="Times New Roman" w:eastAsiaTheme="minorEastAsia" w:hAnsi="Times New Roman" w:cs="Times New Roman"/>
          </w:rPr>
          <w:t>P=(</w:t>
        </w:r>
        <w:proofErr w:type="spellStart"/>
        <w:r w:rsidR="009E6BB2">
          <w:rPr>
            <w:rFonts w:ascii="Times New Roman" w:eastAsiaTheme="minorEastAsia" w:hAnsi="Times New Roman" w:cs="Times New Roman"/>
          </w:rPr>
          <w:t>x</w:t>
        </w:r>
        <w:proofErr w:type="gramStart"/>
        <w:r w:rsidR="009E6BB2">
          <w:rPr>
            <w:rFonts w:ascii="Times New Roman" w:eastAsiaTheme="minorEastAsia" w:hAnsi="Times New Roman" w:cs="Times New Roman"/>
          </w:rPr>
          <w:t>,y</w:t>
        </w:r>
        <w:proofErr w:type="spellEnd"/>
        <w:proofErr w:type="gramEnd"/>
        <w:r w:rsidR="009E6BB2">
          <w:rPr>
            <w:rFonts w:ascii="Times New Roman" w:eastAsiaTheme="minorEastAsia" w:hAnsi="Times New Roman" w:cs="Times New Roman"/>
          </w:rPr>
          <w:t>)</w:t>
        </w:r>
      </w:ins>
      <w:del w:id="424" w:author="Alex" w:date="2015-07-20T13:29:00Z">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sidDel="009E6BB2">
          <w:rPr>
            <w:rFonts w:ascii="Times New Roman" w:eastAsiaTheme="minorEastAsia" w:hAnsi="Times New Roman" w:cs="Times New Roman"/>
          </w:rPr>
          <w:delText xml:space="preserve">, </w:delText>
        </w:r>
      </w:del>
      <w:ins w:id="425" w:author="Alex" w:date="2015-07-20T13:29:00Z">
        <w:r w:rsidR="009E6BB2">
          <w:rPr>
            <w:rFonts w:ascii="Times New Roman" w:eastAsiaTheme="minorEastAsia" w:hAnsi="Times New Roman" w:cs="Times New Roman"/>
          </w:rPr>
          <w:t xml:space="preserve"> </w:t>
        </w:r>
      </w:ins>
      <w:r w:rsidR="00D024E4" w:rsidRPr="00FA5082">
        <w:rPr>
          <w:rFonts w:ascii="Times New Roman" w:eastAsiaTheme="minorEastAsia" w:hAnsi="Times New Roman" w:cs="Times New Roman"/>
        </w:rPr>
        <w:t xml:space="preserve">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w:t>
      </w:r>
      <w:del w:id="426" w:author="Alex" w:date="2015-07-20T13:29:00Z">
        <w:r w:rsidR="00D024E4" w:rsidRPr="00FA5082" w:rsidDel="009E6BB2">
          <w:rPr>
            <w:rFonts w:ascii="Times New Roman" w:eastAsiaTheme="minorEastAsia" w:hAnsi="Times New Roman" w:cs="Times New Roman"/>
          </w:rPr>
          <w:delText xml:space="preserve">punto </w:delTex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del>
      <w:ins w:id="427" w:author="Alex" w:date="2015-07-20T13:29:00Z">
        <w:r w:rsidR="009E6BB2">
          <w:rPr>
            <w:rFonts w:ascii="Times New Roman" w:eastAsiaTheme="minorEastAsia" w:hAnsi="Times New Roman" w:cs="Times New Roman"/>
          </w:rPr>
          <w:t xml:space="preserve">punto </w:t>
        </w:r>
      </w:ins>
      <w:ins w:id="428" w:author="Alex" w:date="2015-07-20T13:30:00Z">
        <w:r w:rsidR="009E6BB2">
          <w:rPr>
            <w:rFonts w:ascii="Times New Roman" w:eastAsiaTheme="minorEastAsia" w:hAnsi="Times New Roman" w:cs="Times New Roman"/>
          </w:rPr>
          <w:t>P=(</w:t>
        </w:r>
        <w:proofErr w:type="spellStart"/>
        <w:r w:rsidR="009E6BB2">
          <w:rPr>
            <w:rFonts w:ascii="Times New Roman" w:eastAsiaTheme="minorEastAsia" w:hAnsi="Times New Roman" w:cs="Times New Roman"/>
          </w:rPr>
          <w:t>x</w:t>
        </w:r>
        <w:proofErr w:type="gramStart"/>
        <w:r w:rsidR="009E6BB2">
          <w:rPr>
            <w:rFonts w:ascii="Times New Roman" w:eastAsiaTheme="minorEastAsia" w:hAnsi="Times New Roman" w:cs="Times New Roman"/>
          </w:rPr>
          <w:t>,y</w:t>
        </w:r>
        <w:proofErr w:type="spellEnd"/>
        <w:proofErr w:type="gramEnd"/>
        <w:r w:rsidR="009E6BB2">
          <w:rPr>
            <w:rFonts w:ascii="Times New Roman" w:eastAsiaTheme="minorEastAsia" w:hAnsi="Times New Roman" w:cs="Times New Roman"/>
          </w:rPr>
          <w:t>)</w:t>
        </w:r>
      </w:ins>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08"/>
        <w:gridCol w:w="6420"/>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57EB5F9B"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w:t>
            </w:r>
            <w:ins w:id="429" w:author="Alex" w:date="2015-08-02T16:25:00Z">
              <w:r w:rsidR="004E35CB">
                <w:rPr>
                  <w:sz w:val="24"/>
                  <w:szCs w:val="24"/>
                  <w:lang w:val="es-ES_tradnl"/>
                </w:rPr>
                <w:t>9</w:t>
              </w:r>
            </w:ins>
            <w:del w:id="430" w:author="Alex" w:date="2015-08-02T16:25:00Z">
              <w:r w:rsidRPr="00441BF2" w:rsidDel="004E35CB">
                <w:rPr>
                  <w:sz w:val="24"/>
                  <w:szCs w:val="24"/>
                  <w:lang w:val="es-ES_tradnl"/>
                </w:rPr>
                <w:delText>6</w:delText>
              </w:r>
            </w:del>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w:t>
            </w:r>
            <w:proofErr w:type="spellStart"/>
            <w:r w:rsidR="001C5865" w:rsidRPr="00441BF2">
              <w:rPr>
                <w:rFonts w:ascii="Times New Roman" w:hAnsi="Times New Roman" w:cs="Times New Roman"/>
                <w:color w:val="000000"/>
                <w:highlight w:val="yellow"/>
                <w:lang w:val="es-ES_tradnl"/>
              </w:rPr>
              <w:t>Geogebra</w:t>
            </w:r>
            <w:proofErr w:type="spellEnd"/>
            <w:r w:rsidR="001C5865" w:rsidRPr="00441BF2">
              <w:rPr>
                <w:rFonts w:ascii="Times New Roman" w:hAnsi="Times New Roman" w:cs="Times New Roman"/>
                <w:color w:val="000000"/>
                <w:highlight w:val="yellow"/>
                <w:lang w:val="es-ES_tradnl"/>
              </w:rPr>
              <w:t xml:space="preserve">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47C5481D" w:rsidR="0051721A" w:rsidRPr="00441BF2" w:rsidRDefault="00D024E4">
            <w:pPr>
              <w:keepNext/>
              <w:ind w:left="708" w:hanging="708"/>
              <w:jc w:val="center"/>
              <w:rPr>
                <w:rFonts w:ascii="Times New Roman" w:hAnsi="Times New Roman" w:cs="Times New Roman"/>
                <w:lang w:val="es-ES_tradnl"/>
              </w:rPr>
              <w:pPrChange w:id="431" w:author="Alex" w:date="2015-07-20T13:33:00Z">
                <w:pPr>
                  <w:keepNext/>
                  <w:jc w:val="center"/>
                </w:pPr>
              </w:pPrChange>
            </w:pPr>
            <w:r w:rsidRPr="00441BF2">
              <w:rPr>
                <w:rFonts w:ascii="Times New Roman" w:hAnsi="Times New Roman" w:cs="Times New Roman"/>
                <w:noProof/>
                <w:color w:val="000000"/>
                <w:lang w:val="es-CO" w:eastAsia="es-CO"/>
              </w:rPr>
              <w:drawing>
                <wp:inline distT="0" distB="0" distL="0" distR="0" wp14:anchorId="7D10D6DC" wp14:editId="31881F56">
                  <wp:extent cx="3416061" cy="341606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23">
                            <a:extLst>
                              <a:ext uri="{28A0092B-C50C-407E-A947-70E740481C1C}">
                                <a14:useLocalDpi xmlns:a14="http://schemas.microsoft.com/office/drawing/2010/main" val="0"/>
                              </a:ext>
                            </a:extLst>
                          </a:blip>
                          <a:stretch>
                            <a:fillRect/>
                          </a:stretch>
                        </pic:blipFill>
                        <pic:spPr>
                          <a:xfrm>
                            <a:off x="0" y="0"/>
                            <a:ext cx="3420870" cy="3420870"/>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xml:space="preserve">, </w:t>
      </w:r>
      <w:proofErr w:type="spellStart"/>
      <w:r w:rsidR="00055244" w:rsidRPr="00441BF2">
        <w:rPr>
          <w:rFonts w:ascii="Times New Roman" w:hAnsi="Times New Roman" w:cs="Times New Roman"/>
          <w:b/>
        </w:rPr>
        <w:t>codominio</w:t>
      </w:r>
      <w:proofErr w:type="spellEnd"/>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70994E2D" w14:textId="6C01FE69" w:rsidR="001D2C4A" w:rsidRDefault="007670C5" w:rsidP="00015750">
      <w:pPr>
        <w:spacing w:after="0"/>
        <w:jc w:val="both"/>
        <w:rPr>
          <w:ins w:id="432" w:author="Alex" w:date="2015-07-20T14:20:00Z"/>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del w:id="433" w:author="Alex" w:date="2015-07-20T13:44:00Z">
        <w:r w:rsidR="00973F1E" w:rsidDel="004B729B">
          <w:rPr>
            <w:rFonts w:ascii="Times New Roman" w:hAnsi="Times New Roman" w:cs="Times New Roman"/>
          </w:rPr>
          <w:delText>,</w:delText>
        </w:r>
      </w:del>
      <w:r w:rsidRPr="00441BF2">
        <w:rPr>
          <w:rFonts w:ascii="Times New Roman" w:hAnsi="Times New Roman" w:cs="Times New Roman"/>
        </w:rPr>
        <w:t xml:space="preserve"> se</w:t>
      </w:r>
      <w:r w:rsidR="00055244" w:rsidRPr="00441BF2">
        <w:rPr>
          <w:rFonts w:ascii="Times New Roman" w:hAnsi="Times New Roman" w:cs="Times New Roman"/>
        </w:rPr>
        <w:t xml:space="preserve"> </w:t>
      </w:r>
      <w:del w:id="434" w:author="Alex" w:date="2015-07-20T13:44:00Z">
        <w:r w:rsidR="00055244" w:rsidRPr="00441BF2" w:rsidDel="004B729B">
          <w:rPr>
            <w:rFonts w:ascii="Times New Roman" w:hAnsi="Times New Roman" w:cs="Times New Roman"/>
          </w:rPr>
          <w:delText xml:space="preserve">habla </w:delText>
        </w:r>
      </w:del>
      <w:ins w:id="435" w:author="Alex" w:date="2015-07-20T13:44:00Z">
        <w:r w:rsidR="004B729B">
          <w:rPr>
            <w:rFonts w:ascii="Times New Roman" w:hAnsi="Times New Roman" w:cs="Times New Roman"/>
          </w:rPr>
          <w:t>identifica</w:t>
        </w:r>
        <w:r w:rsidR="004B729B" w:rsidRPr="00441BF2">
          <w:rPr>
            <w:rFonts w:ascii="Times New Roman" w:hAnsi="Times New Roman" w:cs="Times New Roman"/>
          </w:rPr>
          <w:t xml:space="preserve"> </w:t>
        </w:r>
      </w:ins>
      <w:r w:rsidR="00055244" w:rsidRPr="00441BF2">
        <w:rPr>
          <w:rFonts w:ascii="Times New Roman" w:hAnsi="Times New Roman" w:cs="Times New Roman"/>
        </w:rPr>
        <w:t xml:space="preserve">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w:t>
      </w:r>
      <w:r w:rsidRPr="00441BF2">
        <w:rPr>
          <w:rFonts w:ascii="Times New Roman" w:hAnsi="Times New Roman" w:cs="Times New Roman"/>
        </w:rPr>
        <w:lastRenderedPageBreak/>
        <w:t xml:space="preserve">elementos en cada conjunto. </w:t>
      </w:r>
      <w:r w:rsidR="002C4391" w:rsidRPr="00441BF2">
        <w:rPr>
          <w:rFonts w:ascii="Times New Roman" w:hAnsi="Times New Roman" w:cs="Times New Roman"/>
        </w:rPr>
        <w:t xml:space="preserve">Los nombres </w:t>
      </w:r>
      <w:del w:id="436" w:author="Alex" w:date="2015-07-20T13:45:00Z">
        <w:r w:rsidR="002C4391" w:rsidRPr="00441BF2" w:rsidDel="004B729B">
          <w:rPr>
            <w:rFonts w:ascii="Times New Roman" w:hAnsi="Times New Roman" w:cs="Times New Roman"/>
          </w:rPr>
          <w:delText>técnicos</w:delText>
        </w:r>
      </w:del>
      <w:del w:id="437" w:author="Alex" w:date="2015-07-20T14:19:00Z">
        <w:r w:rsidR="002C4391" w:rsidRPr="00441BF2" w:rsidDel="001D2C4A">
          <w:rPr>
            <w:rFonts w:ascii="Times New Roman" w:hAnsi="Times New Roman" w:cs="Times New Roman"/>
          </w:rPr>
          <w:delText xml:space="preserve"> </w:delText>
        </w:r>
      </w:del>
      <w:r w:rsidR="002C4391" w:rsidRPr="00441BF2">
        <w:rPr>
          <w:rFonts w:ascii="Times New Roman" w:hAnsi="Times New Roman" w:cs="Times New Roman"/>
        </w:rPr>
        <w:t>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proofErr w:type="spellStart"/>
      <w:r w:rsidR="00055244" w:rsidRPr="00441BF2">
        <w:rPr>
          <w:rFonts w:ascii="Times New Roman" w:hAnsi="Times New Roman" w:cs="Times New Roman"/>
          <w:i/>
        </w:rPr>
        <w:t>codominio</w:t>
      </w:r>
      <w:proofErr w:type="spellEnd"/>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w:t>
      </w:r>
      <w:del w:id="438" w:author="Alex" w:date="2015-07-20T14:20:00Z">
        <w:r w:rsidR="00055244" w:rsidRPr="00441BF2" w:rsidDel="001D2C4A">
          <w:rPr>
            <w:rFonts w:ascii="Times New Roman" w:hAnsi="Times New Roman" w:cs="Times New Roman"/>
          </w:rPr>
          <w:delText xml:space="preserve">mientras </w:delText>
        </w:r>
      </w:del>
    </w:p>
    <w:p w14:paraId="4CB54628" w14:textId="77777777" w:rsidR="007D0C6D" w:rsidRDefault="001D2C4A" w:rsidP="00015750">
      <w:pPr>
        <w:spacing w:after="0"/>
        <w:jc w:val="both"/>
        <w:rPr>
          <w:ins w:id="439" w:author="Alex" w:date="2015-07-20T15:12:00Z"/>
          <w:rFonts w:ascii="Times New Roman" w:hAnsi="Times New Roman" w:cs="Times New Roman"/>
        </w:rPr>
      </w:pPr>
      <w:ins w:id="440" w:author="Alex" w:date="2015-07-20T14:20:00Z">
        <w:r w:rsidRPr="00441BF2">
          <w:rPr>
            <w:rFonts w:ascii="Times New Roman" w:hAnsi="Times New Roman" w:cs="Times New Roman"/>
          </w:rPr>
          <w:t xml:space="preserve"> </w:t>
        </w:r>
      </w:ins>
    </w:p>
    <w:tbl>
      <w:tblPr>
        <w:tblStyle w:val="Tablaconcuadrcula"/>
        <w:tblW w:w="0" w:type="auto"/>
        <w:tblLook w:val="04A0" w:firstRow="1" w:lastRow="0" w:firstColumn="1" w:lastColumn="0" w:noHBand="0" w:noVBand="1"/>
      </w:tblPr>
      <w:tblGrid>
        <w:gridCol w:w="2484"/>
        <w:gridCol w:w="6344"/>
      </w:tblGrid>
      <w:tr w:rsidR="007D0C6D" w14:paraId="18C90673" w14:textId="77777777" w:rsidTr="007D0C6D">
        <w:trPr>
          <w:ins w:id="441" w:author="Alex" w:date="2015-07-20T15:13: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E5CCA49" w14:textId="77777777" w:rsidR="007D0C6D" w:rsidRDefault="007D0C6D">
            <w:pPr>
              <w:jc w:val="center"/>
              <w:rPr>
                <w:ins w:id="442" w:author="Alex" w:date="2015-07-20T15:13:00Z"/>
                <w:rFonts w:ascii="Times New Roman" w:hAnsi="Times New Roman" w:cs="Times New Roman"/>
                <w:b/>
                <w:color w:val="FFFFFF" w:themeColor="background1"/>
              </w:rPr>
            </w:pPr>
            <w:ins w:id="443" w:author="Alex" w:date="2015-07-20T15:13:00Z">
              <w:r>
                <w:rPr>
                  <w:rFonts w:ascii="Times New Roman" w:hAnsi="Times New Roman" w:cs="Times New Roman"/>
                  <w:b/>
                  <w:color w:val="FFFFFF" w:themeColor="background1"/>
                </w:rPr>
                <w:t>Destacado</w:t>
              </w:r>
            </w:ins>
          </w:p>
        </w:tc>
      </w:tr>
      <w:tr w:rsidR="007D0C6D" w14:paraId="57C072DF" w14:textId="77777777" w:rsidTr="007D0C6D">
        <w:trPr>
          <w:ins w:id="444" w:author="Alex" w:date="2015-07-20T15:1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91888" w14:textId="77777777" w:rsidR="007D0C6D" w:rsidRDefault="007D0C6D">
            <w:pPr>
              <w:rPr>
                <w:ins w:id="445" w:author="Alex" w:date="2015-07-20T15:13:00Z"/>
                <w:rFonts w:ascii="Times" w:hAnsi="Times"/>
                <w:b/>
                <w:sz w:val="18"/>
                <w:szCs w:val="18"/>
              </w:rPr>
            </w:pPr>
            <w:ins w:id="446" w:author="Alex" w:date="2015-07-20T15:13: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F006F" w14:textId="7E463531" w:rsidR="007D0C6D" w:rsidRDefault="007D0C6D">
            <w:pPr>
              <w:rPr>
                <w:ins w:id="447" w:author="Alex" w:date="2015-07-20T15:13:00Z"/>
                <w:rFonts w:ascii="Times" w:hAnsi="Times"/>
                <w:b/>
                <w:sz w:val="18"/>
                <w:szCs w:val="18"/>
              </w:rPr>
              <w:pPrChange w:id="448" w:author="Alex" w:date="2015-07-20T15:13:00Z">
                <w:pPr>
                  <w:jc w:val="center"/>
                </w:pPr>
              </w:pPrChange>
            </w:pPr>
            <w:ins w:id="449" w:author="Alex" w:date="2015-07-20T15:13:00Z">
              <w:r>
                <w:rPr>
                  <w:rFonts w:ascii="Times" w:hAnsi="Times"/>
                  <w:b/>
                  <w:sz w:val="18"/>
                  <w:szCs w:val="18"/>
                </w:rPr>
                <w:t>Definiciones</w:t>
              </w:r>
            </w:ins>
          </w:p>
        </w:tc>
      </w:tr>
      <w:tr w:rsidR="007D0C6D" w14:paraId="23979F48" w14:textId="77777777" w:rsidTr="007D0C6D">
        <w:trPr>
          <w:ins w:id="450" w:author="Alex" w:date="2015-07-20T15:1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3B8F8" w14:textId="77777777" w:rsidR="007D0C6D" w:rsidRDefault="007D0C6D">
            <w:pPr>
              <w:rPr>
                <w:ins w:id="451" w:author="Alex" w:date="2015-07-20T15:13:00Z"/>
                <w:rFonts w:ascii="Times" w:hAnsi="Times"/>
              </w:rPr>
            </w:pPr>
            <w:ins w:id="452" w:author="Alex" w:date="2015-07-20T15:13: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51E5C" w14:textId="77777777" w:rsidR="007D0C6D" w:rsidRPr="00FA5082" w:rsidRDefault="007D0C6D" w:rsidP="007D0C6D">
            <w:pPr>
              <w:jc w:val="both"/>
              <w:rPr>
                <w:ins w:id="453" w:author="Alex" w:date="2015-07-20T15:14:00Z"/>
                <w:rFonts w:ascii="Times New Roman" w:hAnsi="Times New Roman" w:cs="Times New Roman"/>
              </w:rPr>
            </w:pPr>
            <w:ins w:id="454" w:author="Alex" w:date="2015-07-20T15:14:00Z">
              <w:r>
                <w:rPr>
                  <w:rFonts w:ascii="Times New Roman" w:hAnsi="Times New Roman" w:cs="Times New Roman"/>
                </w:rPr>
                <w:t>En</w:t>
              </w:r>
              <w:r w:rsidRPr="00FA5082">
                <w:rPr>
                  <w:rFonts w:ascii="Times New Roman" w:hAnsi="Times New Roman" w:cs="Times New Roman"/>
                </w:rPr>
                <w:t xml:space="preserve">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proofErr w:type="spellStart"/>
              <w:r w:rsidRPr="00FA5082">
                <w:rPr>
                  <w:rFonts w:ascii="Times New Roman" w:hAnsi="Times New Roman" w:cs="Times New Roman"/>
                  <w:i/>
                </w:rPr>
                <w:t>codominio</w:t>
              </w:r>
              <w:proofErr w:type="spellEnd"/>
              <w:r>
                <w:rPr>
                  <w:rFonts w:ascii="Times New Roman" w:hAnsi="Times New Roman" w:cs="Times New Roman"/>
                </w:rPr>
                <w:t xml:space="preserve"> aparecen todos</w:t>
              </w:r>
              <w:r w:rsidRPr="00FA5082">
                <w:rPr>
                  <w:rFonts w:ascii="Times New Roman" w:hAnsi="Times New Roman" w:cs="Times New Roman"/>
                </w:rPr>
                <w:t xml:space="preserve"> valores presentes en el conjunto de llegada. </w:t>
              </w:r>
              <w:r>
                <w:rPr>
                  <w:rFonts w:ascii="Times New Roman" w:hAnsi="Times New Roman" w:cs="Times New Roman"/>
                </w:rPr>
                <w:t xml:space="preserve">El </w:t>
              </w:r>
              <w:r w:rsidRPr="00323D7A">
                <w:rPr>
                  <w:rFonts w:ascii="Times New Roman" w:hAnsi="Times New Roman" w:cs="Times New Roman"/>
                  <w:i/>
                </w:rPr>
                <w:t>rango</w:t>
              </w:r>
              <w:r>
                <w:rPr>
                  <w:rFonts w:ascii="Times New Roman" w:hAnsi="Times New Roman" w:cs="Times New Roman"/>
                </w:rPr>
                <w:t xml:space="preserve"> o </w:t>
              </w:r>
              <w:r w:rsidRPr="00323D7A">
                <w:rPr>
                  <w:rFonts w:ascii="Times New Roman" w:hAnsi="Times New Roman" w:cs="Times New Roman"/>
                  <w:i/>
                </w:rPr>
                <w:t>imagen</w:t>
              </w:r>
              <w:r>
                <w:rPr>
                  <w:rFonts w:ascii="Times New Roman" w:hAnsi="Times New Roman" w:cs="Times New Roman"/>
                </w:rPr>
                <w:t xml:space="preserve"> de la función es el subconjunto del </w:t>
              </w:r>
              <w:proofErr w:type="spellStart"/>
              <w:r>
                <w:rPr>
                  <w:rFonts w:ascii="Times New Roman" w:hAnsi="Times New Roman" w:cs="Times New Roman"/>
                </w:rPr>
                <w:t>codominio</w:t>
              </w:r>
              <w:proofErr w:type="spellEnd"/>
              <w:r>
                <w:rPr>
                  <w:rFonts w:ascii="Times New Roman" w:hAnsi="Times New Roman" w:cs="Times New Roman"/>
                </w:rPr>
                <w:t xml:space="preserve"> que “vienen” de un elemento del dominio a través de la función. </w:t>
              </w:r>
            </w:ins>
          </w:p>
          <w:p w14:paraId="62DBC168" w14:textId="77777777" w:rsidR="007D0C6D" w:rsidRDefault="007D0C6D">
            <w:pPr>
              <w:rPr>
                <w:ins w:id="455" w:author="Alex" w:date="2015-07-20T15:13:00Z"/>
                <w:rFonts w:ascii="Times" w:hAnsi="Times"/>
              </w:rPr>
            </w:pPr>
          </w:p>
        </w:tc>
      </w:tr>
    </w:tbl>
    <w:p w14:paraId="468FD268" w14:textId="6151537B" w:rsidR="002C4391" w:rsidRPr="00FA5082" w:rsidDel="001D2C4A" w:rsidRDefault="00055244" w:rsidP="00015750">
      <w:pPr>
        <w:spacing w:after="0"/>
        <w:jc w:val="both"/>
        <w:rPr>
          <w:del w:id="456" w:author="Alex" w:date="2015-07-20T14:22:00Z"/>
          <w:rFonts w:ascii="Times New Roman" w:hAnsi="Times New Roman" w:cs="Times New Roman"/>
        </w:rPr>
      </w:pPr>
      <w:commentRangeStart w:id="457"/>
      <w:del w:id="458" w:author="Alex" w:date="2015-07-20T14:22:00Z">
        <w:r w:rsidRPr="00441BF2" w:rsidDel="001D2C4A">
          <w:rPr>
            <w:rFonts w:ascii="Times New Roman" w:hAnsi="Times New Roman" w:cs="Times New Roman"/>
          </w:rPr>
          <w:delText xml:space="preserve">que las flechas o la relación misma representa el </w:delText>
        </w:r>
        <w:r w:rsidRPr="00441BF2" w:rsidDel="001D2C4A">
          <w:rPr>
            <w:rFonts w:ascii="Times New Roman" w:hAnsi="Times New Roman" w:cs="Times New Roman"/>
            <w:i/>
          </w:rPr>
          <w:delText>rango</w:delText>
        </w:r>
        <w:r w:rsidRPr="00441BF2" w:rsidDel="001D2C4A">
          <w:rPr>
            <w:rFonts w:ascii="Times New Roman" w:hAnsi="Times New Roman" w:cs="Times New Roman"/>
          </w:rPr>
          <w:delText xml:space="preserve"> </w:delText>
        </w:r>
        <w:r w:rsidR="00CD3E81" w:rsidRPr="00441BF2" w:rsidDel="001D2C4A">
          <w:rPr>
            <w:rFonts w:ascii="Times New Roman" w:hAnsi="Times New Roman" w:cs="Times New Roman"/>
          </w:rPr>
          <w:delText xml:space="preserve">o </w:delText>
        </w:r>
        <w:r w:rsidR="00CD3E81" w:rsidRPr="00441BF2" w:rsidDel="001D2C4A">
          <w:rPr>
            <w:rFonts w:ascii="Times New Roman" w:hAnsi="Times New Roman" w:cs="Times New Roman"/>
            <w:i/>
          </w:rPr>
          <w:delText>imagen</w:delText>
        </w:r>
        <w:r w:rsidR="00CD3E81" w:rsidRPr="00441BF2" w:rsidDel="001D2C4A">
          <w:rPr>
            <w:rFonts w:ascii="Times New Roman" w:hAnsi="Times New Roman" w:cs="Times New Roman"/>
          </w:rPr>
          <w:delText xml:space="preserve"> </w:delText>
        </w:r>
        <w:r w:rsidRPr="00FA5082" w:rsidDel="001D2C4A">
          <w:rPr>
            <w:rFonts w:ascii="Times New Roman" w:hAnsi="Times New Roman" w:cs="Times New Roman"/>
          </w:rPr>
          <w:delText>de la función.</w:delText>
        </w:r>
        <w:commentRangeEnd w:id="457"/>
        <w:r w:rsidR="001D2C4A" w:rsidDel="001D2C4A">
          <w:rPr>
            <w:rStyle w:val="Refdecomentario"/>
            <w:rFonts w:ascii="Calibri" w:eastAsia="Calibri" w:hAnsi="Calibri" w:cs="Times New Roman"/>
            <w:lang w:val="es-MX"/>
          </w:rPr>
          <w:commentReference w:id="457"/>
        </w:r>
      </w:del>
    </w:p>
    <w:p w14:paraId="6DFD508C" w14:textId="77777777" w:rsidR="002C4391" w:rsidRPr="00FA5082" w:rsidRDefault="002C4391" w:rsidP="0001575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99"/>
        <w:gridCol w:w="7629"/>
      </w:tblGrid>
      <w:tr w:rsidR="007D0C6D" w14:paraId="433F7EE6" w14:textId="77777777" w:rsidTr="007D0C6D">
        <w:trPr>
          <w:ins w:id="459" w:author="Alex" w:date="2015-07-20T15:18: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054BAD2E" w14:textId="77777777" w:rsidR="007D0C6D" w:rsidRDefault="007D0C6D">
            <w:pPr>
              <w:jc w:val="center"/>
              <w:rPr>
                <w:ins w:id="460" w:author="Alex" w:date="2015-07-20T15:18:00Z"/>
                <w:rFonts w:ascii="Times New Roman" w:hAnsi="Times New Roman" w:cs="Times New Roman"/>
                <w:b/>
                <w:color w:val="FFFFFF" w:themeColor="background1"/>
              </w:rPr>
            </w:pPr>
            <w:ins w:id="461" w:author="Alex" w:date="2015-07-20T15:18:00Z">
              <w:r>
                <w:rPr>
                  <w:rFonts w:ascii="Times New Roman" w:hAnsi="Times New Roman" w:cs="Times New Roman"/>
                  <w:b/>
                  <w:color w:val="FFFFFF" w:themeColor="background1"/>
                </w:rPr>
                <w:t>Imagen (fotografía, gráfica o ilustración)</w:t>
              </w:r>
            </w:ins>
          </w:p>
        </w:tc>
      </w:tr>
      <w:tr w:rsidR="007D0C6D" w14:paraId="1CF546A5" w14:textId="77777777" w:rsidTr="007D0C6D">
        <w:trPr>
          <w:ins w:id="462"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41871" w14:textId="77777777" w:rsidR="007D0C6D" w:rsidRDefault="007D0C6D">
            <w:pPr>
              <w:rPr>
                <w:ins w:id="463" w:author="Alex" w:date="2015-07-20T15:18:00Z"/>
                <w:rFonts w:ascii="Times New Roman" w:hAnsi="Times New Roman" w:cs="Times New Roman"/>
                <w:b/>
                <w:color w:val="000000"/>
                <w:sz w:val="18"/>
                <w:szCs w:val="18"/>
              </w:rPr>
            </w:pPr>
            <w:ins w:id="464" w:author="Alex" w:date="2015-07-20T15:18: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A8D8E" w14:textId="0052BBC4" w:rsidR="007D0C6D" w:rsidRDefault="007D0C6D">
            <w:pPr>
              <w:rPr>
                <w:ins w:id="465" w:author="Alex" w:date="2015-07-20T15:18:00Z"/>
                <w:rFonts w:ascii="Times New Roman" w:hAnsi="Times New Roman" w:cs="Times New Roman"/>
                <w:b/>
                <w:color w:val="000000"/>
                <w:sz w:val="18"/>
                <w:szCs w:val="18"/>
              </w:rPr>
            </w:pPr>
            <w:ins w:id="466" w:author="Alex" w:date="2015-07-20T15:18:00Z">
              <w:r w:rsidRPr="00441BF2">
                <w:rPr>
                  <w:sz w:val="24"/>
                  <w:szCs w:val="24"/>
                  <w:lang w:val="es-ES_tradnl"/>
                </w:rPr>
                <w:t>MA_10_01_CO_</w:t>
              </w:r>
              <w:r w:rsidR="004E35CB">
                <w:rPr>
                  <w:sz w:val="24"/>
                  <w:szCs w:val="24"/>
                  <w:lang w:val="es-ES_tradnl"/>
                </w:rPr>
                <w:t>IMG10</w:t>
              </w:r>
            </w:ins>
          </w:p>
        </w:tc>
      </w:tr>
      <w:tr w:rsidR="007D0C6D" w14:paraId="52C17233" w14:textId="77777777" w:rsidTr="007D0C6D">
        <w:trPr>
          <w:ins w:id="467"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3FB6A" w14:textId="77777777" w:rsidR="007D0C6D" w:rsidRDefault="007D0C6D">
            <w:pPr>
              <w:rPr>
                <w:ins w:id="468" w:author="Alex" w:date="2015-07-20T15:18:00Z"/>
                <w:rFonts w:ascii="Times New Roman" w:hAnsi="Times New Roman" w:cs="Times New Roman"/>
                <w:color w:val="000000"/>
              </w:rPr>
            </w:pPr>
            <w:ins w:id="469" w:author="Alex" w:date="2015-07-20T15:18: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F6928A" w14:textId="77777777" w:rsidR="007D0C6D" w:rsidRDefault="007D0C6D">
            <w:pPr>
              <w:rPr>
                <w:ins w:id="470" w:author="Alex" w:date="2015-07-20T15:18:00Z"/>
                <w:rFonts w:ascii="Times New Roman" w:hAnsi="Times New Roman" w:cs="Times New Roman"/>
                <w:color w:val="000000"/>
              </w:rPr>
            </w:pPr>
          </w:p>
          <w:p w14:paraId="7A60B230" w14:textId="67BB459A" w:rsidR="007D0C6D" w:rsidRDefault="007D0C6D">
            <w:pPr>
              <w:rPr>
                <w:ins w:id="471" w:author="Alex" w:date="2015-07-20T15:18:00Z"/>
                <w:rFonts w:ascii="Times New Roman" w:hAnsi="Times New Roman" w:cs="Times New Roman"/>
                <w:color w:val="000000"/>
              </w:rPr>
            </w:pPr>
            <w:ins w:id="472" w:author="Alex" w:date="2015-07-20T15:24:00Z">
              <w:r>
                <w:rPr>
                  <w:sz w:val="24"/>
                  <w:szCs w:val="24"/>
                  <w:lang w:val="es-ES_tradnl"/>
                </w:rPr>
                <w:object w:dxaOrig="7605" w:dyaOrig="5325" w14:anchorId="3295E7AF">
                  <v:shape id="_x0000_i1030" type="#_x0000_t75" style="width:381pt;height:266.25pt" o:ole="">
                    <v:imagedata r:id="rId24" o:title=""/>
                  </v:shape>
                  <o:OLEObject Type="Embed" ProgID="PBrush" ShapeID="_x0000_i1030" DrawAspect="Content" ObjectID="_1500047192" r:id="rId25"/>
                </w:object>
              </w:r>
            </w:ins>
            <w:ins w:id="473" w:author="Alex" w:date="2015-07-20T15:24:00Z">
              <w:r>
                <w:t xml:space="preserve">Relación conjuntista de los conjuntos Dominio, </w:t>
              </w:r>
              <w:proofErr w:type="spellStart"/>
              <w:r>
                <w:t>Codominio</w:t>
              </w:r>
              <w:proofErr w:type="spellEnd"/>
              <w:r>
                <w:t xml:space="preserve"> y Rango</w:t>
              </w:r>
            </w:ins>
          </w:p>
          <w:p w14:paraId="6AA0D784" w14:textId="77777777" w:rsidR="007D0C6D" w:rsidRDefault="007D0C6D">
            <w:pPr>
              <w:rPr>
                <w:ins w:id="474" w:author="Alex" w:date="2015-07-20T15:18:00Z"/>
                <w:rFonts w:ascii="Times New Roman" w:hAnsi="Times New Roman" w:cs="Times New Roman"/>
                <w:color w:val="000000"/>
              </w:rPr>
            </w:pPr>
          </w:p>
          <w:p w14:paraId="15F0D253" w14:textId="77777777" w:rsidR="007D0C6D" w:rsidRDefault="007D0C6D">
            <w:pPr>
              <w:rPr>
                <w:ins w:id="475" w:author="Alex" w:date="2015-07-20T15:18:00Z"/>
                <w:rFonts w:ascii="Times New Roman" w:hAnsi="Times New Roman" w:cs="Times New Roman"/>
                <w:color w:val="000000"/>
              </w:rPr>
            </w:pPr>
          </w:p>
        </w:tc>
      </w:tr>
      <w:tr w:rsidR="007D0C6D" w14:paraId="427C441D" w14:textId="77777777" w:rsidTr="007D0C6D">
        <w:trPr>
          <w:ins w:id="476"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46E345" w14:textId="77777777" w:rsidR="007D0C6D" w:rsidRDefault="007D0C6D">
            <w:pPr>
              <w:rPr>
                <w:ins w:id="477" w:author="Alex" w:date="2015-07-20T15:18:00Z"/>
                <w:rFonts w:ascii="Times New Roman" w:hAnsi="Times New Roman" w:cs="Times New Roman"/>
                <w:color w:val="000000"/>
              </w:rPr>
            </w:pPr>
            <w:ins w:id="478" w:author="Alex" w:date="2015-07-20T15:18: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9B89D" w14:textId="77777777" w:rsidR="007D0C6D" w:rsidRDefault="007D0C6D">
            <w:pPr>
              <w:rPr>
                <w:ins w:id="479" w:author="Alex" w:date="2015-07-20T15:18:00Z"/>
                <w:rFonts w:ascii="Times New Roman" w:hAnsi="Times New Roman" w:cs="Times New Roman"/>
                <w:color w:val="000000"/>
              </w:rPr>
            </w:pPr>
          </w:p>
        </w:tc>
      </w:tr>
      <w:tr w:rsidR="007D0C6D" w14:paraId="7E605663" w14:textId="77777777" w:rsidTr="007D0C6D">
        <w:trPr>
          <w:ins w:id="480"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DE7A6" w14:textId="77777777" w:rsidR="007D0C6D" w:rsidRDefault="007D0C6D">
            <w:pPr>
              <w:rPr>
                <w:ins w:id="481" w:author="Alex" w:date="2015-07-20T15:18:00Z"/>
                <w:rFonts w:ascii="Times New Roman" w:hAnsi="Times New Roman" w:cs="Times New Roman"/>
                <w:color w:val="000000"/>
              </w:rPr>
            </w:pPr>
            <w:ins w:id="482" w:author="Alex" w:date="2015-07-20T15:18: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A05A" w14:textId="05A30EB1" w:rsidR="007D0C6D" w:rsidRDefault="00470990">
            <w:pPr>
              <w:rPr>
                <w:ins w:id="483" w:author="Alex" w:date="2015-07-20T15:18:00Z"/>
                <w:rFonts w:ascii="Times New Roman" w:hAnsi="Times New Roman" w:cs="Times New Roman"/>
                <w:color w:val="000000"/>
              </w:rPr>
            </w:pPr>
            <w:ins w:id="484" w:author="Alex" w:date="2015-07-20T15:25:00Z">
              <w:r>
                <w:rPr>
                  <w:rFonts w:ascii="Times New Roman" w:hAnsi="Times New Roman" w:cs="Times New Roman"/>
                  <w:color w:val="000000"/>
                </w:rPr>
                <w:t xml:space="preserve">El rango de </w:t>
              </w:r>
              <w:r w:rsidRPr="00470990">
                <w:rPr>
                  <w:rFonts w:ascii="Times New Roman" w:hAnsi="Times New Roman" w:cs="Times New Roman"/>
                  <w:i/>
                  <w:color w:val="000000"/>
                  <w:rPrChange w:id="485" w:author="Alex" w:date="2015-07-20T15:25:00Z">
                    <w:rPr>
                      <w:rFonts w:ascii="Times New Roman" w:hAnsi="Times New Roman" w:cs="Times New Roman"/>
                      <w:color w:val="000000"/>
                    </w:rPr>
                  </w:rPrChange>
                </w:rPr>
                <w:t>f</w:t>
              </w:r>
              <w:r>
                <w:rPr>
                  <w:rFonts w:ascii="Times New Roman" w:hAnsi="Times New Roman" w:cs="Times New Roman"/>
                  <w:color w:val="000000"/>
                </w:rPr>
                <w:t xml:space="preserve"> es subconjunto del </w:t>
              </w:r>
              <w:proofErr w:type="spellStart"/>
              <w:r>
                <w:rPr>
                  <w:rFonts w:ascii="Times New Roman" w:hAnsi="Times New Roman" w:cs="Times New Roman"/>
                  <w:color w:val="000000"/>
                </w:rPr>
                <w:t>codominio</w:t>
              </w:r>
              <w:proofErr w:type="spellEnd"/>
              <w:r>
                <w:rPr>
                  <w:rFonts w:ascii="Times New Roman" w:hAnsi="Times New Roman" w:cs="Times New Roman"/>
                  <w:color w:val="000000"/>
                </w:rPr>
                <w:t>, pueden ser iguales.</w:t>
              </w:r>
            </w:ins>
          </w:p>
        </w:tc>
      </w:tr>
      <w:tr w:rsidR="007D0C6D" w14:paraId="42B60D29" w14:textId="77777777" w:rsidTr="007D0C6D">
        <w:trPr>
          <w:ins w:id="486"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F0EEC" w14:textId="77777777" w:rsidR="007D0C6D" w:rsidRDefault="007D0C6D">
            <w:pPr>
              <w:rPr>
                <w:ins w:id="487" w:author="Alex" w:date="2015-07-20T15:18:00Z"/>
                <w:rFonts w:ascii="Times New Roman" w:hAnsi="Times New Roman" w:cs="Times New Roman"/>
                <w:b/>
                <w:color w:val="000000"/>
                <w:sz w:val="18"/>
                <w:szCs w:val="18"/>
              </w:rPr>
            </w:pPr>
            <w:ins w:id="488" w:author="Alex" w:date="2015-07-20T15:18: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C506C" w14:textId="5B7761FC" w:rsidR="007D0C6D" w:rsidRDefault="007D0C6D">
            <w:pPr>
              <w:rPr>
                <w:ins w:id="489" w:author="Alex" w:date="2015-07-20T15:18:00Z"/>
                <w:rFonts w:ascii="Times New Roman" w:hAnsi="Times New Roman" w:cs="Times New Roman"/>
                <w:color w:val="000000"/>
              </w:rPr>
            </w:pPr>
            <w:ins w:id="490" w:author="Alex" w:date="2015-07-20T15:18:00Z">
              <w:r>
                <w:rPr>
                  <w:rFonts w:ascii="Times New Roman" w:hAnsi="Times New Roman" w:cs="Times New Roman"/>
                  <w:color w:val="000000"/>
                </w:rPr>
                <w:t xml:space="preserve">Inferior </w:t>
              </w:r>
            </w:ins>
          </w:p>
        </w:tc>
      </w:tr>
    </w:tbl>
    <w:p w14:paraId="06088A77" w14:textId="1CEE5FFD" w:rsidR="000D52A7" w:rsidRPr="00FA5082" w:rsidDel="007D0C6D" w:rsidRDefault="002C4391" w:rsidP="00015750">
      <w:pPr>
        <w:spacing w:after="0"/>
        <w:jc w:val="both"/>
        <w:rPr>
          <w:del w:id="491" w:author="Alex" w:date="2015-07-20T15:14:00Z"/>
          <w:rFonts w:ascii="Times New Roman" w:hAnsi="Times New Roman" w:cs="Times New Roman"/>
        </w:rPr>
      </w:pPr>
      <w:del w:id="492" w:author="Alex" w:date="2015-07-20T15:13:00Z">
        <w:r w:rsidRPr="00FA5082" w:rsidDel="007D0C6D">
          <w:rPr>
            <w:rFonts w:ascii="Times New Roman" w:hAnsi="Times New Roman" w:cs="Times New Roman"/>
          </w:rPr>
          <w:delText>Así, en</w:delText>
        </w:r>
      </w:del>
      <w:del w:id="493" w:author="Alex" w:date="2015-07-20T15:14:00Z">
        <w:r w:rsidRPr="00FA5082" w:rsidDel="007D0C6D">
          <w:rPr>
            <w:rFonts w:ascii="Times New Roman" w:hAnsi="Times New Roman" w:cs="Times New Roman"/>
          </w:rPr>
          <w:delText xml:space="preserve"> el </w:delText>
        </w:r>
        <w:r w:rsidRPr="00FA5082" w:rsidDel="007D0C6D">
          <w:rPr>
            <w:rFonts w:ascii="Times New Roman" w:hAnsi="Times New Roman" w:cs="Times New Roman"/>
            <w:i/>
          </w:rPr>
          <w:delText>dominio</w:delText>
        </w:r>
        <w:r w:rsidRPr="00FA5082" w:rsidDel="007D0C6D">
          <w:rPr>
            <w:rFonts w:ascii="Times New Roman" w:hAnsi="Times New Roman" w:cs="Times New Roman"/>
          </w:rPr>
          <w:delText xml:space="preserve"> de una función se encuentran todos los valores que pueden estar en el conjunto de salida, mientras que</w:delText>
        </w:r>
      </w:del>
      <w:del w:id="494" w:author="Alex" w:date="2015-07-20T14:22:00Z">
        <w:r w:rsidRPr="00FA5082" w:rsidDel="001D2C4A">
          <w:rPr>
            <w:rFonts w:ascii="Times New Roman" w:hAnsi="Times New Roman" w:cs="Times New Roman"/>
          </w:rPr>
          <w:delText>,</w:delText>
        </w:r>
      </w:del>
      <w:del w:id="495" w:author="Alex" w:date="2015-07-20T15:14:00Z">
        <w:r w:rsidRPr="00FA5082" w:rsidDel="007D0C6D">
          <w:rPr>
            <w:rFonts w:ascii="Times New Roman" w:hAnsi="Times New Roman" w:cs="Times New Roman"/>
          </w:rPr>
          <w:delText xml:space="preserve"> en el </w:delText>
        </w:r>
        <w:r w:rsidR="00055244" w:rsidRPr="00FA5082" w:rsidDel="007D0C6D">
          <w:rPr>
            <w:rFonts w:ascii="Times New Roman" w:hAnsi="Times New Roman" w:cs="Times New Roman"/>
            <w:i/>
          </w:rPr>
          <w:delText>codominio</w:delText>
        </w:r>
      </w:del>
      <w:del w:id="496" w:author="Alex" w:date="2015-07-20T15:11:00Z">
        <w:r w:rsidRPr="00FA5082" w:rsidDel="007D0C6D">
          <w:rPr>
            <w:rFonts w:ascii="Times New Roman" w:hAnsi="Times New Roman" w:cs="Times New Roman"/>
          </w:rPr>
          <w:delText>, aparecen justamente los</w:delText>
        </w:r>
      </w:del>
      <w:del w:id="497" w:author="Alex" w:date="2015-07-20T15:14:00Z">
        <w:r w:rsidRPr="00FA5082" w:rsidDel="007D0C6D">
          <w:rPr>
            <w:rFonts w:ascii="Times New Roman" w:hAnsi="Times New Roman" w:cs="Times New Roman"/>
          </w:rPr>
          <w:delText xml:space="preserve"> valores presentes en el conjunto de llegada. </w:delText>
        </w:r>
      </w:del>
      <w:del w:id="498" w:author="Alex" w:date="2015-07-20T15:12:00Z">
        <w:r w:rsidR="00055244" w:rsidRPr="00FA5082" w:rsidDel="007D0C6D">
          <w:rPr>
            <w:rFonts w:ascii="Times New Roman" w:hAnsi="Times New Roman" w:cs="Times New Roman"/>
          </w:rPr>
          <w:delText xml:space="preserve">El </w:delText>
        </w:r>
        <w:r w:rsidR="00055244" w:rsidRPr="00FA5082" w:rsidDel="007D0C6D">
          <w:rPr>
            <w:rFonts w:ascii="Times New Roman" w:hAnsi="Times New Roman" w:cs="Times New Roman"/>
            <w:i/>
          </w:rPr>
          <w:delText>rango</w:delText>
        </w:r>
        <w:r w:rsidR="00055244" w:rsidRPr="00FA5082" w:rsidDel="007D0C6D">
          <w:rPr>
            <w:rFonts w:ascii="Times New Roman" w:hAnsi="Times New Roman" w:cs="Times New Roman"/>
          </w:rPr>
          <w:delText xml:space="preserve"> o imagen son los vínculos entre los elementos del dominio y del codominio, y es lo que realmente captura la función.</w:delText>
        </w:r>
      </w:del>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lastRenderedPageBreak/>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B9B4772"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proofErr w:type="spellStart"/>
      <w:r w:rsidR="00055244" w:rsidRPr="00441BF2">
        <w:rPr>
          <w:rFonts w:ascii="Times New Roman" w:hAnsi="Times New Roman" w:cs="Times New Roman"/>
        </w:rPr>
        <w:t>codominio</w:t>
      </w:r>
      <w:proofErr w:type="spellEnd"/>
      <w:r w:rsidRPr="00441BF2">
        <w:rPr>
          <w:rFonts w:ascii="Times New Roman" w:hAnsi="Times New Roman" w:cs="Times New Roman"/>
        </w:rPr>
        <w:t xml:space="preserve"> estarán </w:t>
      </w:r>
      <w:ins w:id="499" w:author="Alex" w:date="2015-07-20T15:15:00Z">
        <w:r w:rsidR="007D0C6D">
          <w:rPr>
            <w:rFonts w:ascii="Times New Roman" w:hAnsi="Times New Roman" w:cs="Times New Roman"/>
          </w:rPr>
          <w:t>todos los enteros positivos, mientras que en el rango aparecer</w:t>
        </w:r>
      </w:ins>
      <w:ins w:id="500" w:author="Alex" w:date="2015-07-20T15:16:00Z">
        <w:r w:rsidR="007D0C6D">
          <w:rPr>
            <w:rFonts w:ascii="Times New Roman" w:hAnsi="Times New Roman" w:cs="Times New Roman"/>
          </w:rPr>
          <w:t xml:space="preserve">án </w:t>
        </w:r>
      </w:ins>
      <w:del w:id="501" w:author="Alex" w:date="2015-07-20T15:15:00Z">
        <w:r w:rsidRPr="00441BF2" w:rsidDel="007D0C6D">
          <w:rPr>
            <w:rFonts w:ascii="Times New Roman" w:hAnsi="Times New Roman" w:cs="Times New Roman"/>
          </w:rPr>
          <w:delText xml:space="preserve">solo </w:delText>
        </w:r>
      </w:del>
      <w:r w:rsidRPr="00441BF2">
        <w:rPr>
          <w:rFonts w:ascii="Times New Roman" w:hAnsi="Times New Roman" w:cs="Times New Roman"/>
        </w:rPr>
        <w:t>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w:t>
      </w:r>
      <w:proofErr w:type="spellStart"/>
      <w:r w:rsidR="00D16783" w:rsidRPr="00441BF2">
        <w:rPr>
          <w:rFonts w:ascii="Times New Roman" w:hAnsi="Times New Roman" w:cs="Times New Roman"/>
        </w:rPr>
        <w:t>Codominio</w:t>
      </w:r>
      <w:proofErr w:type="spellEnd"/>
      <w:r w:rsidR="00D16783" w:rsidRPr="00441BF2">
        <w:rPr>
          <w:rFonts w:ascii="Times New Roman" w:hAnsi="Times New Roman" w:cs="Times New Roman"/>
        </w:rPr>
        <w:t xml:space="preserve">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w:t>
            </w: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t>Contenido</w:t>
            </w:r>
          </w:p>
        </w:tc>
        <w:tc>
          <w:tcPr>
            <w:tcW w:w="6460" w:type="dxa"/>
          </w:tcPr>
          <w:p w14:paraId="37350744" w14:textId="41CC1D88" w:rsidR="009C28C7" w:rsidRPr="00441BF2" w:rsidRDefault="009C28C7">
            <w:pPr>
              <w:rPr>
                <w:rFonts w:ascii="Times New Roman" w:hAnsi="Times New Roman" w:cs="Times New Roman"/>
                <w:lang w:val="es-ES_tradnl"/>
              </w:rPr>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w:t>
            </w:r>
            <w:del w:id="502" w:author="Alex" w:date="2015-07-20T15:26:00Z">
              <w:r w:rsidRPr="00441BF2" w:rsidDel="00470990">
                <w:rPr>
                  <w:rFonts w:ascii="Times New Roman" w:hAnsi="Times New Roman" w:cs="Times New Roman"/>
                  <w:lang w:val="es-ES_tradnl"/>
                </w:rPr>
                <w:delText xml:space="preserve">Por su parte, el </w:delText>
              </w:r>
              <w:r w:rsidRPr="00441BF2" w:rsidDel="00470990">
                <w:rPr>
                  <w:rFonts w:ascii="Times New Roman" w:hAnsi="Times New Roman" w:cs="Times New Roman"/>
                  <w:i/>
                  <w:lang w:val="es-ES_tradnl"/>
                </w:rPr>
                <w:delText>codominio</w:delText>
              </w:r>
              <w:r w:rsidRPr="00441BF2" w:rsidDel="00470990">
                <w:rPr>
                  <w:rFonts w:ascii="Times New Roman" w:hAnsi="Times New Roman" w:cs="Times New Roman"/>
                  <w:lang w:val="es-ES_tradnl"/>
                </w:rPr>
                <w:delText xml:space="preserve"> de una función contiene los elementos del conjunto de llegada en la representación conjuntista, o en la segunda columna de la representación tabular, o en el eje </w:delText>
              </w:r>
              <w:r w:rsidRPr="00441BF2" w:rsidDel="00470990">
                <w:rPr>
                  <w:rFonts w:ascii="Times New Roman" w:hAnsi="Times New Roman" w:cs="Times New Roman"/>
                  <w:i/>
                  <w:lang w:val="es-ES_tradnl"/>
                </w:rPr>
                <w:delText>Y</w:delText>
              </w:r>
              <w:r w:rsidRPr="00441BF2" w:rsidDel="00470990">
                <w:rPr>
                  <w:rFonts w:ascii="Times New Roman" w:hAnsi="Times New Roman" w:cs="Times New Roman"/>
                  <w:lang w:val="es-ES_tradnl"/>
                </w:rPr>
                <w:delText xml:space="preserve"> de la representación gráfica  cartesiana. El </w:delText>
              </w:r>
              <w:r w:rsidRPr="00441BF2" w:rsidDel="00470990">
                <w:rPr>
                  <w:rFonts w:ascii="Times New Roman" w:hAnsi="Times New Roman" w:cs="Times New Roman"/>
                  <w:i/>
                  <w:lang w:val="es-ES_tradnl"/>
                </w:rPr>
                <w:delText>rango</w:delText>
              </w:r>
              <w:r w:rsidRPr="00441BF2" w:rsidDel="00470990">
                <w:rPr>
                  <w:rFonts w:ascii="Times New Roman" w:hAnsi="Times New Roman" w:cs="Times New Roman"/>
                  <w:lang w:val="es-ES_tradnl"/>
                </w:rPr>
                <w:delTex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delText>
              </w:r>
              <w:r w:rsidR="00A83673" w:rsidDel="00470990">
                <w:rPr>
                  <w:rFonts w:ascii="Times New Roman" w:hAnsi="Times New Roman" w:cs="Times New Roman"/>
                  <w:lang w:val="es-ES_tradnl"/>
                </w:rPr>
                <w:delText>,</w:delText>
              </w:r>
              <w:r w:rsidRPr="00441BF2" w:rsidDel="00470990">
                <w:rPr>
                  <w:rFonts w:ascii="Times New Roman" w:hAnsi="Times New Roman" w:cs="Times New Roman"/>
                  <w:lang w:val="es-ES_tradnl"/>
                </w:rPr>
                <w:delText xml:space="preserve"> se ha identificado con los colores </w:delText>
              </w:r>
              <w:r w:rsidR="00A83673" w:rsidDel="00470990">
                <w:rPr>
                  <w:rFonts w:ascii="Times New Roman" w:hAnsi="Times New Roman" w:cs="Times New Roman"/>
                  <w:lang w:val="es-ES_tradnl"/>
                </w:rPr>
                <w:delText>de</w:delText>
              </w:r>
              <w:r w:rsidR="00A83673" w:rsidRPr="00441BF2" w:rsidDel="00470990">
                <w:rPr>
                  <w:rFonts w:ascii="Times New Roman" w:hAnsi="Times New Roman" w:cs="Times New Roman"/>
                  <w:lang w:val="es-ES_tradnl"/>
                </w:rPr>
                <w:delText xml:space="preserve"> </w:delText>
              </w:r>
              <w:r w:rsidRPr="00441BF2" w:rsidDel="00470990">
                <w:rPr>
                  <w:rFonts w:ascii="Times New Roman" w:hAnsi="Times New Roman" w:cs="Times New Roman"/>
                  <w:lang w:val="es-ES_tradnl"/>
                </w:rPr>
                <w:delText xml:space="preserve">los puntos en el rango o imagen como </w:delTex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sidDel="00470990">
                <w:rPr>
                  <w:rFonts w:ascii="Times New Roman" w:eastAsiaTheme="minorEastAsia" w:hAnsi="Times New Roman" w:cs="Times New Roman"/>
                  <w:lang w:val="es-ES_tradnl"/>
                </w:rPr>
                <w:delText>.</w:delText>
              </w:r>
            </w:del>
          </w:p>
        </w:tc>
      </w:tr>
    </w:tbl>
    <w:p w14:paraId="2749259F" w14:textId="77777777" w:rsidR="009C28C7" w:rsidRPr="00441BF2" w:rsidRDefault="009C28C7"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470990" w:rsidRPr="00441BF2" w14:paraId="1602AE7E" w14:textId="77777777" w:rsidTr="0092684C">
        <w:trPr>
          <w:ins w:id="503" w:author="Alex" w:date="2015-07-20T15:26:00Z"/>
        </w:trPr>
        <w:tc>
          <w:tcPr>
            <w:tcW w:w="8978" w:type="dxa"/>
            <w:gridSpan w:val="2"/>
            <w:shd w:val="clear" w:color="auto" w:fill="000000" w:themeFill="text1"/>
          </w:tcPr>
          <w:p w14:paraId="6AA9FAAD" w14:textId="77777777" w:rsidR="00470990" w:rsidRPr="00441BF2" w:rsidRDefault="00470990" w:rsidP="0092684C">
            <w:pPr>
              <w:jc w:val="center"/>
              <w:rPr>
                <w:ins w:id="504" w:author="Alex" w:date="2015-07-20T15:26:00Z"/>
                <w:rFonts w:ascii="Times New Roman" w:hAnsi="Times New Roman" w:cs="Times New Roman"/>
                <w:b/>
                <w:color w:val="FFFFFF" w:themeColor="background1"/>
                <w:lang w:val="es-ES_tradnl"/>
              </w:rPr>
            </w:pPr>
            <w:ins w:id="505" w:author="Alex" w:date="2015-07-20T15:26:00Z">
              <w:r w:rsidRPr="00441BF2">
                <w:rPr>
                  <w:rFonts w:ascii="Times New Roman" w:hAnsi="Times New Roman" w:cs="Times New Roman"/>
                  <w:b/>
                  <w:color w:val="FFFFFF" w:themeColor="background1"/>
                  <w:lang w:val="es-ES_tradnl"/>
                </w:rPr>
                <w:t>Destacado</w:t>
              </w:r>
            </w:ins>
          </w:p>
        </w:tc>
      </w:tr>
      <w:tr w:rsidR="00470990" w:rsidRPr="00441BF2" w14:paraId="2452E20B" w14:textId="77777777" w:rsidTr="0092684C">
        <w:trPr>
          <w:ins w:id="506" w:author="Alex" w:date="2015-07-20T15:26:00Z"/>
        </w:trPr>
        <w:tc>
          <w:tcPr>
            <w:tcW w:w="2518" w:type="dxa"/>
          </w:tcPr>
          <w:p w14:paraId="7FECE3F9" w14:textId="77777777" w:rsidR="00470990" w:rsidRPr="00441BF2" w:rsidRDefault="00470990" w:rsidP="0092684C">
            <w:pPr>
              <w:rPr>
                <w:ins w:id="507" w:author="Alex" w:date="2015-07-20T15:26:00Z"/>
                <w:rFonts w:ascii="Times New Roman" w:hAnsi="Times New Roman" w:cs="Times New Roman"/>
                <w:b/>
                <w:lang w:val="es-ES_tradnl"/>
              </w:rPr>
            </w:pPr>
            <w:ins w:id="508" w:author="Alex" w:date="2015-07-20T15:26:00Z">
              <w:r w:rsidRPr="00441BF2">
                <w:rPr>
                  <w:rFonts w:ascii="Times New Roman" w:hAnsi="Times New Roman" w:cs="Times New Roman"/>
                  <w:b/>
                  <w:lang w:val="es-ES_tradnl"/>
                </w:rPr>
                <w:t>Título</w:t>
              </w:r>
            </w:ins>
          </w:p>
        </w:tc>
        <w:tc>
          <w:tcPr>
            <w:tcW w:w="6460" w:type="dxa"/>
          </w:tcPr>
          <w:p w14:paraId="3DF2BD3F" w14:textId="77777777" w:rsidR="00470990" w:rsidRPr="00441BF2" w:rsidRDefault="00470990" w:rsidP="0092684C">
            <w:pPr>
              <w:jc w:val="center"/>
              <w:rPr>
                <w:ins w:id="509" w:author="Alex" w:date="2015-07-20T15:26:00Z"/>
                <w:rFonts w:ascii="Times New Roman" w:hAnsi="Times New Roman" w:cs="Times New Roman"/>
                <w:b/>
                <w:lang w:val="es-ES_tradnl"/>
              </w:rPr>
            </w:pPr>
            <w:ins w:id="510" w:author="Alex" w:date="2015-07-20T15:26:00Z">
              <w:r w:rsidRPr="00441BF2">
                <w:rPr>
                  <w:rFonts w:ascii="Times New Roman" w:hAnsi="Times New Roman" w:cs="Times New Roman"/>
                  <w:b/>
                  <w:lang w:val="es-ES_tradnl"/>
                </w:rPr>
                <w:t>Dominio</w:t>
              </w:r>
              <w:r>
                <w:rPr>
                  <w:rFonts w:ascii="Times New Roman" w:hAnsi="Times New Roman" w:cs="Times New Roman"/>
                  <w:b/>
                  <w:lang w:val="es-ES_tradnl"/>
                </w:rPr>
                <w:t>,</w:t>
              </w:r>
              <w:r w:rsidRPr="00441BF2">
                <w:rPr>
                  <w:rFonts w:ascii="Times New Roman" w:hAnsi="Times New Roman" w:cs="Times New Roman"/>
                  <w:b/>
                  <w:lang w:val="es-ES_tradnl"/>
                </w:rPr>
                <w:t xml:space="preserve"> </w:t>
              </w: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y rango de una función </w:t>
              </w:r>
            </w:ins>
          </w:p>
        </w:tc>
      </w:tr>
      <w:tr w:rsidR="00470990" w:rsidRPr="00441BF2" w14:paraId="6A295E61" w14:textId="77777777" w:rsidTr="0092684C">
        <w:trPr>
          <w:ins w:id="511" w:author="Alex" w:date="2015-07-20T15:26:00Z"/>
        </w:trPr>
        <w:tc>
          <w:tcPr>
            <w:tcW w:w="2518" w:type="dxa"/>
          </w:tcPr>
          <w:p w14:paraId="1AB696C4" w14:textId="77777777" w:rsidR="00470990" w:rsidRPr="00441BF2" w:rsidRDefault="00470990" w:rsidP="0092684C">
            <w:pPr>
              <w:rPr>
                <w:ins w:id="512" w:author="Alex" w:date="2015-07-20T15:26:00Z"/>
                <w:rFonts w:ascii="Times New Roman" w:hAnsi="Times New Roman" w:cs="Times New Roman"/>
                <w:lang w:val="es-ES_tradnl"/>
              </w:rPr>
            </w:pPr>
            <w:ins w:id="513" w:author="Alex" w:date="2015-07-20T15:26:00Z">
              <w:r w:rsidRPr="00441BF2">
                <w:rPr>
                  <w:rFonts w:ascii="Times New Roman" w:hAnsi="Times New Roman" w:cs="Times New Roman"/>
                  <w:b/>
                  <w:lang w:val="es-ES_tradnl"/>
                </w:rPr>
                <w:t>Contenido</w:t>
              </w:r>
            </w:ins>
          </w:p>
        </w:tc>
        <w:tc>
          <w:tcPr>
            <w:tcW w:w="6460" w:type="dxa"/>
          </w:tcPr>
          <w:p w14:paraId="69C29DB7" w14:textId="1C70CB92" w:rsidR="00470990" w:rsidRPr="00441BF2" w:rsidRDefault="00470990">
            <w:pPr>
              <w:rPr>
                <w:ins w:id="514" w:author="Alex" w:date="2015-07-20T15:26:00Z"/>
                <w:rFonts w:ascii="Times New Roman" w:hAnsi="Times New Roman" w:cs="Times New Roman"/>
                <w:lang w:val="es-ES_tradnl"/>
              </w:rPr>
            </w:pPr>
            <w:ins w:id="515" w:author="Alex" w:date="2015-07-20T15:27:00Z">
              <w:r>
                <w:rPr>
                  <w:rFonts w:ascii="Times New Roman" w:hAnsi="Times New Roman" w:cs="Times New Roman"/>
                  <w:lang w:val="es-ES_tradnl"/>
                </w:rPr>
                <w:t>El</w:t>
              </w:r>
            </w:ins>
            <w:ins w:id="516" w:author="Alex" w:date="2015-07-20T15:26:00Z">
              <w:r w:rsidRPr="00441BF2">
                <w:rPr>
                  <w:rFonts w:ascii="Times New Roman" w:hAnsi="Times New Roman" w:cs="Times New Roman"/>
                  <w:lang w:val="es-ES_tradnl"/>
                </w:rPr>
                <w:t xml:space="preserve"> </w:t>
              </w:r>
              <w:proofErr w:type="spellStart"/>
              <w:r w:rsidRPr="00441BF2">
                <w:rPr>
                  <w:rFonts w:ascii="Times New Roman" w:hAnsi="Times New Roman" w:cs="Times New Roman"/>
                  <w:i/>
                  <w:lang w:val="es-ES_tradnl"/>
                </w:rPr>
                <w:t>codominio</w:t>
              </w:r>
              <w:proofErr w:type="spellEnd"/>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w:t>
              </w:r>
              <w:proofErr w:type="spellStart"/>
              <w:r w:rsidRPr="00441BF2">
                <w:rPr>
                  <w:rFonts w:ascii="Times New Roman" w:hAnsi="Times New Roman" w:cs="Times New Roman"/>
                  <w:lang w:val="es-ES_tradnl"/>
                </w:rPr>
                <w:t>cartesiana</w:t>
              </w:r>
            </w:ins>
            <w:proofErr w:type="gramStart"/>
            <w:ins w:id="517" w:author="Alex" w:date="2015-07-20T15:27:00Z">
              <w:r>
                <w:rPr>
                  <w:rFonts w:ascii="Times New Roman" w:hAnsi="Times New Roman" w:cs="Times New Roman"/>
                  <w:lang w:val="es-ES_tradnl"/>
                </w:rPr>
                <w:t>,</w:t>
              </w:r>
            </w:ins>
            <w:ins w:id="518" w:author="Alex" w:date="2015-07-20T15:26:00Z">
              <w:r w:rsidRPr="00441BF2">
                <w:rPr>
                  <w:rFonts w:ascii="Times New Roman" w:hAnsi="Times New Roman" w:cs="Times New Roman"/>
                  <w:lang w:val="es-ES_tradnl"/>
                </w:rPr>
                <w:t>a</w:t>
              </w:r>
              <w:proofErr w:type="spellEnd"/>
              <w:proofErr w:type="gramEnd"/>
              <w:r w:rsidRPr="00441BF2">
                <w:rPr>
                  <w:rFonts w:ascii="Times New Roman" w:hAnsi="Times New Roman" w:cs="Times New Roman"/>
                  <w:lang w:val="es-ES_tradnl"/>
                </w:rPr>
                <w:t xml:space="preserve"> lo largo de la exposición</w:t>
              </w:r>
              <w:r>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Pr>
                  <w:rFonts w:ascii="Times New Roman" w:hAnsi="Times New Roman" w:cs="Times New Roman"/>
                  <w:lang w:val="es-ES_tradnl"/>
                </w:rPr>
                <w:t>de</w:t>
              </w:r>
              <w:r w:rsidRPr="00441BF2">
                <w:rPr>
                  <w:rFonts w:ascii="Times New Roman" w:hAnsi="Times New Roman" w:cs="Times New Roman"/>
                  <w:lang w:val="es-ES_tradnl"/>
                </w:rPr>
                <w:t xml:space="preserve"> 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ins>
          </w:p>
        </w:tc>
      </w:tr>
    </w:tbl>
    <w:p w14:paraId="3C3511B7" w14:textId="77777777" w:rsidR="009C28C7" w:rsidRDefault="009C28C7" w:rsidP="00264352">
      <w:pPr>
        <w:spacing w:after="0"/>
        <w:rPr>
          <w:ins w:id="519" w:author="Alex" w:date="2015-07-20T15:26:00Z"/>
          <w:rFonts w:ascii="Times New Roman" w:hAnsi="Times New Roman" w:cs="Times New Roman"/>
        </w:rPr>
      </w:pPr>
    </w:p>
    <w:p w14:paraId="0DF6D78B" w14:textId="77777777" w:rsidR="00470990" w:rsidRDefault="00470990" w:rsidP="00264352">
      <w:pPr>
        <w:spacing w:after="0"/>
        <w:rPr>
          <w:ins w:id="520" w:author="Alex" w:date="2015-07-20T15:26:00Z"/>
          <w:rFonts w:ascii="Times New Roman" w:hAnsi="Times New Roman" w:cs="Times New Roman"/>
        </w:rPr>
      </w:pPr>
    </w:p>
    <w:p w14:paraId="51B79E8D" w14:textId="77777777" w:rsidR="00470990" w:rsidRPr="00441BF2" w:rsidRDefault="00470990"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5E080672" w:rsidR="003A7909" w:rsidRPr="00441BF2" w:rsidRDefault="003377DA" w:rsidP="00C770BA">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D731EA">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313E4066"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r w:rsidR="003377DA">
        <w:rPr>
          <w:rFonts w:ascii="Times New Roman" w:hAnsi="Times New Roman" w:cs="Times New Roman"/>
          <w:b/>
        </w:rPr>
        <w:t>L</w:t>
      </w:r>
      <w:r w:rsidR="00D827AC">
        <w:rPr>
          <w:rFonts w:ascii="Times New Roman" w:hAnsi="Times New Roman" w:cs="Times New Roman"/>
          <w:b/>
        </w:rPr>
        <w:t>a c</w:t>
      </w:r>
      <w:r w:rsidR="00D827AC" w:rsidRPr="00441BF2">
        <w:rPr>
          <w:rFonts w:ascii="Times New Roman" w:hAnsi="Times New Roman" w:cs="Times New Roman"/>
          <w:b/>
        </w:rPr>
        <w:t xml:space="preserve">lasificación </w:t>
      </w:r>
      <w:r w:rsidR="00454FEF" w:rsidRPr="00441BF2">
        <w:rPr>
          <w:rFonts w:ascii="Times New Roman" w:hAnsi="Times New Roman" w:cs="Times New Roman"/>
          <w:b/>
        </w:rPr>
        <w:t>del tipo de</w:t>
      </w:r>
      <w:r w:rsidR="00C968B4" w:rsidRPr="00441BF2">
        <w:rPr>
          <w:rFonts w:ascii="Times New Roman" w:hAnsi="Times New Roman" w:cs="Times New Roman"/>
          <w:b/>
        </w:rPr>
        <w:t xml:space="preserve"> funciones</w:t>
      </w:r>
      <w:r w:rsidR="007508CB" w:rsidRPr="00441BF2">
        <w:rPr>
          <w:rFonts w:ascii="Times New Roman" w:hAnsi="Times New Roman" w:cs="Times New Roman"/>
          <w:b/>
        </w:rPr>
        <w:t xml:space="preserve"> según su saturación</w:t>
      </w:r>
      <w:r w:rsidR="004A667F" w:rsidRPr="00441BF2">
        <w:rPr>
          <w:rFonts w:ascii="Times New Roman" w:hAnsi="Times New Roman" w:cs="Times New Roman"/>
          <w:b/>
        </w:rPr>
        <w:t xml:space="preserve"> y tránsito</w:t>
      </w:r>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3"/>
        <w:gridCol w:w="6345"/>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B8D3151" w14:textId="77777777" w:rsidR="00470990" w:rsidRDefault="00C925DE">
            <w:pPr>
              <w:jc w:val="both"/>
              <w:rPr>
                <w:ins w:id="521" w:author="Alex" w:date="2015-07-20T15:32:00Z"/>
                <w:rFonts w:ascii="Times New Roman" w:hAnsi="Times New Roman" w:cs="Times New Roman"/>
                <w:lang w:val="es-ES_tradnl"/>
              </w:rPr>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w:t>
            </w:r>
            <w:del w:id="522" w:author="Alex" w:date="2015-07-20T15:28:00Z">
              <w:r w:rsidRPr="00441BF2" w:rsidDel="00470990">
                <w:rPr>
                  <w:rFonts w:ascii="Times New Roman" w:hAnsi="Times New Roman" w:cs="Times New Roman"/>
                  <w:lang w:val="es-ES_tradnl"/>
                </w:rPr>
                <w:delText xml:space="preserve">que </w:delText>
              </w:r>
              <w:r w:rsidR="001D6943" w:rsidRPr="00441BF2" w:rsidDel="00470990">
                <w:rPr>
                  <w:rFonts w:ascii="Times New Roman" w:hAnsi="Times New Roman" w:cs="Times New Roman"/>
                  <w:lang w:val="es-ES_tradnl"/>
                </w:rPr>
                <w:delText>captura la</w:delText>
              </w:r>
              <w:r w:rsidR="00BE156B" w:rsidRPr="00441BF2" w:rsidDel="00470990">
                <w:rPr>
                  <w:rFonts w:ascii="Times New Roman" w:hAnsi="Times New Roman" w:cs="Times New Roman"/>
                  <w:lang w:val="es-ES_tradnl"/>
                </w:rPr>
                <w:delText xml:space="preserve"> </w:delText>
              </w:r>
              <w:r w:rsidR="001D6943" w:rsidRPr="00441BF2" w:rsidDel="00470990">
                <w:rPr>
                  <w:rFonts w:ascii="Times New Roman" w:hAnsi="Times New Roman" w:cs="Times New Roman"/>
                  <w:lang w:val="es-ES_tradnl"/>
                </w:rPr>
                <w:delText xml:space="preserve">correspondencia </w:delText>
              </w:r>
            </w:del>
            <w:r w:rsidR="001D6943" w:rsidRPr="00441BF2">
              <w:rPr>
                <w:rFonts w:ascii="Times New Roman" w:hAnsi="Times New Roman" w:cs="Times New Roman"/>
                <w:lang w:val="es-ES_tradnl"/>
              </w:rPr>
              <w:t xml:space="preserve">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proofErr w:type="spellStart"/>
            <w:r w:rsidR="001D6943" w:rsidRPr="00441BF2">
              <w:rPr>
                <w:rFonts w:ascii="Times New Roman" w:hAnsi="Times New Roman" w:cs="Times New Roman"/>
                <w:i/>
                <w:lang w:val="es-ES_tradnl"/>
              </w:rPr>
              <w:t>codominio</w:t>
            </w:r>
            <w:proofErr w:type="spellEnd"/>
            <w:del w:id="523" w:author="Alex" w:date="2015-07-20T15:29:00Z">
              <w:r w:rsidR="001D6943" w:rsidRPr="00441BF2" w:rsidDel="00470990">
                <w:rPr>
                  <w:rFonts w:ascii="Times New Roman" w:hAnsi="Times New Roman" w:cs="Times New Roman"/>
                  <w:lang w:val="es-ES_tradnl"/>
                </w:rPr>
                <w:delText xml:space="preserve"> de la función</w:delText>
              </w:r>
            </w:del>
            <w:r w:rsidR="001D6943" w:rsidRPr="00441BF2">
              <w:rPr>
                <w:rFonts w:ascii="Times New Roman" w:hAnsi="Times New Roman" w:cs="Times New Roman"/>
                <w:lang w:val="es-ES_tradnl"/>
              </w:rPr>
              <w:t xml:space="preserve">, de manera que a cada elemento del dominio le corresponde un único elemento en el </w:t>
            </w:r>
            <w:proofErr w:type="spellStart"/>
            <w:r w:rsidR="001D6943" w:rsidRPr="00441BF2">
              <w:rPr>
                <w:rFonts w:ascii="Times New Roman" w:hAnsi="Times New Roman" w:cs="Times New Roman"/>
                <w:lang w:val="es-ES_tradnl"/>
              </w:rPr>
              <w:t>codominio</w:t>
            </w:r>
            <w:proofErr w:type="spellEnd"/>
            <w:r w:rsidR="001D6943" w:rsidRPr="00441BF2">
              <w:rPr>
                <w:rFonts w:ascii="Times New Roman" w:hAnsi="Times New Roman" w:cs="Times New Roman"/>
                <w:lang w:val="es-ES_tradnl"/>
              </w:rPr>
              <w:t xml:space="preserve">. El conjunto de todas las imágenes del dominio en el </w:t>
            </w:r>
            <w:proofErr w:type="spellStart"/>
            <w:r w:rsidR="001D6943" w:rsidRPr="00441BF2">
              <w:rPr>
                <w:rFonts w:ascii="Times New Roman" w:hAnsi="Times New Roman" w:cs="Times New Roman"/>
                <w:lang w:val="es-ES_tradnl"/>
              </w:rPr>
              <w:t>codominio</w:t>
            </w:r>
            <w:proofErr w:type="spellEnd"/>
            <w:r w:rsidR="001D6943" w:rsidRPr="00441BF2">
              <w:rPr>
                <w:rFonts w:ascii="Times New Roman" w:hAnsi="Times New Roman" w:cs="Times New Roman"/>
                <w:lang w:val="es-ES_tradnl"/>
              </w:rPr>
              <w:t xml:space="preserve">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w:t>
            </w:r>
            <w:ins w:id="524" w:author="Alex" w:date="2015-07-20T15:31:00Z">
              <w:r w:rsidR="00470990">
                <w:rPr>
                  <w:rFonts w:ascii="Times New Roman" w:hAnsi="Times New Roman" w:cs="Times New Roman"/>
                  <w:lang w:val="es-ES_tradnl"/>
                </w:rPr>
                <w:t xml:space="preserve"> esta representaci</w:t>
              </w:r>
            </w:ins>
            <w:ins w:id="525" w:author="Alex" w:date="2015-07-20T15:32:00Z">
              <w:r w:rsidR="00470990">
                <w:rPr>
                  <w:rFonts w:ascii="Times New Roman" w:hAnsi="Times New Roman" w:cs="Times New Roman"/>
                  <w:lang w:val="es-ES_tradnl"/>
                </w:rPr>
                <w:t>ón puede ser:</w:t>
              </w:r>
            </w:ins>
          </w:p>
          <w:p w14:paraId="330C9F55" w14:textId="58598F59" w:rsidR="00470990" w:rsidRDefault="00BE156B">
            <w:pPr>
              <w:pStyle w:val="Prrafodelista"/>
              <w:numPr>
                <w:ilvl w:val="0"/>
                <w:numId w:val="43"/>
              </w:numPr>
              <w:jc w:val="both"/>
              <w:rPr>
                <w:ins w:id="526" w:author="Alex" w:date="2015-07-20T15:32:00Z"/>
                <w:rFonts w:ascii="Times New Roman" w:hAnsi="Times New Roman" w:cs="Times New Roman"/>
                <w:lang w:val="es-ES_tradnl"/>
              </w:rPr>
              <w:pPrChange w:id="527" w:author="Alex" w:date="2015-07-20T15:32:00Z">
                <w:pPr>
                  <w:jc w:val="both"/>
                </w:pPr>
              </w:pPrChange>
            </w:pPr>
            <w:del w:id="528" w:author="Alex" w:date="2015-07-20T15:31:00Z">
              <w:r w:rsidRPr="00470990" w:rsidDel="00470990">
                <w:rPr>
                  <w:rFonts w:ascii="Times New Roman" w:hAnsi="Times New Roman" w:cs="Times New Roman"/>
                  <w:rPrChange w:id="529" w:author="Alex" w:date="2015-07-20T15:32:00Z">
                    <w:rPr/>
                  </w:rPrChange>
                </w:rPr>
                <w:delText xml:space="preserve"> </w:delText>
              </w:r>
            </w:del>
            <w:del w:id="530" w:author="Alex" w:date="2015-07-20T15:32:00Z">
              <w:r w:rsidRPr="00470990" w:rsidDel="00470990">
                <w:rPr>
                  <w:rFonts w:ascii="Times New Roman" w:hAnsi="Times New Roman" w:cs="Times New Roman"/>
                  <w:rPrChange w:id="531" w:author="Alex" w:date="2015-07-20T15:32:00Z">
                    <w:rPr/>
                  </w:rPrChange>
                </w:rPr>
                <w:delText xml:space="preserve">bien sea </w:delText>
              </w:r>
              <w:r w:rsidR="00DF685E" w:rsidRPr="00470990" w:rsidDel="00470990">
                <w:rPr>
                  <w:rFonts w:ascii="Times New Roman" w:hAnsi="Times New Roman" w:cs="Times New Roman"/>
                  <w:rPrChange w:id="532" w:author="Alex" w:date="2015-07-20T15:32:00Z">
                    <w:rPr/>
                  </w:rPrChange>
                </w:rPr>
                <w:delText>en form</w:delText>
              </w:r>
              <w:r w:rsidRPr="00470990" w:rsidDel="00470990">
                <w:rPr>
                  <w:rFonts w:ascii="Times New Roman" w:hAnsi="Times New Roman" w:cs="Times New Roman"/>
                  <w:rPrChange w:id="533" w:author="Alex" w:date="2015-07-20T15:32:00Z">
                    <w:rPr/>
                  </w:rPrChange>
                </w:rPr>
                <w:delText xml:space="preserve">a </w:delText>
              </w:r>
              <w:r w:rsidRPr="00470990" w:rsidDel="00470990">
                <w:rPr>
                  <w:rFonts w:ascii="Times New Roman" w:hAnsi="Times New Roman" w:cs="Times New Roman"/>
                  <w:i/>
                  <w:rPrChange w:id="534" w:author="Alex" w:date="2015-07-20T15:32:00Z">
                    <w:rPr>
                      <w:i/>
                    </w:rPr>
                  </w:rPrChange>
                </w:rPr>
                <w:delText>c</w:delText>
              </w:r>
            </w:del>
            <w:ins w:id="535" w:author="Alex" w:date="2015-07-20T15:32:00Z">
              <w:r w:rsidR="00470990">
                <w:rPr>
                  <w:rFonts w:ascii="Times New Roman" w:hAnsi="Times New Roman" w:cs="Times New Roman"/>
                  <w:i/>
                  <w:lang w:val="es-ES_tradnl"/>
                </w:rPr>
                <w:t>C</w:t>
              </w:r>
            </w:ins>
            <w:proofErr w:type="spellStart"/>
            <w:r w:rsidRPr="00470990">
              <w:rPr>
                <w:rFonts w:ascii="Times New Roman" w:hAnsi="Times New Roman" w:cs="Times New Roman"/>
                <w:i/>
                <w:rPrChange w:id="536" w:author="Alex" w:date="2015-07-20T15:32:00Z">
                  <w:rPr>
                    <w:i/>
                  </w:rPr>
                </w:rPrChange>
              </w:rPr>
              <w:t>onjuntista</w:t>
            </w:r>
            <w:proofErr w:type="spellEnd"/>
            <w:r w:rsidRPr="00470990">
              <w:rPr>
                <w:rFonts w:ascii="Times New Roman" w:hAnsi="Times New Roman" w:cs="Times New Roman"/>
                <w:rPrChange w:id="537" w:author="Alex" w:date="2015-07-20T15:32:00Z">
                  <w:rPr/>
                </w:rPrChange>
              </w:rPr>
              <w:t xml:space="preserve"> mediante flechas del dominio al </w:t>
            </w:r>
            <w:proofErr w:type="spellStart"/>
            <w:r w:rsidRPr="00470990">
              <w:rPr>
                <w:rFonts w:ascii="Times New Roman" w:hAnsi="Times New Roman" w:cs="Times New Roman"/>
                <w:rPrChange w:id="538" w:author="Alex" w:date="2015-07-20T15:32:00Z">
                  <w:rPr/>
                </w:rPrChange>
              </w:rPr>
              <w:t>codominio</w:t>
            </w:r>
            <w:proofErr w:type="spellEnd"/>
            <w:del w:id="539" w:author="Alex" w:date="2015-07-20T15:32:00Z">
              <w:r w:rsidRPr="00470990" w:rsidDel="00470990">
                <w:rPr>
                  <w:rFonts w:ascii="Times New Roman" w:hAnsi="Times New Roman" w:cs="Times New Roman"/>
                  <w:rPrChange w:id="540" w:author="Alex" w:date="2015-07-20T15:32:00Z">
                    <w:rPr/>
                  </w:rPrChange>
                </w:rPr>
                <w:delText>,</w:delText>
              </w:r>
            </w:del>
          </w:p>
          <w:p w14:paraId="0B215F10" w14:textId="6D1BA36D" w:rsidR="00470990" w:rsidRDefault="00BE156B">
            <w:pPr>
              <w:pStyle w:val="Prrafodelista"/>
              <w:numPr>
                <w:ilvl w:val="0"/>
                <w:numId w:val="43"/>
              </w:numPr>
              <w:jc w:val="both"/>
              <w:rPr>
                <w:ins w:id="541" w:author="Alex" w:date="2015-07-20T15:32:00Z"/>
                <w:rFonts w:ascii="Times New Roman" w:hAnsi="Times New Roman" w:cs="Times New Roman"/>
                <w:lang w:val="es-ES_tradnl"/>
              </w:rPr>
              <w:pPrChange w:id="542" w:author="Alex" w:date="2015-07-20T15:32:00Z">
                <w:pPr>
                  <w:jc w:val="both"/>
                </w:pPr>
              </w:pPrChange>
            </w:pPr>
            <w:del w:id="543" w:author="Alex" w:date="2015-07-20T15:32:00Z">
              <w:r w:rsidRPr="00470990" w:rsidDel="00470990">
                <w:rPr>
                  <w:rFonts w:ascii="Times New Roman" w:hAnsi="Times New Roman" w:cs="Times New Roman"/>
                  <w:rPrChange w:id="544" w:author="Alex" w:date="2015-07-20T15:32:00Z">
                    <w:rPr/>
                  </w:rPrChange>
                </w:rPr>
                <w:delText xml:space="preserve"> de manera </w:delText>
              </w:r>
              <w:r w:rsidRPr="00470990" w:rsidDel="00470990">
                <w:rPr>
                  <w:rFonts w:ascii="Times New Roman" w:hAnsi="Times New Roman" w:cs="Times New Roman"/>
                  <w:i/>
                  <w:rPrChange w:id="545" w:author="Alex" w:date="2015-07-20T15:32:00Z">
                    <w:rPr>
                      <w:i/>
                    </w:rPr>
                  </w:rPrChange>
                </w:rPr>
                <w:delText>t</w:delText>
              </w:r>
            </w:del>
            <w:ins w:id="546" w:author="Alex" w:date="2015-07-20T15:32:00Z">
              <w:r w:rsidR="00470990">
                <w:rPr>
                  <w:rFonts w:ascii="Times New Roman" w:hAnsi="Times New Roman" w:cs="Times New Roman"/>
                  <w:i/>
                  <w:lang w:val="es-ES_tradnl"/>
                </w:rPr>
                <w:t>T</w:t>
              </w:r>
            </w:ins>
            <w:proofErr w:type="spellStart"/>
            <w:r w:rsidRPr="00470990">
              <w:rPr>
                <w:rFonts w:ascii="Times New Roman" w:hAnsi="Times New Roman" w:cs="Times New Roman"/>
                <w:i/>
                <w:rPrChange w:id="547" w:author="Alex" w:date="2015-07-20T15:32:00Z">
                  <w:rPr>
                    <w:i/>
                  </w:rPr>
                </w:rPrChange>
              </w:rPr>
              <w:t>abular</w:t>
            </w:r>
            <w:proofErr w:type="spellEnd"/>
            <w:r w:rsidRPr="00470990">
              <w:rPr>
                <w:rFonts w:ascii="Times New Roman" w:hAnsi="Times New Roman" w:cs="Times New Roman"/>
                <w:rPrChange w:id="548" w:author="Alex" w:date="2015-07-20T15:32:00Z">
                  <w:rPr/>
                </w:rPrChange>
              </w:rPr>
              <w:t xml:space="preserve"> como puntos en un sistema de coordenadas</w:t>
            </w:r>
          </w:p>
          <w:p w14:paraId="64A7AB7A" w14:textId="7028ED11" w:rsidR="00470990" w:rsidRPr="00470990" w:rsidRDefault="00BE156B">
            <w:pPr>
              <w:pStyle w:val="Prrafodelista"/>
              <w:numPr>
                <w:ilvl w:val="0"/>
                <w:numId w:val="43"/>
              </w:numPr>
              <w:jc w:val="both"/>
              <w:rPr>
                <w:ins w:id="549" w:author="Alex" w:date="2015-07-20T15:33:00Z"/>
                <w:rFonts w:ascii="Times New Roman" w:hAnsi="Times New Roman" w:cs="Times New Roman"/>
                <w:lang w:val="es-ES_tradnl"/>
                <w:rPrChange w:id="550" w:author="Alex" w:date="2015-07-20T15:33:00Z">
                  <w:rPr>
                    <w:ins w:id="551" w:author="Alex" w:date="2015-07-20T15:33:00Z"/>
                    <w:rFonts w:ascii="Times New Roman" w:hAnsi="Times New Roman" w:cs="Times New Roman"/>
                    <w:i/>
                    <w:lang w:val="es-ES_tradnl"/>
                  </w:rPr>
                </w:rPrChange>
              </w:rPr>
              <w:pPrChange w:id="552" w:author="Alex" w:date="2015-07-20T15:33:00Z">
                <w:pPr>
                  <w:jc w:val="both"/>
                </w:pPr>
              </w:pPrChange>
            </w:pPr>
            <w:del w:id="553" w:author="Alex" w:date="2015-07-20T15:32:00Z">
              <w:r w:rsidRPr="00470990" w:rsidDel="00470990">
                <w:rPr>
                  <w:rFonts w:ascii="Times New Roman" w:hAnsi="Times New Roman" w:cs="Times New Roman"/>
                  <w:rPrChange w:id="554" w:author="Alex" w:date="2015-07-20T15:32:00Z">
                    <w:rPr/>
                  </w:rPrChange>
                </w:rPr>
                <w:delText xml:space="preserve">, como </w:delText>
              </w:r>
            </w:del>
            <w:del w:id="555" w:author="Alex" w:date="2015-07-20T15:33:00Z">
              <w:r w:rsidRPr="00470990" w:rsidDel="00470990">
                <w:rPr>
                  <w:rFonts w:ascii="Times New Roman" w:hAnsi="Times New Roman" w:cs="Times New Roman"/>
                  <w:i/>
                  <w:rPrChange w:id="556" w:author="Alex" w:date="2015-07-20T15:32:00Z">
                    <w:rPr>
                      <w:i/>
                    </w:rPr>
                  </w:rPrChange>
                </w:rPr>
                <w:delText>g</w:delText>
              </w:r>
            </w:del>
            <w:ins w:id="557" w:author="Alex" w:date="2015-07-20T15:33:00Z">
              <w:r w:rsidR="00470990">
                <w:rPr>
                  <w:rFonts w:ascii="Times New Roman" w:hAnsi="Times New Roman" w:cs="Times New Roman"/>
                  <w:i/>
                  <w:lang w:val="es-ES_tradnl"/>
                </w:rPr>
                <w:t>G</w:t>
              </w:r>
            </w:ins>
            <w:proofErr w:type="spellStart"/>
            <w:r w:rsidRPr="00470990">
              <w:rPr>
                <w:rFonts w:ascii="Times New Roman" w:hAnsi="Times New Roman" w:cs="Times New Roman"/>
                <w:i/>
                <w:rPrChange w:id="558" w:author="Alex" w:date="2015-07-20T15:32:00Z">
                  <w:rPr>
                    <w:i/>
                  </w:rPr>
                </w:rPrChange>
              </w:rPr>
              <w:t>ráfica</w:t>
            </w:r>
            <w:proofErr w:type="spellEnd"/>
            <w:r w:rsidRPr="00470990">
              <w:rPr>
                <w:rFonts w:ascii="Times New Roman" w:hAnsi="Times New Roman" w:cs="Times New Roman"/>
                <w:rPrChange w:id="559" w:author="Alex" w:date="2015-07-20T15:32:00Z">
                  <w:rPr/>
                </w:rPrChange>
              </w:rPr>
              <w:t xml:space="preserve"> en el plano cartesiano</w:t>
            </w:r>
            <w:ins w:id="560" w:author="Alex" w:date="2015-07-20T15:33:00Z">
              <w:r w:rsidR="00470990">
                <w:rPr>
                  <w:rFonts w:ascii="Times New Roman" w:hAnsi="Times New Roman" w:cs="Times New Roman"/>
                  <w:lang w:val="es-ES_tradnl"/>
                </w:rPr>
                <w:t>.</w:t>
              </w:r>
            </w:ins>
            <w:r w:rsidRPr="00470990">
              <w:rPr>
                <w:rFonts w:ascii="Times New Roman" w:hAnsi="Times New Roman" w:cs="Times New Roman"/>
                <w:rPrChange w:id="561" w:author="Alex" w:date="2015-07-20T15:32:00Z">
                  <w:rPr/>
                </w:rPrChange>
              </w:rPr>
              <w:t xml:space="preserve"> </w:t>
            </w:r>
            <w:del w:id="562" w:author="Alex" w:date="2015-07-20T15:33:00Z">
              <w:r w:rsidRPr="00470990" w:rsidDel="00470990">
                <w:rPr>
                  <w:rFonts w:ascii="Times New Roman" w:hAnsi="Times New Roman" w:cs="Times New Roman"/>
                  <w:rPrChange w:id="563" w:author="Alex" w:date="2015-07-20T15:32:00Z">
                    <w:rPr/>
                  </w:rPrChange>
                </w:rPr>
                <w:delText xml:space="preserve">o bien como una </w:delText>
              </w:r>
              <w:r w:rsidRPr="00470990" w:rsidDel="00470990">
                <w:rPr>
                  <w:rFonts w:ascii="Times New Roman" w:hAnsi="Times New Roman" w:cs="Times New Roman"/>
                  <w:i/>
                  <w:rPrChange w:id="564" w:author="Alex" w:date="2015-07-20T15:32:00Z">
                    <w:rPr>
                      <w:i/>
                    </w:rPr>
                  </w:rPrChange>
                </w:rPr>
                <w:delText>e</w:delText>
              </w:r>
            </w:del>
          </w:p>
          <w:p w14:paraId="459EB3A4" w14:textId="7BC28302" w:rsidR="00C710F9" w:rsidRPr="00470990" w:rsidRDefault="00470990">
            <w:pPr>
              <w:pStyle w:val="Prrafodelista"/>
              <w:numPr>
                <w:ilvl w:val="0"/>
                <w:numId w:val="43"/>
              </w:numPr>
              <w:jc w:val="both"/>
              <w:rPr>
                <w:rFonts w:ascii="Times New Roman" w:hAnsi="Times New Roman" w:cs="Times New Roman"/>
                <w:lang w:val="es-ES_tradnl"/>
                <w:rPrChange w:id="565" w:author="Alex" w:date="2015-07-20T15:32:00Z">
                  <w:rPr>
                    <w:lang w:val="es-ES_tradnl"/>
                  </w:rPr>
                </w:rPrChange>
              </w:rPr>
              <w:pPrChange w:id="566" w:author="Alex" w:date="2015-07-20T15:33:00Z">
                <w:pPr>
                  <w:jc w:val="both"/>
                </w:pPr>
              </w:pPrChange>
            </w:pPr>
            <w:ins w:id="567" w:author="Alex" w:date="2015-07-20T15:33:00Z">
              <w:r>
                <w:rPr>
                  <w:rFonts w:ascii="Times New Roman" w:hAnsi="Times New Roman" w:cs="Times New Roman"/>
                  <w:lang w:val="es-ES_tradnl"/>
                </w:rPr>
                <w:t>E</w:t>
              </w:r>
            </w:ins>
            <w:proofErr w:type="spellStart"/>
            <w:r w:rsidR="00BE156B" w:rsidRPr="00470990">
              <w:rPr>
                <w:rFonts w:ascii="Times New Roman" w:hAnsi="Times New Roman" w:cs="Times New Roman"/>
                <w:i/>
                <w:rPrChange w:id="568" w:author="Alex" w:date="2015-07-20T15:32:00Z">
                  <w:rPr>
                    <w:i/>
                  </w:rPr>
                </w:rPrChange>
              </w:rPr>
              <w:t>cuación</w:t>
            </w:r>
            <w:proofErr w:type="spellEnd"/>
            <w:r w:rsidR="00BE156B" w:rsidRPr="00470990">
              <w:rPr>
                <w:rFonts w:ascii="Times New Roman" w:hAnsi="Times New Roman" w:cs="Times New Roman"/>
                <w:rPrChange w:id="569" w:author="Alex" w:date="2015-07-20T15:32:00Z">
                  <w:rPr/>
                </w:rPrChange>
              </w:rPr>
              <w:t xml:space="preserve"> que indica la relación entre los elementos del dominio para obtener los del </w:t>
            </w:r>
            <w:proofErr w:type="spellStart"/>
            <w:r w:rsidR="00BE156B" w:rsidRPr="00470990">
              <w:rPr>
                <w:rFonts w:ascii="Times New Roman" w:hAnsi="Times New Roman" w:cs="Times New Roman"/>
                <w:rPrChange w:id="570" w:author="Alex" w:date="2015-07-20T15:32:00Z">
                  <w:rPr/>
                </w:rPrChange>
              </w:rPr>
              <w:t>codominio</w:t>
            </w:r>
            <w:proofErr w:type="spellEnd"/>
            <w:r w:rsidR="00BE156B" w:rsidRPr="00470990">
              <w:rPr>
                <w:rFonts w:ascii="Times New Roman" w:hAnsi="Times New Roman" w:cs="Times New Roman"/>
                <w:rPrChange w:id="571" w:author="Alex" w:date="2015-07-20T15:32:00Z">
                  <w:rPr/>
                </w:rPrChange>
              </w:rPr>
              <w:t xml:space="preserve">. </w:t>
            </w:r>
          </w:p>
        </w:tc>
      </w:tr>
    </w:tbl>
    <w:p w14:paraId="1748FF23" w14:textId="02A9D0CA" w:rsidR="00C710F9" w:rsidRPr="00441BF2" w:rsidRDefault="00C710F9" w:rsidP="005D1738">
      <w:pPr>
        <w:spacing w:after="0"/>
        <w:rPr>
          <w:rFonts w:ascii="Times New Roman" w:hAnsi="Times New Roman" w:cs="Times New Roman"/>
        </w:rPr>
      </w:pPr>
    </w:p>
    <w:p w14:paraId="336914D3" w14:textId="7D275E9C" w:rsidR="0018587B" w:rsidRPr="00441BF2" w:rsidRDefault="00BE156B" w:rsidP="00E9219B">
      <w:pPr>
        <w:spacing w:after="0"/>
        <w:jc w:val="both"/>
        <w:rPr>
          <w:rFonts w:ascii="Times New Roman" w:hAnsi="Times New Roman" w:cs="Times New Roman"/>
        </w:rPr>
      </w:pPr>
      <w:del w:id="572" w:author="Alex" w:date="2015-07-20T15:35:00Z">
        <w:r w:rsidRPr="00441BF2" w:rsidDel="00615116">
          <w:rPr>
            <w:rFonts w:ascii="Times New Roman" w:hAnsi="Times New Roman" w:cs="Times New Roman"/>
          </w:rPr>
          <w:delText xml:space="preserve">En cada una de las representaciones de la función, bien sea la conjuntista, la tabular, la gráfica o la analítica, </w:delText>
        </w:r>
        <w:r w:rsidR="007508CB" w:rsidRPr="00441BF2" w:rsidDel="00615116">
          <w:rPr>
            <w:rFonts w:ascii="Times New Roman" w:hAnsi="Times New Roman" w:cs="Times New Roman"/>
          </w:rPr>
          <w:delText xml:space="preserve">hay diferentes maneras en que, desde el dominio de la función, se </w:delText>
        </w:r>
        <w:r w:rsidR="007508CB" w:rsidRPr="00441BF2" w:rsidDel="00615116">
          <w:rPr>
            <w:rFonts w:ascii="Times New Roman" w:hAnsi="Times New Roman" w:cs="Times New Roman"/>
            <w:i/>
          </w:rPr>
          <w:delText>satura</w:delText>
        </w:r>
        <w:r w:rsidR="007508CB" w:rsidRPr="00441BF2" w:rsidDel="00615116">
          <w:rPr>
            <w:rFonts w:ascii="Times New Roman" w:hAnsi="Times New Roman" w:cs="Times New Roman"/>
          </w:rPr>
          <w:delText xml:space="preserve"> el codominio</w:delText>
        </w:r>
        <w:r w:rsidR="004A667F" w:rsidRPr="00441BF2" w:rsidDel="00615116">
          <w:rPr>
            <w:rFonts w:ascii="Times New Roman" w:hAnsi="Times New Roman" w:cs="Times New Roman"/>
          </w:rPr>
          <w:delText xml:space="preserve">. </w:delText>
        </w:r>
      </w:del>
      <w:r w:rsidR="004A667F" w:rsidRPr="00441BF2">
        <w:rPr>
          <w:rFonts w:ascii="Times New Roman" w:hAnsi="Times New Roman" w:cs="Times New Roman"/>
        </w:rPr>
        <w:t>Según la forma de saturación</w:t>
      </w:r>
      <w:del w:id="573" w:author="Alex" w:date="2015-07-20T15:35:00Z">
        <w:r w:rsidR="004A667F" w:rsidRPr="00441BF2" w:rsidDel="00615116">
          <w:rPr>
            <w:rFonts w:ascii="Times New Roman" w:hAnsi="Times New Roman" w:cs="Times New Roman"/>
          </w:rPr>
          <w:delText>,</w:delText>
        </w:r>
      </w:del>
      <w:r w:rsidR="004A667F" w:rsidRPr="00441BF2">
        <w:rPr>
          <w:rFonts w:ascii="Times New Roman" w:hAnsi="Times New Roman" w:cs="Times New Roman"/>
        </w:rPr>
        <w:t xml:space="preserve"> las funciones pueden ser </w:t>
      </w:r>
      <w:proofErr w:type="spellStart"/>
      <w:r w:rsidR="004A667F" w:rsidRPr="00441BF2">
        <w:rPr>
          <w:rFonts w:ascii="Times New Roman" w:hAnsi="Times New Roman" w:cs="Times New Roman"/>
        </w:rPr>
        <w:t>inyectiv</w:t>
      </w:r>
      <w:r w:rsidR="008C7919" w:rsidRPr="00441BF2">
        <w:rPr>
          <w:rFonts w:ascii="Times New Roman" w:hAnsi="Times New Roman" w:cs="Times New Roman"/>
        </w:rPr>
        <w:t>as</w:t>
      </w:r>
      <w:proofErr w:type="spellEnd"/>
      <w:r w:rsidR="008C7919" w:rsidRPr="00441BF2">
        <w:rPr>
          <w:rFonts w:ascii="Times New Roman" w:hAnsi="Times New Roman" w:cs="Times New Roman"/>
        </w:rPr>
        <w:t xml:space="preserve">, </w:t>
      </w:r>
      <w:proofErr w:type="spellStart"/>
      <w:r w:rsidR="008C7919" w:rsidRPr="00441BF2">
        <w:rPr>
          <w:rFonts w:ascii="Times New Roman" w:hAnsi="Times New Roman" w:cs="Times New Roman"/>
        </w:rPr>
        <w:t>sobreyectivas</w:t>
      </w:r>
      <w:proofErr w:type="spellEnd"/>
      <w:r w:rsidR="008C7919" w:rsidRPr="00441BF2">
        <w:rPr>
          <w:rFonts w:ascii="Times New Roman" w:hAnsi="Times New Roman" w:cs="Times New Roman"/>
        </w:rPr>
        <w:t xml:space="preserve"> o </w:t>
      </w:r>
      <w:proofErr w:type="spellStart"/>
      <w:r w:rsidR="008C7919" w:rsidRPr="00441BF2">
        <w:rPr>
          <w:rFonts w:ascii="Times New Roman" w:hAnsi="Times New Roman" w:cs="Times New Roman"/>
        </w:rPr>
        <w:t>biyectivas</w:t>
      </w:r>
      <w:proofErr w:type="spellEnd"/>
      <w:ins w:id="574" w:author="Alex" w:date="2015-07-20T15:35:00Z">
        <w:r w:rsidR="00615116">
          <w:rPr>
            <w:rFonts w:ascii="Times New Roman" w:hAnsi="Times New Roman" w:cs="Times New Roman"/>
          </w:rPr>
          <w:t xml:space="preserve">, entendiendo saturación como la forma en que el dominio a través de la función “llena” el </w:t>
        </w:r>
        <w:proofErr w:type="spellStart"/>
        <w:r w:rsidR="00615116">
          <w:rPr>
            <w:rFonts w:ascii="Times New Roman" w:hAnsi="Times New Roman" w:cs="Times New Roman"/>
          </w:rPr>
          <w:t>codominio</w:t>
        </w:r>
        <w:proofErr w:type="spellEnd"/>
        <w:r w:rsidR="00615116">
          <w:rPr>
            <w:rFonts w:ascii="Times New Roman" w:hAnsi="Times New Roman" w:cs="Times New Roman"/>
          </w:rPr>
          <w:t>.</w:t>
        </w:r>
      </w:ins>
      <w:del w:id="575" w:author="Alex" w:date="2015-07-20T15:35:00Z">
        <w:r w:rsidR="008C7919" w:rsidRPr="00441BF2" w:rsidDel="00615116">
          <w:rPr>
            <w:rFonts w:ascii="Times New Roman" w:hAnsi="Times New Roman" w:cs="Times New Roman"/>
          </w:rPr>
          <w:delText xml:space="preserve">. </w:delText>
        </w:r>
      </w:del>
    </w:p>
    <w:p w14:paraId="7B698138" w14:textId="77777777" w:rsidR="008C7919" w:rsidRPr="00441BF2" w:rsidRDefault="008C7919" w:rsidP="00E9219B">
      <w:pPr>
        <w:spacing w:after="0"/>
        <w:jc w:val="both"/>
        <w:rPr>
          <w:rFonts w:ascii="Times New Roman" w:hAnsi="Times New Roman" w:cs="Times New Roman"/>
        </w:rPr>
      </w:pPr>
    </w:p>
    <w:p w14:paraId="273467B9" w14:textId="0D4D3464" w:rsidR="008C7919" w:rsidDel="00470990" w:rsidRDefault="008C7919" w:rsidP="00E9219B">
      <w:pPr>
        <w:spacing w:after="0"/>
        <w:jc w:val="both"/>
        <w:rPr>
          <w:del w:id="576" w:author="Alex" w:date="2015-07-20T15:34:00Z"/>
          <w:rFonts w:ascii="Times New Roman" w:hAnsi="Times New Roman" w:cs="Times New Roman"/>
        </w:rPr>
      </w:pPr>
      <w:del w:id="577" w:author="Alex" w:date="2015-07-20T15:34:00Z">
        <w:r w:rsidRPr="00441BF2" w:rsidDel="00470990">
          <w:rPr>
            <w:rFonts w:ascii="Times New Roman" w:hAnsi="Times New Roman" w:cs="Times New Roman"/>
          </w:rPr>
          <w:delTex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delText>
        </w:r>
      </w:del>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 si una función es </w:t>
            </w:r>
            <w:proofErr w:type="spellStart"/>
            <w:r w:rsidRPr="00441BF2">
              <w:rPr>
                <w:rFonts w:ascii="Times New Roman" w:hAnsi="Times New Roman" w:cs="Times New Roman"/>
                <w:color w:val="000000"/>
                <w:lang w:val="es-ES_tradnl"/>
              </w:rPr>
              <w:t>sobreyectiva</w:t>
            </w:r>
            <w:proofErr w:type="spellEnd"/>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proofErr w:type="spellStart"/>
            <w:r w:rsidRPr="00441BF2">
              <w:rPr>
                <w:rFonts w:ascii="Times New Roman" w:hAnsi="Times New Roman" w:cs="Times New Roman"/>
                <w:color w:val="000000"/>
                <w:lang w:val="es-ES_tradnl"/>
              </w:rPr>
              <w:t>sobreyectiva</w:t>
            </w:r>
            <w:proofErr w:type="spellEnd"/>
            <w:r w:rsidRPr="00441BF2">
              <w:rPr>
                <w:rFonts w:ascii="Times New Roman" w:hAnsi="Times New Roman" w:cs="Times New Roman"/>
                <w:color w:val="000000"/>
                <w:lang w:val="es-ES_tradnl"/>
              </w:rPr>
              <w:t>,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proofErr w:type="spellStart"/>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roofErr w:type="spellEnd"/>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proofErr w:type="spellStart"/>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w:t>
            </w:r>
            <w:proofErr w:type="spellEnd"/>
            <w:r w:rsidRPr="00441BF2">
              <w:rPr>
                <w:rFonts w:ascii="Times New Roman" w:hAnsi="Times New Roman" w:cs="Times New Roman"/>
                <w:color w:val="000000"/>
                <w:lang w:val="es-ES_tradnl"/>
              </w:rPr>
              <w:t>,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es-CO"/>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31" type="#_x0000_t75" style="width:127.5pt;height:104.25pt" o:ole="">
                  <v:imagedata r:id="rId27" o:title=""/>
                </v:shape>
                <o:OLEObject Type="Embed" ProgID="PBrush" ShapeID="_x0000_i1031" DrawAspect="Content" ObjectID="_1500047193" r:id="rId2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32" type="#_x0000_t75" style="width:159pt;height:102.75pt" o:ole="">
                  <v:imagedata r:id="rId29" o:title=""/>
                </v:shape>
                <o:OLEObject Type="Embed" ProgID="PBrush" ShapeID="_x0000_i1032" DrawAspect="Content" ObjectID="_1500047194" r:id="rId3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33" type="#_x0000_t75" style="width:162pt;height:103.5pt" o:ole="">
                  <v:imagedata r:id="rId31" o:title=""/>
                </v:shape>
                <o:OLEObject Type="Embed" ProgID="PBrush" ShapeID="_x0000_i1033" DrawAspect="Content" ObjectID="_1500047195" r:id="rId3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es-CO"/>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34" type="#_x0000_t75" style="width:248.25pt;height:155.25pt" o:ole="">
                  <v:imagedata r:id="rId34" o:title=""/>
                </v:shape>
                <o:OLEObject Type="Embed" ProgID="PBrush" ShapeID="_x0000_i1034" DrawAspect="Content" ObjectID="_1500047196" r:id="rId3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es-CO"/>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35" type="#_x0000_t75" style="width:148.5pt;height:123.75pt" o:ole="">
                  <v:imagedata r:id="rId37" o:title=""/>
                </v:shape>
                <o:OLEObject Type="Embed" ProgID="PBrush" ShapeID="_x0000_i1035" DrawAspect="Content" ObjectID="_1500047197" r:id="rId38"/>
              </w:object>
            </w:r>
            <w:r w:rsidRPr="00441BF2">
              <w:rPr>
                <w:lang w:val="es-ES_tradnl"/>
              </w:rPr>
              <w:t>Cambiar el título “Asíntotas” por “</w:t>
            </w:r>
            <w:proofErr w:type="spellStart"/>
            <w:r w:rsidRPr="00441BF2">
              <w:rPr>
                <w:lang w:val="es-ES_tradnl"/>
              </w:rPr>
              <w:t>Biyectividad</w:t>
            </w:r>
            <w:proofErr w:type="spellEnd"/>
            <w:r w:rsidRPr="00441BF2">
              <w:rPr>
                <w:lang w:val="es-ES_tradnl"/>
              </w:rPr>
              <w:t>”</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es-CO"/>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6" type="#_x0000_t75" style="width:2in;height:89.25pt" o:ole="">
                  <v:imagedata r:id="rId40" o:title=""/>
                </v:shape>
                <o:OLEObject Type="Embed" ProgID="PBrush" ShapeID="_x0000_i1036" DrawAspect="Content" ObjectID="_1500047198" r:id="rId4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7" type="#_x0000_t75" style="width:159pt;height:96.75pt" o:ole="">
                  <v:imagedata r:id="rId42" o:title=""/>
                </v:shape>
                <o:OLEObject Type="Embed" ProgID="PBrush" ShapeID="_x0000_i1037" DrawAspect="Content" ObjectID="_1500047199" r:id="rId4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w:t>
            </w:r>
            <w:proofErr w:type="spellStart"/>
            <w:r w:rsidRPr="00441BF2">
              <w:rPr>
                <w:rFonts w:eastAsiaTheme="minorEastAsia"/>
                <w:lang w:val="es-ES_tradnl"/>
              </w:rPr>
              <w:t>sobreyectiva</w:t>
            </w:r>
            <w:proofErr w:type="spellEnd"/>
            <w:r w:rsidRPr="00441BF2">
              <w:rPr>
                <w:rFonts w:eastAsiaTheme="minorEastAsia"/>
                <w:lang w:val="es-ES_tradnl"/>
              </w:rPr>
              <w:t xml:space="preserve">.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 xml:space="preserve">Si se cumple el criterio de la recta horizontal y vertical simultáneamente, la función será </w:t>
            </w:r>
            <w:proofErr w:type="spellStart"/>
            <w:r w:rsidRPr="00441BF2">
              <w:rPr>
                <w:rFonts w:eastAsiaTheme="minorEastAsia"/>
                <w:lang w:val="es-ES_tradnl"/>
              </w:rPr>
              <w:t>biyectiva</w:t>
            </w:r>
            <w:proofErr w:type="spellEnd"/>
            <w:r w:rsidRPr="00441BF2">
              <w:rPr>
                <w:rFonts w:eastAsiaTheme="minorEastAsia"/>
                <w:lang w:val="es-ES_tradnl"/>
              </w:rPr>
              <w:t>.</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8" type="#_x0000_t75" style="width:146.25pt;height:93.75pt" o:ole="">
                  <v:imagedata r:id="rId44" o:title=""/>
                </v:shape>
                <o:OLEObject Type="Embed" ProgID="PBrush" ShapeID="_x0000_i1038" DrawAspect="Content" ObjectID="_1500047200" r:id="rId4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9" type="#_x0000_t75" style="width:176.25pt;height:126pt" o:ole="">
                  <v:imagedata r:id="rId46" o:title=""/>
                </v:shape>
                <o:OLEObject Type="Embed" ProgID="PBrush" ShapeID="_x0000_i1039" DrawAspect="Content" ObjectID="_1500047201" r:id="rId4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E43AD7C" w:rsidR="006B3930" w:rsidRPr="00441BF2" w:rsidRDefault="00FE6F63" w:rsidP="00187BE1">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0A07E1"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w:t>
            </w:r>
            <w:proofErr w:type="spellStart"/>
            <w:r w:rsidRPr="00441BF2">
              <w:rPr>
                <w:rFonts w:ascii="Times New Roman" w:hAnsi="Times New Roman" w:cs="Times New Roman"/>
                <w:color w:val="000000"/>
                <w:lang w:val="es-ES_tradnl"/>
              </w:rPr>
              <w:t>biyectivas</w:t>
            </w:r>
            <w:proofErr w:type="spellEnd"/>
            <w:r w:rsidRPr="00441BF2">
              <w:rPr>
                <w:rFonts w:ascii="Times New Roman" w:hAnsi="Times New Roman" w:cs="Times New Roman"/>
                <w:color w:val="000000"/>
                <w:lang w:val="es-ES_tradnl"/>
              </w:rPr>
              <w:t xml:space="preserve">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7CD6C8C3"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r w:rsidR="0078495C">
        <w:rPr>
          <w:rFonts w:ascii="Times New Roman" w:hAnsi="Times New Roman" w:cs="Times New Roman"/>
          <w:b/>
        </w:rPr>
        <w:t>La</w:t>
      </w:r>
      <w:r w:rsidR="00BE6D40">
        <w:rPr>
          <w:rFonts w:ascii="Times New Roman" w:hAnsi="Times New Roman" w:cs="Times New Roman"/>
          <w:b/>
        </w:rPr>
        <w:t>s</w:t>
      </w:r>
      <w:r w:rsidR="0078495C">
        <w:rPr>
          <w:rFonts w:ascii="Times New Roman" w:hAnsi="Times New Roman" w:cs="Times New Roman"/>
          <w:b/>
        </w:rPr>
        <w:t xml:space="preserve"> p</w:t>
      </w:r>
      <w:r w:rsidRPr="00441BF2">
        <w:rPr>
          <w:rFonts w:ascii="Times New Roman" w:hAnsi="Times New Roman" w:cs="Times New Roman"/>
          <w:b/>
        </w:rPr>
        <w:t>ropiedades de las funciones</w:t>
      </w:r>
    </w:p>
    <w:p w14:paraId="53B7821F" w14:textId="77777777" w:rsidR="00907D5A" w:rsidRPr="00441BF2" w:rsidRDefault="00907D5A" w:rsidP="00E7057C">
      <w:pPr>
        <w:spacing w:after="0"/>
        <w:rPr>
          <w:rFonts w:ascii="Times New Roman" w:hAnsi="Times New Roman" w:cs="Times New Roman"/>
        </w:rPr>
      </w:pPr>
    </w:p>
    <w:p w14:paraId="58FB6B90" w14:textId="51C664EB"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como se saturan mutuamente el dominio y 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global</w:t>
      </w:r>
      <w:r w:rsidRPr="00441BF2">
        <w:rPr>
          <w:rFonts w:ascii="Times New Roman" w:hAnsi="Times New Roman" w:cs="Times New Roman"/>
        </w:rPr>
        <w:t xml:space="preserve"> de ella. Una </w:t>
      </w:r>
      <w:proofErr w:type="spellStart"/>
      <w:r w:rsidRPr="00441BF2">
        <w:rPr>
          <w:rFonts w:ascii="Times New Roman" w:hAnsi="Times New Roman" w:cs="Times New Roman"/>
        </w:rPr>
        <w:t>biyección</w:t>
      </w:r>
      <w:proofErr w:type="spellEnd"/>
      <w:r w:rsidRPr="00441BF2">
        <w:rPr>
          <w:rFonts w:ascii="Times New Roman" w:hAnsi="Times New Roman" w:cs="Times New Roman"/>
        </w:rPr>
        <w:t xml:space="preserve"> entre conjuntos permite </w:t>
      </w:r>
      <w:del w:id="578" w:author="Alex" w:date="2015-08-02T18:40:00Z">
        <w:r w:rsidR="0078495C" w:rsidDel="008E2E0A">
          <w:rPr>
            <w:rFonts w:ascii="Times New Roman" w:hAnsi="Times New Roman" w:cs="Times New Roman"/>
          </w:rPr>
          <w:delText xml:space="preserve">los </w:delText>
        </w:r>
        <w:r w:rsidRPr="00441BF2" w:rsidDel="008E2E0A">
          <w:rPr>
            <w:rFonts w:ascii="Times New Roman" w:hAnsi="Times New Roman" w:cs="Times New Roman"/>
          </w:rPr>
          <w:delText>tránsitos de ida y vuelta entre los conjuntos de salida y llegada de l</w:delText>
        </w:r>
        <w:r w:rsidR="00E46194" w:rsidRPr="00441BF2" w:rsidDel="008E2E0A">
          <w:rPr>
            <w:rFonts w:ascii="Times New Roman" w:hAnsi="Times New Roman" w:cs="Times New Roman"/>
          </w:rPr>
          <w:delText>a función.</w:delText>
        </w:r>
      </w:del>
      <w:ins w:id="579" w:author="Alex" w:date="2015-08-02T18:40:00Z">
        <w:r w:rsidR="008E2E0A">
          <w:rPr>
            <w:rFonts w:ascii="Times New Roman" w:hAnsi="Times New Roman" w:cs="Times New Roman"/>
          </w:rPr>
          <w:t>definir la función inversa, que en cierta forma “cambia” la dirección de las flechas de la función.</w:t>
        </w:r>
      </w:ins>
    </w:p>
    <w:p w14:paraId="6528ED80" w14:textId="77777777" w:rsidR="00907D5A" w:rsidRPr="00441BF2" w:rsidRDefault="00907D5A" w:rsidP="006620E4">
      <w:pPr>
        <w:spacing w:after="0"/>
        <w:jc w:val="both"/>
        <w:rPr>
          <w:rFonts w:ascii="Times New Roman" w:hAnsi="Times New Roman" w:cs="Times New Roman"/>
        </w:rPr>
      </w:pPr>
    </w:p>
    <w:p w14:paraId="44BFB781" w14:textId="0C1623CC" w:rsidR="008E2E0A" w:rsidRDefault="00E7057C" w:rsidP="006620E4">
      <w:pPr>
        <w:spacing w:after="0"/>
        <w:jc w:val="both"/>
        <w:rPr>
          <w:ins w:id="580" w:author="Alex" w:date="2015-08-02T18:46:00Z"/>
          <w:rFonts w:ascii="Times New Roman" w:hAnsi="Times New Roman" w:cs="Times New Roman"/>
        </w:rPr>
      </w:pPr>
      <w:del w:id="581" w:author="Alex" w:date="2015-08-02T18:41:00Z">
        <w:r w:rsidRPr="00441BF2" w:rsidDel="008E2E0A">
          <w:rPr>
            <w:rFonts w:ascii="Times New Roman" w:hAnsi="Times New Roman" w:cs="Times New Roman"/>
          </w:rPr>
          <w:delText xml:space="preserve">Para efectos de identificar el tipo de cambio </w:delText>
        </w:r>
        <w:r w:rsidRPr="00441BF2" w:rsidDel="008E2E0A">
          <w:rPr>
            <w:rFonts w:ascii="Times New Roman" w:hAnsi="Times New Roman" w:cs="Times New Roman"/>
            <w:i/>
          </w:rPr>
          <w:delText>local</w:delText>
        </w:r>
        <w:r w:rsidRPr="00441BF2" w:rsidDel="008E2E0A">
          <w:rPr>
            <w:rFonts w:ascii="Times New Roman" w:hAnsi="Times New Roman" w:cs="Times New Roman"/>
          </w:rPr>
          <w:delText xml:space="preserve"> que tienen las funciones</w:delText>
        </w:r>
        <w:r w:rsidR="00907D5A" w:rsidRPr="00441BF2" w:rsidDel="008E2E0A">
          <w:rPr>
            <w:rFonts w:ascii="Times New Roman" w:hAnsi="Times New Roman" w:cs="Times New Roman"/>
          </w:rPr>
          <w:delText xml:space="preserve">, se estudian los cambios entre elementos cercanos. </w:delText>
        </w:r>
        <w:r w:rsidRPr="00441BF2" w:rsidDel="008E2E0A">
          <w:rPr>
            <w:rFonts w:ascii="Times New Roman" w:hAnsi="Times New Roman" w:cs="Times New Roman"/>
          </w:rPr>
          <w:delText xml:space="preserve">Según </w:delText>
        </w:r>
        <w:r w:rsidR="00907D5A" w:rsidRPr="00441BF2" w:rsidDel="008E2E0A">
          <w:rPr>
            <w:rFonts w:ascii="Times New Roman" w:hAnsi="Times New Roman" w:cs="Times New Roman"/>
          </w:rPr>
          <w:delText xml:space="preserve">los cambios de crecimiento de la función, </w:delText>
        </w:r>
        <w:r w:rsidRPr="00441BF2" w:rsidDel="008E2E0A">
          <w:rPr>
            <w:rFonts w:ascii="Times New Roman" w:hAnsi="Times New Roman" w:cs="Times New Roman"/>
          </w:rPr>
          <w:delText>las</w:delText>
        </w:r>
      </w:del>
      <w:ins w:id="582" w:author="Alex" w:date="2015-08-02T18:41:00Z">
        <w:r w:rsidR="008E2E0A">
          <w:rPr>
            <w:rFonts w:ascii="Times New Roman" w:hAnsi="Times New Roman" w:cs="Times New Roman"/>
          </w:rPr>
          <w:t>En e</w:t>
        </w:r>
      </w:ins>
      <w:ins w:id="583" w:author="Alex" w:date="2015-08-02T18:42:00Z">
        <w:r w:rsidR="008E2E0A">
          <w:rPr>
            <w:rFonts w:ascii="Times New Roman" w:hAnsi="Times New Roman" w:cs="Times New Roman"/>
          </w:rPr>
          <w:t>s</w:t>
        </w:r>
      </w:ins>
      <w:ins w:id="584" w:author="Alex" w:date="2015-08-02T18:41:00Z">
        <w:r w:rsidR="008E2E0A">
          <w:rPr>
            <w:rFonts w:ascii="Times New Roman" w:hAnsi="Times New Roman" w:cs="Times New Roman"/>
          </w:rPr>
          <w:t>ta sección verás la clasi</w:t>
        </w:r>
      </w:ins>
      <w:ins w:id="585" w:author="Alex" w:date="2015-08-02T18:42:00Z">
        <w:r w:rsidR="008E2E0A">
          <w:rPr>
            <w:rFonts w:ascii="Times New Roman" w:hAnsi="Times New Roman" w:cs="Times New Roman"/>
          </w:rPr>
          <w:t>fi</w:t>
        </w:r>
      </w:ins>
      <w:ins w:id="586" w:author="Alex" w:date="2015-08-02T18:41:00Z">
        <w:r w:rsidR="008E2E0A">
          <w:rPr>
            <w:rFonts w:ascii="Times New Roman" w:hAnsi="Times New Roman" w:cs="Times New Roman"/>
          </w:rPr>
          <w:t>cación de</w:t>
        </w:r>
      </w:ins>
      <w:r w:rsidRPr="00441BF2">
        <w:rPr>
          <w:rFonts w:ascii="Times New Roman" w:hAnsi="Times New Roman" w:cs="Times New Roman"/>
        </w:rPr>
        <w:t xml:space="preserve"> funciones</w:t>
      </w:r>
      <w:ins w:id="587" w:author="Alex" w:date="2015-08-02T18:46:00Z">
        <w:r w:rsidR="008E2E0A">
          <w:rPr>
            <w:rFonts w:ascii="Times New Roman" w:hAnsi="Times New Roman" w:cs="Times New Roman"/>
          </w:rPr>
          <w:t>, a través de su comportamiento</w:t>
        </w:r>
      </w:ins>
      <w:del w:id="588" w:author="Alex" w:date="2015-08-02T18:42:00Z">
        <w:r w:rsidR="00907D5A" w:rsidRPr="00441BF2" w:rsidDel="008E2E0A">
          <w:rPr>
            <w:rFonts w:ascii="Times New Roman" w:hAnsi="Times New Roman" w:cs="Times New Roman"/>
          </w:rPr>
          <w:delText xml:space="preserve"> se clasifican</w:delText>
        </w:r>
      </w:del>
      <w:del w:id="589" w:author="Alex" w:date="2015-08-02T18:46:00Z">
        <w:r w:rsidR="00907D5A" w:rsidRPr="00441BF2" w:rsidDel="008E2E0A">
          <w:rPr>
            <w:rFonts w:ascii="Times New Roman" w:hAnsi="Times New Roman" w:cs="Times New Roman"/>
          </w:rPr>
          <w:delText xml:space="preserve"> </w:delText>
        </w:r>
      </w:del>
      <w:del w:id="590" w:author="Alex" w:date="2015-08-02T18:42:00Z">
        <w:r w:rsidR="00907D5A" w:rsidRPr="00441BF2" w:rsidDel="008E2E0A">
          <w:rPr>
            <w:rFonts w:ascii="Times New Roman" w:hAnsi="Times New Roman" w:cs="Times New Roman"/>
          </w:rPr>
          <w:delText>en</w:delText>
        </w:r>
      </w:del>
      <w:ins w:id="591" w:author="Alex" w:date="2015-08-02T18:46:00Z">
        <w:r w:rsidR="008E2E0A">
          <w:rPr>
            <w:rFonts w:ascii="Times New Roman" w:hAnsi="Times New Roman" w:cs="Times New Roman"/>
          </w:rPr>
          <w:t xml:space="preserve"> </w:t>
        </w:r>
      </w:ins>
      <w:ins w:id="592" w:author="Alex" w:date="2015-08-02T18:43:00Z">
        <w:r w:rsidR="008E2E0A">
          <w:rPr>
            <w:rFonts w:ascii="Times New Roman" w:hAnsi="Times New Roman" w:cs="Times New Roman"/>
          </w:rPr>
          <w:t>local</w:t>
        </w:r>
      </w:ins>
      <w:ins w:id="593" w:author="Alex" w:date="2015-08-02T18:46:00Z">
        <w:r w:rsidR="008E2E0A">
          <w:rPr>
            <w:rFonts w:ascii="Times New Roman" w:hAnsi="Times New Roman" w:cs="Times New Roman"/>
          </w:rPr>
          <w:t>,</w:t>
        </w:r>
      </w:ins>
      <w:ins w:id="594" w:author="Alex" w:date="2015-08-02T18:43:00Z">
        <w:r w:rsidR="008E2E0A">
          <w:rPr>
            <w:rFonts w:ascii="Times New Roman" w:hAnsi="Times New Roman" w:cs="Times New Roman"/>
          </w:rPr>
          <w:t xml:space="preserve"> como</w:t>
        </w:r>
      </w:ins>
      <w:r w:rsidR="00907D5A" w:rsidRPr="00441BF2">
        <w:rPr>
          <w:rFonts w:ascii="Times New Roman" w:hAnsi="Times New Roman" w:cs="Times New Roman"/>
        </w:rPr>
        <w:t xml:space="preserve"> crecientes, decrecientes o constantes</w:t>
      </w:r>
      <w:del w:id="595" w:author="Alex" w:date="2015-08-02T18:46:00Z">
        <w:r w:rsidR="00907D5A" w:rsidRPr="00441BF2" w:rsidDel="008E2E0A">
          <w:rPr>
            <w:rFonts w:ascii="Times New Roman" w:hAnsi="Times New Roman" w:cs="Times New Roman"/>
          </w:rPr>
          <w:delText>.</w:delText>
        </w:r>
      </w:del>
      <w:ins w:id="596" w:author="Alex" w:date="2015-08-02T18:46:00Z">
        <w:r w:rsidR="008E2E0A">
          <w:rPr>
            <w:rFonts w:ascii="Times New Roman" w:hAnsi="Times New Roman" w:cs="Times New Roman"/>
          </w:rPr>
          <w:t>; también identificar</w:t>
        </w:r>
      </w:ins>
      <w:ins w:id="597" w:author="Alex" w:date="2015-08-02T18:47:00Z">
        <w:r w:rsidR="008E2E0A">
          <w:rPr>
            <w:rFonts w:ascii="Times New Roman" w:hAnsi="Times New Roman" w:cs="Times New Roman"/>
          </w:rPr>
          <w:t>ás las funciones periódicas.</w:t>
        </w:r>
      </w:ins>
      <w:r w:rsidR="00907D5A" w:rsidRPr="00441BF2">
        <w:rPr>
          <w:rFonts w:ascii="Times New Roman" w:hAnsi="Times New Roman" w:cs="Times New Roman"/>
        </w:rPr>
        <w:t xml:space="preserve"> </w:t>
      </w:r>
    </w:p>
    <w:p w14:paraId="56A6182D" w14:textId="5B76B3F4" w:rsidR="00907D5A" w:rsidRPr="00441BF2" w:rsidDel="008E2E0A" w:rsidRDefault="00907D5A" w:rsidP="006620E4">
      <w:pPr>
        <w:spacing w:after="0"/>
        <w:jc w:val="both"/>
        <w:rPr>
          <w:del w:id="598" w:author="Alex" w:date="2015-08-02T18:47:00Z"/>
          <w:rFonts w:ascii="Times New Roman" w:hAnsi="Times New Roman" w:cs="Times New Roman"/>
        </w:rPr>
      </w:pPr>
      <w:del w:id="599" w:author="Alex" w:date="2015-08-02T18:46:00Z">
        <w:r w:rsidRPr="00441BF2" w:rsidDel="008E2E0A">
          <w:rPr>
            <w:rFonts w:ascii="Times New Roman" w:hAnsi="Times New Roman" w:cs="Times New Roman"/>
          </w:rPr>
          <w:delText>Por otra parte, según su simetría y regularidad, las funciones se clasifican en pares o impares. Si hay condiciones de repetibilidad</w:delText>
        </w:r>
        <w:r w:rsidR="00782AE7" w:rsidRPr="00441BF2" w:rsidDel="008E2E0A">
          <w:rPr>
            <w:rFonts w:ascii="Times New Roman" w:hAnsi="Times New Roman" w:cs="Times New Roman"/>
          </w:rPr>
          <w:delText xml:space="preserve"> o monotonía</w:delText>
        </w:r>
        <w:r w:rsidRPr="00441BF2" w:rsidDel="008E2E0A">
          <w:rPr>
            <w:rFonts w:ascii="Times New Roman" w:hAnsi="Times New Roman" w:cs="Times New Roman"/>
          </w:rPr>
          <w:delText>,</w:delText>
        </w:r>
      </w:del>
      <w:del w:id="600" w:author="Alex" w:date="2015-08-02T18:47:00Z">
        <w:r w:rsidRPr="00441BF2" w:rsidDel="008E2E0A">
          <w:rPr>
            <w:rFonts w:ascii="Times New Roman" w:hAnsi="Times New Roman" w:cs="Times New Roman"/>
          </w:rPr>
          <w:delText xml:space="preserve"> se dirá que las funciones son periódicas.</w:delText>
        </w:r>
      </w:del>
    </w:p>
    <w:p w14:paraId="5F7DF68A" w14:textId="73E26E08" w:rsidR="00E7057C" w:rsidRPr="00441BF2" w:rsidDel="008E2E0A" w:rsidRDefault="00E7057C" w:rsidP="006620E4">
      <w:pPr>
        <w:spacing w:after="0"/>
        <w:jc w:val="both"/>
        <w:rPr>
          <w:del w:id="601" w:author="Alex" w:date="2015-08-02T18:47:00Z"/>
          <w:rFonts w:ascii="Times New Roman" w:hAnsi="Times New Roman" w:cs="Times New Roman"/>
        </w:rPr>
      </w:pPr>
    </w:p>
    <w:p w14:paraId="50A4134E" w14:textId="77777777" w:rsidR="008E2E0A" w:rsidRDefault="008E2E0A" w:rsidP="006620E4">
      <w:pPr>
        <w:spacing w:after="0"/>
        <w:jc w:val="both"/>
        <w:rPr>
          <w:ins w:id="602" w:author="Alex" w:date="2015-08-02T18:47:00Z"/>
          <w:rFonts w:ascii="Times New Roman" w:hAnsi="Times New Roman" w:cs="Times New Roman"/>
        </w:rPr>
      </w:pPr>
    </w:p>
    <w:p w14:paraId="4A07928A" w14:textId="25100C94" w:rsidR="00173384" w:rsidRPr="00441BF2" w:rsidDel="008E2E0A" w:rsidRDefault="00E46194" w:rsidP="006620E4">
      <w:pPr>
        <w:spacing w:after="0"/>
        <w:jc w:val="both"/>
        <w:rPr>
          <w:del w:id="603" w:author="Alex" w:date="2015-08-02T18:47:00Z"/>
          <w:rFonts w:ascii="Times New Roman" w:hAnsi="Times New Roman" w:cs="Times New Roman"/>
        </w:rPr>
      </w:pPr>
      <w:del w:id="604" w:author="Alex" w:date="2015-08-02T18:47:00Z">
        <w:r w:rsidRPr="00441BF2" w:rsidDel="008E2E0A">
          <w:rPr>
            <w:rFonts w:ascii="Times New Roman" w:hAnsi="Times New Roman" w:cs="Times New Roman"/>
          </w:rPr>
          <w:delText>Lograr hacer una identificación</w:delText>
        </w:r>
        <w:r w:rsidR="00907D5A" w:rsidRPr="00441BF2" w:rsidDel="008E2E0A">
          <w:rPr>
            <w:rFonts w:ascii="Times New Roman" w:hAnsi="Times New Roman" w:cs="Times New Roman"/>
          </w:rPr>
          <w:delText xml:space="preserve"> </w:delText>
        </w:r>
        <w:r w:rsidRPr="00441BF2" w:rsidDel="008E2E0A">
          <w:rPr>
            <w:rFonts w:ascii="Times New Roman" w:hAnsi="Times New Roman" w:cs="Times New Roman"/>
          </w:rPr>
          <w:delText>precisa d</w:delText>
        </w:r>
        <w:r w:rsidR="00907D5A" w:rsidRPr="00441BF2" w:rsidDel="008E2E0A">
          <w:rPr>
            <w:rFonts w:ascii="Times New Roman" w:hAnsi="Times New Roman" w:cs="Times New Roman"/>
          </w:rPr>
          <w:delText>e</w:delText>
        </w:r>
        <w:r w:rsidRPr="00441BF2" w:rsidDel="008E2E0A">
          <w:rPr>
            <w:rFonts w:ascii="Times New Roman" w:hAnsi="Times New Roman" w:cs="Times New Roman"/>
          </w:rPr>
          <w:delText xml:space="preserve"> cada</w:delText>
        </w:r>
        <w:r w:rsidR="00907D5A" w:rsidRPr="00441BF2" w:rsidDel="008E2E0A">
          <w:rPr>
            <w:rFonts w:ascii="Times New Roman" w:hAnsi="Times New Roman" w:cs="Times New Roman"/>
          </w:rPr>
          <w:delText xml:space="preserve"> tipo de función </w:delText>
        </w:r>
        <w:r w:rsidRPr="00441BF2" w:rsidDel="008E2E0A">
          <w:rPr>
            <w:rFonts w:ascii="Times New Roman" w:hAnsi="Times New Roman" w:cs="Times New Roman"/>
          </w:rPr>
          <w:delText>permite, entre otras cosas</w:delText>
        </w:r>
        <w:r w:rsidR="00DD4C5C" w:rsidRPr="00441BF2" w:rsidDel="008E2E0A">
          <w:rPr>
            <w:rFonts w:ascii="Times New Roman" w:hAnsi="Times New Roman" w:cs="Times New Roman"/>
          </w:rPr>
          <w:delText>, no repetir procesos en varios cuadr</w:delText>
        </w:r>
        <w:r w:rsidRPr="00441BF2" w:rsidDel="008E2E0A">
          <w:rPr>
            <w:rFonts w:ascii="Times New Roman" w:hAnsi="Times New Roman" w:cs="Times New Roman"/>
          </w:rPr>
          <w:delText>antes, tener una idea previa de la gráfica de la función, identificar qué operaciones se puede realizar con ella, identificar si tiene inversa, etc</w:delText>
        </w:r>
        <w:r w:rsidR="00BE6D40" w:rsidRPr="00441BF2" w:rsidDel="008E2E0A">
          <w:rPr>
            <w:rFonts w:ascii="Times New Roman" w:hAnsi="Times New Roman" w:cs="Times New Roman"/>
          </w:rPr>
          <w:delText>.</w:delText>
        </w:r>
        <w:r w:rsidR="00BE6D40" w:rsidDel="008E2E0A">
          <w:rPr>
            <w:rFonts w:ascii="Times New Roman" w:hAnsi="Times New Roman" w:cs="Times New Roman"/>
          </w:rPr>
          <w:delText>;</w:delText>
        </w:r>
        <w:r w:rsidR="00BE6D40" w:rsidRPr="00441BF2" w:rsidDel="008E2E0A">
          <w:rPr>
            <w:rFonts w:ascii="Times New Roman" w:hAnsi="Times New Roman" w:cs="Times New Roman"/>
          </w:rPr>
          <w:delText xml:space="preserve"> </w:delText>
        </w:r>
        <w:r w:rsidR="00922741" w:rsidRPr="00441BF2" w:rsidDel="008E2E0A">
          <w:rPr>
            <w:rFonts w:ascii="Times New Roman" w:hAnsi="Times New Roman" w:cs="Times New Roman"/>
          </w:rPr>
          <w:delText>esto nos</w:delText>
        </w:r>
        <w:r w:rsidRPr="00441BF2" w:rsidDel="008E2E0A">
          <w:rPr>
            <w:rFonts w:ascii="Times New Roman" w:hAnsi="Times New Roman" w:cs="Times New Roman"/>
          </w:rPr>
          <w:delText xml:space="preserve"> facilita argumentar y deducir propiedades desconocidas obteniendo información más rápida y fiable.</w:delText>
        </w:r>
      </w:del>
    </w:p>
    <w:p w14:paraId="60A0A82A" w14:textId="77777777" w:rsidR="00C968B4" w:rsidRPr="00441BF2" w:rsidRDefault="00C968B4">
      <w:pPr>
        <w:spacing w:after="0"/>
        <w:jc w:val="both"/>
        <w:rPr>
          <w:rFonts w:ascii="Times New Roman" w:hAnsi="Times New Roman" w:cs="Times New Roman"/>
          <w:highlight w:val="yellow"/>
        </w:rPr>
        <w:pPrChange w:id="605" w:author="Alex" w:date="2015-08-02T18:47:00Z">
          <w:pPr>
            <w:spacing w:after="0"/>
          </w:pPr>
        </w:pPrChange>
      </w:pPr>
    </w:p>
    <w:p w14:paraId="0E603F88" w14:textId="0EB39620"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r w:rsidR="00F8364E">
        <w:rPr>
          <w:rFonts w:ascii="Times New Roman" w:hAnsi="Times New Roman" w:cs="Times New Roman"/>
          <w:b/>
        </w:rPr>
        <w:t>La</w:t>
      </w:r>
      <w:ins w:id="606" w:author="Alex" w:date="2015-08-02T18:47:00Z">
        <w:r w:rsidR="008E2E0A">
          <w:rPr>
            <w:rFonts w:ascii="Times New Roman" w:hAnsi="Times New Roman" w:cs="Times New Roman"/>
            <w:b/>
          </w:rPr>
          <w:t>s</w:t>
        </w:r>
      </w:ins>
      <w:r w:rsidR="00F8364E">
        <w:rPr>
          <w:rFonts w:ascii="Times New Roman" w:hAnsi="Times New Roman" w:cs="Times New Roman"/>
          <w:b/>
        </w:rPr>
        <w:t xml:space="preserve"> f</w:t>
      </w:r>
      <w:r w:rsidRPr="00441BF2">
        <w:rPr>
          <w:rFonts w:ascii="Times New Roman" w:hAnsi="Times New Roman" w:cs="Times New Roman"/>
          <w:b/>
        </w:rPr>
        <w:t>unci</w:t>
      </w:r>
      <w:del w:id="607" w:author="Alex" w:date="2015-07-20T18:49:00Z">
        <w:r w:rsidRPr="00441BF2" w:rsidDel="005830F6">
          <w:rPr>
            <w:rFonts w:ascii="Times New Roman" w:hAnsi="Times New Roman" w:cs="Times New Roman"/>
            <w:b/>
          </w:rPr>
          <w:delText>ón</w:delText>
        </w:r>
      </w:del>
      <w:ins w:id="608" w:author="Alex" w:date="2015-07-20T18:49:00Z">
        <w:r w:rsidR="005830F6">
          <w:rPr>
            <w:rFonts w:ascii="Times New Roman" w:hAnsi="Times New Roman" w:cs="Times New Roman"/>
            <w:b/>
          </w:rPr>
          <w:t>ones</w:t>
        </w:r>
      </w:ins>
      <w:r w:rsidRPr="00441BF2">
        <w:rPr>
          <w:rFonts w:ascii="Times New Roman" w:hAnsi="Times New Roman" w:cs="Times New Roman"/>
          <w:b/>
        </w:rPr>
        <w:t xml:space="preserve"> creciente</w:t>
      </w:r>
      <w:ins w:id="609" w:author="Alex" w:date="2015-07-20T18:49:00Z">
        <w:r w:rsidR="005830F6">
          <w:rPr>
            <w:rFonts w:ascii="Times New Roman" w:hAnsi="Times New Roman" w:cs="Times New Roman"/>
            <w:b/>
          </w:rPr>
          <w:t>s</w:t>
        </w:r>
      </w:ins>
    </w:p>
    <w:p w14:paraId="588321BE" w14:textId="77777777" w:rsidR="006D3375" w:rsidRPr="00441BF2" w:rsidRDefault="006D3375" w:rsidP="00C968B4">
      <w:pPr>
        <w:spacing w:after="0"/>
        <w:rPr>
          <w:rFonts w:ascii="Times New Roman" w:hAnsi="Times New Roman" w:cs="Times New Roman"/>
          <w:b/>
        </w:rPr>
      </w:pPr>
    </w:p>
    <w:p w14:paraId="34590282" w14:textId="01660F17"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w:t>
      </w:r>
      <w:del w:id="610" w:author="Alex" w:date="2015-07-20T15:43:00Z">
        <w:r w:rsidRPr="00441BF2" w:rsidDel="0092684C">
          <w:rPr>
            <w:rFonts w:ascii="Times New Roman" w:hAnsi="Times New Roman" w:cs="Times New Roman"/>
          </w:rPr>
          <w:delText>, es decir, en “cercanías” de un sector a estudiar.</w:delText>
        </w:r>
      </w:del>
      <w:ins w:id="611" w:author="Alex" w:date="2015-07-20T15:43:00Z">
        <w:r w:rsidR="0092684C">
          <w:rPr>
            <w:rFonts w:ascii="Times New Roman" w:hAnsi="Times New Roman" w:cs="Times New Roman"/>
          </w:rPr>
          <w:t>.</w:t>
        </w:r>
      </w:ins>
      <w:r w:rsidRPr="00441BF2">
        <w:rPr>
          <w:rFonts w:ascii="Times New Roman" w:hAnsi="Times New Roman" w:cs="Times New Roman"/>
        </w:rPr>
        <w:t xml:space="preserve"> Una función puede ser creciente en un intervalo y decreciente en otro, ser estrictamente creciente o no ser lo uno ni lo otro</w:t>
      </w:r>
      <w:del w:id="612" w:author="Alex" w:date="2015-07-20T15:44:00Z">
        <w:r w:rsidRPr="00441BF2" w:rsidDel="0092684C">
          <w:rPr>
            <w:rFonts w:ascii="Times New Roman" w:hAnsi="Times New Roman" w:cs="Times New Roman"/>
          </w:rPr>
          <w:delText>, en cercanías de algunos lugares que se considerarán “críticos”.</w:delText>
        </w:r>
      </w:del>
      <w:ins w:id="613" w:author="Alex" w:date="2015-07-20T15:44:00Z">
        <w:r w:rsidR="0092684C">
          <w:rPr>
            <w:rFonts w:ascii="Times New Roman" w:hAnsi="Times New Roman" w:cs="Times New Roman"/>
          </w:rPr>
          <w:t>.</w:t>
        </w:r>
      </w:ins>
    </w:p>
    <w:p w14:paraId="0EA9894B" w14:textId="77777777" w:rsidR="000B0C80" w:rsidRPr="00441BF2" w:rsidRDefault="000B0C80" w:rsidP="00473361">
      <w:pPr>
        <w:spacing w:after="0"/>
        <w:jc w:val="both"/>
        <w:rPr>
          <w:rFonts w:ascii="Times New Roman" w:hAnsi="Times New Roman" w:cs="Times New Roman"/>
        </w:rPr>
      </w:pPr>
    </w:p>
    <w:p w14:paraId="646C747C" w14:textId="42969D51" w:rsidR="0092684C" w:rsidRDefault="00A91D8E" w:rsidP="00473361">
      <w:pPr>
        <w:spacing w:after="0"/>
        <w:jc w:val="both"/>
        <w:rPr>
          <w:ins w:id="614" w:author="Alex" w:date="2015-07-20T15:44:00Z"/>
          <w:rFonts w:ascii="Times New Roman" w:hAnsi="Times New Roman" w:cs="Times New Roman"/>
        </w:rPr>
      </w:pPr>
      <w:del w:id="615" w:author="Alex" w:date="2015-07-20T15:45:00Z">
        <w:r w:rsidRPr="00441BF2" w:rsidDel="00FC4FDF">
          <w:rPr>
            <w:rFonts w:ascii="Times New Roman" w:hAnsi="Times New Roman" w:cs="Times New Roman"/>
          </w:rPr>
          <w:delText>Una función es creciente cuando los cambios ascendentes en elementos del dominio implican</w:delText>
        </w:r>
        <w:r w:rsidR="000A6D26" w:rsidDel="00FC4FDF">
          <w:rPr>
            <w:rFonts w:ascii="Times New Roman" w:hAnsi="Times New Roman" w:cs="Times New Roman"/>
          </w:rPr>
          <w:delText>,</w:delText>
        </w:r>
        <w:r w:rsidRPr="00441BF2" w:rsidDel="00FC4FDF">
          <w:rPr>
            <w:rFonts w:ascii="Times New Roman" w:hAnsi="Times New Roman" w:cs="Times New Roman"/>
          </w:rPr>
          <w:delText xml:space="preserve"> a su vez</w:delText>
        </w:r>
        <w:r w:rsidR="000A6D26" w:rsidDel="00FC4FDF">
          <w:rPr>
            <w:rFonts w:ascii="Times New Roman" w:hAnsi="Times New Roman" w:cs="Times New Roman"/>
          </w:rPr>
          <w:delText>,</w:delText>
        </w:r>
        <w:r w:rsidRPr="00441BF2" w:rsidDel="00FC4FDF">
          <w:rPr>
            <w:rFonts w:ascii="Times New Roman" w:hAnsi="Times New Roman" w:cs="Times New Roman"/>
          </w:rPr>
          <w:delText xml:space="preserve"> cambios ascendentes en los elementos del codominio. </w:delText>
        </w:r>
      </w:del>
      <w:del w:id="616" w:author="Alex" w:date="2015-07-20T15:44:00Z">
        <w:r w:rsidRPr="00441BF2" w:rsidDel="0092684C">
          <w:rPr>
            <w:rFonts w:ascii="Times New Roman" w:hAnsi="Times New Roman" w:cs="Times New Roman"/>
          </w:rPr>
          <w:delText>Veamos lo que ello significa</w:delText>
        </w:r>
        <w:r w:rsidR="00807AA0" w:rsidRPr="00441BF2" w:rsidDel="0092684C">
          <w:rPr>
            <w:rFonts w:ascii="Times New Roman" w:hAnsi="Times New Roman" w:cs="Times New Roman"/>
          </w:rPr>
          <w:delText xml:space="preserve"> en cada tipo de representación.</w:delText>
        </w:r>
      </w:del>
    </w:p>
    <w:tbl>
      <w:tblPr>
        <w:tblStyle w:val="Tablaconcuadrcula"/>
        <w:tblW w:w="0" w:type="auto"/>
        <w:tblLook w:val="04A0" w:firstRow="1" w:lastRow="0" w:firstColumn="1" w:lastColumn="0" w:noHBand="0" w:noVBand="1"/>
      </w:tblPr>
      <w:tblGrid>
        <w:gridCol w:w="2484"/>
        <w:gridCol w:w="6344"/>
      </w:tblGrid>
      <w:tr w:rsidR="0092684C" w14:paraId="33010448" w14:textId="77777777" w:rsidTr="0092684C">
        <w:trPr>
          <w:ins w:id="617" w:author="Alex" w:date="2015-07-20T15:44: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32FFCC6" w14:textId="77777777" w:rsidR="0092684C" w:rsidRDefault="0092684C">
            <w:pPr>
              <w:jc w:val="center"/>
              <w:rPr>
                <w:ins w:id="618" w:author="Alex" w:date="2015-07-20T15:44:00Z"/>
                <w:rFonts w:ascii="Times New Roman" w:hAnsi="Times New Roman" w:cs="Times New Roman"/>
                <w:b/>
                <w:color w:val="FFFFFF" w:themeColor="background1"/>
              </w:rPr>
            </w:pPr>
            <w:ins w:id="619" w:author="Alex" w:date="2015-07-20T15:44:00Z">
              <w:r>
                <w:rPr>
                  <w:rFonts w:ascii="Times New Roman" w:hAnsi="Times New Roman" w:cs="Times New Roman"/>
                  <w:b/>
                  <w:color w:val="FFFFFF" w:themeColor="background1"/>
                </w:rPr>
                <w:t>Destacado</w:t>
              </w:r>
            </w:ins>
          </w:p>
        </w:tc>
      </w:tr>
      <w:tr w:rsidR="0092684C" w14:paraId="3ACB17F3" w14:textId="77777777" w:rsidTr="0092684C">
        <w:trPr>
          <w:ins w:id="620" w:author="Alex" w:date="2015-07-20T15:44: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0E1B84" w14:textId="77777777" w:rsidR="0092684C" w:rsidRDefault="0092684C">
            <w:pPr>
              <w:rPr>
                <w:ins w:id="621" w:author="Alex" w:date="2015-07-20T15:44:00Z"/>
                <w:rFonts w:ascii="Times" w:hAnsi="Times"/>
                <w:b/>
                <w:sz w:val="18"/>
                <w:szCs w:val="18"/>
              </w:rPr>
            </w:pPr>
            <w:ins w:id="622" w:author="Alex" w:date="2015-07-20T15:44: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427D3B" w14:textId="3B533A2E" w:rsidR="0092684C" w:rsidRDefault="00FC4FDF">
            <w:pPr>
              <w:jc w:val="center"/>
              <w:rPr>
                <w:ins w:id="623" w:author="Alex" w:date="2015-07-20T15:44:00Z"/>
                <w:rFonts w:ascii="Times" w:hAnsi="Times"/>
                <w:b/>
                <w:sz w:val="18"/>
                <w:szCs w:val="18"/>
              </w:rPr>
            </w:pPr>
            <w:ins w:id="624" w:author="Alex" w:date="2015-07-20T15:45:00Z">
              <w:r>
                <w:rPr>
                  <w:rFonts w:ascii="Times" w:hAnsi="Times"/>
                  <w:b/>
                  <w:sz w:val="18"/>
                  <w:szCs w:val="18"/>
                </w:rPr>
                <w:t>Función creciente</w:t>
              </w:r>
            </w:ins>
          </w:p>
        </w:tc>
      </w:tr>
      <w:tr w:rsidR="0092684C" w14:paraId="321FB8AF" w14:textId="77777777" w:rsidTr="0092684C">
        <w:trPr>
          <w:ins w:id="625" w:author="Alex" w:date="2015-07-20T15:44: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62A51D" w14:textId="77777777" w:rsidR="0092684C" w:rsidRDefault="0092684C">
            <w:pPr>
              <w:rPr>
                <w:ins w:id="626" w:author="Alex" w:date="2015-07-20T15:44:00Z"/>
                <w:rFonts w:ascii="Times" w:hAnsi="Times"/>
              </w:rPr>
            </w:pPr>
            <w:ins w:id="627" w:author="Alex" w:date="2015-07-20T15:44: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E1567" w14:textId="77777777" w:rsidR="00FC4FDF" w:rsidRDefault="00FC4FDF" w:rsidP="00FC4FDF">
            <w:pPr>
              <w:jc w:val="both"/>
              <w:rPr>
                <w:ins w:id="628" w:author="Alex" w:date="2015-07-20T15:45:00Z"/>
                <w:rFonts w:ascii="Times New Roman" w:hAnsi="Times New Roman" w:cs="Times New Roman"/>
              </w:rPr>
            </w:pPr>
            <w:ins w:id="629" w:author="Alex" w:date="2015-07-20T15:45:00Z">
              <w:r w:rsidRPr="00441BF2">
                <w:rPr>
                  <w:rFonts w:ascii="Times New Roman" w:hAnsi="Times New Roman" w:cs="Times New Roman"/>
                </w:rPr>
                <w:t xml:space="preserve">Una función es </w:t>
              </w:r>
              <w:r w:rsidRPr="00FC4FDF">
                <w:rPr>
                  <w:rFonts w:ascii="Times New Roman" w:hAnsi="Times New Roman" w:cs="Times New Roman"/>
                  <w:i/>
                  <w:rPrChange w:id="630" w:author="Alex" w:date="2015-07-20T15:45:00Z">
                    <w:rPr>
                      <w:rFonts w:ascii="Times New Roman" w:hAnsi="Times New Roman" w:cs="Times New Roman"/>
                    </w:rPr>
                  </w:rPrChange>
                </w:rPr>
                <w:t>creciente</w:t>
              </w:r>
              <w:r w:rsidRPr="00441BF2">
                <w:rPr>
                  <w:rFonts w:ascii="Times New Roman" w:hAnsi="Times New Roman" w:cs="Times New Roman"/>
                </w:rPr>
                <w:t xml:space="preserve"> cuando los cambios ascendentes en elementos del dominio implican</w:t>
              </w:r>
              <w:r>
                <w:rPr>
                  <w:rFonts w:ascii="Times New Roman" w:hAnsi="Times New Roman" w:cs="Times New Roman"/>
                </w:rPr>
                <w:t>,</w:t>
              </w:r>
              <w:r w:rsidRPr="00441BF2">
                <w:rPr>
                  <w:rFonts w:ascii="Times New Roman" w:hAnsi="Times New Roman" w:cs="Times New Roman"/>
                </w:rPr>
                <w:t xml:space="preserve"> a su vez</w:t>
              </w:r>
              <w:r>
                <w:rPr>
                  <w:rFonts w:ascii="Times New Roman" w:hAnsi="Times New Roman" w:cs="Times New Roman"/>
                </w:rPr>
                <w:t>,</w:t>
              </w:r>
              <w:r w:rsidRPr="00441BF2">
                <w:rPr>
                  <w:rFonts w:ascii="Times New Roman" w:hAnsi="Times New Roman" w:cs="Times New Roman"/>
                </w:rPr>
                <w:t xml:space="preserve"> cambios ascendentes en los elementos del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w:t>
              </w:r>
            </w:ins>
          </w:p>
          <w:p w14:paraId="0F65093A" w14:textId="77777777" w:rsidR="0092684C" w:rsidRDefault="0092684C">
            <w:pPr>
              <w:rPr>
                <w:ins w:id="631" w:author="Alex" w:date="2015-07-20T15:44:00Z"/>
                <w:rFonts w:ascii="Times" w:hAnsi="Times"/>
              </w:rPr>
            </w:pPr>
          </w:p>
        </w:tc>
      </w:tr>
    </w:tbl>
    <w:p w14:paraId="2FBD9AFB" w14:textId="77777777" w:rsidR="0092684C" w:rsidRPr="00441BF2" w:rsidRDefault="0092684C" w:rsidP="00473361">
      <w:pPr>
        <w:spacing w:after="0"/>
        <w:jc w:val="both"/>
        <w:rPr>
          <w:rFonts w:ascii="Times New Roman" w:hAnsi="Times New Roman" w:cs="Times New Roman"/>
        </w:rPr>
      </w:pPr>
    </w:p>
    <w:p w14:paraId="1AC13579" w14:textId="02EBC3E4" w:rsidR="00A91D8E" w:rsidRPr="00441BF2" w:rsidDel="00FC4FDF" w:rsidRDefault="00A91D8E" w:rsidP="00473361">
      <w:pPr>
        <w:spacing w:after="0"/>
        <w:jc w:val="both"/>
        <w:rPr>
          <w:del w:id="632" w:author="Alex" w:date="2015-07-20T15:45:00Z"/>
          <w:rFonts w:ascii="Times New Roman" w:hAnsi="Times New Roman" w:cs="Times New Roman"/>
        </w:rPr>
      </w:pPr>
    </w:p>
    <w:p w14:paraId="47AA7D10" w14:textId="77777777" w:rsidR="00FC4FDF" w:rsidRDefault="00A91D8E" w:rsidP="00473361">
      <w:pPr>
        <w:spacing w:after="0"/>
        <w:jc w:val="both"/>
        <w:rPr>
          <w:ins w:id="633" w:author="Alex" w:date="2015-07-20T15:46:00Z"/>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una función será creciente si las f</w:t>
      </w:r>
      <w:r w:rsidR="000B0C80" w:rsidRPr="00441BF2">
        <w:rPr>
          <w:rFonts w:ascii="Times New Roman" w:hAnsi="Times New Roman" w:cs="Times New Roman"/>
        </w:rPr>
        <w:t>lechas entre los conjuntos preservan el orden</w:t>
      </w:r>
      <w:ins w:id="634" w:author="Alex" w:date="2015-07-20T15:45:00Z">
        <w:r w:rsidR="00FC4FDF">
          <w:rPr>
            <w:rFonts w:ascii="Times New Roman" w:hAnsi="Times New Roman" w:cs="Times New Roman"/>
          </w:rPr>
          <w:t>, es decir no se cruzan</w:t>
        </w:r>
      </w:ins>
      <w:r w:rsidR="000B0C80" w:rsidRPr="00441BF2">
        <w:rPr>
          <w:rFonts w:ascii="Times New Roman" w:hAnsi="Times New Roman" w:cs="Times New Roman"/>
        </w:rPr>
        <w:t>.</w:t>
      </w:r>
    </w:p>
    <w:p w14:paraId="3E9864DC" w14:textId="77777777" w:rsidR="00FC4FDF" w:rsidRDefault="000B0C80" w:rsidP="00473361">
      <w:pPr>
        <w:spacing w:after="0"/>
        <w:jc w:val="both"/>
        <w:rPr>
          <w:ins w:id="635" w:author="Alex" w:date="2015-07-20T15:46:00Z"/>
          <w:rFonts w:ascii="Times New Roman" w:hAnsi="Times New Roman" w:cs="Times New Roman"/>
        </w:rPr>
      </w:pPr>
      <w:del w:id="636" w:author="Alex" w:date="2015-07-20T15:46:00Z">
        <w:r w:rsidRPr="00441BF2" w:rsidDel="00FC4FDF">
          <w:rPr>
            <w:rFonts w:ascii="Times New Roman" w:hAnsi="Times New Roman" w:cs="Times New Roman"/>
          </w:rPr>
          <w:delText xml:space="preserve"> Ello será evidente e</w:delText>
        </w:r>
      </w:del>
    </w:p>
    <w:p w14:paraId="75B830DE" w14:textId="03A5C877" w:rsidR="000B0C80" w:rsidRPr="00441BF2" w:rsidRDefault="00FC4FDF" w:rsidP="00473361">
      <w:pPr>
        <w:spacing w:after="0"/>
        <w:jc w:val="both"/>
        <w:rPr>
          <w:rFonts w:ascii="Times New Roman" w:hAnsi="Times New Roman" w:cs="Times New Roman"/>
        </w:rPr>
      </w:pPr>
      <w:ins w:id="637" w:author="Alex" w:date="2015-07-20T15:46:00Z">
        <w:r>
          <w:rPr>
            <w:rFonts w:ascii="Times New Roman" w:hAnsi="Times New Roman" w:cs="Times New Roman"/>
          </w:rPr>
          <w:t>E</w:t>
        </w:r>
      </w:ins>
      <w:r w:rsidR="000B0C80" w:rsidRPr="00441BF2">
        <w:rPr>
          <w:rFonts w:ascii="Times New Roman" w:hAnsi="Times New Roman" w:cs="Times New Roman"/>
        </w:rPr>
        <w:t xml:space="preserve">n la representación tabular, </w:t>
      </w:r>
      <w:del w:id="638" w:author="Alex" w:date="2015-07-20T15:46:00Z">
        <w:r w:rsidR="000B0C80" w:rsidRPr="00441BF2" w:rsidDel="00FC4FDF">
          <w:rPr>
            <w:rFonts w:ascii="Times New Roman" w:hAnsi="Times New Roman" w:cs="Times New Roman"/>
          </w:rPr>
          <w:delText xml:space="preserve">pues </w:delText>
        </w:r>
      </w:del>
      <w:r w:rsidR="000B0C80" w:rsidRPr="00441BF2">
        <w:rPr>
          <w:rFonts w:ascii="Times New Roman" w:hAnsi="Times New Roman" w:cs="Times New Roman"/>
        </w:rPr>
        <w:t xml:space="preserve">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w:t>
      </w:r>
      <w:proofErr w:type="spellStart"/>
      <w:r w:rsidR="000B0C80" w:rsidRPr="00441BF2">
        <w:rPr>
          <w:rFonts w:ascii="Times New Roman" w:hAnsi="Times New Roman" w:cs="Times New Roman"/>
        </w:rPr>
        <w:t>codominio</w:t>
      </w:r>
      <w:proofErr w:type="spellEnd"/>
      <w:r w:rsidR="000B0C80" w:rsidRPr="00441BF2">
        <w:rPr>
          <w:rFonts w:ascii="Times New Roman" w:hAnsi="Times New Roman" w:cs="Times New Roman"/>
        </w:rPr>
        <w:t xml:space="preserve">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1EFD5625" w:rsidR="000B0C80" w:rsidRPr="00441BF2" w:rsidRDefault="000B0C80" w:rsidP="00473361">
      <w:pPr>
        <w:spacing w:after="0"/>
        <w:jc w:val="both"/>
        <w:rPr>
          <w:rFonts w:ascii="Times New Roman" w:hAnsi="Times New Roman" w:cs="Times New Roman"/>
        </w:rPr>
      </w:pPr>
      <w:del w:id="639" w:author="Alex" w:date="2015-07-20T15:46:00Z">
        <w:r w:rsidRPr="00441BF2" w:rsidDel="00FC4FDF">
          <w:rPr>
            <w:rFonts w:ascii="Times New Roman" w:hAnsi="Times New Roman" w:cs="Times New Roman"/>
          </w:rPr>
          <w:delText>Por su parte, e</w:delText>
        </w:r>
      </w:del>
      <w:ins w:id="640" w:author="Alex" w:date="2015-07-20T15:46:00Z">
        <w:r w:rsidR="00FC4FDF">
          <w:rPr>
            <w:rFonts w:ascii="Times New Roman" w:hAnsi="Times New Roman" w:cs="Times New Roman"/>
          </w:rPr>
          <w:t>E</w:t>
        </w:r>
      </w:ins>
      <w:r w:rsidRPr="00441BF2">
        <w:rPr>
          <w:rFonts w:ascii="Times New Roman" w:hAnsi="Times New Roman" w:cs="Times New Roman"/>
        </w:rPr>
        <w:t>n la representación analítica, una función</w:t>
      </w:r>
      <w:r w:rsidR="0076399C" w:rsidRPr="00441BF2">
        <w:rPr>
          <w:rFonts w:ascii="Times New Roman" w:hAnsi="Times New Roman" w:cs="Times New Roman"/>
        </w:rPr>
        <w:t xml:space="preserve"> </w:t>
      </w:r>
      <w:r w:rsidR="00C43860" w:rsidRPr="00C43860">
        <w:rPr>
          <w:rFonts w:ascii="Times New Roman" w:eastAsiaTheme="minorEastAsia" w:hAnsi="Times New Roman" w:cs="Times New Roman"/>
          <w:i/>
          <w:rPrChange w:id="641" w:author="Alex" w:date="2015-07-20T16:09:00Z">
            <w:rPr>
              <w:rFonts w:ascii="Cambria Math" w:hAnsi="Cambria Math" w:cs="Times New Roman"/>
              <w:i/>
            </w:rPr>
          </w:rPrChange>
        </w:rPr>
        <w:t>y=f(x)</w:t>
      </w:r>
      <w:r w:rsidRPr="00C43860">
        <w:rPr>
          <w:rFonts w:ascii="Times New Roman" w:eastAsiaTheme="minorEastAsia" w:hAnsi="Times New Roman" w:cs="Times New Roman"/>
          <w:i/>
          <w:rPrChange w:id="642" w:author="Alex" w:date="2015-07-20T16:09:00Z">
            <w:rPr>
              <w:rFonts w:ascii="Times New Roman" w:hAnsi="Times New Roman" w:cs="Times New Roman"/>
            </w:rPr>
          </w:rPrChange>
        </w:rPr>
        <w:t xml:space="preserve"> </w:t>
      </w:r>
      <w:r w:rsidRPr="00441BF2">
        <w:rPr>
          <w:rFonts w:ascii="Times New Roman" w:hAnsi="Times New Roman" w:cs="Times New Roman"/>
        </w:rPr>
        <w:t>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del w:id="643" w:author="Alex" w:date="2015-07-20T15:48:00Z">
        <w:r w:rsidRPr="00441BF2" w:rsidDel="00FC4FDF">
          <w:rPr>
            <w:rFonts w:ascii="Times New Roman" w:hAnsi="Times New Roman" w:cs="Times New Roman"/>
          </w:rPr>
          <w:delText>dos</w:delText>
        </w:r>
      </w:del>
      <w:ins w:id="644" w:author="Alex" w:date="2015-07-20T15:48:00Z">
        <w:r w:rsidR="00FC4FDF">
          <w:rPr>
            <w:rFonts w:ascii="Times New Roman" w:hAnsi="Times New Roman" w:cs="Times New Roman"/>
          </w:rPr>
          <w:t>cualquier par de</w:t>
        </w:r>
      </w:ins>
      <w:r w:rsidRPr="00441BF2">
        <w:rPr>
          <w:rFonts w:ascii="Times New Roman" w:hAnsi="Times New Roman" w:cs="Times New Roman"/>
        </w:rPr>
        <w:t xml:space="preserve"> </w:t>
      </w:r>
      <w:r w:rsidR="00FC4FDF" w:rsidRPr="00FC4FDF">
        <w:rPr>
          <w:rFonts w:ascii="Times New Roman" w:eastAsiaTheme="minorEastAsia" w:hAnsi="Times New Roman" w:cs="Times New Roman"/>
          <w:rPrChange w:id="645" w:author="Alex" w:date="2015-07-20T15:47:00Z">
            <w:rPr>
              <w:rFonts w:ascii="Cambria Math" w:hAnsi="Cambria Math" w:cs="Times New Roman"/>
              <w:i/>
            </w:rPr>
          </w:rPrChange>
        </w:rPr>
        <w:t>elementos</w:t>
      </w:r>
      <w:ins w:id="646" w:author="Alex" w:date="2015-07-20T15:48:00Z">
        <w:r w:rsidR="00FC4FDF">
          <w:rPr>
            <w:rFonts w:ascii="Times New Roman" w:eastAsiaTheme="minorEastAsia" w:hAnsi="Times New Roman" w:cs="Times New Roman"/>
          </w:rPr>
          <w:t xml:space="preserve"> </w:t>
        </w:r>
      </w:ins>
      <w:del w:id="647" w:author="Alex" w:date="2015-07-20T15:48:00Z">
        <w:r w:rsidR="00FC4FDF" w:rsidRPr="00FC4FDF" w:rsidDel="00FC4FDF">
          <w:rPr>
            <w:rFonts w:ascii="Times New Roman" w:eastAsiaTheme="minorEastAsia" w:hAnsi="Times New Roman" w:cs="Times New Roman"/>
            <w:rPrChange w:id="648" w:author="Alex" w:date="2015-07-20T15:47:00Z">
              <w:rPr>
                <w:rFonts w:ascii="Cambria Math" w:hAnsi="Cambria Math" w:cs="Times New Roman"/>
                <w:i/>
              </w:rPr>
            </w:rPrChange>
          </w:rPr>
          <w:delText xml:space="preserve"> </w:delText>
        </w:r>
      </w:del>
      <w:r w:rsidR="00FC4FDF" w:rsidRPr="00FC4FDF">
        <w:rPr>
          <w:rFonts w:ascii="Times New Roman" w:eastAsiaTheme="minorEastAsia" w:hAnsi="Times New Roman" w:cs="Times New Roman"/>
          <w:rPrChange w:id="649" w:author="Alex" w:date="2015-07-20T15:47:00Z">
            <w:rPr>
              <w:rFonts w:ascii="Cambria Math" w:hAnsi="Cambria Math" w:cs="Times New Roman"/>
              <w:i/>
            </w:rPr>
          </w:rPrChange>
        </w:rPr>
        <w:t>x</w:t>
      </w:r>
      <w:del w:id="650" w:author="Alex" w:date="2015-07-20T15:47:00Z">
        <w:r w:rsidR="00FC4FDF" w:rsidRPr="00FC4FDF" w:rsidDel="00FC4FDF">
          <w:rPr>
            <w:rFonts w:ascii="Times New Roman" w:eastAsiaTheme="minorEastAsia" w:hAnsi="Times New Roman" w:cs="Times New Roman"/>
            <w:vertAlign w:val="subscript"/>
            <w:rPrChange w:id="651" w:author="Alex" w:date="2015-07-20T15:47:00Z">
              <w:rPr>
                <w:rFonts w:ascii="Cambria Math" w:hAnsi="Cambria Math" w:cs="Times New Roman"/>
                <w:i/>
              </w:rPr>
            </w:rPrChange>
          </w:rPr>
          <w:delText>_1</w:delText>
        </w:r>
      </w:del>
      <w:ins w:id="652" w:author="Alex" w:date="2015-07-20T15:47:00Z">
        <w:r w:rsidR="00FC4FDF" w:rsidRPr="00FC4FDF">
          <w:rPr>
            <w:rFonts w:ascii="Times New Roman" w:eastAsiaTheme="minorEastAsia" w:hAnsi="Times New Roman" w:cs="Times New Roman"/>
            <w:vertAlign w:val="subscript"/>
            <w:rPrChange w:id="653" w:author="Alex" w:date="2015-07-20T15:47:00Z">
              <w:rPr>
                <w:rFonts w:ascii="Times New Roman" w:eastAsiaTheme="minorEastAsia" w:hAnsi="Times New Roman" w:cs="Times New Roman"/>
              </w:rPr>
            </w:rPrChange>
          </w:rPr>
          <w:t>1</w:t>
        </w:r>
      </w:ins>
      <w:r w:rsidR="00FC4FDF" w:rsidRPr="00FC4FDF">
        <w:rPr>
          <w:rFonts w:ascii="Times New Roman" w:eastAsiaTheme="minorEastAsia" w:hAnsi="Times New Roman" w:cs="Times New Roman"/>
          <w:rPrChange w:id="654" w:author="Alex" w:date="2015-07-20T15:47:00Z">
            <w:rPr>
              <w:rFonts w:ascii="Cambria Math" w:hAnsi="Cambria Math" w:cs="Times New Roman"/>
              <w:i/>
            </w:rPr>
          </w:rPrChange>
        </w:rPr>
        <w:t xml:space="preserve">  y x</w:t>
      </w:r>
      <w:del w:id="655" w:author="Alex" w:date="2015-07-20T15:47:00Z">
        <w:r w:rsidR="00FC4FDF" w:rsidRPr="00FC4FDF" w:rsidDel="00FC4FDF">
          <w:rPr>
            <w:rFonts w:ascii="Times New Roman" w:eastAsiaTheme="minorEastAsia" w:hAnsi="Times New Roman" w:cs="Times New Roman"/>
            <w:rPrChange w:id="656" w:author="Alex" w:date="2015-07-20T15:47:00Z">
              <w:rPr>
                <w:rFonts w:ascii="Cambria Math" w:hAnsi="Cambria Math" w:cs="Times New Roman"/>
                <w:i/>
              </w:rPr>
            </w:rPrChange>
          </w:rPr>
          <w:delText>_</w:delText>
        </w:r>
      </w:del>
      <w:r w:rsidR="00FC4FDF" w:rsidRPr="00FC4FDF">
        <w:rPr>
          <w:rFonts w:ascii="Times New Roman" w:eastAsiaTheme="minorEastAsia" w:hAnsi="Times New Roman" w:cs="Times New Roman"/>
          <w:vertAlign w:val="subscript"/>
          <w:rPrChange w:id="657" w:author="Alex" w:date="2015-07-20T15:47:00Z">
            <w:rPr>
              <w:rFonts w:ascii="Cambria Math" w:hAnsi="Cambria Math" w:cs="Times New Roman"/>
              <w:i/>
            </w:rPr>
          </w:rPrChange>
        </w:rPr>
        <w:t>2</w:t>
      </w:r>
      <w:ins w:id="658" w:author="Alex" w:date="2015-07-20T15:48:00Z">
        <w:r w:rsidR="00FC4FDF">
          <w:rPr>
            <w:rFonts w:ascii="Times New Roman" w:eastAsiaTheme="minorEastAsia" w:hAnsi="Times New Roman" w:cs="Times New Roman"/>
            <w:vertAlign w:val="subscript"/>
          </w:rPr>
          <w:t xml:space="preserve"> </w:t>
        </w:r>
      </w:ins>
      <w:del w:id="659" w:author="Alex" w:date="2015-07-20T15:48:00Z">
        <w:r w:rsidR="0076399C" w:rsidRPr="00441BF2" w:rsidDel="00FC4FDF">
          <w:rPr>
            <w:rFonts w:ascii="Times New Roman" w:hAnsi="Times New Roman" w:cs="Times New Roman"/>
          </w:rPr>
          <w:delText xml:space="preserve"> </w:delText>
        </w:r>
        <w:r w:rsidR="00082331" w:rsidRPr="00441BF2" w:rsidDel="00FC4FDF">
          <w:rPr>
            <w:rFonts w:ascii="Times New Roman" w:eastAsiaTheme="minorEastAsia" w:hAnsi="Times New Roman" w:cs="Times New Roman"/>
          </w:rPr>
          <w:delText>cual</w:delText>
        </w:r>
        <w:r w:rsidR="009F02FC" w:rsidDel="00FC4FDF">
          <w:rPr>
            <w:rFonts w:ascii="Times New Roman" w:eastAsiaTheme="minorEastAsia" w:hAnsi="Times New Roman" w:cs="Times New Roman"/>
          </w:rPr>
          <w:delText>es</w:delText>
        </w:r>
        <w:r w:rsidR="0076399C" w:rsidRPr="00441BF2" w:rsidDel="00FC4FDF">
          <w:rPr>
            <w:rFonts w:ascii="Times New Roman" w:eastAsiaTheme="minorEastAsia" w:hAnsi="Times New Roman" w:cs="Times New Roman"/>
          </w:rPr>
          <w:delText xml:space="preserve">quiera </w:delText>
        </w:r>
        <w:r w:rsidR="0076399C" w:rsidRPr="00441BF2" w:rsidDel="00FC4FDF">
          <w:rPr>
            <w:rFonts w:ascii="Times New Roman" w:hAnsi="Times New Roman" w:cs="Times New Roman"/>
          </w:rPr>
          <w:delText>del dominio en ese intervalo,</w:delText>
        </w:r>
      </w:del>
      <w:ins w:id="660" w:author="Alex" w:date="2015-07-20T15:48:00Z">
        <w:r w:rsidR="00FC4FDF">
          <w:rPr>
            <w:rFonts w:ascii="Times New Roman" w:hAnsi="Times New Roman" w:cs="Times New Roman"/>
          </w:rPr>
          <w:t>en el intervalo,</w:t>
        </w:r>
      </w:ins>
      <w:r w:rsidR="0076399C" w:rsidRPr="00441BF2">
        <w:rPr>
          <w:rFonts w:ascii="Times New Roman" w:hAnsi="Times New Roman" w:cs="Times New Roman"/>
        </w:rPr>
        <w:t xml:space="preserve"> tales que </w:t>
      </w:r>
      <w:ins w:id="661" w:author="Alex" w:date="2015-07-20T15:49:00Z">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1</w:t>
        </w:r>
        <w:r w:rsidR="00FC4FDF" w:rsidRPr="0048610C">
          <w:rPr>
            <w:rFonts w:ascii="Times New Roman" w:eastAsiaTheme="minorEastAsia" w:hAnsi="Times New Roman" w:cs="Times New Roman"/>
            <w:i/>
          </w:rPr>
          <w:t xml:space="preserve"> </w:t>
        </w:r>
        <w:r w:rsidR="00FC4FDF">
          <w:rPr>
            <w:rFonts w:ascii="Times New Roman" w:eastAsiaTheme="minorEastAsia" w:hAnsi="Times New Roman" w:cs="Times New Roman"/>
          </w:rPr>
          <w:t>&lt;</w:t>
        </w:r>
        <w:r w:rsidR="00FC4FDF" w:rsidRPr="0048610C">
          <w:rPr>
            <w:rFonts w:ascii="Times New Roman" w:eastAsiaTheme="minorEastAsia" w:hAnsi="Times New Roman" w:cs="Times New Roman"/>
          </w:rPr>
          <w:t xml:space="preserve"> </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2</w:t>
        </w:r>
        <w:r w:rsidR="00FC4FDF" w:rsidRPr="00441BF2">
          <w:rPr>
            <w:rFonts w:ascii="Times New Roman" w:hAnsi="Times New Roman" w:cs="Times New Roman"/>
          </w:rPr>
          <w:t xml:space="preserve">  </w:t>
        </w:r>
      </w:ins>
      <m:oMath>
        <m:sSub>
          <m:sSubPr>
            <m:ctrlPr>
              <w:del w:id="662" w:author="Alex" w:date="2015-07-20T15:48:00Z">
                <w:rPr>
                  <w:rFonts w:ascii="Cambria Math" w:hAnsi="Cambria Math" w:cs="Times New Roman"/>
                  <w:i/>
                </w:rPr>
              </w:del>
            </m:ctrlPr>
          </m:sSubPr>
          <m:e>
            <w:del w:id="663" w:author="Alex" w:date="2015-07-20T15:48:00Z">
              <m:r>
                <w:rPr>
                  <w:rFonts w:ascii="Cambria Math" w:hAnsi="Cambria Math" w:cs="Times New Roman"/>
                </w:rPr>
                <m:t>x</m:t>
              </m:r>
            </w:del>
          </m:e>
          <m:sub>
            <w:del w:id="664" w:author="Alex" w:date="2015-07-20T15:48:00Z">
              <m:r>
                <w:rPr>
                  <w:rFonts w:ascii="Cambria Math" w:hAnsi="Cambria Math" w:cs="Times New Roman"/>
                </w:rPr>
                <m:t>1</m:t>
              </m:r>
            </w:del>
          </m:sub>
        </m:sSub>
        <w:del w:id="665" w:author="Alex" w:date="2015-07-20T15:48:00Z">
          <m:r>
            <w:rPr>
              <w:rFonts w:ascii="Cambria Math" w:hAnsi="Cambria Math" w:cs="Times New Roman"/>
            </w:rPr>
            <m:t>&lt;</m:t>
          </m:r>
        </w:del>
        <m:sSub>
          <m:sSubPr>
            <m:ctrlPr>
              <w:del w:id="666" w:author="Alex" w:date="2015-07-20T15:48:00Z">
                <w:rPr>
                  <w:rFonts w:ascii="Cambria Math" w:hAnsi="Cambria Math" w:cs="Times New Roman"/>
                  <w:i/>
                </w:rPr>
              </w:del>
            </m:ctrlPr>
          </m:sSubPr>
          <m:e>
            <w:del w:id="667" w:author="Alex" w:date="2015-07-20T15:48:00Z">
              <m:r>
                <w:rPr>
                  <w:rFonts w:ascii="Cambria Math" w:hAnsi="Cambria Math" w:cs="Times New Roman"/>
                </w:rPr>
                <m:t>x</m:t>
              </m:r>
            </w:del>
          </m:e>
          <m:sub>
            <w:del w:id="668" w:author="Alex" w:date="2015-07-20T15:48:00Z">
              <m:r>
                <w:rPr>
                  <w:rFonts w:ascii="Cambria Math" w:hAnsi="Cambria Math" w:cs="Times New Roman"/>
                </w:rPr>
                <m:t>2</m:t>
              </m:r>
            </w:del>
          </m:sub>
        </m:sSub>
      </m:oMath>
      <w:del w:id="669" w:author="Alex" w:date="2015-07-20T15:48:00Z">
        <w:r w:rsidR="0076399C" w:rsidRPr="00441BF2" w:rsidDel="00FC4FDF">
          <w:rPr>
            <w:rFonts w:ascii="Times New Roman" w:hAnsi="Times New Roman" w:cs="Times New Roman"/>
          </w:rPr>
          <w:delText>,</w:delText>
        </w:r>
      </w:del>
      <w:del w:id="670" w:author="Alex" w:date="2015-07-20T15:49:00Z">
        <w:r w:rsidR="0076399C" w:rsidRPr="00441BF2" w:rsidDel="00FC4FDF">
          <w:rPr>
            <w:rFonts w:ascii="Times New Roman" w:hAnsi="Times New Roman" w:cs="Times New Roman"/>
          </w:rPr>
          <w:delText xml:space="preserve"> </w:delText>
        </w:r>
      </w:del>
      <w:r w:rsidR="0076399C" w:rsidRPr="00441BF2">
        <w:rPr>
          <w:rFonts w:ascii="Times New Roman" w:hAnsi="Times New Roman" w:cs="Times New Roman"/>
        </w:rPr>
        <w:t xml:space="preserve">entonces también </w:t>
      </w:r>
      <m:oMath>
        <m:r>
          <w:rPr>
            <w:rFonts w:ascii="Cambria Math" w:hAnsi="Cambria Math" w:cs="Times New Roman"/>
          </w:rPr>
          <m:t xml:space="preserve"> </m:t>
        </m:r>
        <w:del w:id="671" w:author="Alex" w:date="2015-07-20T15:49:00Z">
          <m:r>
            <w:rPr>
              <w:rFonts w:ascii="Cambria Math" w:hAnsi="Cambria Math" w:cs="Times New Roman"/>
            </w:rPr>
            <m:t>f</m:t>
          </m:r>
        </w:del>
        <m:d>
          <m:dPr>
            <m:ctrlPr>
              <w:del w:id="672" w:author="Alex" w:date="2015-07-20T15:49:00Z">
                <w:rPr>
                  <w:rFonts w:ascii="Cambria Math" w:hAnsi="Cambria Math" w:cs="Times New Roman"/>
                  <w:i/>
                </w:rPr>
              </w:del>
            </m:ctrlPr>
          </m:dPr>
          <m:e>
            <w:del w:id="673" w:author="Alex" w:date="2015-07-20T15:49:00Z">
              <m:r>
                <w:rPr>
                  <w:rFonts w:ascii="Cambria Math" w:hAnsi="Cambria Math" w:cs="Times New Roman"/>
                </w:rPr>
                <m:t xml:space="preserve"> </m:t>
              </m:r>
            </w:del>
            <m:sSub>
              <m:sSubPr>
                <m:ctrlPr>
                  <w:del w:id="674" w:author="Alex" w:date="2015-07-20T15:49:00Z">
                    <w:rPr>
                      <w:rFonts w:ascii="Cambria Math" w:hAnsi="Cambria Math" w:cs="Times New Roman"/>
                      <w:i/>
                    </w:rPr>
                  </w:del>
                </m:ctrlPr>
              </m:sSubPr>
              <m:e>
                <w:del w:id="675" w:author="Alex" w:date="2015-07-20T15:49:00Z">
                  <m:r>
                    <w:rPr>
                      <w:rFonts w:ascii="Cambria Math" w:hAnsi="Cambria Math" w:cs="Times New Roman"/>
                    </w:rPr>
                    <m:t>x</m:t>
                  </m:r>
                </w:del>
              </m:e>
              <m:sub>
                <w:del w:id="676" w:author="Alex" w:date="2015-07-20T15:49:00Z">
                  <m:r>
                    <w:rPr>
                      <w:rFonts w:ascii="Cambria Math" w:hAnsi="Cambria Math" w:cs="Times New Roman"/>
                    </w:rPr>
                    <m:t>1</m:t>
                  </m:r>
                </w:del>
              </m:sub>
            </m:sSub>
            <w:del w:id="677" w:author="Alex" w:date="2015-07-20T15:49:00Z">
              <m:r>
                <w:rPr>
                  <w:rFonts w:ascii="Cambria Math" w:hAnsi="Cambria Math" w:cs="Times New Roman"/>
                </w:rPr>
                <m:t xml:space="preserve"> </m:t>
              </m:r>
            </w:del>
          </m:e>
        </m:d>
        <w:del w:id="678" w:author="Alex" w:date="2015-07-20T15:49:00Z">
          <m:r>
            <w:rPr>
              <w:rFonts w:ascii="Cambria Math" w:hAnsi="Cambria Math" w:cs="Times New Roman"/>
            </w:rPr>
            <m:t xml:space="preserve">&lt; f( </m:t>
          </m:r>
        </w:del>
        <m:sSub>
          <m:sSubPr>
            <m:ctrlPr>
              <w:del w:id="679" w:author="Alex" w:date="2015-07-20T15:49:00Z">
                <w:rPr>
                  <w:rFonts w:ascii="Cambria Math" w:hAnsi="Cambria Math" w:cs="Times New Roman"/>
                  <w:i/>
                </w:rPr>
              </w:del>
            </m:ctrlPr>
          </m:sSubPr>
          <m:e>
            <w:del w:id="680" w:author="Alex" w:date="2015-07-20T15:49:00Z">
              <m:r>
                <w:rPr>
                  <w:rFonts w:ascii="Cambria Math" w:hAnsi="Cambria Math" w:cs="Times New Roman"/>
                </w:rPr>
                <m:t>x</m:t>
              </m:r>
            </w:del>
          </m:e>
          <m:sub>
            <w:del w:id="681" w:author="Alex" w:date="2015-07-20T15:49:00Z">
              <m:r>
                <w:rPr>
                  <w:rFonts w:ascii="Cambria Math" w:hAnsi="Cambria Math" w:cs="Times New Roman"/>
                </w:rPr>
                <m:t>2</m:t>
              </m:r>
            </w:del>
          </m:sub>
        </m:sSub>
        <w:del w:id="682" w:author="Alex" w:date="2015-07-20T15:49:00Z">
          <m:r>
            <w:rPr>
              <w:rFonts w:ascii="Cambria Math" w:hAnsi="Cambria Math" w:cs="Times New Roman"/>
            </w:rPr>
            <m:t xml:space="preserve"> )</m:t>
          </m:r>
        </w:del>
      </m:oMath>
      <w:del w:id="683" w:author="Alex" w:date="2015-07-20T15:49:00Z">
        <w:r w:rsidR="0076399C" w:rsidRPr="00441BF2" w:rsidDel="00FC4FDF">
          <w:rPr>
            <w:rFonts w:ascii="Times New Roman" w:eastAsiaTheme="minorEastAsia" w:hAnsi="Times New Roman" w:cs="Times New Roman"/>
          </w:rPr>
          <w:delText>.</w:delText>
        </w:r>
      </w:del>
      <w:ins w:id="684" w:author="Alex" w:date="2015-07-20T15:49:00Z">
        <w:r w:rsidR="00FC4FDF" w:rsidRPr="00FC4FDF">
          <w:rPr>
            <w:rFonts w:ascii="Times New Roman" w:eastAsiaTheme="minorEastAsia" w:hAnsi="Times New Roman" w:cs="Times New Roman"/>
            <w:i/>
          </w:rPr>
          <w:t xml:space="preserve"> </w:t>
        </w:r>
        <w:r w:rsidR="00FC4FDF">
          <w:rPr>
            <w:rFonts w:ascii="Times New Roman" w:eastAsiaTheme="minorEastAsia" w:hAnsi="Times New Roman" w:cs="Times New Roman"/>
            <w:i/>
          </w:rPr>
          <w:t>f(</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1</w:t>
        </w:r>
        <w:r w:rsidR="00FC4FDF">
          <w:rPr>
            <w:rFonts w:ascii="Times New Roman" w:eastAsiaTheme="minorEastAsia" w:hAnsi="Times New Roman" w:cs="Times New Roman"/>
            <w:i/>
          </w:rPr>
          <w:t>)</w:t>
        </w:r>
        <w:r w:rsidR="00FC4FDF">
          <w:rPr>
            <w:rFonts w:ascii="Times New Roman" w:eastAsiaTheme="minorEastAsia" w:hAnsi="Times New Roman" w:cs="Times New Roman"/>
          </w:rPr>
          <w:t xml:space="preserve"> &lt; </w:t>
        </w:r>
        <w:r w:rsidR="00FC4FDF" w:rsidRPr="0048610C">
          <w:rPr>
            <w:rFonts w:ascii="Times New Roman" w:eastAsiaTheme="minorEastAsia" w:hAnsi="Times New Roman" w:cs="Times New Roman"/>
          </w:rPr>
          <w:t xml:space="preserve"> </w:t>
        </w:r>
        <w:r w:rsidR="00FC4FDF">
          <w:rPr>
            <w:rFonts w:ascii="Times New Roman" w:eastAsiaTheme="minorEastAsia" w:hAnsi="Times New Roman" w:cs="Times New Roman"/>
            <w:i/>
          </w:rPr>
          <w:t>f(</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2</w:t>
        </w:r>
        <w:r w:rsidR="00FC4FDF">
          <w:rPr>
            <w:rFonts w:ascii="Times New Roman" w:hAnsi="Times New Roman" w:cs="Times New Roman"/>
          </w:rPr>
          <w:t>).</w:t>
        </w:r>
      </w:ins>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3"/>
        <w:gridCol w:w="6365"/>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6441AA23" w:rsidR="00A84B7E" w:rsidRPr="00441BF2" w:rsidRDefault="00DC4F8D">
            <w:pPr>
              <w:pStyle w:val="Tema1Img"/>
              <w:numPr>
                <w:ilvl w:val="0"/>
                <w:numId w:val="0"/>
              </w:numPr>
              <w:ind w:left="501" w:hanging="360"/>
              <w:rPr>
                <w:lang w:val="es-ES_tradnl"/>
              </w:rPr>
              <w:pPrChange w:id="685" w:author="Alex" w:date="2015-08-02T16:25: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686" w:author="Alex" w:date="2015-08-02T16:25:00Z">
              <w:r w:rsidR="001336A2" w:rsidDel="004E35CB">
                <w:rPr>
                  <w:sz w:val="24"/>
                  <w:szCs w:val="24"/>
                  <w:lang w:val="es-ES_tradnl"/>
                </w:rPr>
                <w:delText>IMG07</w:delText>
              </w:r>
            </w:del>
            <w:ins w:id="687" w:author="Alex" w:date="2015-08-02T16:25:00Z">
              <w:r w:rsidR="004E35CB">
                <w:rPr>
                  <w:sz w:val="24"/>
                  <w:szCs w:val="24"/>
                  <w:lang w:val="es-ES_tradnl"/>
                </w:rPr>
                <w:t>IMG11</w:t>
              </w:r>
            </w:ins>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es-CO"/>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7979A7D6"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r w:rsidR="00F9369E">
        <w:rPr>
          <w:rFonts w:ascii="Times New Roman" w:hAnsi="Times New Roman" w:cs="Times New Roman"/>
          <w:b/>
        </w:rPr>
        <w:t>La</w:t>
      </w:r>
      <w:ins w:id="688" w:author="Alex" w:date="2015-07-20T18:48:00Z">
        <w:r w:rsidR="005830F6">
          <w:rPr>
            <w:rFonts w:ascii="Times New Roman" w:hAnsi="Times New Roman" w:cs="Times New Roman"/>
            <w:b/>
          </w:rPr>
          <w:t>s</w:t>
        </w:r>
      </w:ins>
      <w:r w:rsidR="00F9369E">
        <w:rPr>
          <w:rFonts w:ascii="Times New Roman" w:hAnsi="Times New Roman" w:cs="Times New Roman"/>
          <w:b/>
        </w:rPr>
        <w:t xml:space="preserve"> </w:t>
      </w:r>
      <w:del w:id="689" w:author="Alex" w:date="2015-07-20T18:48:00Z">
        <w:r w:rsidR="00F9369E" w:rsidDel="005830F6">
          <w:rPr>
            <w:rFonts w:ascii="Times New Roman" w:hAnsi="Times New Roman" w:cs="Times New Roman"/>
            <w:b/>
          </w:rPr>
          <w:delText>f</w:delText>
        </w:r>
        <w:r w:rsidRPr="00441BF2" w:rsidDel="005830F6">
          <w:rPr>
            <w:rFonts w:ascii="Times New Roman" w:hAnsi="Times New Roman" w:cs="Times New Roman"/>
            <w:b/>
          </w:rPr>
          <w:delText xml:space="preserve">unción </w:delText>
        </w:r>
      </w:del>
      <w:ins w:id="690" w:author="Alex" w:date="2015-07-20T18:48:00Z">
        <w:r w:rsidR="005830F6">
          <w:rPr>
            <w:rFonts w:ascii="Times New Roman" w:hAnsi="Times New Roman" w:cs="Times New Roman"/>
            <w:b/>
          </w:rPr>
          <w:t>f</w:t>
        </w:r>
        <w:r w:rsidR="005830F6" w:rsidRPr="00441BF2">
          <w:rPr>
            <w:rFonts w:ascii="Times New Roman" w:hAnsi="Times New Roman" w:cs="Times New Roman"/>
            <w:b/>
          </w:rPr>
          <w:t>unci</w:t>
        </w:r>
        <w:r w:rsidR="005830F6">
          <w:rPr>
            <w:rFonts w:ascii="Times New Roman" w:hAnsi="Times New Roman" w:cs="Times New Roman"/>
            <w:b/>
          </w:rPr>
          <w:t>ones</w:t>
        </w:r>
        <w:r w:rsidR="005830F6" w:rsidRPr="00441BF2">
          <w:rPr>
            <w:rFonts w:ascii="Times New Roman" w:hAnsi="Times New Roman" w:cs="Times New Roman"/>
            <w:b/>
          </w:rPr>
          <w:t xml:space="preserve"> </w:t>
        </w:r>
      </w:ins>
      <w:r w:rsidRPr="00441BF2">
        <w:rPr>
          <w:rFonts w:ascii="Times New Roman" w:hAnsi="Times New Roman" w:cs="Times New Roman"/>
          <w:b/>
        </w:rPr>
        <w:t>decreciente</w:t>
      </w:r>
      <w:ins w:id="691" w:author="Alex" w:date="2015-07-20T18:48:00Z">
        <w:r w:rsidR="005830F6">
          <w:rPr>
            <w:rFonts w:ascii="Times New Roman" w:hAnsi="Times New Roman" w:cs="Times New Roman"/>
            <w:b/>
          </w:rPr>
          <w:t>s</w:t>
        </w:r>
      </w:ins>
    </w:p>
    <w:p w14:paraId="3295BF21" w14:textId="77777777" w:rsidR="003D468B" w:rsidRPr="00441BF2" w:rsidRDefault="003D468B" w:rsidP="00C968B4">
      <w:pPr>
        <w:spacing w:after="0"/>
        <w:rPr>
          <w:rFonts w:ascii="Times New Roman" w:hAnsi="Times New Roman" w:cs="Times New Roman"/>
          <w:b/>
        </w:rPr>
      </w:pPr>
    </w:p>
    <w:p w14:paraId="1658CF07" w14:textId="55FEB7A9"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w:t>
      </w:r>
      <w:proofErr w:type="spellStart"/>
      <w:r w:rsidRPr="00441BF2">
        <w:rPr>
          <w:rFonts w:ascii="Times New Roman" w:hAnsi="Times New Roman" w:cs="Times New Roman"/>
        </w:rPr>
        <w:t>codominio</w:t>
      </w:r>
      <w:proofErr w:type="spellEnd"/>
      <w:ins w:id="692" w:author="Alex" w:date="2015-07-20T16:16:00Z">
        <w:r w:rsidR="00C43860">
          <w:rPr>
            <w:rFonts w:ascii="Times New Roman" w:hAnsi="Times New Roman" w:cs="Times New Roman"/>
          </w:rPr>
          <w:t>. Las diferentes representaciones de las funciones se evidencian estos cambios.</w:t>
        </w:r>
      </w:ins>
      <w:del w:id="693" w:author="Alex" w:date="2015-07-20T16:15:00Z">
        <w:r w:rsidRPr="00441BF2" w:rsidDel="00C43860">
          <w:rPr>
            <w:rFonts w:ascii="Times New Roman" w:hAnsi="Times New Roman" w:cs="Times New Roman"/>
          </w:rPr>
          <w:delText>.</w:delText>
        </w:r>
      </w:del>
    </w:p>
    <w:p w14:paraId="680AFF01" w14:textId="77777777" w:rsidR="003D468B" w:rsidRPr="00441BF2" w:rsidRDefault="003D468B" w:rsidP="003D468B">
      <w:pPr>
        <w:spacing w:after="0"/>
        <w:rPr>
          <w:rFonts w:ascii="Times New Roman" w:hAnsi="Times New Roman" w:cs="Times New Roman"/>
        </w:rPr>
      </w:pPr>
    </w:p>
    <w:p w14:paraId="2458CCDF" w14:textId="77777777" w:rsidR="00C43860" w:rsidRDefault="003D468B" w:rsidP="003D468B">
      <w:pPr>
        <w:spacing w:after="0"/>
        <w:rPr>
          <w:ins w:id="694" w:author="Alex" w:date="2015-07-20T16:15:00Z"/>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una función será decreciente si las flechas entre los conjuntos invierten el orden. </w:t>
      </w:r>
    </w:p>
    <w:p w14:paraId="202CD923" w14:textId="77777777" w:rsidR="00C43860" w:rsidRDefault="00C43860" w:rsidP="003D468B">
      <w:pPr>
        <w:spacing w:after="0"/>
        <w:rPr>
          <w:ins w:id="695" w:author="Alex" w:date="2015-07-20T16:15:00Z"/>
          <w:rFonts w:ascii="Times New Roman" w:hAnsi="Times New Roman" w:cs="Times New Roman"/>
        </w:rPr>
      </w:pPr>
    </w:p>
    <w:p w14:paraId="08E5C3CD" w14:textId="52C4FAD4" w:rsidR="003D468B" w:rsidRPr="00441BF2" w:rsidRDefault="003D468B" w:rsidP="003D468B">
      <w:pPr>
        <w:spacing w:after="0"/>
        <w:rPr>
          <w:rFonts w:ascii="Times New Roman" w:hAnsi="Times New Roman" w:cs="Times New Roman"/>
        </w:rPr>
      </w:pPr>
      <w:del w:id="696" w:author="Alex" w:date="2015-07-20T16:15:00Z">
        <w:r w:rsidRPr="00441BF2" w:rsidDel="00C43860">
          <w:rPr>
            <w:rFonts w:ascii="Times New Roman" w:hAnsi="Times New Roman" w:cs="Times New Roman"/>
          </w:rPr>
          <w:delText>Ello será evidente e</w:delText>
        </w:r>
      </w:del>
      <w:ins w:id="697" w:author="Alex" w:date="2015-07-20T16:15:00Z">
        <w:r w:rsidR="00C43860">
          <w:rPr>
            <w:rFonts w:ascii="Times New Roman" w:hAnsi="Times New Roman" w:cs="Times New Roman"/>
          </w:rPr>
          <w:t>E</w:t>
        </w:r>
      </w:ins>
      <w:r w:rsidRPr="00441BF2">
        <w:rPr>
          <w:rFonts w:ascii="Times New Roman" w:hAnsi="Times New Roman" w:cs="Times New Roman"/>
        </w:rPr>
        <w:t xml:space="preserve">n la representación tabular, </w:t>
      </w:r>
      <w:del w:id="698" w:author="Alex" w:date="2015-07-20T16:15:00Z">
        <w:r w:rsidRPr="00441BF2" w:rsidDel="00C43860">
          <w:rPr>
            <w:rFonts w:ascii="Times New Roman" w:hAnsi="Times New Roman" w:cs="Times New Roman"/>
          </w:rPr>
          <w:delText xml:space="preserve">pues </w:delText>
        </w:r>
      </w:del>
      <w:r w:rsidRPr="00441BF2">
        <w:rPr>
          <w:rFonts w:ascii="Times New Roman" w:hAnsi="Times New Roman" w:cs="Times New Roman"/>
        </w:rPr>
        <w:t xml:space="preserve">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36233633" w:rsidR="003D468B" w:rsidRPr="00441BF2" w:rsidRDefault="003D468B" w:rsidP="003D468B">
      <w:pPr>
        <w:spacing w:after="0"/>
        <w:rPr>
          <w:rFonts w:ascii="Times New Roman" w:hAnsi="Times New Roman" w:cs="Times New Roman"/>
        </w:rPr>
      </w:pPr>
      <w:del w:id="699" w:author="Alex" w:date="2015-07-20T16:15:00Z">
        <w:r w:rsidRPr="00441BF2" w:rsidDel="00C43860">
          <w:rPr>
            <w:rFonts w:ascii="Times New Roman" w:hAnsi="Times New Roman" w:cs="Times New Roman"/>
          </w:rPr>
          <w:delText>Por su parte, e</w:delText>
        </w:r>
      </w:del>
      <w:ins w:id="700" w:author="Alex" w:date="2015-07-20T16:15:00Z">
        <w:r w:rsidR="00C43860">
          <w:rPr>
            <w:rFonts w:ascii="Times New Roman" w:hAnsi="Times New Roman" w:cs="Times New Roman"/>
          </w:rPr>
          <w:t>E</w:t>
        </w:r>
      </w:ins>
      <w:r w:rsidRPr="00441BF2">
        <w:rPr>
          <w:rFonts w:ascii="Times New Roman" w:hAnsi="Times New Roman" w:cs="Times New Roman"/>
        </w:rPr>
        <w:t xml:space="preserve">n la representación analítica, una función </w:t>
      </w:r>
      <w:r w:rsidR="00C43860" w:rsidRPr="00C43860">
        <w:rPr>
          <w:rFonts w:ascii="Times New Roman" w:eastAsiaTheme="minorEastAsia" w:hAnsi="Times New Roman" w:cs="Times New Roman"/>
          <w:i/>
          <w:rPrChange w:id="701" w:author="Alex" w:date="2015-07-20T16:17:00Z">
            <w:rPr>
              <w:rFonts w:ascii="Cambria Math" w:hAnsi="Cambria Math" w:cs="Times New Roman"/>
              <w:i/>
            </w:rPr>
          </w:rPrChange>
        </w:rPr>
        <w:t>y=f(x)</w:t>
      </w:r>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del w:id="702" w:author="Alex" w:date="2015-07-20T16:17:00Z">
        <w:r w:rsidRPr="00441BF2" w:rsidDel="00C43860">
          <w:rPr>
            <w:rFonts w:ascii="Times New Roman" w:hAnsi="Times New Roman" w:cs="Times New Roman"/>
          </w:rPr>
          <w:delText xml:space="preserve">dos elementos </w:delText>
        </w:r>
      </w:del>
      <w:ins w:id="703" w:author="Alex" w:date="2015-07-20T16:17:00Z">
        <w:r w:rsidR="00C43860">
          <w:rPr>
            <w:rFonts w:ascii="Times New Roman" w:hAnsi="Times New Roman" w:cs="Times New Roman"/>
          </w:rPr>
          <w:t>cualquier par de</w:t>
        </w:r>
        <w:r w:rsidR="00C43860" w:rsidRPr="00441BF2">
          <w:rPr>
            <w:rFonts w:ascii="Times New Roman" w:hAnsi="Times New Roman" w:cs="Times New Roman"/>
          </w:rPr>
          <w:t xml:space="preserve"> </w:t>
        </w:r>
        <w:r w:rsidR="00C43860" w:rsidRPr="0048610C">
          <w:rPr>
            <w:rFonts w:ascii="Times New Roman" w:eastAsiaTheme="minorEastAsia" w:hAnsi="Times New Roman" w:cs="Times New Roman"/>
          </w:rPr>
          <w:t>elementos</w:t>
        </w:r>
        <w:r w:rsidR="00C43860">
          <w:rPr>
            <w:rFonts w:ascii="Times New Roman" w:eastAsiaTheme="minorEastAsia" w:hAnsi="Times New Roman" w:cs="Times New Roman"/>
          </w:rPr>
          <w:t xml:space="preserve"> </w:t>
        </w:r>
        <w:r w:rsidR="00C43860" w:rsidRPr="0048610C">
          <w:rPr>
            <w:rFonts w:ascii="Times New Roman" w:eastAsiaTheme="minorEastAsia" w:hAnsi="Times New Roman" w:cs="Times New Roman"/>
          </w:rPr>
          <w:t>x</w:t>
        </w:r>
        <w:r w:rsidR="00C43860" w:rsidRPr="0048610C">
          <w:rPr>
            <w:rFonts w:ascii="Times New Roman" w:eastAsiaTheme="minorEastAsia" w:hAnsi="Times New Roman" w:cs="Times New Roman"/>
            <w:vertAlign w:val="subscript"/>
          </w:rPr>
          <w:t>1</w:t>
        </w:r>
        <w:r w:rsidR="00C43860" w:rsidRPr="0048610C">
          <w:rPr>
            <w:rFonts w:ascii="Times New Roman" w:eastAsiaTheme="minorEastAsia" w:hAnsi="Times New Roman" w:cs="Times New Roman"/>
          </w:rPr>
          <w:t xml:space="preserve">  y x</w:t>
        </w:r>
        <w:r w:rsidR="00C43860" w:rsidRPr="0048610C">
          <w:rPr>
            <w:rFonts w:ascii="Times New Roman" w:eastAsiaTheme="minorEastAsia" w:hAnsi="Times New Roman" w:cs="Times New Roman"/>
            <w:vertAlign w:val="subscript"/>
          </w:rPr>
          <w:t>2</w:t>
        </w:r>
        <w:r w:rsidR="00C43860">
          <w:rPr>
            <w:rFonts w:ascii="Times New Roman" w:eastAsiaTheme="minorEastAsia" w:hAnsi="Times New Roman" w:cs="Times New Roman"/>
            <w:vertAlign w:val="subscript"/>
          </w:rPr>
          <w:t xml:space="preserve"> </w:t>
        </w:r>
        <w:r w:rsidR="00C43860">
          <w:rPr>
            <w:rFonts w:ascii="Times New Roman" w:hAnsi="Times New Roman" w:cs="Times New Roman"/>
          </w:rPr>
          <w:t>en el intervalo,</w:t>
        </w:r>
        <w:r w:rsidR="00C43860" w:rsidRPr="00441BF2">
          <w:rPr>
            <w:rFonts w:ascii="Times New Roman" w:hAnsi="Times New Roman" w:cs="Times New Roman"/>
          </w:rPr>
          <w:t xml:space="preserve"> tales que </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1</w:t>
        </w:r>
        <w:r w:rsidR="00C43860" w:rsidRPr="0048610C">
          <w:rPr>
            <w:rFonts w:ascii="Times New Roman" w:eastAsiaTheme="minorEastAsia" w:hAnsi="Times New Roman" w:cs="Times New Roman"/>
            <w:i/>
          </w:rPr>
          <w:t xml:space="preserve"> </w:t>
        </w:r>
        <w:r w:rsidR="00C43860">
          <w:rPr>
            <w:rFonts w:ascii="Times New Roman" w:eastAsiaTheme="minorEastAsia" w:hAnsi="Times New Roman" w:cs="Times New Roman"/>
          </w:rPr>
          <w:t>&lt;</w:t>
        </w:r>
        <w:r w:rsidR="00C43860" w:rsidRPr="0048610C">
          <w:rPr>
            <w:rFonts w:ascii="Times New Roman" w:eastAsiaTheme="minorEastAsia" w:hAnsi="Times New Roman" w:cs="Times New Roman"/>
          </w:rPr>
          <w:t xml:space="preserve"> </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2</w:t>
        </w:r>
        <w:r w:rsidR="00C43860" w:rsidRPr="00441BF2">
          <w:rPr>
            <w:rFonts w:ascii="Times New Roman" w:hAnsi="Times New Roman" w:cs="Times New Roman"/>
          </w:rPr>
          <w:t xml:space="preserve">  </w:t>
        </w:r>
        <w:r w:rsidR="00C43860">
          <w:rPr>
            <w:rFonts w:ascii="Times New Roman" w:hAnsi="Times New Roman" w:cs="Times New Roman"/>
          </w:rPr>
          <w:t xml:space="preserve">entonces </w:t>
        </w:r>
      </w:ins>
      <m:oMath>
        <m:sSub>
          <m:sSubPr>
            <m:ctrlPr>
              <w:del w:id="704" w:author="Alex" w:date="2015-07-20T16:18:00Z">
                <w:rPr>
                  <w:rFonts w:ascii="Cambria Math" w:hAnsi="Cambria Math" w:cs="Times New Roman"/>
                  <w:i/>
                </w:rPr>
              </w:del>
            </m:ctrlPr>
          </m:sSubPr>
          <m:e>
            <w:del w:id="705" w:author="Alex" w:date="2015-07-20T16:18:00Z">
              <m:r>
                <w:rPr>
                  <w:rFonts w:ascii="Cambria Math" w:hAnsi="Cambria Math" w:cs="Times New Roman"/>
                </w:rPr>
                <m:t>x</m:t>
              </m:r>
            </w:del>
          </m:e>
          <m:sub>
            <w:del w:id="706" w:author="Alex" w:date="2015-07-20T16:18:00Z">
              <m:r>
                <w:rPr>
                  <w:rFonts w:ascii="Cambria Math" w:hAnsi="Cambria Math" w:cs="Times New Roman"/>
                </w:rPr>
                <m:t>1</m:t>
              </m:r>
            </w:del>
          </m:sub>
        </m:sSub>
      </m:oMath>
      <w:del w:id="707" w:author="Alex" w:date="2015-07-20T16:18:00Z">
        <w:r w:rsidRPr="00441BF2" w:rsidDel="00C43860">
          <w:rPr>
            <w:rFonts w:ascii="Times New Roman" w:hAnsi="Times New Roman" w:cs="Times New Roman"/>
          </w:rPr>
          <w:delText xml:space="preserve"> y </w:delTex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Change w:id="708" w:author="Alex" w:date="2015-07-20T16:18:00Z">
                <w:rPr>
                  <w:rFonts w:ascii="Cambria Math" w:hAnsi="Cambria Math" w:cs="Times New Roman"/>
                </w:rPr>
              </w:rPrChange>
            </w:rPr>
            <m:t xml:space="preserve"> </m:t>
          </m:r>
        </m:oMath>
      </w:del>
      <w:ins w:id="709" w:author="Alex" w:date="2015-07-20T16:18:00Z">
        <w:r w:rsidR="00C43860">
          <w:rPr>
            <w:rFonts w:ascii="Times New Roman" w:eastAsiaTheme="minorEastAsia" w:hAnsi="Times New Roman" w:cs="Times New Roman"/>
            <w:i/>
          </w:rPr>
          <w:t>f(</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1</w:t>
        </w:r>
        <w:r w:rsidR="00C43860">
          <w:rPr>
            <w:rFonts w:ascii="Times New Roman" w:eastAsiaTheme="minorEastAsia" w:hAnsi="Times New Roman" w:cs="Times New Roman"/>
            <w:i/>
          </w:rPr>
          <w:t>)</w:t>
        </w:r>
        <w:r w:rsidR="00C43860">
          <w:rPr>
            <w:rFonts w:ascii="Times New Roman" w:eastAsiaTheme="minorEastAsia" w:hAnsi="Times New Roman" w:cs="Times New Roman"/>
          </w:rPr>
          <w:t xml:space="preserve"> &lt; </w:t>
        </w:r>
        <w:r w:rsidR="00C43860" w:rsidRPr="0048610C">
          <w:rPr>
            <w:rFonts w:ascii="Times New Roman" w:eastAsiaTheme="minorEastAsia" w:hAnsi="Times New Roman" w:cs="Times New Roman"/>
          </w:rPr>
          <w:t xml:space="preserve"> </w:t>
        </w:r>
        <w:r w:rsidR="00C43860">
          <w:rPr>
            <w:rFonts w:ascii="Times New Roman" w:eastAsiaTheme="minorEastAsia" w:hAnsi="Times New Roman" w:cs="Times New Roman"/>
            <w:i/>
          </w:rPr>
          <w:t>f(</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2</w:t>
        </w:r>
        <w:r w:rsidR="00C43860">
          <w:rPr>
            <w:rFonts w:ascii="Times New Roman" w:hAnsi="Times New Roman" w:cs="Times New Roman"/>
          </w:rPr>
          <w:t>).</w:t>
        </w:r>
      </w:ins>
      <w:del w:id="710" w:author="Alex" w:date="2015-07-20T16:18:00Z">
        <w:r w:rsidRPr="00441BF2" w:rsidDel="00C43860">
          <w:rPr>
            <w:rFonts w:ascii="Times New Roman" w:eastAsiaTheme="minorEastAsia" w:hAnsi="Times New Roman" w:cs="Times New Roman"/>
          </w:rPr>
          <w:delText xml:space="preserve">cualesquiera </w:delText>
        </w:r>
        <w:r w:rsidRPr="00441BF2" w:rsidDel="00C43860">
          <w:rPr>
            <w:rFonts w:ascii="Times New Roman" w:hAnsi="Times New Roman" w:cs="Times New Roman"/>
          </w:rPr>
          <w:delText xml:space="preserve">del dominio en ese intervalo, tales que </w:delTex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sidDel="00C43860">
          <w:rPr>
            <w:rFonts w:ascii="Times New Roman" w:hAnsi="Times New Roman" w:cs="Times New Roman"/>
          </w:rPr>
          <w:delText xml:space="preserve">, entonces </w:delTex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sidDel="00C43860">
          <w:rPr>
            <w:rFonts w:ascii="Times New Roman" w:eastAsiaTheme="minorEastAsia" w:hAnsi="Times New Roman" w:cs="Times New Roman"/>
          </w:rPr>
          <w:delText>.</w:delText>
        </w:r>
      </w:del>
    </w:p>
    <w:p w14:paraId="78B253D1" w14:textId="77777777" w:rsidR="003D468B" w:rsidRPr="00441BF2" w:rsidRDefault="003D468B" w:rsidP="003D468B">
      <w:pPr>
        <w:spacing w:after="0"/>
        <w:rPr>
          <w:rFonts w:ascii="Times New Roman" w:hAnsi="Times New Roman" w:cs="Times New Roman"/>
        </w:rPr>
      </w:pPr>
    </w:p>
    <w:p w14:paraId="6C466DA9" w14:textId="5CEB5134"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w:t>
      </w:r>
      <w:del w:id="711" w:author="Alex" w:date="2015-07-20T16:18:00Z">
        <w:r w:rsidRPr="00441BF2" w:rsidDel="00C43860">
          <w:rPr>
            <w:rFonts w:ascii="Times New Roman" w:hAnsi="Times New Roman" w:cs="Times New Roman"/>
          </w:rPr>
          <w:delText>si</w:delText>
        </w:r>
      </w:del>
      <w:ins w:id="712" w:author="Alex" w:date="2015-07-20T16:18:00Z">
        <w:r w:rsidR="00C43860">
          <w:rPr>
            <w:rFonts w:ascii="Times New Roman" w:hAnsi="Times New Roman" w:cs="Times New Roman"/>
          </w:rPr>
          <w:t>que</w:t>
        </w:r>
      </w:ins>
      <w:r w:rsidRPr="00441BF2">
        <w:rPr>
          <w:rFonts w:ascii="Times New Roman" w:hAnsi="Times New Roman" w:cs="Times New Roman"/>
        </w:rPr>
        <w:t xml:space="preserve"> </w:t>
      </w:r>
      <w:del w:id="713" w:author="Alex" w:date="2015-07-20T16:18:00Z">
        <w:r w:rsidRPr="00441BF2" w:rsidDel="00C43860">
          <w:rPr>
            <w:rFonts w:ascii="Times New Roman" w:hAnsi="Times New Roman" w:cs="Times New Roman"/>
          </w:rPr>
          <w:delText>al tomar</w:delText>
        </w:r>
      </w:del>
      <w:ins w:id="714" w:author="Alex" w:date="2015-07-20T16:18:00Z">
        <w:r w:rsidR="00C43860">
          <w:rPr>
            <w:rFonts w:ascii="Times New Roman" w:hAnsi="Times New Roman" w:cs="Times New Roman"/>
          </w:rPr>
          <w:t>si se toman</w:t>
        </w:r>
      </w:ins>
      <w:r w:rsidRPr="00441BF2">
        <w:rPr>
          <w:rFonts w:ascii="Times New Roman" w:hAnsi="Times New Roman" w:cs="Times New Roman"/>
        </w:rPr>
        <w:t xml:space="preserve">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5"/>
        <w:gridCol w:w="6363"/>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6FA72C45" w:rsidR="00440395" w:rsidRPr="00441BF2" w:rsidRDefault="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del w:id="715" w:author="Alex" w:date="2015-08-02T16:25:00Z">
              <w:r w:rsidR="001336A2" w:rsidDel="004E35CB">
                <w:rPr>
                  <w:sz w:val="24"/>
                  <w:szCs w:val="24"/>
                  <w:lang w:val="es-ES_tradnl"/>
                </w:rPr>
                <w:delText>IMG08</w:delText>
              </w:r>
            </w:del>
            <w:ins w:id="716" w:author="Alex" w:date="2015-08-02T16:25:00Z">
              <w:r w:rsidR="004E35CB">
                <w:rPr>
                  <w:sz w:val="24"/>
                  <w:szCs w:val="24"/>
                  <w:lang w:val="es-ES_tradnl"/>
                </w:rPr>
                <w:t>IMG12</w:t>
              </w:r>
            </w:ins>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es-CO"/>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374634D1" w14:textId="77777777" w:rsidR="000B67FD" w:rsidRDefault="00173384" w:rsidP="00E0668C">
            <w:pPr>
              <w:jc w:val="both"/>
              <w:rPr>
                <w:ins w:id="717" w:author="Alex" w:date="2015-07-20T16:22:00Z"/>
                <w:rFonts w:ascii="Times New Roman" w:eastAsiaTheme="minorEastAsia" w:hAnsi="Times New Roman" w:cs="Times New Roman"/>
                <w:i/>
                <w:lang w:val="es-ES_tradnl"/>
              </w:rPr>
            </w:pPr>
            <w:r w:rsidRPr="00441BF2">
              <w:rPr>
                <w:rFonts w:ascii="Times New Roman" w:hAnsi="Times New Roman" w:cs="Times New Roman"/>
                <w:lang w:val="es-ES_tradnl"/>
              </w:rPr>
              <w:t xml:space="preserve">La pendiente de una recta que pasa por dos puntos </w:t>
            </w:r>
            <w:r w:rsidR="000B67FD" w:rsidRPr="000B67FD">
              <w:rPr>
                <w:rFonts w:ascii="Times New Roman" w:eastAsiaTheme="minorEastAsia" w:hAnsi="Times New Roman" w:cs="Times New Roman"/>
                <w:i/>
                <w:rPrChange w:id="718" w:author="Alex" w:date="2015-07-20T16:21:00Z">
                  <w:rPr>
                    <w:rFonts w:ascii="Cambria Math" w:hAnsi="Cambria Math" w:cs="Times New Roman"/>
                    <w:i/>
                  </w:rPr>
                </w:rPrChange>
              </w:rPr>
              <w:t>P</w:t>
            </w:r>
            <w:del w:id="719" w:author="Alex" w:date="2015-07-20T16:20:00Z">
              <w:r w:rsidR="000B67FD" w:rsidRPr="000B67FD" w:rsidDel="000B67FD">
                <w:rPr>
                  <w:rFonts w:ascii="Times New Roman" w:eastAsiaTheme="minorEastAsia" w:hAnsi="Times New Roman" w:cs="Times New Roman"/>
                  <w:i/>
                  <w:vertAlign w:val="subscript"/>
                  <w:rPrChange w:id="720"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21" w:author="Alex" w:date="2015-07-20T16:21:00Z">
                  <w:rPr>
                    <w:rFonts w:ascii="Cambria Math" w:hAnsi="Cambria Math" w:cs="Times New Roman"/>
                    <w:i/>
                  </w:rPr>
                </w:rPrChange>
              </w:rPr>
              <w:t>1</w:t>
            </w:r>
            <w:r w:rsidR="000B67FD" w:rsidRPr="000B67FD">
              <w:rPr>
                <w:rFonts w:ascii="Times New Roman" w:eastAsiaTheme="minorEastAsia" w:hAnsi="Times New Roman" w:cs="Times New Roman"/>
                <w:i/>
                <w:rPrChange w:id="722" w:author="Alex" w:date="2015-07-20T16:21:00Z">
                  <w:rPr>
                    <w:rFonts w:ascii="Cambria Math" w:hAnsi="Cambria Math" w:cs="Times New Roman"/>
                    <w:i/>
                  </w:rPr>
                </w:rPrChange>
              </w:rPr>
              <w:t>=(x</w:t>
            </w:r>
            <w:del w:id="723" w:author="Alex" w:date="2015-07-20T16:20:00Z">
              <w:r w:rsidR="000B67FD" w:rsidRPr="000B67FD" w:rsidDel="000B67FD">
                <w:rPr>
                  <w:rFonts w:ascii="Times New Roman" w:eastAsiaTheme="minorEastAsia" w:hAnsi="Times New Roman" w:cs="Times New Roman"/>
                  <w:i/>
                  <w:vertAlign w:val="subscript"/>
                  <w:rPrChange w:id="724"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25" w:author="Alex" w:date="2015-07-20T16:21:00Z">
                  <w:rPr>
                    <w:rFonts w:ascii="Cambria Math" w:hAnsi="Cambria Math" w:cs="Times New Roman"/>
                    <w:i/>
                  </w:rPr>
                </w:rPrChange>
              </w:rPr>
              <w:t>1</w:t>
            </w:r>
            <w:proofErr w:type="gramStart"/>
            <w:r w:rsidR="000B67FD" w:rsidRPr="000B67FD">
              <w:rPr>
                <w:rFonts w:ascii="Times New Roman" w:eastAsiaTheme="minorEastAsia" w:hAnsi="Times New Roman" w:cs="Times New Roman"/>
                <w:i/>
                <w:rPrChange w:id="726" w:author="Alex" w:date="2015-07-20T16:21:00Z">
                  <w:rPr>
                    <w:rFonts w:ascii="Cambria Math" w:hAnsi="Cambria Math" w:cs="Times New Roman"/>
                    <w:i/>
                  </w:rPr>
                </w:rPrChange>
              </w:rPr>
              <w:t>,y</w:t>
            </w:r>
            <w:proofErr w:type="gramEnd"/>
            <w:del w:id="727" w:author="Alex" w:date="2015-07-20T16:20:00Z">
              <w:r w:rsidR="000B67FD" w:rsidRPr="000B67FD" w:rsidDel="000B67FD">
                <w:rPr>
                  <w:rFonts w:ascii="Times New Roman" w:eastAsiaTheme="minorEastAsia" w:hAnsi="Times New Roman" w:cs="Times New Roman"/>
                  <w:i/>
                  <w:vertAlign w:val="subscript"/>
                  <w:rPrChange w:id="728"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29" w:author="Alex" w:date="2015-07-20T16:21:00Z">
                  <w:rPr>
                    <w:rFonts w:ascii="Cambria Math" w:hAnsi="Cambria Math" w:cs="Times New Roman"/>
                    <w:i/>
                  </w:rPr>
                </w:rPrChange>
              </w:rPr>
              <w:t>1</w:t>
            </w:r>
            <w:del w:id="730" w:author="Alex" w:date="2015-07-20T16:21:00Z">
              <w:r w:rsidR="000B67FD" w:rsidRPr="000B67FD" w:rsidDel="000B67FD">
                <w:rPr>
                  <w:rFonts w:ascii="Times New Roman" w:eastAsiaTheme="minorEastAsia" w:hAnsi="Times New Roman" w:cs="Times New Roman"/>
                  <w:i/>
                  <w:rPrChange w:id="731" w:author="Alex" w:date="2015-07-20T16:21:00Z">
                    <w:rPr>
                      <w:rFonts w:ascii="Cambria Math" w:hAnsi="Cambria Math" w:cs="Times New Roman"/>
                      <w:i/>
                    </w:rPr>
                  </w:rPrChange>
                </w:rPr>
                <w:delText xml:space="preserve"> </w:delText>
              </w:r>
            </w:del>
            <w:r w:rsidR="000B67FD" w:rsidRPr="000B67FD">
              <w:rPr>
                <w:rFonts w:ascii="Times New Roman" w:eastAsiaTheme="minorEastAsia" w:hAnsi="Times New Roman" w:cs="Times New Roman"/>
                <w:i/>
                <w:rPrChange w:id="732" w:author="Alex" w:date="2015-07-20T16:21:00Z">
                  <w:rPr>
                    <w:rFonts w:ascii="Cambria Math" w:hAnsi="Cambria Math" w:cs="Times New Roman"/>
                    <w:i/>
                  </w:rPr>
                </w:rPrChange>
              </w:rPr>
              <w:t>)</w:t>
            </w:r>
            <w:r w:rsidRPr="00441BF2">
              <w:rPr>
                <w:rFonts w:ascii="Times New Roman" w:hAnsi="Times New Roman" w:cs="Times New Roman"/>
                <w:lang w:val="es-ES_tradnl"/>
              </w:rPr>
              <w:t xml:space="preserve"> y </w:t>
            </w:r>
            <w:r w:rsidR="000B67FD" w:rsidRPr="000B67FD">
              <w:rPr>
                <w:rFonts w:ascii="Times New Roman" w:eastAsiaTheme="minorEastAsia" w:hAnsi="Times New Roman" w:cs="Times New Roman"/>
                <w:i/>
                <w:rPrChange w:id="733" w:author="Alex" w:date="2015-07-20T16:21:00Z">
                  <w:rPr>
                    <w:rFonts w:ascii="Cambria Math" w:hAnsi="Cambria Math" w:cs="Times New Roman"/>
                    <w:i/>
                  </w:rPr>
                </w:rPrChange>
              </w:rPr>
              <w:t>P</w:t>
            </w:r>
            <w:del w:id="734" w:author="Alex" w:date="2015-07-20T16:20:00Z">
              <w:r w:rsidR="000B67FD" w:rsidRPr="000B67FD" w:rsidDel="000B67FD">
                <w:rPr>
                  <w:rFonts w:ascii="Times New Roman" w:eastAsiaTheme="minorEastAsia" w:hAnsi="Times New Roman" w:cs="Times New Roman"/>
                  <w:i/>
                  <w:vertAlign w:val="subscript"/>
                  <w:rPrChange w:id="735"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36" w:author="Alex" w:date="2015-07-20T16:21:00Z">
                  <w:rPr>
                    <w:rFonts w:ascii="Cambria Math" w:hAnsi="Cambria Math" w:cs="Times New Roman"/>
                    <w:i/>
                  </w:rPr>
                </w:rPrChange>
              </w:rPr>
              <w:t>2</w:t>
            </w:r>
            <w:r w:rsidR="000B67FD" w:rsidRPr="000B67FD">
              <w:rPr>
                <w:rFonts w:ascii="Times New Roman" w:eastAsiaTheme="minorEastAsia" w:hAnsi="Times New Roman" w:cs="Times New Roman"/>
                <w:i/>
                <w:rPrChange w:id="737" w:author="Alex" w:date="2015-07-20T16:21:00Z">
                  <w:rPr>
                    <w:rFonts w:ascii="Cambria Math" w:hAnsi="Cambria Math" w:cs="Times New Roman"/>
                    <w:i/>
                  </w:rPr>
                </w:rPrChange>
              </w:rPr>
              <w:t>=(x</w:t>
            </w:r>
            <w:del w:id="738" w:author="Alex" w:date="2015-07-20T16:20:00Z">
              <w:r w:rsidR="000B67FD" w:rsidRPr="000B67FD" w:rsidDel="000B67FD">
                <w:rPr>
                  <w:rFonts w:ascii="Times New Roman" w:eastAsiaTheme="minorEastAsia" w:hAnsi="Times New Roman" w:cs="Times New Roman"/>
                  <w:i/>
                  <w:vertAlign w:val="subscript"/>
                  <w:rPrChange w:id="739"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40" w:author="Alex" w:date="2015-07-20T16:21:00Z">
                  <w:rPr>
                    <w:rFonts w:ascii="Cambria Math" w:hAnsi="Cambria Math" w:cs="Times New Roman"/>
                    <w:i/>
                  </w:rPr>
                </w:rPrChange>
              </w:rPr>
              <w:t>2</w:t>
            </w:r>
            <w:r w:rsidR="000B67FD" w:rsidRPr="000B67FD">
              <w:rPr>
                <w:rFonts w:ascii="Times New Roman" w:eastAsiaTheme="minorEastAsia" w:hAnsi="Times New Roman" w:cs="Times New Roman"/>
                <w:i/>
                <w:rPrChange w:id="741" w:author="Alex" w:date="2015-07-20T16:21:00Z">
                  <w:rPr>
                    <w:rFonts w:ascii="Cambria Math" w:hAnsi="Cambria Math" w:cs="Times New Roman"/>
                    <w:i/>
                  </w:rPr>
                </w:rPrChange>
              </w:rPr>
              <w:t>,y</w:t>
            </w:r>
            <w:del w:id="742" w:author="Alex" w:date="2015-07-20T16:20:00Z">
              <w:r w:rsidR="000B67FD" w:rsidRPr="000B67FD" w:rsidDel="000B67FD">
                <w:rPr>
                  <w:rFonts w:ascii="Times New Roman" w:eastAsiaTheme="minorEastAsia" w:hAnsi="Times New Roman" w:cs="Times New Roman"/>
                  <w:i/>
                  <w:vertAlign w:val="subscript"/>
                  <w:rPrChange w:id="743"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44" w:author="Alex" w:date="2015-07-20T16:21:00Z">
                  <w:rPr>
                    <w:rFonts w:ascii="Cambria Math" w:hAnsi="Cambria Math" w:cs="Times New Roman"/>
                    <w:i/>
                  </w:rPr>
                </w:rPrChange>
              </w:rPr>
              <w:t>2</w:t>
            </w:r>
            <w:del w:id="745" w:author="Alex" w:date="2015-07-20T16:21:00Z">
              <w:r w:rsidR="000B67FD" w:rsidRPr="000B67FD" w:rsidDel="000B67FD">
                <w:rPr>
                  <w:rFonts w:ascii="Times New Roman" w:eastAsiaTheme="minorEastAsia" w:hAnsi="Times New Roman" w:cs="Times New Roman"/>
                  <w:i/>
                  <w:rPrChange w:id="746" w:author="Alex" w:date="2015-07-20T16:21:00Z">
                    <w:rPr>
                      <w:rFonts w:ascii="Cambria Math" w:hAnsi="Cambria Math" w:cs="Times New Roman"/>
                      <w:i/>
                    </w:rPr>
                  </w:rPrChange>
                </w:rPr>
                <w:delText xml:space="preserve"> </w:delText>
              </w:r>
            </w:del>
            <w:r w:rsidR="000B67FD" w:rsidRPr="000B67FD">
              <w:rPr>
                <w:rFonts w:ascii="Times New Roman" w:eastAsiaTheme="minorEastAsia" w:hAnsi="Times New Roman" w:cs="Times New Roman"/>
                <w:i/>
                <w:rPrChange w:id="747" w:author="Alex" w:date="2015-07-20T16:21:00Z">
                  <w:rPr>
                    <w:rFonts w:ascii="Cambria Math" w:hAnsi="Cambria Math" w:cs="Times New Roman"/>
                    <w:i/>
                  </w:rPr>
                </w:rPrChange>
              </w:rPr>
              <w:t>)</w:t>
            </w:r>
            <w:r w:rsidR="001727AC" w:rsidRPr="00441BF2">
              <w:rPr>
                <w:rFonts w:ascii="Times New Roman" w:eastAsiaTheme="minorEastAsia" w:hAnsi="Times New Roman" w:cs="Times New Roman"/>
                <w:lang w:val="es-ES_tradnl"/>
              </w:rPr>
              <w:t xml:space="preserve"> es un</w:t>
            </w:r>
            <w:del w:id="748" w:author="Alex" w:date="2015-07-20T16:21:00Z">
              <w:r w:rsidR="001727AC" w:rsidRPr="00441BF2" w:rsidDel="000B67FD">
                <w:rPr>
                  <w:rFonts w:ascii="Times New Roman" w:eastAsiaTheme="minorEastAsia" w:hAnsi="Times New Roman" w:cs="Times New Roman"/>
                  <w:lang w:val="es-ES_tradnl"/>
                </w:rPr>
                <w:delText xml:space="preserve"> índice, es decir, un</w:delText>
              </w:r>
            </w:del>
            <w:r w:rsidR="001727AC" w:rsidRPr="00441BF2">
              <w:rPr>
                <w:rFonts w:ascii="Times New Roman" w:eastAsiaTheme="minorEastAsia" w:hAnsi="Times New Roman" w:cs="Times New Roman"/>
                <w:lang w:val="es-ES_tradnl"/>
              </w:rPr>
              <w:t xml:space="preserve">a razón entre los cambios en </w:t>
            </w:r>
            <w:r w:rsidR="000B67FD" w:rsidRPr="000B67FD">
              <w:rPr>
                <w:rFonts w:ascii="Times New Roman" w:eastAsiaTheme="minorEastAsia" w:hAnsi="Times New Roman" w:cs="Times New Roman" w:hint="eastAsia"/>
                <w:i/>
                <w:rPrChange w:id="749" w:author="Alex" w:date="2015-07-20T16:22:00Z">
                  <w:rPr>
                    <w:rFonts w:ascii="Cambria Math" w:eastAsiaTheme="minorEastAsia" w:hAnsi="Cambria Math" w:cs="Times New Roman" w:hint="eastAsia"/>
                    <w:i/>
                  </w:rPr>
                </w:rPrChange>
              </w:rPr>
              <w:t>y</w:t>
            </w:r>
            <w:del w:id="750" w:author="Alex" w:date="2015-07-20T16:21:00Z">
              <w:r w:rsidR="001727AC" w:rsidRPr="00441BF2" w:rsidDel="000B67FD">
                <w:rPr>
                  <w:rFonts w:ascii="Times New Roman" w:eastAsiaTheme="minorEastAsia" w:hAnsi="Times New Roman" w:cs="Times New Roman"/>
                  <w:lang w:val="es-ES_tradnl"/>
                </w:rPr>
                <w:delText>,</w:delText>
              </w:r>
            </w:del>
            <w:r w:rsidR="001727AC" w:rsidRPr="00441BF2">
              <w:rPr>
                <w:rFonts w:ascii="Times New Roman" w:eastAsiaTheme="minorEastAsia" w:hAnsi="Times New Roman" w:cs="Times New Roman"/>
                <w:lang w:val="es-ES_tradnl"/>
              </w:rPr>
              <w:t xml:space="preserve"> </w:t>
            </w:r>
            <w:del w:id="751" w:author="Alex" w:date="2015-07-20T16:21:00Z">
              <w:r w:rsidR="001727AC" w:rsidRPr="00441BF2" w:rsidDel="000B67FD">
                <w:rPr>
                  <w:rFonts w:ascii="Times New Roman" w:eastAsiaTheme="minorEastAsia" w:hAnsi="Times New Roman" w:cs="Times New Roman"/>
                  <w:lang w:val="es-ES_tradnl"/>
                </w:rPr>
                <w:delText>frente</w:delText>
              </w:r>
            </w:del>
            <w:ins w:id="752" w:author="Alex" w:date="2015-07-20T16:21:00Z">
              <w:r w:rsidR="000B67FD">
                <w:rPr>
                  <w:rFonts w:ascii="Times New Roman" w:eastAsiaTheme="minorEastAsia" w:hAnsi="Times New Roman" w:cs="Times New Roman"/>
                  <w:lang w:val="es-ES_tradnl"/>
                </w:rPr>
                <w:t xml:space="preserve">y los </w:t>
              </w:r>
            </w:ins>
            <w:del w:id="753" w:author="Alex" w:date="2015-07-20T16:21:00Z">
              <w:r w:rsidR="001727AC" w:rsidRPr="00441BF2" w:rsidDel="000B67FD">
                <w:rPr>
                  <w:rFonts w:ascii="Times New Roman" w:eastAsiaTheme="minorEastAsia" w:hAnsi="Times New Roman" w:cs="Times New Roman"/>
                  <w:lang w:val="es-ES_tradnl"/>
                </w:rPr>
                <w:delText xml:space="preserve"> a los </w:delText>
              </w:r>
            </w:del>
            <w:r w:rsidR="001727AC" w:rsidRPr="00441BF2">
              <w:rPr>
                <w:rFonts w:ascii="Times New Roman" w:eastAsiaTheme="minorEastAsia" w:hAnsi="Times New Roman" w:cs="Times New Roman"/>
                <w:lang w:val="es-ES_tradnl"/>
              </w:rPr>
              <w:t xml:space="preserve">cambios en </w:t>
            </w:r>
            <w:r w:rsidR="000B67FD" w:rsidRPr="000B67FD">
              <w:rPr>
                <w:rFonts w:ascii="Times New Roman" w:eastAsiaTheme="minorEastAsia" w:hAnsi="Times New Roman" w:cs="Times New Roman" w:hint="eastAsia"/>
                <w:i/>
                <w:rPrChange w:id="754" w:author="Alex" w:date="2015-07-20T16:22:00Z">
                  <w:rPr>
                    <w:rFonts w:ascii="Cambria Math" w:eastAsiaTheme="minorEastAsia" w:hAnsi="Cambria Math" w:cs="Times New Roman" w:hint="eastAsia"/>
                    <w:i/>
                  </w:rPr>
                </w:rPrChange>
              </w:rPr>
              <w:t>x</w:t>
            </w:r>
            <w:r w:rsidR="001727AC" w:rsidRPr="00441BF2">
              <w:rPr>
                <w:rFonts w:ascii="Times New Roman" w:eastAsiaTheme="minorEastAsia" w:hAnsi="Times New Roman" w:cs="Times New Roman"/>
                <w:i/>
                <w:lang w:val="es-ES_tradnl"/>
              </w:rPr>
              <w:t>.</w:t>
            </w:r>
          </w:p>
          <w:p w14:paraId="66358498" w14:textId="1B64F6BE" w:rsidR="00E0668C" w:rsidRPr="00441BF2" w:rsidRDefault="001727AC" w:rsidP="00E0668C">
            <w:pPr>
              <w:jc w:val="both"/>
              <w:rPr>
                <w:rFonts w:ascii="Times New Roman" w:eastAsiaTheme="minorEastAsia" w:hAnsi="Times New Roman" w:cs="Times New Roman"/>
                <w:lang w:val="es-ES_tradnl"/>
              </w:rPr>
            </w:pPr>
            <w:r w:rsidRPr="00441BF2">
              <w:rPr>
                <w:rFonts w:ascii="Times New Roman" w:eastAsiaTheme="minorEastAsia" w:hAnsi="Times New Roman" w:cs="Times New Roman"/>
                <w:lang w:val="es-ES_tradnl"/>
              </w:rPr>
              <w:t xml:space="preserve"> Los cambios en </w:t>
            </w:r>
            <w:r w:rsidR="000B67FD" w:rsidRPr="000B67FD">
              <w:rPr>
                <w:rFonts w:ascii="Times New Roman" w:eastAsiaTheme="minorEastAsia" w:hAnsi="Times New Roman" w:cs="Times New Roman" w:hint="eastAsia"/>
                <w:i/>
                <w:rPrChange w:id="755" w:author="Alex" w:date="2015-07-20T16:22:00Z">
                  <w:rPr>
                    <w:rFonts w:ascii="Cambria Math" w:eastAsiaTheme="minorEastAsia" w:hAnsi="Cambria Math" w:cs="Times New Roman" w:hint="eastAsia"/>
                    <w:i/>
                  </w:rPr>
                </w:rPrChange>
              </w:rPr>
              <w:t>x</w:t>
            </w:r>
            <w:r w:rsidRPr="00441BF2">
              <w:rPr>
                <w:rFonts w:ascii="Times New Roman" w:eastAsiaTheme="minorEastAsia" w:hAnsi="Times New Roman" w:cs="Times New Roman"/>
                <w:lang w:val="es-ES_tradnl"/>
              </w:rPr>
              <w:t xml:space="preserve"> y en </w:t>
            </w:r>
            <w:r w:rsidR="000B67FD" w:rsidRPr="000B67FD">
              <w:rPr>
                <w:rFonts w:ascii="Times New Roman" w:eastAsiaTheme="minorEastAsia" w:hAnsi="Times New Roman" w:cs="Times New Roman" w:hint="eastAsia"/>
                <w:i/>
                <w:rPrChange w:id="756" w:author="Alex" w:date="2015-07-20T16:22:00Z">
                  <w:rPr>
                    <w:rFonts w:ascii="Cambria Math" w:eastAsiaTheme="minorEastAsia" w:hAnsi="Cambria Math" w:cs="Times New Roman" w:hint="eastAsia"/>
                    <w:i/>
                  </w:rPr>
                </w:rPrChange>
              </w:rPr>
              <w:t>y</w:t>
            </w:r>
            <w:r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13B49FC0"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del w:id="757" w:author="Alex" w:date="2015-08-02T18:47:00Z">
        <w:r w:rsidR="00F9369E" w:rsidDel="008E2E0A">
          <w:rPr>
            <w:rFonts w:ascii="Times New Roman" w:hAnsi="Times New Roman" w:cs="Times New Roman"/>
            <w:b/>
          </w:rPr>
          <w:delText>La f</w:delText>
        </w:r>
        <w:r w:rsidRPr="00441BF2" w:rsidDel="008E2E0A">
          <w:rPr>
            <w:rFonts w:ascii="Times New Roman" w:hAnsi="Times New Roman" w:cs="Times New Roman"/>
            <w:b/>
          </w:rPr>
          <w:delText>unci</w:delText>
        </w:r>
      </w:del>
      <w:del w:id="758" w:author="Alex" w:date="2015-07-20T18:48:00Z">
        <w:r w:rsidRPr="00441BF2" w:rsidDel="005830F6">
          <w:rPr>
            <w:rFonts w:ascii="Times New Roman" w:hAnsi="Times New Roman" w:cs="Times New Roman"/>
            <w:b/>
          </w:rPr>
          <w:delText>ón</w:delText>
        </w:r>
      </w:del>
      <w:del w:id="759" w:author="Alex" w:date="2015-08-02T18:47:00Z">
        <w:r w:rsidRPr="00441BF2" w:rsidDel="008E2E0A">
          <w:rPr>
            <w:rFonts w:ascii="Times New Roman" w:hAnsi="Times New Roman" w:cs="Times New Roman"/>
            <w:b/>
          </w:rPr>
          <w:delText xml:space="preserve"> constante</w:delText>
        </w:r>
      </w:del>
      <w:ins w:id="760" w:author="Alex" w:date="2015-08-02T18:47:00Z">
        <w:r w:rsidR="008E2E0A">
          <w:rPr>
            <w:rFonts w:ascii="Times New Roman" w:hAnsi="Times New Roman" w:cs="Times New Roman"/>
            <w:b/>
          </w:rPr>
          <w:t>La función constante</w:t>
        </w:r>
      </w:ins>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sidRPr="00441BF2">
        <w:rPr>
          <w:rFonts w:ascii="Times New Roman" w:hAnsi="Times New Roman" w:cs="Times New Roman"/>
        </w:rPr>
        <w:t>codominio</w:t>
      </w:r>
      <w:proofErr w:type="spellEnd"/>
      <w:r w:rsidR="00B56564" w:rsidRPr="00441BF2">
        <w:rPr>
          <w:rFonts w:ascii="Times New Roman" w:hAnsi="Times New Roman" w:cs="Times New Roman"/>
        </w:rPr>
        <w:t>.</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 xml:space="preserve">cuando relaciona todos los elementos del dominio con un único elemento del </w:t>
      </w:r>
      <w:proofErr w:type="spellStart"/>
      <w:r w:rsidR="00B40FB2" w:rsidRPr="00441BF2">
        <w:rPr>
          <w:rFonts w:ascii="Times New Roman" w:hAnsi="Times New Roman" w:cs="Times New Roman"/>
        </w:rPr>
        <w:t>codominio</w:t>
      </w:r>
      <w:proofErr w:type="spellEnd"/>
      <w:r w:rsidR="00B40FB2" w:rsidRPr="00441BF2">
        <w:rPr>
          <w:rFonts w:ascii="Times New Roman" w:hAnsi="Times New Roman" w:cs="Times New Roman"/>
        </w:rPr>
        <w:t>.</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645125AC" w:rsidR="00C333D2" w:rsidRPr="00441BF2" w:rsidRDefault="00DC4F8D">
            <w:pPr>
              <w:pStyle w:val="Tema1Img"/>
              <w:numPr>
                <w:ilvl w:val="0"/>
                <w:numId w:val="0"/>
              </w:numPr>
              <w:ind w:left="501" w:hanging="360"/>
              <w:rPr>
                <w:lang w:val="es-ES_tradnl"/>
              </w:rPr>
              <w:pPrChange w:id="761" w:author="Alex" w:date="2015-08-02T16:25: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762" w:author="Alex" w:date="2015-08-02T16:25:00Z">
              <w:r w:rsidR="001336A2" w:rsidDel="004E35CB">
                <w:rPr>
                  <w:sz w:val="24"/>
                  <w:szCs w:val="24"/>
                  <w:lang w:val="es-ES_tradnl"/>
                </w:rPr>
                <w:delText>IMG09</w:delText>
              </w:r>
            </w:del>
            <w:ins w:id="763" w:author="Alex" w:date="2015-08-02T16:25:00Z">
              <w:r w:rsidR="004E35CB">
                <w:rPr>
                  <w:sz w:val="24"/>
                  <w:szCs w:val="24"/>
                  <w:lang w:val="es-ES_tradnl"/>
                </w:rPr>
                <w:t>IMG13</w:t>
              </w:r>
            </w:ins>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es-CO"/>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5DBBFE61" w:rsidR="00C333D2" w:rsidRPr="00441BF2" w:rsidRDefault="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constante</w:t>
            </w:r>
            <w:ins w:id="764" w:author="Alex" w:date="2015-07-20T16:24:00Z">
              <w:r w:rsidR="000B67FD">
                <w:rPr>
                  <w:rFonts w:ascii="Times New Roman" w:hAnsi="Times New Roman" w:cs="Times New Roman"/>
                  <w:color w:val="000000"/>
                  <w:lang w:val="es-ES_tradnl"/>
                </w:rPr>
                <w:t xml:space="preserve"> en su representación conjuntista</w:t>
              </w:r>
            </w:ins>
            <w:del w:id="765" w:author="Alex" w:date="2015-07-20T16:24:00Z">
              <w:r w:rsidRPr="00441BF2" w:rsidDel="000B67FD">
                <w:rPr>
                  <w:rFonts w:ascii="Times New Roman" w:hAnsi="Times New Roman" w:cs="Times New Roman"/>
                  <w:color w:val="000000"/>
                  <w:lang w:val="es-ES_tradnl"/>
                </w:rPr>
                <w:delText>, representada conjuntistamente</w:delText>
              </w:r>
            </w:del>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21C5674" w:rsidR="00C12607" w:rsidRPr="00441BF2" w:rsidRDefault="00B40FB2" w:rsidP="00C968B4">
      <w:pPr>
        <w:spacing w:after="0"/>
        <w:rPr>
          <w:rFonts w:ascii="Times New Roman" w:eastAsiaTheme="minorEastAsia" w:hAnsi="Times New Roman" w:cs="Times New Roman"/>
        </w:rPr>
      </w:pPr>
      <w:del w:id="766" w:author="Alex" w:date="2015-07-20T16:25:00Z">
        <w:r w:rsidRPr="00441BF2" w:rsidDel="000B67FD">
          <w:rPr>
            <w:rFonts w:ascii="Times New Roman" w:hAnsi="Times New Roman" w:cs="Times New Roman"/>
          </w:rPr>
          <w:lastRenderedPageBreak/>
          <w:delText xml:space="preserve">Tabularmente </w:delText>
        </w:r>
      </w:del>
      <w:ins w:id="767" w:author="Alex" w:date="2015-07-20T16:25:00Z">
        <w:r w:rsidR="000B67FD">
          <w:rPr>
            <w:rFonts w:ascii="Times New Roman" w:hAnsi="Times New Roman" w:cs="Times New Roman"/>
          </w:rPr>
          <w:t>En la representación tabular,</w:t>
        </w:r>
        <w:r w:rsidR="000B67FD" w:rsidRPr="00441BF2">
          <w:rPr>
            <w:rFonts w:ascii="Times New Roman" w:hAnsi="Times New Roman" w:cs="Times New Roman"/>
          </w:rPr>
          <w:t xml:space="preserve"> </w:t>
        </w:r>
      </w:ins>
      <w:r w:rsidRPr="00441BF2">
        <w:rPr>
          <w:rFonts w:ascii="Times New Roman" w:hAnsi="Times New Roman" w:cs="Times New Roman"/>
        </w:rPr>
        <w:t xml:space="preserve">la función constante </w:t>
      </w:r>
      <w:r w:rsidR="000B67FD" w:rsidRPr="000B67FD">
        <w:rPr>
          <w:rFonts w:ascii="Times New Roman" w:eastAsiaTheme="minorEastAsia" w:hAnsi="Times New Roman" w:cs="Times New Roman"/>
          <w:i/>
          <w:rPrChange w:id="768" w:author="Alex" w:date="2015-07-20T16:25:00Z">
            <w:rPr>
              <w:rFonts w:ascii="Cambria Math" w:hAnsi="Cambria Math" w:cs="Times New Roman"/>
              <w:i/>
            </w:rPr>
          </w:rPrChange>
        </w:rPr>
        <w:t>y=f(x)=k</w:t>
      </w:r>
      <w:ins w:id="769" w:author="Alex" w:date="2015-07-20T16:26:00Z">
        <w:r w:rsidR="000B67FD">
          <w:rPr>
            <w:rFonts w:ascii="Times New Roman" w:eastAsiaTheme="minorEastAsia" w:hAnsi="Times New Roman" w:cs="Times New Roman"/>
            <w:i/>
          </w:rPr>
          <w:t xml:space="preserve">, </w:t>
        </w:r>
        <w:r w:rsidR="000B67FD">
          <w:rPr>
            <w:rFonts w:ascii="Times New Roman" w:eastAsiaTheme="minorEastAsia" w:hAnsi="Times New Roman" w:cs="Times New Roman"/>
          </w:rPr>
          <w:t xml:space="preserve">donde </w:t>
        </w:r>
        <w:r w:rsidR="000B67FD" w:rsidRPr="000B67FD">
          <w:rPr>
            <w:rFonts w:ascii="Times New Roman" w:eastAsiaTheme="minorEastAsia" w:hAnsi="Times New Roman" w:cs="Times New Roman"/>
            <w:i/>
            <w:rPrChange w:id="770" w:author="Alex" w:date="2015-07-20T16:26:00Z">
              <w:rPr>
                <w:rFonts w:ascii="Times New Roman" w:eastAsiaTheme="minorEastAsia" w:hAnsi="Times New Roman" w:cs="Times New Roman"/>
              </w:rPr>
            </w:rPrChange>
          </w:rPr>
          <w:t>k</w:t>
        </w:r>
        <w:r w:rsidR="000B67FD">
          <w:rPr>
            <w:rFonts w:ascii="Times New Roman" w:eastAsiaTheme="minorEastAsia" w:hAnsi="Times New Roman" w:cs="Times New Roman"/>
          </w:rPr>
          <w:t xml:space="preserve"> es un número real, </w:t>
        </w:r>
      </w:ins>
      <w:r w:rsidR="00CA77D6" w:rsidRPr="000B67FD">
        <w:rPr>
          <w:rFonts w:ascii="Times New Roman" w:eastAsiaTheme="minorEastAsia" w:hAnsi="Times New Roman" w:cs="Times New Roman"/>
          <w:i/>
          <w:rPrChange w:id="771" w:author="Alex" w:date="2015-07-20T16:25:00Z">
            <w:rPr>
              <w:rFonts w:ascii="Times New Roman" w:eastAsiaTheme="minorEastAsia" w:hAnsi="Times New Roman" w:cs="Times New Roman"/>
            </w:rPr>
          </w:rPrChange>
        </w:rPr>
        <w:t xml:space="preserve"> </w:t>
      </w:r>
      <w:del w:id="772" w:author="Alex" w:date="2015-07-20T16:25:00Z">
        <w:r w:rsidR="00CA77D6" w:rsidRPr="00441BF2" w:rsidDel="000B67FD">
          <w:rPr>
            <w:rFonts w:ascii="Times New Roman" w:eastAsiaTheme="minorEastAsia" w:hAnsi="Times New Roman" w:cs="Times New Roman"/>
          </w:rPr>
          <w:delText xml:space="preserve">aparece con elementos </w:delText>
        </w:r>
        <m:oMath>
          <m:r>
            <w:rPr>
              <w:rFonts w:ascii="Cambria Math" w:hAnsi="Cambria Math" w:cs="Times New Roman"/>
            </w:rPr>
            <m:t>x</m:t>
          </m:r>
        </m:oMath>
        <w:r w:rsidR="00CA77D6" w:rsidRPr="00441BF2" w:rsidDel="000B67FD">
          <w:rPr>
            <w:rFonts w:ascii="Times New Roman" w:eastAsiaTheme="minorEastAsia" w:hAnsi="Times New Roman" w:cs="Times New Roman"/>
          </w:rPr>
          <w:delText xml:space="preserve"> que presentan variación en la primera columna, pero con</w:delText>
        </w:r>
      </w:del>
      <w:ins w:id="773" w:author="Alex" w:date="2015-07-20T16:25:00Z">
        <w:r w:rsidR="000B67FD">
          <w:rPr>
            <w:rFonts w:ascii="Times New Roman" w:eastAsiaTheme="minorEastAsia" w:hAnsi="Times New Roman" w:cs="Times New Roman"/>
          </w:rPr>
          <w:t>tiene todos los</w:t>
        </w:r>
      </w:ins>
      <w:r w:rsidR="00CA77D6" w:rsidRPr="00441BF2">
        <w:rPr>
          <w:rFonts w:ascii="Times New Roman" w:eastAsiaTheme="minorEastAsia" w:hAnsi="Times New Roman" w:cs="Times New Roman"/>
        </w:rPr>
        <w:t xml:space="preserve">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proofErr w:type="spellStart"/>
      <w:r w:rsidR="00C12607" w:rsidRPr="00441BF2">
        <w:rPr>
          <w:rFonts w:ascii="Times New Roman" w:eastAsiaTheme="minorEastAsia" w:hAnsi="Times New Roman" w:cs="Times New Roman"/>
        </w:rPr>
        <w:t>tantes</w:t>
      </w:r>
      <w:proofErr w:type="spellEnd"/>
      <w:ins w:id="774" w:author="Alex" w:date="2015-07-20T16:25:00Z">
        <w:r w:rsidR="000B67FD">
          <w:rPr>
            <w:rFonts w:ascii="Times New Roman" w:eastAsiaTheme="minorEastAsia" w:hAnsi="Times New Roman" w:cs="Times New Roman"/>
          </w:rPr>
          <w:t xml:space="preserve"> e iguales a </w:t>
        </w:r>
        <w:r w:rsidR="000B67FD" w:rsidRPr="000B67FD">
          <w:rPr>
            <w:rFonts w:ascii="Times New Roman" w:eastAsiaTheme="minorEastAsia" w:hAnsi="Times New Roman" w:cs="Times New Roman"/>
            <w:i/>
            <w:rPrChange w:id="775" w:author="Alex" w:date="2015-07-20T16:25:00Z">
              <w:rPr>
                <w:rFonts w:ascii="Times New Roman" w:eastAsiaTheme="minorEastAsia" w:hAnsi="Times New Roman" w:cs="Times New Roman"/>
              </w:rPr>
            </w:rPrChange>
          </w:rPr>
          <w:t>k</w:t>
        </w:r>
      </w:ins>
      <w:r w:rsidR="00C12607" w:rsidRPr="00441BF2">
        <w:rPr>
          <w:rFonts w:ascii="Times New Roman" w:eastAsiaTheme="minorEastAsia" w:hAnsi="Times New Roman" w:cs="Times New Roman"/>
        </w:rPr>
        <w:t xml:space="preserve">,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11070BB5"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w:r w:rsidR="000B67FD" w:rsidRPr="000B67FD">
        <w:rPr>
          <w:rFonts w:ascii="Times New Roman" w:eastAsiaTheme="minorEastAsia" w:hAnsi="Times New Roman" w:cs="Times New Roman"/>
          <w:i/>
          <w:rPrChange w:id="776" w:author="Alex" w:date="2015-07-20T16:25:00Z">
            <w:rPr>
              <w:rFonts w:ascii="Cambria Math" w:hAnsi="Cambria Math" w:cs="Times New Roman"/>
              <w:i/>
            </w:rPr>
          </w:rPrChange>
        </w:rPr>
        <w:t>y=f(x)=k</w:t>
      </w:r>
      <w:r w:rsidRPr="000B67FD">
        <w:rPr>
          <w:rFonts w:ascii="Times New Roman" w:eastAsiaTheme="minorEastAsia" w:hAnsi="Times New Roman" w:cs="Times New Roman"/>
          <w:i/>
          <w:rPrChange w:id="777" w:author="Alex" w:date="2015-07-20T16:25:00Z">
            <w:rPr>
              <w:rFonts w:ascii="Times New Roman" w:eastAsiaTheme="minorEastAsia" w:hAnsi="Times New Roman" w:cs="Times New Roman"/>
            </w:rPr>
          </w:rPrChange>
        </w:rPr>
        <w:t xml:space="preserve"> </w:t>
      </w:r>
      <w:r w:rsidRPr="00441BF2">
        <w:rPr>
          <w:rFonts w:ascii="Times New Roman" w:eastAsiaTheme="minorEastAsia" w:hAnsi="Times New Roman" w:cs="Times New Roman"/>
        </w:rPr>
        <w:t xml:space="preserve">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32"/>
        <w:gridCol w:w="6496"/>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181F25C8"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ins w:id="778" w:author="Alex" w:date="2015-08-02T16:26:00Z">
              <w:r w:rsidR="004E35CB">
                <w:rPr>
                  <w:sz w:val="24"/>
                  <w:szCs w:val="24"/>
                  <w:lang w:val="es-ES_tradnl"/>
                </w:rPr>
                <w:t>4</w:t>
              </w:r>
            </w:ins>
            <w:del w:id="779" w:author="Alex" w:date="2015-08-02T16:26:00Z">
              <w:r w:rsidR="001336A2" w:rsidDel="004E35CB">
                <w:rPr>
                  <w:sz w:val="24"/>
                  <w:szCs w:val="24"/>
                  <w:lang w:val="es-ES_tradnl"/>
                </w:rPr>
                <w:delText>0</w:delText>
              </w:r>
            </w:del>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961"/>
              <w:gridCol w:w="851"/>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470DE5BF" w:rsidR="007D1908" w:rsidRPr="00441BF2" w:rsidRDefault="007D1908">
                  <w:pPr>
                    <w:rPr>
                      <w:rFonts w:ascii="Times New Roman" w:hAnsi="Times New Roman" w:cs="Times New Roman"/>
                      <w:b/>
                      <w:lang w:val="es-ES_tradnl"/>
                    </w:rPr>
                  </w:pPr>
                  <w:r w:rsidRPr="00441BF2">
                    <w:rPr>
                      <w:rFonts w:ascii="Times New Roman" w:hAnsi="Times New Roman" w:cs="Times New Roman"/>
                      <w:b/>
                      <w:lang w:val="es-ES_tradnl"/>
                    </w:rPr>
                    <w:t>Dominio</w:t>
                  </w:r>
                  <w:del w:id="780" w:author="Alex" w:date="2015-07-20T16:27:00Z">
                    <w:r w:rsidRPr="00441BF2" w:rsidDel="000B67FD">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781" w:author="Alex" w:date="2015-07-20T16:27:00Z">
                    <w:r w:rsidR="000B67FD">
                      <w:rPr>
                        <w:rFonts w:ascii="Times New Roman" w:hAnsi="Times New Roman" w:cs="Times New Roman"/>
                        <w:b/>
                        <w:lang w:val="es-ES_tradnl"/>
                      </w:rPr>
                      <w:t>(</w:t>
                    </w:r>
                  </w:ins>
                  <w:r w:rsidR="001258BD">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782" w:author="Alex" w:date="2015-07-20T16:27:00Z">
                    <w:r w:rsidR="000B67FD">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68E808E8" w14:textId="76F6EFD3" w:rsidR="007D1908" w:rsidRDefault="000B67FD">
                  <w:pPr>
                    <w:rPr>
                      <w:ins w:id="783" w:author="Alex" w:date="2015-07-20T16:27:00Z"/>
                      <w:rFonts w:ascii="Times New Roman" w:eastAsiaTheme="minorEastAsia" w:hAnsi="Times New Roman" w:cs="Times New Roman"/>
                      <w:i/>
                      <w:lang w:val="es-ES_tradnl"/>
                    </w:rPr>
                  </w:pPr>
                  <w:ins w:id="784" w:author="Alex" w:date="2015-07-20T16:27:00Z">
                    <w:r>
                      <w:rPr>
                        <w:rFonts w:ascii="Times New Roman" w:hAnsi="Times New Roman" w:cs="Times New Roman"/>
                        <w:b/>
                        <w:lang w:val="es-ES_tradnl"/>
                      </w:rPr>
                      <w:t>Rango</w:t>
                    </w:r>
                  </w:ins>
                  <w:del w:id="785" w:author="Alex" w:date="2015-07-20T16:27:00Z">
                    <w:r w:rsidR="007D1908" w:rsidRPr="00441BF2" w:rsidDel="000B67FD">
                      <w:rPr>
                        <w:rFonts w:ascii="Times New Roman" w:hAnsi="Times New Roman" w:cs="Times New Roman"/>
                        <w:b/>
                        <w:lang w:val="es-ES_tradnl"/>
                      </w:rPr>
                      <w:delText>Codominio:</w:delText>
                    </w:r>
                  </w:del>
                  <w:r w:rsidR="007D1908" w:rsidRPr="00441BF2">
                    <w:rPr>
                      <w:rFonts w:ascii="Times New Roman" w:hAnsi="Times New Roman" w:cs="Times New Roman"/>
                      <w:b/>
                      <w:lang w:val="es-ES_tradnl"/>
                    </w:rPr>
                    <w:t xml:space="preserve"> </w:t>
                  </w:r>
                  <w:ins w:id="786" w:author="Alex" w:date="2015-07-20T16:27:00Z">
                    <w:r>
                      <w:rPr>
                        <w:rFonts w:ascii="Times New Roman" w:hAnsi="Times New Roman" w:cs="Times New Roman"/>
                        <w:b/>
                        <w:lang w:val="es-ES_tradnl"/>
                      </w:rPr>
                      <w:t>(</w:t>
                    </w:r>
                  </w:ins>
                  <w:r w:rsidR="001258BD">
                    <w:rPr>
                      <w:rFonts w:ascii="Times New Roman" w:hAnsi="Times New Roman" w:cs="Times New Roman"/>
                      <w:b/>
                      <w:lang w:val="es-ES_tradnl"/>
                    </w:rPr>
                    <w:t>e</w:t>
                  </w:r>
                  <w:r w:rsidR="007D1908" w:rsidRPr="00441BF2">
                    <w:rPr>
                      <w:rFonts w:ascii="Times New Roman" w:hAnsi="Times New Roman" w:cs="Times New Roman"/>
                      <w:b/>
                      <w:lang w:val="es-ES_tradnl"/>
                    </w:rPr>
                    <w:t>lementos del conjunto de llegada</w:t>
                  </w:r>
                  <w:ins w:id="787" w:author="Alex" w:date="2015-07-20T16:27:00Z">
                    <w:r>
                      <w:rPr>
                        <w:rFonts w:ascii="Times New Roman" w:hAnsi="Times New Roman" w:cs="Times New Roman"/>
                        <w:b/>
                        <w:lang w:val="es-ES_tradnl"/>
                      </w:rPr>
                      <w:t>)</w:t>
                    </w:r>
                  </w:ins>
                  <w:r w:rsidR="007D1908" w:rsidRPr="00441BF2">
                    <w:rPr>
                      <w:rFonts w:ascii="Times New Roman" w:hAnsi="Times New Roman" w:cs="Times New Roman"/>
                      <w:b/>
                      <w:lang w:val="es-ES_tradnl"/>
                    </w:rPr>
                    <w:t xml:space="preserve">: </w:t>
                  </w:r>
                  <w:ins w:id="788" w:author="Alex" w:date="2015-07-20T16:27:00Z">
                    <w:r w:rsidRPr="000B67FD">
                      <w:rPr>
                        <w:rFonts w:ascii="Times New Roman" w:hAnsi="Times New Roman" w:cs="Times New Roman"/>
                        <w:rPrChange w:id="789" w:author="Alex" w:date="2015-07-20T16:28:00Z">
                          <w:rPr>
                            <w:rFonts w:ascii="Times New Roman" w:hAnsi="Times New Roman" w:cs="Times New Roman"/>
                            <w:b/>
                          </w:rPr>
                        </w:rPrChange>
                      </w:rPr>
                      <w:t>{</w:t>
                    </w:r>
                    <w:r w:rsidRPr="000B67FD">
                      <w:rPr>
                        <w:rFonts w:ascii="Times New Roman" w:eastAsiaTheme="minorEastAsia" w:hAnsi="Times New Roman" w:cs="Times New Roman"/>
                        <w:i/>
                      </w:rPr>
                      <w:t>k</w:t>
                    </w:r>
                    <w:r w:rsidRPr="000B67FD">
                      <w:rPr>
                        <w:rFonts w:ascii="Times New Roman" w:hAnsi="Times New Roman" w:cs="Times New Roman"/>
                        <w:rPrChange w:id="790" w:author="Alex" w:date="2015-07-20T16:28:00Z">
                          <w:rPr>
                            <w:rFonts w:ascii="Times New Roman" w:hAnsi="Times New Roman" w:cs="Times New Roman"/>
                            <w:b/>
                          </w:rPr>
                        </w:rPrChange>
                      </w:rPr>
                      <w:t>}</w:t>
                    </w:r>
                  </w:ins>
                  <w:del w:id="791" w:author="Alex" w:date="2015-07-20T16:27:00Z">
                    <w:r w:rsidRPr="000B67FD" w:rsidDel="000B67FD">
                      <w:rPr>
                        <w:rFonts w:ascii="Times New Roman" w:eastAsiaTheme="minorEastAsia" w:hAnsi="Times New Roman" w:cs="Times New Roman"/>
                        <w:i/>
                        <w:rPrChange w:id="792" w:author="Alex" w:date="2015-07-20T16:27:00Z">
                          <w:rPr>
                            <w:rFonts w:ascii="Cambria Math" w:hAnsi="Cambria Math" w:cs="Times New Roman"/>
                            <w:i/>
                          </w:rPr>
                        </w:rPrChange>
                      </w:rPr>
                      <w:delText>k</w:delText>
                    </w:r>
                  </w:del>
                </w:p>
                <w:p w14:paraId="7D610841" w14:textId="658CE2DC" w:rsidR="000B67FD" w:rsidRPr="00441BF2" w:rsidRDefault="000B67FD">
                  <w:pPr>
                    <w:rPr>
                      <w:rFonts w:ascii="Times New Roman" w:hAnsi="Times New Roman" w:cs="Times New Roman"/>
                      <w:b/>
                      <w:lang w:val="es-ES_tradnl"/>
                    </w:rPr>
                  </w:pPr>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43975594" w:rsidR="007D1908" w:rsidRPr="000B67FD" w:rsidRDefault="000B67FD">
                  <w:pPr>
                    <w:jc w:val="center"/>
                    <w:rPr>
                      <w:rFonts w:ascii="Times New Roman" w:hAnsi="Times New Roman" w:cs="Times New Roman"/>
                      <w:b/>
                      <w:i/>
                      <w:lang w:val="es-ES_tradnl"/>
                      <w:rPrChange w:id="793" w:author="Alex" w:date="2015-07-20T16:29:00Z">
                        <w:rPr>
                          <w:rFonts w:ascii="Times New Roman" w:hAnsi="Times New Roman" w:cs="Times New Roman"/>
                          <w:b/>
                          <w:lang w:val="es-ES_tradnl"/>
                        </w:rPr>
                      </w:rPrChange>
                    </w:rPr>
                    <w:pPrChange w:id="794" w:author="Alex" w:date="2015-07-20T16:29:00Z">
                      <w:pPr/>
                    </w:pPrChange>
                  </w:pPr>
                  <w:r w:rsidRPr="000B67FD">
                    <w:rPr>
                      <w:rFonts w:ascii="Times New Roman" w:eastAsiaTheme="minorEastAsia" w:hAnsi="Times New Roman" w:cs="Times New Roman"/>
                      <w:i/>
                      <w:color w:val="F79646" w:themeColor="accent6"/>
                      <w:rPrChange w:id="795" w:author="Alex" w:date="2015-07-20T16:29:00Z">
                        <w:rPr>
                          <w:rFonts w:ascii="Cambria Math" w:hAnsi="Cambria Math" w:cs="Times New Roman"/>
                          <w:i/>
                          <w:color w:val="F79646" w:themeColor="accent6"/>
                        </w:rPr>
                      </w:rPrChange>
                    </w:rPr>
                    <w:t>y=f(x)=k</w:t>
                  </w:r>
                </w:p>
              </w:tc>
            </w:tr>
            <w:tr w:rsidR="007D1908" w:rsidRPr="00441BF2" w14:paraId="51E0F6B5" w14:textId="77777777" w:rsidTr="005D1EAB">
              <w:tc>
                <w:tcPr>
                  <w:tcW w:w="2183" w:type="dxa"/>
                </w:tcPr>
                <w:p w14:paraId="1D3E32B0" w14:textId="27D90033" w:rsidR="007D1908" w:rsidRPr="000B67FD" w:rsidRDefault="000B67FD">
                  <w:pPr>
                    <w:jc w:val="center"/>
                    <w:rPr>
                      <w:rFonts w:eastAsiaTheme="minorEastAsia"/>
                      <w:b/>
                      <w:i/>
                      <w:color w:val="FF0000"/>
                      <w:lang w:val="es-ES_tradnl"/>
                      <w:rPrChange w:id="796" w:author="Alex" w:date="2015-07-20T16:28:00Z">
                        <w:rPr>
                          <w:rFonts w:ascii="Times New Roman" w:hAnsi="Times New Roman" w:cs="Times New Roman"/>
                          <w:b/>
                          <w:color w:val="FF0000"/>
                          <w:lang w:val="es-ES_tradnl"/>
                        </w:rPr>
                      </w:rPrChange>
                    </w:rPr>
                    <w:pPrChange w:id="797" w:author="Alex" w:date="2015-07-20T16:28:00Z">
                      <w:pPr/>
                    </w:pPrChange>
                  </w:pPr>
                  <w:r w:rsidRPr="000B67FD">
                    <w:rPr>
                      <w:rFonts w:eastAsiaTheme="minorEastAsia"/>
                      <w:b/>
                      <w:i/>
                      <w:color w:val="FF0000"/>
                      <w:rPrChange w:id="798" w:author="Alex" w:date="2015-07-20T16:28:00Z">
                        <w:rPr>
                          <w:rFonts w:ascii="Cambria Math" w:hAnsi="Cambria Math" w:cs="Times New Roman"/>
                          <w:b/>
                          <w:i/>
                          <w:color w:val="FF0000"/>
                        </w:rPr>
                      </w:rPrChange>
                    </w:rPr>
                    <w:t>x</w:t>
                  </w:r>
                </w:p>
              </w:tc>
              <w:tc>
                <w:tcPr>
                  <w:tcW w:w="2187" w:type="dxa"/>
                </w:tcPr>
                <w:p w14:paraId="762B5BD5" w14:textId="538BCFF1" w:rsidR="007D1908" w:rsidRPr="000B67FD" w:rsidRDefault="000B67FD" w:rsidP="007D1908">
                  <w:pPr>
                    <w:rPr>
                      <w:rFonts w:eastAsiaTheme="minorEastAsia"/>
                      <w:b/>
                      <w:i/>
                      <w:color w:val="0070C0"/>
                      <w:lang w:val="es-ES_tradnl"/>
                      <w:rPrChange w:id="799" w:author="Alex" w:date="2015-07-20T16:28:00Z">
                        <w:rPr>
                          <w:rFonts w:ascii="Times New Roman" w:hAnsi="Times New Roman" w:cs="Times New Roman"/>
                          <w:b/>
                          <w:color w:val="0070C0"/>
                          <w:lang w:val="es-ES_tradnl"/>
                        </w:rPr>
                      </w:rPrChange>
                    </w:rPr>
                  </w:pPr>
                  <w:r w:rsidRPr="000B67FD">
                    <w:rPr>
                      <w:rFonts w:eastAsiaTheme="minorEastAsia"/>
                      <w:b/>
                      <w:i/>
                      <w:color w:val="0070C0"/>
                      <w:rPrChange w:id="800" w:author="Alex" w:date="2015-07-20T16:28:00Z">
                        <w:rPr>
                          <w:rFonts w:ascii="Cambria Math" w:hAnsi="Cambria Math" w:cs="Times New Roman"/>
                          <w:b/>
                          <w:i/>
                          <w:color w:val="0070C0"/>
                        </w:rPr>
                      </w:rPrChange>
                    </w:rPr>
                    <w:t>y=f(x)</w:t>
                  </w:r>
                </w:p>
              </w:tc>
              <w:tc>
                <w:tcPr>
                  <w:tcW w:w="4458" w:type="dxa"/>
                  <w:vMerge w:val="restart"/>
                </w:tcPr>
                <w:p w14:paraId="58C98D62" w14:textId="77777777" w:rsidR="007D1908" w:rsidRDefault="007D1908" w:rsidP="007D1908">
                  <w:pPr>
                    <w:rPr>
                      <w:ins w:id="801" w:author="Alex" w:date="2015-07-20T16:31:00Z"/>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es-CO"/>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p w14:paraId="4741CE5B" w14:textId="77777777" w:rsidR="007F7E99" w:rsidRDefault="007F7E99" w:rsidP="007D1908">
                  <w:pPr>
                    <w:rPr>
                      <w:ins w:id="802" w:author="Alex" w:date="2015-07-20T16:31:00Z"/>
                      <w:rFonts w:ascii="Times New Roman" w:eastAsia="Cambria" w:hAnsi="Times New Roman" w:cs="Times New Roman"/>
                      <w:b/>
                      <w:color w:val="0070C0"/>
                      <w:lang w:val="es-ES_tradnl"/>
                    </w:rPr>
                  </w:pPr>
                </w:p>
                <w:p w14:paraId="786EE8AC" w14:textId="7EC5479E" w:rsidR="007F7E99" w:rsidRPr="00441BF2" w:rsidRDefault="007F7E99" w:rsidP="007D1908">
                  <w:pPr>
                    <w:rPr>
                      <w:rFonts w:ascii="Times New Roman" w:eastAsia="Cambria" w:hAnsi="Times New Roman" w:cs="Times New Roman"/>
                      <w:b/>
                      <w:color w:val="0070C0"/>
                      <w:lang w:val="es-ES_tradnl"/>
                    </w:rPr>
                  </w:pPr>
                  <w:ins w:id="803" w:author="Alex" w:date="2015-07-20T16:31:00Z">
                    <w:r w:rsidRPr="007F7E99">
                      <w:rPr>
                        <w:rFonts w:ascii="Times New Roman" w:eastAsia="Cambria" w:hAnsi="Times New Roman" w:cs="Times New Roman"/>
                        <w:b/>
                        <w:highlight w:val="yellow"/>
                        <w:rPrChange w:id="804" w:author="Alex" w:date="2015-07-20T16:32:00Z">
                          <w:rPr>
                            <w:rFonts w:ascii="Times New Roman" w:eastAsia="Cambria" w:hAnsi="Times New Roman" w:cs="Times New Roman"/>
                            <w:b/>
                            <w:color w:val="0070C0"/>
                          </w:rPr>
                        </w:rPrChange>
                      </w:rPr>
                      <w:t>Nota para el diseñador: el eje vertical no tendrá escala.</w:t>
                    </w:r>
                  </w:ins>
                </w:p>
              </w:tc>
            </w:tr>
            <w:tr w:rsidR="007D1908" w:rsidRPr="00441BF2" w14:paraId="6E393682" w14:textId="77777777" w:rsidTr="005D1EAB">
              <w:trPr>
                <w:trHeight w:val="77"/>
              </w:trPr>
              <w:tc>
                <w:tcPr>
                  <w:tcW w:w="2183" w:type="dxa"/>
                </w:tcPr>
                <w:p w14:paraId="3E657112" w14:textId="28AF9191" w:rsidR="007D1908" w:rsidRPr="000B67FD" w:rsidRDefault="000B67FD" w:rsidP="007D1908">
                  <w:pPr>
                    <w:jc w:val="center"/>
                    <w:rPr>
                      <w:rFonts w:eastAsiaTheme="minorEastAsia"/>
                      <w:color w:val="FF0000"/>
                      <w:lang w:val="es-ES_tradnl"/>
                      <w:rPrChange w:id="805" w:author="Alex" w:date="2015-07-20T16:28:00Z">
                        <w:rPr>
                          <w:rFonts w:ascii="Times New Roman" w:hAnsi="Times New Roman" w:cs="Times New Roman"/>
                          <w:color w:val="FF0000"/>
                          <w:lang w:val="es-ES_tradnl"/>
                        </w:rPr>
                      </w:rPrChange>
                    </w:rPr>
                  </w:pPr>
                  <w:r w:rsidRPr="000B67FD">
                    <w:rPr>
                      <w:rFonts w:eastAsiaTheme="minorEastAsia"/>
                      <w:color w:val="FF0000"/>
                      <w:rPrChange w:id="806" w:author="Alex" w:date="2015-07-20T16:28:00Z">
                        <w:rPr>
                          <w:rFonts w:ascii="Cambria Math" w:hAnsi="Cambria Math" w:cs="Times New Roman"/>
                          <w:i/>
                          <w:color w:val="FF0000"/>
                        </w:rPr>
                      </w:rPrChange>
                    </w:rPr>
                    <w:t>-5</w:t>
                  </w:r>
                </w:p>
              </w:tc>
              <w:tc>
                <w:tcPr>
                  <w:tcW w:w="2187" w:type="dxa"/>
                </w:tcPr>
                <w:p w14:paraId="54AF87EB" w14:textId="5356D730" w:rsidR="007D1908" w:rsidRPr="000B67FD" w:rsidRDefault="000B67FD" w:rsidP="007D1908">
                  <w:pPr>
                    <w:jc w:val="center"/>
                    <w:rPr>
                      <w:rFonts w:eastAsiaTheme="minorEastAsia"/>
                      <w:i/>
                      <w:color w:val="0070C0"/>
                      <w:lang w:val="es-ES_tradnl"/>
                      <w:rPrChange w:id="807" w:author="Alex" w:date="2015-07-20T16:28:00Z">
                        <w:rPr>
                          <w:rFonts w:ascii="Times New Roman" w:hAnsi="Times New Roman" w:cs="Times New Roman"/>
                          <w:color w:val="0070C0"/>
                          <w:lang w:val="es-ES_tradnl"/>
                        </w:rPr>
                      </w:rPrChange>
                    </w:rPr>
                  </w:pPr>
                  <w:r w:rsidRPr="000B67FD">
                    <w:rPr>
                      <w:rFonts w:eastAsiaTheme="minorEastAsia"/>
                      <w:i/>
                      <w:color w:val="0070C0"/>
                      <w:rPrChange w:id="808" w:author="Alex" w:date="2015-07-20T16:28:00Z">
                        <w:rPr>
                          <w:rFonts w:ascii="Cambria Math" w:hAnsi="Cambria Math" w:cs="Times New Roman"/>
                          <w:i/>
                          <w:color w:val="0070C0"/>
                        </w:rPr>
                      </w:rPrChange>
                    </w:rPr>
                    <w:t>k</w:t>
                  </w:r>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5E10E124" w:rsidR="007D1908" w:rsidRPr="000B67FD" w:rsidRDefault="000B67FD" w:rsidP="007D1908">
                  <w:pPr>
                    <w:jc w:val="center"/>
                    <w:rPr>
                      <w:rFonts w:eastAsiaTheme="minorEastAsia"/>
                      <w:color w:val="FF0000"/>
                      <w:lang w:val="es-ES_tradnl"/>
                      <w:rPrChange w:id="809" w:author="Alex" w:date="2015-07-20T16:28:00Z">
                        <w:rPr>
                          <w:rFonts w:ascii="Times New Roman" w:hAnsi="Times New Roman" w:cs="Times New Roman"/>
                          <w:color w:val="FF0000"/>
                          <w:lang w:val="es-ES_tradnl"/>
                        </w:rPr>
                      </w:rPrChange>
                    </w:rPr>
                  </w:pPr>
                  <w:r w:rsidRPr="000B67FD">
                    <w:rPr>
                      <w:rFonts w:eastAsiaTheme="minorEastAsia"/>
                      <w:color w:val="FF0000"/>
                      <w:rPrChange w:id="810" w:author="Alex" w:date="2015-07-20T16:28:00Z">
                        <w:rPr>
                          <w:rFonts w:ascii="Cambria Math" w:hAnsi="Cambria Math" w:cs="Times New Roman"/>
                          <w:i/>
                          <w:color w:val="FF0000"/>
                        </w:rPr>
                      </w:rPrChange>
                    </w:rPr>
                    <w:t>-4,3</w:t>
                  </w:r>
                </w:p>
              </w:tc>
              <w:tc>
                <w:tcPr>
                  <w:tcW w:w="2187" w:type="dxa"/>
                </w:tcPr>
                <w:p w14:paraId="56A288FD" w14:textId="5A7888F8" w:rsidR="007D1908" w:rsidRPr="000B67FD" w:rsidRDefault="000B67FD" w:rsidP="007D1908">
                  <w:pPr>
                    <w:jc w:val="center"/>
                    <w:rPr>
                      <w:rFonts w:eastAsiaTheme="minorEastAsia"/>
                      <w:i/>
                      <w:color w:val="0070C0"/>
                      <w:lang w:val="es-ES_tradnl"/>
                      <w:rPrChange w:id="811" w:author="Alex" w:date="2015-07-20T16:28:00Z">
                        <w:rPr>
                          <w:rFonts w:ascii="Times New Roman" w:hAnsi="Times New Roman" w:cs="Times New Roman"/>
                          <w:color w:val="0070C0"/>
                          <w:lang w:val="es-ES_tradnl"/>
                        </w:rPr>
                      </w:rPrChange>
                    </w:rPr>
                  </w:pPr>
                  <w:r w:rsidRPr="000B67FD">
                    <w:rPr>
                      <w:rFonts w:eastAsiaTheme="minorEastAsia"/>
                      <w:i/>
                      <w:color w:val="0070C0"/>
                      <w:rPrChange w:id="812" w:author="Alex" w:date="2015-07-20T16:28:00Z">
                        <w:rPr>
                          <w:rFonts w:ascii="Cambria Math" w:hAnsi="Cambria Math" w:cs="Times New Roman"/>
                          <w:i/>
                          <w:color w:val="0070C0"/>
                        </w:rPr>
                      </w:rPrChange>
                    </w:rPr>
                    <w:t>k</w:t>
                  </w:r>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26193CC5" w:rsidR="007D1908" w:rsidRPr="000B67FD" w:rsidRDefault="000B67FD" w:rsidP="007D1908">
                  <w:pPr>
                    <w:rPr>
                      <w:rFonts w:eastAsiaTheme="minorEastAsia"/>
                      <w:color w:val="FF0000"/>
                      <w:lang w:val="es-ES_tradnl"/>
                      <w:rPrChange w:id="813" w:author="Alex" w:date="2015-07-20T16:28:00Z">
                        <w:rPr>
                          <w:rFonts w:ascii="Times New Roman" w:hAnsi="Times New Roman" w:cs="Times New Roman"/>
                          <w:color w:val="FF0000"/>
                          <w:lang w:val="es-ES_tradnl"/>
                        </w:rPr>
                      </w:rPrChange>
                    </w:rPr>
                  </w:pPr>
                  <w:r w:rsidRPr="000B67FD">
                    <w:rPr>
                      <w:rFonts w:eastAsiaTheme="minorEastAsia"/>
                      <w:color w:val="FF0000"/>
                      <w:rPrChange w:id="814" w:author="Alex" w:date="2015-07-20T16:28:00Z">
                        <w:rPr>
                          <w:rFonts w:ascii="Cambria Math" w:hAnsi="Cambria Math" w:cs="Times New Roman"/>
                          <w:i/>
                          <w:color w:val="FF0000"/>
                        </w:rPr>
                      </w:rPrChange>
                    </w:rPr>
                    <w:t>-√2</w:t>
                  </w:r>
                </w:p>
              </w:tc>
              <w:tc>
                <w:tcPr>
                  <w:tcW w:w="2187" w:type="dxa"/>
                </w:tcPr>
                <w:p w14:paraId="45B0C2E7" w14:textId="1008055D" w:rsidR="007D1908" w:rsidRPr="000B67FD" w:rsidRDefault="000B67FD" w:rsidP="007D1908">
                  <w:pPr>
                    <w:jc w:val="center"/>
                    <w:rPr>
                      <w:rFonts w:eastAsiaTheme="minorEastAsia"/>
                      <w:i/>
                      <w:color w:val="0070C0"/>
                      <w:lang w:val="es-ES_tradnl"/>
                      <w:rPrChange w:id="815" w:author="Alex" w:date="2015-07-20T16:28:00Z">
                        <w:rPr>
                          <w:rFonts w:ascii="Times New Roman" w:hAnsi="Times New Roman" w:cs="Times New Roman"/>
                          <w:color w:val="0070C0"/>
                          <w:lang w:val="es-ES_tradnl"/>
                        </w:rPr>
                      </w:rPrChange>
                    </w:rPr>
                  </w:pPr>
                  <w:r w:rsidRPr="000B67FD">
                    <w:rPr>
                      <w:rFonts w:eastAsiaTheme="minorEastAsia"/>
                      <w:i/>
                      <w:color w:val="0070C0"/>
                      <w:rPrChange w:id="816" w:author="Alex" w:date="2015-07-20T16:28:00Z">
                        <w:rPr>
                          <w:rFonts w:ascii="Cambria Math" w:hAnsi="Cambria Math" w:cs="Times New Roman"/>
                          <w:i/>
                          <w:color w:val="0070C0"/>
                        </w:rPr>
                      </w:rPrChange>
                    </w:rPr>
                    <w:t>k</w:t>
                  </w:r>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30150DA6" w:rsidR="007D1908" w:rsidRPr="000B67FD" w:rsidRDefault="000B67FD" w:rsidP="007D1908">
                  <w:pPr>
                    <w:jc w:val="center"/>
                    <w:rPr>
                      <w:rFonts w:eastAsiaTheme="minorEastAsia"/>
                      <w:color w:val="FF0000"/>
                      <w:lang w:val="es-ES_tradnl"/>
                      <w:rPrChange w:id="817" w:author="Alex" w:date="2015-07-20T16:28:00Z">
                        <w:rPr>
                          <w:rFonts w:ascii="Times New Roman" w:hAnsi="Times New Roman" w:cs="Times New Roman"/>
                          <w:color w:val="FF0000"/>
                          <w:lang w:val="es-ES_tradnl"/>
                        </w:rPr>
                      </w:rPrChange>
                    </w:rPr>
                  </w:pPr>
                  <w:r w:rsidRPr="000B67FD">
                    <w:rPr>
                      <w:rFonts w:eastAsiaTheme="minorEastAsia"/>
                      <w:color w:val="FF0000"/>
                      <w:rPrChange w:id="818" w:author="Alex" w:date="2015-07-20T16:28:00Z">
                        <w:rPr>
                          <w:rFonts w:ascii="Cambria Math" w:hAnsi="Cambria Math" w:cs="Times New Roman"/>
                          <w:i/>
                          <w:color w:val="FF0000"/>
                        </w:rPr>
                      </w:rPrChange>
                    </w:rPr>
                    <w:t>-1</w:t>
                  </w:r>
                </w:p>
              </w:tc>
              <w:tc>
                <w:tcPr>
                  <w:tcW w:w="2187" w:type="dxa"/>
                </w:tcPr>
                <w:p w14:paraId="430B7790" w14:textId="0CB76452" w:rsidR="007D1908" w:rsidRPr="000B67FD" w:rsidRDefault="000B67FD" w:rsidP="007D1908">
                  <w:pPr>
                    <w:jc w:val="center"/>
                    <w:rPr>
                      <w:rFonts w:eastAsiaTheme="minorEastAsia"/>
                      <w:i/>
                      <w:color w:val="0070C0"/>
                      <w:lang w:val="es-ES_tradnl"/>
                      <w:rPrChange w:id="819" w:author="Alex" w:date="2015-07-20T16:28:00Z">
                        <w:rPr>
                          <w:rFonts w:ascii="Times New Roman" w:hAnsi="Times New Roman" w:cs="Times New Roman"/>
                          <w:color w:val="0070C0"/>
                          <w:lang w:val="es-ES_tradnl"/>
                        </w:rPr>
                      </w:rPrChange>
                    </w:rPr>
                  </w:pPr>
                  <w:r w:rsidRPr="000B67FD">
                    <w:rPr>
                      <w:rFonts w:eastAsiaTheme="minorEastAsia"/>
                      <w:i/>
                      <w:color w:val="0070C0"/>
                      <w:rPrChange w:id="820" w:author="Alex" w:date="2015-07-20T16:28:00Z">
                        <w:rPr>
                          <w:rFonts w:ascii="Cambria Math" w:hAnsi="Cambria Math" w:cs="Times New Roman"/>
                          <w:i/>
                          <w:color w:val="0070C0"/>
                        </w:rPr>
                      </w:rPrChange>
                    </w:rPr>
                    <w:t>k</w:t>
                  </w:r>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5E690235" w:rsidR="007D1908" w:rsidRPr="000B67FD" w:rsidRDefault="000B67FD">
                  <w:pPr>
                    <w:jc w:val="center"/>
                    <w:rPr>
                      <w:rFonts w:eastAsiaTheme="minorEastAsia"/>
                      <w:color w:val="FF0000"/>
                      <w:lang w:val="es-ES_tradnl"/>
                      <w:rPrChange w:id="821" w:author="Alex" w:date="2015-07-20T16:28:00Z">
                        <w:rPr>
                          <w:rFonts w:ascii="Times New Roman" w:hAnsi="Times New Roman" w:cs="Times New Roman"/>
                          <w:color w:val="FF0000"/>
                          <w:lang w:val="es-ES_tradnl"/>
                        </w:rPr>
                      </w:rPrChange>
                    </w:rPr>
                  </w:pPr>
                  <w:r w:rsidRPr="000B67FD">
                    <w:rPr>
                      <w:rFonts w:eastAsiaTheme="minorEastAsia"/>
                      <w:color w:val="FF0000"/>
                      <w:rPrChange w:id="822" w:author="Alex" w:date="2015-07-20T16:28:00Z">
                        <w:rPr>
                          <w:rFonts w:ascii="Cambria Math" w:hAnsi="Cambria Math" w:cs="Times New Roman"/>
                          <w:i/>
                          <w:color w:val="FF0000"/>
                        </w:rPr>
                      </w:rPrChange>
                    </w:rPr>
                    <w:t>-</w:t>
                  </w:r>
                  <w:del w:id="823" w:author="Alex" w:date="2015-07-20T16:28:00Z">
                    <w:r w:rsidRPr="000B67FD" w:rsidDel="000B67FD">
                      <w:rPr>
                        <w:rFonts w:eastAsiaTheme="minorEastAsia"/>
                        <w:color w:val="FF0000"/>
                        <w:rPrChange w:id="824" w:author="Alex" w:date="2015-07-20T16:28:00Z">
                          <w:rPr>
                            <w:rFonts w:ascii="Cambria Math" w:hAnsi="Cambria Math" w:cs="Times New Roman"/>
                            <w:i/>
                            <w:color w:val="FF0000"/>
                          </w:rPr>
                        </w:rPrChange>
                      </w:rPr>
                      <w:delText>1/2</w:delText>
                    </w:r>
                  </w:del>
                  <w:ins w:id="825" w:author="Alex" w:date="2015-07-20T16:28:00Z">
                    <w:r>
                      <w:rPr>
                        <w:rFonts w:eastAsiaTheme="minorEastAsia"/>
                        <w:color w:val="FF0000"/>
                        <w:lang w:val="es-ES_tradnl"/>
                      </w:rPr>
                      <w:t xml:space="preserve">1/2  </w:t>
                    </w:r>
                  </w:ins>
                </w:p>
              </w:tc>
              <w:tc>
                <w:tcPr>
                  <w:tcW w:w="2187" w:type="dxa"/>
                </w:tcPr>
                <w:p w14:paraId="01B2F077" w14:textId="45E93BA0" w:rsidR="007D1908" w:rsidRPr="000B67FD" w:rsidRDefault="000B67FD" w:rsidP="007D1908">
                  <w:pPr>
                    <w:jc w:val="center"/>
                    <w:rPr>
                      <w:rFonts w:eastAsiaTheme="minorEastAsia"/>
                      <w:i/>
                      <w:color w:val="0070C0"/>
                      <w:lang w:val="es-ES_tradnl"/>
                      <w:rPrChange w:id="826" w:author="Alex" w:date="2015-07-20T16:28:00Z">
                        <w:rPr>
                          <w:rFonts w:ascii="Times New Roman" w:hAnsi="Times New Roman" w:cs="Times New Roman"/>
                          <w:color w:val="0070C0"/>
                          <w:lang w:val="es-ES_tradnl"/>
                        </w:rPr>
                      </w:rPrChange>
                    </w:rPr>
                  </w:pPr>
                  <w:r w:rsidRPr="000B67FD">
                    <w:rPr>
                      <w:rFonts w:eastAsiaTheme="minorEastAsia"/>
                      <w:i/>
                      <w:color w:val="0070C0"/>
                      <w:rPrChange w:id="827" w:author="Alex" w:date="2015-07-20T16:28:00Z">
                        <w:rPr>
                          <w:rFonts w:ascii="Cambria Math" w:hAnsi="Cambria Math" w:cs="Times New Roman"/>
                          <w:i/>
                          <w:color w:val="0070C0"/>
                        </w:rPr>
                      </w:rPrChange>
                    </w:rPr>
                    <w:t>k</w:t>
                  </w:r>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07090120" w:rsidR="007D1908" w:rsidRPr="000B67FD" w:rsidRDefault="000B67FD" w:rsidP="007D1908">
                  <w:pPr>
                    <w:jc w:val="center"/>
                    <w:rPr>
                      <w:rFonts w:eastAsiaTheme="minorEastAsia"/>
                      <w:color w:val="FF0000"/>
                      <w:lang w:val="es-ES_tradnl"/>
                      <w:rPrChange w:id="828" w:author="Alex" w:date="2015-07-20T16:28:00Z">
                        <w:rPr>
                          <w:rFonts w:ascii="Times New Roman" w:hAnsi="Times New Roman" w:cs="Times New Roman"/>
                          <w:color w:val="FF0000"/>
                          <w:lang w:val="es-ES_tradnl"/>
                        </w:rPr>
                      </w:rPrChange>
                    </w:rPr>
                  </w:pPr>
                  <w:r w:rsidRPr="000B67FD">
                    <w:rPr>
                      <w:rFonts w:eastAsiaTheme="minorEastAsia" w:hint="eastAsia"/>
                      <w:color w:val="FF0000"/>
                      <w:rPrChange w:id="829" w:author="Alex" w:date="2015-07-20T16:28:00Z">
                        <w:rPr>
                          <w:rFonts w:ascii="Cambria Math" w:eastAsiaTheme="minorEastAsia" w:hAnsi="Cambria Math" w:cs="Times New Roman" w:hint="eastAsia"/>
                          <w:i/>
                          <w:color w:val="FF0000"/>
                        </w:rPr>
                      </w:rPrChange>
                    </w:rPr>
                    <w:t>0</w:t>
                  </w:r>
                </w:p>
              </w:tc>
              <w:tc>
                <w:tcPr>
                  <w:tcW w:w="2187" w:type="dxa"/>
                </w:tcPr>
                <w:p w14:paraId="01982341" w14:textId="726296A5" w:rsidR="007D1908" w:rsidRPr="000B67FD" w:rsidRDefault="000B67FD" w:rsidP="007D1908">
                  <w:pPr>
                    <w:jc w:val="center"/>
                    <w:rPr>
                      <w:rFonts w:eastAsiaTheme="minorEastAsia"/>
                      <w:i/>
                      <w:color w:val="0070C0"/>
                      <w:lang w:val="es-ES_tradnl"/>
                      <w:rPrChange w:id="830" w:author="Alex" w:date="2015-07-20T16:28:00Z">
                        <w:rPr>
                          <w:rFonts w:ascii="Times New Roman" w:hAnsi="Times New Roman" w:cs="Times New Roman"/>
                          <w:color w:val="0070C0"/>
                          <w:lang w:val="es-ES_tradnl"/>
                        </w:rPr>
                      </w:rPrChange>
                    </w:rPr>
                  </w:pPr>
                  <w:r w:rsidRPr="000B67FD">
                    <w:rPr>
                      <w:rFonts w:eastAsiaTheme="minorEastAsia"/>
                      <w:i/>
                      <w:color w:val="0070C0"/>
                      <w:rPrChange w:id="831" w:author="Alex" w:date="2015-07-20T16:28:00Z">
                        <w:rPr>
                          <w:rFonts w:ascii="Cambria Math" w:hAnsi="Cambria Math" w:cs="Times New Roman"/>
                          <w:i/>
                          <w:color w:val="0070C0"/>
                        </w:rPr>
                      </w:rPrChange>
                    </w:rPr>
                    <w:t>k</w:t>
                  </w:r>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0EFF6970" w:rsidR="007D1908" w:rsidRPr="000B67FD" w:rsidRDefault="000B67FD" w:rsidP="007D1908">
                  <w:pPr>
                    <w:jc w:val="center"/>
                    <w:rPr>
                      <w:rFonts w:eastAsiaTheme="minorEastAsia"/>
                      <w:color w:val="FF0000"/>
                      <w:lang w:val="es-ES_tradnl"/>
                      <w:rPrChange w:id="832" w:author="Alex" w:date="2015-07-20T16:28:00Z">
                        <w:rPr>
                          <w:rFonts w:ascii="Times New Roman" w:eastAsia="Cambria" w:hAnsi="Times New Roman" w:cs="Times New Roman"/>
                          <w:color w:val="FF0000"/>
                          <w:lang w:val="es-ES_tradnl"/>
                        </w:rPr>
                      </w:rPrChange>
                    </w:rPr>
                  </w:pPr>
                  <w:r w:rsidRPr="000B67FD">
                    <w:rPr>
                      <w:rFonts w:eastAsiaTheme="minorEastAsia" w:hint="eastAsia"/>
                      <w:color w:val="FF0000"/>
                      <w:rPrChange w:id="833" w:author="Alex" w:date="2015-07-20T16:28:00Z">
                        <w:rPr>
                          <w:rFonts w:ascii="Cambria Math" w:eastAsiaTheme="minorEastAsia" w:hAnsi="Cambria Math" w:cs="Times New Roman" w:hint="eastAsia"/>
                          <w:i/>
                          <w:color w:val="FF0000"/>
                        </w:rPr>
                      </w:rPrChange>
                    </w:rPr>
                    <w:t>1</w:t>
                  </w:r>
                </w:p>
              </w:tc>
              <w:tc>
                <w:tcPr>
                  <w:tcW w:w="2187" w:type="dxa"/>
                </w:tcPr>
                <w:p w14:paraId="05DBDFCE" w14:textId="0684144D" w:rsidR="007D1908" w:rsidRPr="000B67FD" w:rsidRDefault="000B67FD" w:rsidP="007D1908">
                  <w:pPr>
                    <w:jc w:val="center"/>
                    <w:rPr>
                      <w:rFonts w:eastAsiaTheme="minorEastAsia"/>
                      <w:i/>
                      <w:color w:val="0070C0"/>
                      <w:lang w:val="es-ES_tradnl"/>
                      <w:rPrChange w:id="834" w:author="Alex" w:date="2015-07-20T16:28:00Z">
                        <w:rPr>
                          <w:rFonts w:ascii="Times New Roman" w:hAnsi="Times New Roman" w:cs="Times New Roman"/>
                          <w:color w:val="0070C0"/>
                          <w:lang w:val="es-ES_tradnl"/>
                        </w:rPr>
                      </w:rPrChange>
                    </w:rPr>
                  </w:pPr>
                  <w:r w:rsidRPr="000B67FD">
                    <w:rPr>
                      <w:rFonts w:eastAsiaTheme="minorEastAsia"/>
                      <w:i/>
                      <w:color w:val="0070C0"/>
                      <w:rPrChange w:id="835" w:author="Alex" w:date="2015-07-20T16:28:00Z">
                        <w:rPr>
                          <w:rFonts w:ascii="Cambria Math" w:hAnsi="Cambria Math" w:cs="Times New Roman"/>
                          <w:i/>
                          <w:color w:val="0070C0"/>
                        </w:rPr>
                      </w:rPrChange>
                    </w:rPr>
                    <w:t>k</w:t>
                  </w:r>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16E53C4D" w:rsidR="007D1908" w:rsidRPr="000B67FD" w:rsidRDefault="000B67FD" w:rsidP="007D1908">
                  <w:pPr>
                    <w:jc w:val="center"/>
                    <w:rPr>
                      <w:rFonts w:eastAsiaTheme="minorEastAsia"/>
                      <w:color w:val="FF0000"/>
                      <w:lang w:val="es-ES_tradnl"/>
                      <w:rPrChange w:id="836" w:author="Alex" w:date="2015-07-20T16:28:00Z">
                        <w:rPr>
                          <w:rFonts w:ascii="Times New Roman" w:eastAsiaTheme="minorEastAsia" w:hAnsi="Times New Roman" w:cs="Times New Roman"/>
                          <w:color w:val="FF0000"/>
                          <w:lang w:val="es-ES_tradnl"/>
                        </w:rPr>
                      </w:rPrChange>
                    </w:rPr>
                  </w:pPr>
                  <w:r w:rsidRPr="000B67FD">
                    <w:rPr>
                      <w:rFonts w:eastAsiaTheme="minorEastAsia" w:hint="eastAsia"/>
                      <w:color w:val="FF0000"/>
                      <w:rPrChange w:id="837" w:author="Alex" w:date="2015-07-20T16:28:00Z">
                        <w:rPr>
                          <w:rFonts w:ascii="Cambria Math" w:eastAsiaTheme="minorEastAsia" w:hAnsi="Cambria Math" w:cs="Times New Roman" w:hint="eastAsia"/>
                          <w:i/>
                          <w:color w:val="FF0000"/>
                        </w:rPr>
                      </w:rPrChange>
                    </w:rPr>
                    <w:t>1,4142</w:t>
                  </w:r>
                </w:p>
              </w:tc>
              <w:tc>
                <w:tcPr>
                  <w:tcW w:w="2187" w:type="dxa"/>
                </w:tcPr>
                <w:p w14:paraId="14B9A8A8" w14:textId="062E5EDE" w:rsidR="007D1908" w:rsidRPr="000B67FD" w:rsidRDefault="000B67FD" w:rsidP="007D1908">
                  <w:pPr>
                    <w:jc w:val="center"/>
                    <w:rPr>
                      <w:rFonts w:eastAsiaTheme="minorEastAsia"/>
                      <w:i/>
                      <w:color w:val="0070C0"/>
                      <w:lang w:val="es-ES_tradnl"/>
                      <w:rPrChange w:id="838" w:author="Alex" w:date="2015-07-20T16:28:00Z">
                        <w:rPr>
                          <w:rFonts w:ascii="Times New Roman" w:hAnsi="Times New Roman" w:cs="Times New Roman"/>
                          <w:color w:val="0070C0"/>
                          <w:lang w:val="es-ES_tradnl"/>
                        </w:rPr>
                      </w:rPrChange>
                    </w:rPr>
                  </w:pPr>
                  <w:r w:rsidRPr="000B67FD">
                    <w:rPr>
                      <w:rFonts w:eastAsiaTheme="minorEastAsia"/>
                      <w:i/>
                      <w:color w:val="0070C0"/>
                      <w:rPrChange w:id="839" w:author="Alex" w:date="2015-07-20T16:28:00Z">
                        <w:rPr>
                          <w:rFonts w:ascii="Cambria Math" w:hAnsi="Cambria Math" w:cs="Times New Roman"/>
                          <w:i/>
                          <w:color w:val="0070C0"/>
                        </w:rPr>
                      </w:rPrChange>
                    </w:rPr>
                    <w:t>k</w:t>
                  </w:r>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0722EF20" w:rsidR="007D1908" w:rsidRPr="000B67FD" w:rsidRDefault="000B67FD" w:rsidP="007D1908">
                  <w:pPr>
                    <w:jc w:val="center"/>
                    <w:rPr>
                      <w:rFonts w:eastAsiaTheme="minorEastAsia"/>
                      <w:color w:val="FF0000"/>
                      <w:lang w:val="es-ES_tradnl"/>
                      <w:rPrChange w:id="840" w:author="Alex" w:date="2015-07-20T16:28:00Z">
                        <w:rPr>
                          <w:rFonts w:ascii="Times New Roman" w:eastAsia="Cambria" w:hAnsi="Times New Roman" w:cs="Times New Roman"/>
                          <w:color w:val="FF0000"/>
                          <w:lang w:val="es-ES_tradnl"/>
                        </w:rPr>
                      </w:rPrChange>
                    </w:rPr>
                  </w:pPr>
                  <w:r w:rsidRPr="000B67FD">
                    <w:rPr>
                      <w:rFonts w:eastAsiaTheme="minorEastAsia" w:hint="eastAsia"/>
                      <w:color w:val="FF0000"/>
                      <w:rPrChange w:id="841" w:author="Alex" w:date="2015-07-20T16:28:00Z">
                        <w:rPr>
                          <w:rFonts w:ascii="Cambria Math" w:eastAsiaTheme="minorEastAsia" w:hAnsi="Cambria Math" w:cs="Times New Roman" w:hint="eastAsia"/>
                          <w:i/>
                          <w:color w:val="FF0000"/>
                        </w:rPr>
                      </w:rPrChange>
                    </w:rPr>
                    <w:t>2</w:t>
                  </w:r>
                </w:p>
              </w:tc>
              <w:tc>
                <w:tcPr>
                  <w:tcW w:w="2187" w:type="dxa"/>
                </w:tcPr>
                <w:p w14:paraId="79C94B40" w14:textId="4079B1DB" w:rsidR="007D1908" w:rsidRPr="000B67FD" w:rsidRDefault="000B67FD" w:rsidP="007D1908">
                  <w:pPr>
                    <w:jc w:val="center"/>
                    <w:rPr>
                      <w:rFonts w:eastAsiaTheme="minorEastAsia"/>
                      <w:i/>
                      <w:color w:val="0070C0"/>
                      <w:lang w:val="es-ES_tradnl"/>
                      <w:rPrChange w:id="842" w:author="Alex" w:date="2015-07-20T16:28:00Z">
                        <w:rPr>
                          <w:rFonts w:ascii="Times New Roman" w:hAnsi="Times New Roman" w:cs="Times New Roman"/>
                          <w:color w:val="0070C0"/>
                          <w:lang w:val="es-ES_tradnl"/>
                        </w:rPr>
                      </w:rPrChange>
                    </w:rPr>
                  </w:pPr>
                  <w:r w:rsidRPr="000B67FD">
                    <w:rPr>
                      <w:rFonts w:eastAsiaTheme="minorEastAsia"/>
                      <w:i/>
                      <w:color w:val="0070C0"/>
                      <w:rPrChange w:id="843" w:author="Alex" w:date="2015-07-20T16:28:00Z">
                        <w:rPr>
                          <w:rFonts w:ascii="Cambria Math" w:hAnsi="Cambria Math" w:cs="Times New Roman"/>
                          <w:i/>
                          <w:color w:val="0070C0"/>
                        </w:rPr>
                      </w:rPrChange>
                    </w:rPr>
                    <w:t>k</w:t>
                  </w:r>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4A1A1E09" w:rsidR="007D1908" w:rsidRPr="000B67FD" w:rsidRDefault="000B67FD" w:rsidP="007D1908">
                  <w:pPr>
                    <w:jc w:val="center"/>
                    <w:rPr>
                      <w:rFonts w:eastAsiaTheme="minorEastAsia"/>
                      <w:color w:val="FF0000"/>
                      <w:lang w:val="es-ES_tradnl"/>
                      <w:rPrChange w:id="844" w:author="Alex" w:date="2015-07-20T16:28:00Z">
                        <w:rPr>
                          <w:rFonts w:ascii="Times New Roman" w:eastAsiaTheme="minorEastAsia" w:hAnsi="Times New Roman" w:cs="Times New Roman"/>
                          <w:color w:val="FF0000"/>
                          <w:lang w:val="es-ES_tradnl"/>
                        </w:rPr>
                      </w:rPrChange>
                    </w:rPr>
                  </w:pPr>
                  <w:r w:rsidRPr="000B67FD">
                    <w:rPr>
                      <w:rFonts w:eastAsiaTheme="minorEastAsia" w:hint="eastAsia"/>
                      <w:color w:val="FF0000"/>
                      <w:rPrChange w:id="845" w:author="Alex" w:date="2015-07-20T16:28:00Z">
                        <w:rPr>
                          <w:rFonts w:ascii="Cambria Math" w:eastAsiaTheme="minorEastAsia" w:hAnsi="Cambria Math" w:cs="Times New Roman" w:hint="eastAsia"/>
                          <w:i/>
                          <w:color w:val="FF0000"/>
                        </w:rPr>
                      </w:rPrChange>
                    </w:rPr>
                    <w:t>3</w:t>
                  </w:r>
                </w:p>
              </w:tc>
              <w:tc>
                <w:tcPr>
                  <w:tcW w:w="2187" w:type="dxa"/>
                </w:tcPr>
                <w:p w14:paraId="3DF4895F" w14:textId="624DE608" w:rsidR="007D1908" w:rsidRPr="000B67FD" w:rsidRDefault="000B67FD" w:rsidP="007D1908">
                  <w:pPr>
                    <w:jc w:val="center"/>
                    <w:rPr>
                      <w:rFonts w:eastAsiaTheme="minorEastAsia"/>
                      <w:i/>
                      <w:color w:val="0070C0"/>
                      <w:lang w:val="es-ES_tradnl"/>
                      <w:rPrChange w:id="846" w:author="Alex" w:date="2015-07-20T16:28:00Z">
                        <w:rPr>
                          <w:rFonts w:ascii="Times New Roman" w:hAnsi="Times New Roman" w:cs="Times New Roman"/>
                          <w:color w:val="0070C0"/>
                          <w:lang w:val="es-ES_tradnl"/>
                        </w:rPr>
                      </w:rPrChange>
                    </w:rPr>
                  </w:pPr>
                  <w:r w:rsidRPr="000B67FD">
                    <w:rPr>
                      <w:rFonts w:eastAsiaTheme="minorEastAsia"/>
                      <w:i/>
                      <w:color w:val="0070C0"/>
                      <w:rPrChange w:id="847" w:author="Alex" w:date="2015-07-20T16:28:00Z">
                        <w:rPr>
                          <w:rFonts w:ascii="Cambria Math" w:hAnsi="Cambria Math" w:cs="Times New Roman"/>
                          <w:i/>
                          <w:color w:val="0070C0"/>
                        </w:rPr>
                      </w:rPrChange>
                    </w:rPr>
                    <w:t>k</w:t>
                  </w:r>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5672A477" w:rsidR="007D1908" w:rsidRPr="000B67FD" w:rsidRDefault="000B67FD" w:rsidP="007D1908">
                  <w:pPr>
                    <w:jc w:val="center"/>
                    <w:rPr>
                      <w:rFonts w:eastAsiaTheme="minorEastAsia"/>
                      <w:color w:val="FF0000"/>
                      <w:lang w:val="es-ES_tradnl"/>
                      <w:rPrChange w:id="848" w:author="Alex" w:date="2015-07-20T16:28:00Z">
                        <w:rPr>
                          <w:rFonts w:ascii="Times New Roman" w:eastAsia="Cambria" w:hAnsi="Times New Roman" w:cs="Times New Roman"/>
                          <w:color w:val="FF0000"/>
                          <w:lang w:val="es-ES_tradnl"/>
                        </w:rPr>
                      </w:rPrChange>
                    </w:rPr>
                  </w:pPr>
                  <w:r w:rsidRPr="000B67FD">
                    <w:rPr>
                      <w:rFonts w:eastAsiaTheme="minorEastAsia" w:hint="eastAsia"/>
                      <w:color w:val="FF0000"/>
                      <w:rPrChange w:id="849" w:author="Alex" w:date="2015-07-20T16:28:00Z">
                        <w:rPr>
                          <w:rFonts w:ascii="Cambria Math" w:eastAsiaTheme="minorEastAsia" w:hAnsi="Cambria Math" w:cs="Times New Roman" w:hint="eastAsia"/>
                          <w:i/>
                          <w:color w:val="FF0000"/>
                        </w:rPr>
                      </w:rPrChange>
                    </w:rPr>
                    <w:t>π</w:t>
                  </w:r>
                </w:p>
              </w:tc>
              <w:tc>
                <w:tcPr>
                  <w:tcW w:w="2187" w:type="dxa"/>
                </w:tcPr>
                <w:p w14:paraId="099ED86F" w14:textId="62401B78" w:rsidR="007D1908" w:rsidRPr="000B67FD" w:rsidRDefault="000B67FD" w:rsidP="007D1908">
                  <w:pPr>
                    <w:jc w:val="center"/>
                    <w:rPr>
                      <w:rFonts w:eastAsiaTheme="minorEastAsia"/>
                      <w:i/>
                      <w:color w:val="0070C0"/>
                      <w:lang w:val="es-ES_tradnl"/>
                      <w:rPrChange w:id="850" w:author="Alex" w:date="2015-07-20T16:28:00Z">
                        <w:rPr>
                          <w:rFonts w:ascii="Times New Roman" w:hAnsi="Times New Roman" w:cs="Times New Roman"/>
                          <w:color w:val="0070C0"/>
                          <w:lang w:val="es-ES_tradnl"/>
                        </w:rPr>
                      </w:rPrChange>
                    </w:rPr>
                  </w:pPr>
                  <w:r w:rsidRPr="000B67FD">
                    <w:rPr>
                      <w:rFonts w:eastAsiaTheme="minorEastAsia"/>
                      <w:i/>
                      <w:color w:val="0070C0"/>
                      <w:rPrChange w:id="851" w:author="Alex" w:date="2015-07-20T16:28:00Z">
                        <w:rPr>
                          <w:rFonts w:ascii="Cambria Math" w:hAnsi="Cambria Math" w:cs="Times New Roman"/>
                          <w:i/>
                          <w:color w:val="0070C0"/>
                        </w:rPr>
                      </w:rPrChange>
                    </w:rPr>
                    <w:t>k</w:t>
                  </w:r>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0B67FD" w:rsidRDefault="007D1908" w:rsidP="007D1908">
                  <w:pPr>
                    <w:jc w:val="center"/>
                    <w:rPr>
                      <w:rFonts w:eastAsiaTheme="minorEastAsia"/>
                      <w:color w:val="FF0000"/>
                      <w:lang w:val="es-ES_tradnl"/>
                      <w:rPrChange w:id="852" w:author="Alex" w:date="2015-07-20T16:28:00Z">
                        <w:rPr>
                          <w:rFonts w:ascii="Times New Roman" w:eastAsia="Cambria" w:hAnsi="Times New Roman" w:cs="Times New Roman"/>
                          <w:color w:val="FF0000"/>
                          <w:lang w:val="es-ES_tradnl"/>
                        </w:rPr>
                      </w:rPrChange>
                    </w:rPr>
                  </w:pPr>
                  <w:r w:rsidRPr="000B67FD">
                    <w:rPr>
                      <w:rFonts w:eastAsiaTheme="minorEastAsia"/>
                      <w:color w:val="FF0000"/>
                      <w:rPrChange w:id="853" w:author="Alex" w:date="2015-07-20T16:28:00Z">
                        <w:rPr>
                          <w:rFonts w:ascii="Times New Roman" w:eastAsia="Cambria" w:hAnsi="Times New Roman" w:cs="Times New Roman"/>
                          <w:color w:val="FF0000"/>
                        </w:rPr>
                      </w:rPrChange>
                    </w:rPr>
                    <w:t>4</w:t>
                  </w:r>
                </w:p>
              </w:tc>
              <w:tc>
                <w:tcPr>
                  <w:tcW w:w="2187" w:type="dxa"/>
                </w:tcPr>
                <w:p w14:paraId="7880D12C" w14:textId="275DFA8C" w:rsidR="007D1908" w:rsidRPr="000B67FD" w:rsidRDefault="000B67FD" w:rsidP="007D1908">
                  <w:pPr>
                    <w:jc w:val="center"/>
                    <w:rPr>
                      <w:rFonts w:eastAsiaTheme="minorEastAsia"/>
                      <w:i/>
                      <w:color w:val="0070C0"/>
                      <w:lang w:val="es-ES_tradnl"/>
                      <w:rPrChange w:id="854" w:author="Alex" w:date="2015-07-20T16:28:00Z">
                        <w:rPr>
                          <w:rFonts w:ascii="Times New Roman" w:hAnsi="Times New Roman" w:cs="Times New Roman"/>
                          <w:color w:val="0070C0"/>
                          <w:lang w:val="es-ES_tradnl"/>
                        </w:rPr>
                      </w:rPrChange>
                    </w:rPr>
                  </w:pPr>
                  <w:r w:rsidRPr="000B67FD">
                    <w:rPr>
                      <w:rFonts w:eastAsiaTheme="minorEastAsia"/>
                      <w:i/>
                      <w:color w:val="0070C0"/>
                      <w:rPrChange w:id="855" w:author="Alex" w:date="2015-07-20T16:28:00Z">
                        <w:rPr>
                          <w:rFonts w:ascii="Cambria Math" w:hAnsi="Cambria Math" w:cs="Times New Roman"/>
                          <w:i/>
                          <w:color w:val="0070C0"/>
                        </w:rPr>
                      </w:rPrChange>
                    </w:rPr>
                    <w:t>k</w:t>
                  </w:r>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0B67FD" w:rsidRDefault="007D1908" w:rsidP="007D1908">
                  <w:pPr>
                    <w:jc w:val="center"/>
                    <w:rPr>
                      <w:rFonts w:eastAsiaTheme="minorEastAsia"/>
                      <w:color w:val="FF0000"/>
                      <w:lang w:val="es-ES_tradnl"/>
                      <w:rPrChange w:id="856" w:author="Alex" w:date="2015-07-20T16:28:00Z">
                        <w:rPr>
                          <w:rFonts w:ascii="Times New Roman" w:eastAsia="Cambria" w:hAnsi="Times New Roman" w:cs="Times New Roman"/>
                          <w:color w:val="FF0000"/>
                          <w:lang w:val="es-ES_tradnl"/>
                        </w:rPr>
                      </w:rPrChange>
                    </w:rPr>
                  </w:pPr>
                  <w:r w:rsidRPr="000B67FD">
                    <w:rPr>
                      <w:rFonts w:eastAsiaTheme="minorEastAsia"/>
                      <w:color w:val="FF0000"/>
                      <w:rPrChange w:id="857" w:author="Alex" w:date="2015-07-20T16:28:00Z">
                        <w:rPr>
                          <w:rFonts w:ascii="Times New Roman" w:eastAsia="Cambria" w:hAnsi="Times New Roman" w:cs="Times New Roman"/>
                          <w:color w:val="FF0000"/>
                        </w:rPr>
                      </w:rPrChange>
                    </w:rPr>
                    <w:t>5</w:t>
                  </w:r>
                </w:p>
              </w:tc>
              <w:tc>
                <w:tcPr>
                  <w:tcW w:w="2187" w:type="dxa"/>
                </w:tcPr>
                <w:p w14:paraId="321AA70D" w14:textId="4B36BEDB" w:rsidR="007D1908" w:rsidRPr="000B67FD" w:rsidRDefault="000B67FD" w:rsidP="007D1908">
                  <w:pPr>
                    <w:jc w:val="center"/>
                    <w:rPr>
                      <w:rFonts w:eastAsiaTheme="minorEastAsia"/>
                      <w:i/>
                      <w:color w:val="0070C0"/>
                      <w:lang w:val="es-ES_tradnl"/>
                      <w:rPrChange w:id="858" w:author="Alex" w:date="2015-07-20T16:28:00Z">
                        <w:rPr>
                          <w:rFonts w:ascii="Times New Roman" w:hAnsi="Times New Roman" w:cs="Times New Roman"/>
                          <w:color w:val="0070C0"/>
                          <w:lang w:val="es-ES_tradnl"/>
                        </w:rPr>
                      </w:rPrChange>
                    </w:rPr>
                  </w:pPr>
                  <w:r w:rsidRPr="000B67FD">
                    <w:rPr>
                      <w:rFonts w:eastAsiaTheme="minorEastAsia"/>
                      <w:i/>
                      <w:color w:val="0070C0"/>
                      <w:rPrChange w:id="859" w:author="Alex" w:date="2015-07-20T16:28:00Z">
                        <w:rPr>
                          <w:rFonts w:ascii="Cambria Math" w:hAnsi="Cambria Math" w:cs="Times New Roman"/>
                          <w:i/>
                          <w:color w:val="0070C0"/>
                        </w:rPr>
                      </w:rPrChange>
                    </w:rPr>
                    <w:t>k</w:t>
                  </w:r>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2AAA0D36" w:rsidR="007D1908" w:rsidRPr="00441BF2" w:rsidRDefault="007D1908">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w:t>
            </w:r>
            <w:ins w:id="860" w:author="Alex" w:date="2015-07-20T16:29:00Z">
              <w:r w:rsidR="000B67FD">
                <w:rPr>
                  <w:rFonts w:ascii="Times New Roman" w:hAnsi="Times New Roman" w:cs="Times New Roman"/>
                  <w:color w:val="000000"/>
                  <w:lang w:val="es-ES_tradnl"/>
                </w:rPr>
                <w:t xml:space="preserve"> la función constante </w:t>
              </w:r>
              <w:r w:rsidR="000B67FD" w:rsidRPr="007F7E99">
                <w:rPr>
                  <w:rFonts w:ascii="Times New Roman" w:hAnsi="Times New Roman" w:cs="Times New Roman"/>
                  <w:i/>
                  <w:rPrChange w:id="861" w:author="Alex" w:date="2015-07-20T16:30:00Z">
                    <w:rPr>
                      <w:rFonts w:ascii="Times New Roman" w:hAnsi="Times New Roman" w:cs="Times New Roman"/>
                      <w:color w:val="000000"/>
                    </w:rPr>
                  </w:rPrChange>
                </w:rPr>
                <w:t>f(x)=k</w:t>
              </w:r>
            </w:ins>
            <w:del w:id="862" w:author="Alex" w:date="2015-07-20T16:29:00Z">
              <w:r w:rsidRPr="00441BF2" w:rsidDel="000B67FD">
                <w:rPr>
                  <w:rFonts w:ascii="Times New Roman" w:hAnsi="Times New Roman" w:cs="Times New Roman"/>
                  <w:color w:val="000000"/>
                  <w:lang w:val="es-ES_tradnl"/>
                </w:rPr>
                <w:delText xml:space="preserve"> </w:delText>
              </w:r>
              <w:r w:rsidR="000B67FD" w:rsidRPr="000B67FD" w:rsidDel="000B67FD">
                <w:rPr>
                  <w:rFonts w:ascii="Times New Roman" w:eastAsiaTheme="minorEastAsia" w:hAnsi="Times New Roman" w:cs="Times New Roman"/>
                  <w:i/>
                  <w:color w:val="F79646" w:themeColor="accent6"/>
                  <w:rPrChange w:id="863" w:author="Alex" w:date="2015-07-20T16:29:00Z">
                    <w:rPr>
                      <w:rFonts w:ascii="Cambria Math" w:hAnsi="Cambria Math" w:cs="Times New Roman"/>
                      <w:i/>
                      <w:color w:val="F79646" w:themeColor="accent6"/>
                    </w:rPr>
                  </w:rPrChange>
                </w:rPr>
                <w:delText>y=f(x)=k</w:delText>
              </w:r>
            </w:del>
            <w:del w:id="864" w:author="Alex" w:date="2015-07-20T16:31:00Z">
              <w:r w:rsidR="00A51FC0" w:rsidDel="007F7E99">
                <w:rPr>
                  <w:rFonts w:ascii="Times New Roman" w:eastAsiaTheme="minorEastAsia" w:hAnsi="Times New Roman" w:cs="Times New Roman"/>
                  <w:color w:val="F79646" w:themeColor="accent6"/>
                  <w:lang w:val="es-ES_tradnl"/>
                </w:rPr>
                <w:delText>.</w:delText>
              </w:r>
            </w:del>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4AD31EC7"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w:t>
      </w:r>
      <w:r w:rsidR="007F7E99" w:rsidRPr="007F7E99">
        <w:rPr>
          <w:rFonts w:ascii="Times New Roman" w:eastAsiaTheme="minorEastAsia" w:hAnsi="Times New Roman" w:cs="Times New Roman" w:hint="eastAsia"/>
          <w:rPrChange w:id="865" w:author="Alex" w:date="2015-07-20T16:31:00Z">
            <w:rPr>
              <w:rFonts w:ascii="Cambria Math" w:eastAsiaTheme="minorEastAsia" w:hAnsi="Cambria Math" w:cs="Times New Roman" w:hint="eastAsia"/>
              <w:i/>
            </w:rPr>
          </w:rPrChange>
        </w:rPr>
        <w:t xml:space="preserve">e </w:t>
      </w:r>
      <w:r w:rsidR="007F7E99" w:rsidRPr="007F7E99">
        <w:rPr>
          <w:rFonts w:ascii="Times New Roman" w:eastAsiaTheme="minorEastAsia" w:hAnsi="Times New Roman" w:cs="Times New Roman" w:hint="eastAsia"/>
          <w:i/>
          <w:rPrChange w:id="866" w:author="Alex" w:date="2015-07-20T16:31:00Z">
            <w:rPr>
              <w:rFonts w:ascii="Cambria Math" w:eastAsiaTheme="minorEastAsia" w:hAnsi="Cambria Math" w:cs="Times New Roman" w:hint="eastAsia"/>
              <w:i/>
            </w:rPr>
          </w:rPrChange>
        </w:rPr>
        <w:t>y=f(x)=</w:t>
      </w:r>
      <w:r w:rsidR="007F7E99" w:rsidRPr="007F7E99">
        <w:rPr>
          <w:rFonts w:ascii="Times New Roman" w:eastAsiaTheme="minorEastAsia" w:hAnsi="Times New Roman" w:cs="Times New Roman" w:hint="eastAsia"/>
          <w:rPrChange w:id="867" w:author="Alex" w:date="2015-07-20T16:31:00Z">
            <w:rPr>
              <w:rFonts w:ascii="Cambria Math" w:eastAsiaTheme="minorEastAsia" w:hAnsi="Cambria Math" w:cs="Times New Roman" w:hint="eastAsia"/>
              <w:i/>
            </w:rPr>
          </w:rPrChange>
        </w:rPr>
        <w:t xml:space="preserve">8,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17"/>
        <w:gridCol w:w="7411"/>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7DF92B84" w:rsidR="006328BF" w:rsidRPr="00441BF2" w:rsidRDefault="001336A2" w:rsidP="005D1EAB">
            <w:pPr>
              <w:pStyle w:val="Tema1Img"/>
              <w:numPr>
                <w:ilvl w:val="0"/>
                <w:numId w:val="0"/>
              </w:numPr>
              <w:ind w:left="501"/>
              <w:rPr>
                <w:lang w:val="es-ES_tradnl"/>
              </w:rPr>
            </w:pPr>
            <w:r>
              <w:rPr>
                <w:sz w:val="24"/>
                <w:szCs w:val="24"/>
                <w:lang w:val="es-ES_tradnl"/>
              </w:rPr>
              <w:t>MA_10_01_CO_IMG</w:t>
            </w:r>
            <w:del w:id="868" w:author="Alex" w:date="2015-08-02T16:26:00Z">
              <w:r w:rsidDel="004E35CB">
                <w:rPr>
                  <w:sz w:val="24"/>
                  <w:szCs w:val="24"/>
                  <w:lang w:val="es-ES_tradnl"/>
                </w:rPr>
                <w:delText>1</w:delText>
              </w:r>
            </w:del>
            <w:ins w:id="869" w:author="Alex" w:date="2015-08-02T16:26:00Z">
              <w:r w:rsidR="004E35CB">
                <w:rPr>
                  <w:sz w:val="24"/>
                  <w:szCs w:val="24"/>
                  <w:lang w:val="es-ES_tradnl"/>
                </w:rPr>
                <w:t>15</w:t>
              </w:r>
            </w:ins>
            <w:del w:id="870" w:author="Alex" w:date="2015-08-02T16:26:00Z">
              <w:r w:rsidDel="004E35CB">
                <w:rPr>
                  <w:sz w:val="24"/>
                  <w:szCs w:val="24"/>
                  <w:lang w:val="es-ES_tradnl"/>
                </w:rPr>
                <w:delText>1</w:delText>
              </w:r>
            </w:del>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Change w:id="871" w:author="Alex" w:date="2015-07-20T16:33:00Z">
                <w:tblPr>
                  <w:tblStyle w:val="Tablaconcuadrcula"/>
                  <w:tblW w:w="0" w:type="auto"/>
                  <w:tblLook w:val="04A0" w:firstRow="1" w:lastRow="0" w:firstColumn="1" w:lastColumn="0" w:noHBand="0" w:noVBand="1"/>
                </w:tblPr>
              </w:tblPrChange>
            </w:tblPr>
            <w:tblGrid>
              <w:gridCol w:w="852"/>
              <w:gridCol w:w="788"/>
              <w:gridCol w:w="5545"/>
              <w:tblGridChange w:id="872">
                <w:tblGrid>
                  <w:gridCol w:w="852"/>
                  <w:gridCol w:w="788"/>
                  <w:gridCol w:w="5545"/>
                </w:tblGrid>
              </w:tblGridChange>
            </w:tblGrid>
            <w:tr w:rsidR="006328BF" w:rsidRPr="00441BF2" w14:paraId="4798E6D6" w14:textId="77777777" w:rsidTr="007F7E99">
              <w:trPr>
                <w:cantSplit/>
                <w:trPrChange w:id="873" w:author="Alex" w:date="2015-07-20T16:33:00Z">
                  <w:trPr>
                    <w:cantSplit/>
                  </w:trPr>
                </w:trPrChange>
              </w:trPr>
              <w:tc>
                <w:tcPr>
                  <w:tcW w:w="7185" w:type="dxa"/>
                  <w:gridSpan w:val="3"/>
                  <w:tcPrChange w:id="874" w:author="Alex" w:date="2015-07-20T16:33:00Z">
                    <w:tcPr>
                      <w:tcW w:w="8828" w:type="dxa"/>
                      <w:gridSpan w:val="3"/>
                    </w:tcPr>
                  </w:tcPrChange>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7F7E99">
              <w:trPr>
                <w:cantSplit/>
                <w:trPrChange w:id="875" w:author="Alex" w:date="2015-07-20T16:33:00Z">
                  <w:trPr>
                    <w:cantSplit/>
                  </w:trPr>
                </w:trPrChange>
              </w:trPr>
              <w:tc>
                <w:tcPr>
                  <w:tcW w:w="7185" w:type="dxa"/>
                  <w:gridSpan w:val="3"/>
                  <w:tcPrChange w:id="876" w:author="Alex" w:date="2015-07-20T16:33:00Z">
                    <w:tcPr>
                      <w:tcW w:w="8828" w:type="dxa"/>
                      <w:gridSpan w:val="3"/>
                    </w:tcPr>
                  </w:tcPrChange>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7F7E99">
              <w:trPr>
                <w:cantSplit/>
                <w:trPrChange w:id="877" w:author="Alex" w:date="2015-07-20T16:33:00Z">
                  <w:trPr>
                    <w:cantSplit/>
                  </w:trPr>
                </w:trPrChange>
              </w:trPr>
              <w:tc>
                <w:tcPr>
                  <w:tcW w:w="7185" w:type="dxa"/>
                  <w:gridSpan w:val="3"/>
                  <w:tcPrChange w:id="878" w:author="Alex" w:date="2015-07-20T16:33:00Z">
                    <w:tcPr>
                      <w:tcW w:w="8828" w:type="dxa"/>
                      <w:gridSpan w:val="3"/>
                    </w:tcPr>
                  </w:tcPrChange>
                </w:tcPr>
                <w:p w14:paraId="4FB51433" w14:textId="31915D4C" w:rsidR="006328BF" w:rsidRPr="00441BF2" w:rsidRDefault="006328BF" w:rsidP="001258BD">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7F7E99">
              <w:trPr>
                <w:cantSplit/>
                <w:trPrChange w:id="879" w:author="Alex" w:date="2015-07-20T16:33:00Z">
                  <w:trPr>
                    <w:cantSplit/>
                  </w:trPr>
                </w:trPrChange>
              </w:trPr>
              <w:tc>
                <w:tcPr>
                  <w:tcW w:w="1640" w:type="dxa"/>
                  <w:gridSpan w:val="2"/>
                  <w:tcPrChange w:id="880" w:author="Alex" w:date="2015-07-20T16:33:00Z">
                    <w:tcPr>
                      <w:tcW w:w="7396" w:type="dxa"/>
                      <w:gridSpan w:val="2"/>
                    </w:tcPr>
                  </w:tcPrChange>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5545" w:type="dxa"/>
                  <w:tcPrChange w:id="881" w:author="Alex" w:date="2015-07-20T16:33:00Z">
                    <w:tcPr>
                      <w:tcW w:w="1432" w:type="dxa"/>
                    </w:tcPr>
                  </w:tcPrChange>
                </w:tcPr>
                <w:p w14:paraId="13BB536D" w14:textId="5BCEE145" w:rsidR="006328BF" w:rsidRPr="007F7E99" w:rsidRDefault="007F7E99">
                  <w:pPr>
                    <w:jc w:val="center"/>
                    <w:rPr>
                      <w:rFonts w:ascii="Times New Roman" w:hAnsi="Times New Roman" w:cs="Times New Roman"/>
                      <w:b/>
                      <w:i/>
                      <w:lang w:val="es-ES_tradnl"/>
                      <w:rPrChange w:id="882" w:author="Alex" w:date="2015-07-20T16:32:00Z">
                        <w:rPr>
                          <w:rFonts w:ascii="Times New Roman" w:hAnsi="Times New Roman" w:cs="Times New Roman"/>
                          <w:b/>
                          <w:lang w:val="es-ES_tradnl"/>
                        </w:rPr>
                      </w:rPrChange>
                    </w:rPr>
                    <w:pPrChange w:id="883" w:author="Alex" w:date="2015-07-20T16:32:00Z">
                      <w:pPr/>
                    </w:pPrChange>
                  </w:pPr>
                  <w:r w:rsidRPr="007F7E99">
                    <w:rPr>
                      <w:rFonts w:ascii="Times New Roman" w:eastAsiaTheme="minorEastAsia" w:hAnsi="Times New Roman" w:cs="Times New Roman"/>
                      <w:b/>
                      <w:i/>
                      <w:color w:val="F79646" w:themeColor="accent6"/>
                      <w:rPrChange w:id="884" w:author="Alex" w:date="2015-07-20T16:32:00Z">
                        <w:rPr>
                          <w:rFonts w:ascii="Cambria Math" w:hAnsi="Cambria Math" w:cs="Times New Roman"/>
                          <w:b/>
                          <w:i/>
                          <w:color w:val="F79646" w:themeColor="accent6"/>
                        </w:rPr>
                      </w:rPrChange>
                    </w:rPr>
                    <w:t>y=f(x)=</w:t>
                  </w:r>
                  <w:r w:rsidRPr="007F7E99">
                    <w:rPr>
                      <w:rFonts w:ascii="Times New Roman" w:eastAsiaTheme="minorEastAsia" w:hAnsi="Times New Roman" w:cs="Times New Roman" w:hint="eastAsia"/>
                      <w:b/>
                      <w:color w:val="F79646" w:themeColor="accent6"/>
                      <w:rPrChange w:id="885" w:author="Alex" w:date="2015-07-20T16:32:00Z">
                        <w:rPr>
                          <w:rFonts w:ascii="Cambria Math" w:eastAsiaTheme="minorEastAsia" w:hAnsi="Cambria Math" w:cs="Times New Roman" w:hint="eastAsia"/>
                          <w:b/>
                          <w:i/>
                          <w:color w:val="F79646" w:themeColor="accent6"/>
                        </w:rPr>
                      </w:rPrChange>
                    </w:rPr>
                    <w:t>8</w:t>
                  </w:r>
                </w:p>
              </w:tc>
            </w:tr>
            <w:tr w:rsidR="006328BF" w:rsidRPr="00441BF2" w14:paraId="660EEF74" w14:textId="77777777" w:rsidTr="007F7E99">
              <w:trPr>
                <w:cantSplit/>
                <w:trPrChange w:id="886" w:author="Alex" w:date="2015-07-20T16:33:00Z">
                  <w:trPr>
                    <w:cantSplit/>
                  </w:trPr>
                </w:trPrChange>
              </w:trPr>
              <w:tc>
                <w:tcPr>
                  <w:tcW w:w="733" w:type="dxa"/>
                  <w:tcPrChange w:id="887" w:author="Alex" w:date="2015-07-20T16:33:00Z">
                    <w:tcPr>
                      <w:tcW w:w="5886" w:type="dxa"/>
                    </w:tcPr>
                  </w:tcPrChange>
                </w:tcPr>
                <w:p w14:paraId="7CEDE7D2" w14:textId="170DD9AA" w:rsidR="006328BF" w:rsidRPr="007F7E99" w:rsidRDefault="007F7E99">
                  <w:pPr>
                    <w:jc w:val="center"/>
                    <w:rPr>
                      <w:rFonts w:eastAsiaTheme="minorEastAsia"/>
                      <w:b/>
                      <w:i/>
                      <w:color w:val="FF0000"/>
                      <w:lang w:val="es-ES_tradnl"/>
                      <w:rPrChange w:id="888" w:author="Alex" w:date="2015-07-20T16:33:00Z">
                        <w:rPr>
                          <w:rFonts w:ascii="Times New Roman" w:hAnsi="Times New Roman" w:cs="Times New Roman"/>
                          <w:b/>
                          <w:color w:val="FF0000"/>
                          <w:lang w:val="es-ES_tradnl"/>
                        </w:rPr>
                      </w:rPrChange>
                    </w:rPr>
                    <w:pPrChange w:id="889" w:author="Alex" w:date="2015-07-20T16:33:00Z">
                      <w:pPr/>
                    </w:pPrChange>
                  </w:pPr>
                  <w:r w:rsidRPr="007F7E99">
                    <w:rPr>
                      <w:rFonts w:eastAsiaTheme="minorEastAsia"/>
                      <w:b/>
                      <w:i/>
                      <w:color w:val="FF0000"/>
                      <w:rPrChange w:id="890" w:author="Alex" w:date="2015-07-20T16:33:00Z">
                        <w:rPr>
                          <w:rFonts w:ascii="Cambria Math" w:hAnsi="Cambria Math" w:cs="Times New Roman"/>
                          <w:b/>
                          <w:i/>
                          <w:color w:val="FF0000"/>
                        </w:rPr>
                      </w:rPrChange>
                    </w:rPr>
                    <w:t>x</w:t>
                  </w:r>
                </w:p>
              </w:tc>
              <w:tc>
                <w:tcPr>
                  <w:tcW w:w="907" w:type="dxa"/>
                  <w:tcPrChange w:id="891" w:author="Alex" w:date="2015-07-20T16:33:00Z">
                    <w:tcPr>
                      <w:tcW w:w="1510" w:type="dxa"/>
                    </w:tcPr>
                  </w:tcPrChange>
                </w:tcPr>
                <w:p w14:paraId="4DE34CF0" w14:textId="4F3A4B80" w:rsidR="006328BF" w:rsidRPr="007F7E99" w:rsidRDefault="007F7E99">
                  <w:pPr>
                    <w:jc w:val="center"/>
                    <w:rPr>
                      <w:rFonts w:eastAsiaTheme="minorEastAsia"/>
                      <w:b/>
                      <w:i/>
                      <w:color w:val="0070C0"/>
                      <w:lang w:val="es-ES_tradnl"/>
                      <w:rPrChange w:id="892" w:author="Alex" w:date="2015-07-20T16:33:00Z">
                        <w:rPr>
                          <w:rFonts w:ascii="Times New Roman" w:hAnsi="Times New Roman" w:cs="Times New Roman"/>
                          <w:b/>
                          <w:color w:val="0070C0"/>
                          <w:lang w:val="es-ES_tradnl"/>
                        </w:rPr>
                      </w:rPrChange>
                    </w:rPr>
                    <w:pPrChange w:id="893" w:author="Alex" w:date="2015-07-20T16:33:00Z">
                      <w:pPr/>
                    </w:pPrChange>
                  </w:pPr>
                  <w:r w:rsidRPr="007F7E99">
                    <w:rPr>
                      <w:rFonts w:eastAsiaTheme="minorEastAsia"/>
                      <w:b/>
                      <w:i/>
                      <w:color w:val="0070C0"/>
                      <w:rPrChange w:id="894" w:author="Alex" w:date="2015-07-20T16:33:00Z">
                        <w:rPr>
                          <w:rFonts w:ascii="Cambria Math" w:hAnsi="Cambria Math" w:cs="Times New Roman"/>
                          <w:b/>
                          <w:i/>
                          <w:color w:val="0070C0"/>
                        </w:rPr>
                      </w:rPrChange>
                    </w:rPr>
                    <w:t>y=f(x)</w:t>
                  </w:r>
                </w:p>
              </w:tc>
              <w:tc>
                <w:tcPr>
                  <w:tcW w:w="5545" w:type="dxa"/>
                  <w:vMerge w:val="restart"/>
                  <w:tcPrChange w:id="895" w:author="Alex" w:date="2015-07-20T16:33:00Z">
                    <w:tcPr>
                      <w:tcW w:w="1432" w:type="dxa"/>
                      <w:vMerge w:val="restart"/>
                    </w:tcPr>
                  </w:tcPrChange>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40" type="#_x0000_t75" style="width:273.75pt;height:121.5pt" o:ole="">
                            <v:imagedata r:id="rId52" o:title=""/>
                          </v:shape>
                          <o:OLEObject Type="Embed" ProgID="PBrush" ShapeID="_x0000_i1040" DrawAspect="Content" ObjectID="_1500047202" r:id="rId53"/>
                        </w:object>
                      </m:r>
                    </m:oMath>
                  </m:oMathPara>
                </w:p>
              </w:tc>
            </w:tr>
            <w:tr w:rsidR="006328BF" w:rsidRPr="00441BF2" w14:paraId="79BAB6F1" w14:textId="77777777" w:rsidTr="007F7E99">
              <w:trPr>
                <w:cantSplit/>
                <w:trHeight w:val="77"/>
                <w:trPrChange w:id="896" w:author="Alex" w:date="2015-07-20T16:33:00Z">
                  <w:trPr>
                    <w:cantSplit/>
                    <w:trHeight w:val="77"/>
                  </w:trPr>
                </w:trPrChange>
              </w:trPr>
              <w:tc>
                <w:tcPr>
                  <w:tcW w:w="733" w:type="dxa"/>
                  <w:tcPrChange w:id="897" w:author="Alex" w:date="2015-07-20T16:33:00Z">
                    <w:tcPr>
                      <w:tcW w:w="5886" w:type="dxa"/>
                    </w:tcPr>
                  </w:tcPrChange>
                </w:tcPr>
                <w:p w14:paraId="660523CF" w14:textId="06761B83" w:rsidR="006328BF" w:rsidRPr="007F7E99" w:rsidRDefault="007F7E99" w:rsidP="006328BF">
                  <w:pPr>
                    <w:jc w:val="center"/>
                    <w:rPr>
                      <w:rFonts w:eastAsiaTheme="minorEastAsia"/>
                      <w:color w:val="FF0000"/>
                      <w:lang w:val="es-ES_tradnl"/>
                      <w:rPrChange w:id="898" w:author="Alex" w:date="2015-07-20T16:32:00Z">
                        <w:rPr>
                          <w:rFonts w:ascii="Times New Roman" w:hAnsi="Times New Roman" w:cs="Times New Roman"/>
                          <w:color w:val="FF0000"/>
                          <w:lang w:val="es-ES_tradnl"/>
                        </w:rPr>
                      </w:rPrChange>
                    </w:rPr>
                  </w:pPr>
                  <w:r w:rsidRPr="007F7E99">
                    <w:rPr>
                      <w:rFonts w:eastAsiaTheme="minorEastAsia"/>
                      <w:color w:val="FF0000"/>
                      <w:rPrChange w:id="899" w:author="Alex" w:date="2015-07-20T16:32:00Z">
                        <w:rPr>
                          <w:rFonts w:ascii="Cambria Math" w:hAnsi="Cambria Math" w:cs="Times New Roman"/>
                          <w:i/>
                          <w:color w:val="FF0000"/>
                        </w:rPr>
                      </w:rPrChange>
                    </w:rPr>
                    <w:t>-5</w:t>
                  </w:r>
                </w:p>
              </w:tc>
              <w:tc>
                <w:tcPr>
                  <w:tcW w:w="907" w:type="dxa"/>
                  <w:tcPrChange w:id="900" w:author="Alex" w:date="2015-07-20T16:33:00Z">
                    <w:tcPr>
                      <w:tcW w:w="1510" w:type="dxa"/>
                    </w:tcPr>
                  </w:tcPrChange>
                </w:tcPr>
                <w:p w14:paraId="6E3BA0E6" w14:textId="2A338793" w:rsidR="006328BF" w:rsidRPr="007F7E99" w:rsidRDefault="007F7E99" w:rsidP="006328BF">
                  <w:pPr>
                    <w:jc w:val="center"/>
                    <w:rPr>
                      <w:rFonts w:eastAsiaTheme="minorEastAsia"/>
                      <w:color w:val="0070C0"/>
                      <w:lang w:val="es-ES_tradnl"/>
                      <w:rPrChange w:id="901" w:author="Alex" w:date="2015-07-20T16:32:00Z">
                        <w:rPr>
                          <w:rFonts w:ascii="Times New Roman" w:hAnsi="Times New Roman" w:cs="Times New Roman"/>
                          <w:color w:val="0070C0"/>
                          <w:lang w:val="es-ES_tradnl"/>
                        </w:rPr>
                      </w:rPrChange>
                    </w:rPr>
                  </w:pPr>
                  <w:r w:rsidRPr="007F7E99">
                    <w:rPr>
                      <w:rFonts w:eastAsiaTheme="minorEastAsia"/>
                      <w:color w:val="0070C0"/>
                      <w:rPrChange w:id="902" w:author="Alex" w:date="2015-07-20T16:32:00Z">
                        <w:rPr>
                          <w:rFonts w:ascii="Cambria Math" w:hAnsi="Cambria Math" w:cs="Times New Roman"/>
                          <w:i/>
                          <w:color w:val="0070C0"/>
                        </w:rPr>
                      </w:rPrChange>
                    </w:rPr>
                    <w:t>8</w:t>
                  </w:r>
                </w:p>
              </w:tc>
              <w:tc>
                <w:tcPr>
                  <w:tcW w:w="5545" w:type="dxa"/>
                  <w:vMerge/>
                  <w:tcPrChange w:id="903" w:author="Alex" w:date="2015-07-20T16:33:00Z">
                    <w:tcPr>
                      <w:tcW w:w="1432" w:type="dxa"/>
                      <w:vMerge/>
                    </w:tcPr>
                  </w:tcPrChan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7F7E99">
              <w:trPr>
                <w:cantSplit/>
                <w:trPrChange w:id="904" w:author="Alex" w:date="2015-07-20T16:33:00Z">
                  <w:trPr>
                    <w:cantSplit/>
                  </w:trPr>
                </w:trPrChange>
              </w:trPr>
              <w:tc>
                <w:tcPr>
                  <w:tcW w:w="733" w:type="dxa"/>
                  <w:tcPrChange w:id="905" w:author="Alex" w:date="2015-07-20T16:33:00Z">
                    <w:tcPr>
                      <w:tcW w:w="5886" w:type="dxa"/>
                    </w:tcPr>
                  </w:tcPrChange>
                </w:tcPr>
                <w:p w14:paraId="0B094712" w14:textId="7D468CDD" w:rsidR="006328BF" w:rsidRPr="007F7E99" w:rsidRDefault="007F7E99" w:rsidP="006328BF">
                  <w:pPr>
                    <w:jc w:val="center"/>
                    <w:rPr>
                      <w:rFonts w:eastAsiaTheme="minorEastAsia"/>
                      <w:color w:val="FF0000"/>
                      <w:lang w:val="es-ES_tradnl"/>
                      <w:rPrChange w:id="906" w:author="Alex" w:date="2015-07-20T16:32:00Z">
                        <w:rPr>
                          <w:rFonts w:ascii="Times New Roman" w:hAnsi="Times New Roman" w:cs="Times New Roman"/>
                          <w:color w:val="FF0000"/>
                          <w:lang w:val="es-ES_tradnl"/>
                        </w:rPr>
                      </w:rPrChange>
                    </w:rPr>
                  </w:pPr>
                  <w:r w:rsidRPr="007F7E99">
                    <w:rPr>
                      <w:rFonts w:eastAsiaTheme="minorEastAsia"/>
                      <w:color w:val="FF0000"/>
                      <w:rPrChange w:id="907" w:author="Alex" w:date="2015-07-20T16:32:00Z">
                        <w:rPr>
                          <w:rFonts w:ascii="Cambria Math" w:hAnsi="Cambria Math" w:cs="Times New Roman"/>
                          <w:i/>
                          <w:color w:val="FF0000"/>
                        </w:rPr>
                      </w:rPrChange>
                    </w:rPr>
                    <w:t>-4,3</w:t>
                  </w:r>
                </w:p>
              </w:tc>
              <w:tc>
                <w:tcPr>
                  <w:tcW w:w="907" w:type="dxa"/>
                  <w:tcPrChange w:id="908" w:author="Alex" w:date="2015-07-20T16:33:00Z">
                    <w:tcPr>
                      <w:tcW w:w="1510" w:type="dxa"/>
                    </w:tcPr>
                  </w:tcPrChange>
                </w:tcPr>
                <w:p w14:paraId="7DF844CB" w14:textId="37E96C9C" w:rsidR="006328BF" w:rsidRPr="007F7E99" w:rsidRDefault="007F7E99" w:rsidP="006328BF">
                  <w:pPr>
                    <w:jc w:val="center"/>
                    <w:rPr>
                      <w:rFonts w:eastAsiaTheme="minorEastAsia"/>
                      <w:color w:val="0070C0"/>
                      <w:lang w:val="es-ES_tradnl"/>
                      <w:rPrChange w:id="909" w:author="Alex" w:date="2015-07-20T16:32:00Z">
                        <w:rPr>
                          <w:rFonts w:ascii="Times New Roman" w:hAnsi="Times New Roman" w:cs="Times New Roman"/>
                          <w:color w:val="0070C0"/>
                          <w:lang w:val="es-ES_tradnl"/>
                        </w:rPr>
                      </w:rPrChange>
                    </w:rPr>
                  </w:pPr>
                  <w:r w:rsidRPr="007F7E99">
                    <w:rPr>
                      <w:rFonts w:eastAsiaTheme="minorEastAsia"/>
                      <w:color w:val="0070C0"/>
                      <w:rPrChange w:id="910" w:author="Alex" w:date="2015-07-20T16:32:00Z">
                        <w:rPr>
                          <w:rFonts w:ascii="Cambria Math" w:hAnsi="Cambria Math" w:cs="Times New Roman"/>
                          <w:i/>
                          <w:color w:val="0070C0"/>
                        </w:rPr>
                      </w:rPrChange>
                    </w:rPr>
                    <w:t>8</w:t>
                  </w:r>
                </w:p>
              </w:tc>
              <w:tc>
                <w:tcPr>
                  <w:tcW w:w="5545" w:type="dxa"/>
                  <w:vMerge/>
                  <w:tcPrChange w:id="911" w:author="Alex" w:date="2015-07-20T16:33:00Z">
                    <w:tcPr>
                      <w:tcW w:w="1432" w:type="dxa"/>
                      <w:vMerge/>
                    </w:tcPr>
                  </w:tcPrChan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7F7E99">
              <w:trPr>
                <w:cantSplit/>
                <w:trPrChange w:id="912" w:author="Alex" w:date="2015-07-20T16:33:00Z">
                  <w:trPr>
                    <w:cantSplit/>
                  </w:trPr>
                </w:trPrChange>
              </w:trPr>
              <w:tc>
                <w:tcPr>
                  <w:tcW w:w="733" w:type="dxa"/>
                  <w:tcPrChange w:id="913" w:author="Alex" w:date="2015-07-20T16:33:00Z">
                    <w:tcPr>
                      <w:tcW w:w="5886" w:type="dxa"/>
                    </w:tcPr>
                  </w:tcPrChange>
                </w:tcPr>
                <w:p w14:paraId="2F55C5F4" w14:textId="0BD5CCD1" w:rsidR="006328BF" w:rsidRPr="007F7E99" w:rsidRDefault="007F7E99" w:rsidP="006328BF">
                  <w:pPr>
                    <w:rPr>
                      <w:rFonts w:eastAsiaTheme="minorEastAsia"/>
                      <w:color w:val="FF0000"/>
                      <w:lang w:val="es-ES_tradnl"/>
                      <w:rPrChange w:id="914" w:author="Alex" w:date="2015-07-20T16:32:00Z">
                        <w:rPr>
                          <w:rFonts w:ascii="Times New Roman" w:hAnsi="Times New Roman" w:cs="Times New Roman"/>
                          <w:color w:val="FF0000"/>
                          <w:lang w:val="es-ES_tradnl"/>
                        </w:rPr>
                      </w:rPrChange>
                    </w:rPr>
                  </w:pPr>
                  <w:r w:rsidRPr="007F7E99">
                    <w:rPr>
                      <w:rFonts w:eastAsiaTheme="minorEastAsia"/>
                      <w:color w:val="FF0000"/>
                      <w:rPrChange w:id="915" w:author="Alex" w:date="2015-07-20T16:32:00Z">
                        <w:rPr>
                          <w:rFonts w:ascii="Cambria Math" w:hAnsi="Cambria Math" w:cs="Times New Roman"/>
                          <w:i/>
                          <w:color w:val="FF0000"/>
                        </w:rPr>
                      </w:rPrChange>
                    </w:rPr>
                    <w:t>-√2</w:t>
                  </w:r>
                </w:p>
              </w:tc>
              <w:tc>
                <w:tcPr>
                  <w:tcW w:w="907" w:type="dxa"/>
                  <w:tcPrChange w:id="916" w:author="Alex" w:date="2015-07-20T16:33:00Z">
                    <w:tcPr>
                      <w:tcW w:w="1510" w:type="dxa"/>
                    </w:tcPr>
                  </w:tcPrChange>
                </w:tcPr>
                <w:p w14:paraId="0897DC2A" w14:textId="57C1B011" w:rsidR="006328BF" w:rsidRPr="007F7E99" w:rsidRDefault="007F7E99" w:rsidP="006328BF">
                  <w:pPr>
                    <w:jc w:val="center"/>
                    <w:rPr>
                      <w:rFonts w:eastAsiaTheme="minorEastAsia"/>
                      <w:color w:val="0070C0"/>
                      <w:lang w:val="es-ES_tradnl"/>
                      <w:rPrChange w:id="917" w:author="Alex" w:date="2015-07-20T16:32:00Z">
                        <w:rPr>
                          <w:rFonts w:ascii="Times New Roman" w:hAnsi="Times New Roman" w:cs="Times New Roman"/>
                          <w:color w:val="0070C0"/>
                          <w:lang w:val="es-ES_tradnl"/>
                        </w:rPr>
                      </w:rPrChange>
                    </w:rPr>
                  </w:pPr>
                  <w:r w:rsidRPr="007F7E99">
                    <w:rPr>
                      <w:rFonts w:eastAsiaTheme="minorEastAsia"/>
                      <w:color w:val="0070C0"/>
                      <w:rPrChange w:id="918" w:author="Alex" w:date="2015-07-20T16:32:00Z">
                        <w:rPr>
                          <w:rFonts w:ascii="Cambria Math" w:hAnsi="Cambria Math" w:cs="Times New Roman"/>
                          <w:i/>
                          <w:color w:val="0070C0"/>
                        </w:rPr>
                      </w:rPrChange>
                    </w:rPr>
                    <w:t>8</w:t>
                  </w:r>
                </w:p>
              </w:tc>
              <w:tc>
                <w:tcPr>
                  <w:tcW w:w="5545" w:type="dxa"/>
                  <w:vMerge/>
                  <w:tcPrChange w:id="919" w:author="Alex" w:date="2015-07-20T16:33:00Z">
                    <w:tcPr>
                      <w:tcW w:w="1432" w:type="dxa"/>
                      <w:vMerge/>
                    </w:tcPr>
                  </w:tcPrChan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7F7E99">
              <w:trPr>
                <w:cantSplit/>
                <w:trPrChange w:id="920" w:author="Alex" w:date="2015-07-20T16:33:00Z">
                  <w:trPr>
                    <w:cantSplit/>
                  </w:trPr>
                </w:trPrChange>
              </w:trPr>
              <w:tc>
                <w:tcPr>
                  <w:tcW w:w="733" w:type="dxa"/>
                  <w:tcPrChange w:id="921" w:author="Alex" w:date="2015-07-20T16:33:00Z">
                    <w:tcPr>
                      <w:tcW w:w="5886" w:type="dxa"/>
                    </w:tcPr>
                  </w:tcPrChange>
                </w:tcPr>
                <w:p w14:paraId="6563483F" w14:textId="3631315E" w:rsidR="006328BF" w:rsidRPr="007F7E99" w:rsidRDefault="007F7E99" w:rsidP="006328BF">
                  <w:pPr>
                    <w:jc w:val="center"/>
                    <w:rPr>
                      <w:rFonts w:eastAsiaTheme="minorEastAsia"/>
                      <w:color w:val="FF0000"/>
                      <w:lang w:val="es-ES_tradnl"/>
                      <w:rPrChange w:id="922" w:author="Alex" w:date="2015-07-20T16:32:00Z">
                        <w:rPr>
                          <w:rFonts w:ascii="Times New Roman" w:hAnsi="Times New Roman" w:cs="Times New Roman"/>
                          <w:color w:val="FF0000"/>
                          <w:lang w:val="es-ES_tradnl"/>
                        </w:rPr>
                      </w:rPrChange>
                    </w:rPr>
                  </w:pPr>
                  <w:r w:rsidRPr="007F7E99">
                    <w:rPr>
                      <w:rFonts w:eastAsiaTheme="minorEastAsia"/>
                      <w:color w:val="FF0000"/>
                      <w:rPrChange w:id="923" w:author="Alex" w:date="2015-07-20T16:32:00Z">
                        <w:rPr>
                          <w:rFonts w:ascii="Cambria Math" w:hAnsi="Cambria Math" w:cs="Times New Roman"/>
                          <w:i/>
                          <w:color w:val="FF0000"/>
                        </w:rPr>
                      </w:rPrChange>
                    </w:rPr>
                    <w:t>-1</w:t>
                  </w:r>
                </w:p>
              </w:tc>
              <w:tc>
                <w:tcPr>
                  <w:tcW w:w="907" w:type="dxa"/>
                  <w:tcPrChange w:id="924" w:author="Alex" w:date="2015-07-20T16:33:00Z">
                    <w:tcPr>
                      <w:tcW w:w="1510" w:type="dxa"/>
                    </w:tcPr>
                  </w:tcPrChange>
                </w:tcPr>
                <w:p w14:paraId="2CD772E1" w14:textId="5CC9CF8B" w:rsidR="006328BF" w:rsidRPr="007F7E99" w:rsidRDefault="007F7E99" w:rsidP="006328BF">
                  <w:pPr>
                    <w:jc w:val="center"/>
                    <w:rPr>
                      <w:rFonts w:eastAsiaTheme="minorEastAsia"/>
                      <w:color w:val="0070C0"/>
                      <w:lang w:val="es-ES_tradnl"/>
                      <w:rPrChange w:id="925" w:author="Alex" w:date="2015-07-20T16:32:00Z">
                        <w:rPr>
                          <w:rFonts w:ascii="Times New Roman" w:hAnsi="Times New Roman" w:cs="Times New Roman"/>
                          <w:color w:val="0070C0"/>
                          <w:lang w:val="es-ES_tradnl"/>
                        </w:rPr>
                      </w:rPrChange>
                    </w:rPr>
                  </w:pPr>
                  <w:r w:rsidRPr="007F7E99">
                    <w:rPr>
                      <w:rFonts w:eastAsiaTheme="minorEastAsia"/>
                      <w:color w:val="0070C0"/>
                      <w:rPrChange w:id="926" w:author="Alex" w:date="2015-07-20T16:32:00Z">
                        <w:rPr>
                          <w:rFonts w:ascii="Cambria Math" w:hAnsi="Cambria Math" w:cs="Times New Roman"/>
                          <w:i/>
                          <w:color w:val="0070C0"/>
                        </w:rPr>
                      </w:rPrChange>
                    </w:rPr>
                    <w:t>8</w:t>
                  </w:r>
                </w:p>
              </w:tc>
              <w:tc>
                <w:tcPr>
                  <w:tcW w:w="5545" w:type="dxa"/>
                  <w:vMerge/>
                  <w:tcPrChange w:id="927" w:author="Alex" w:date="2015-07-20T16:33:00Z">
                    <w:tcPr>
                      <w:tcW w:w="1432" w:type="dxa"/>
                      <w:vMerge/>
                    </w:tcPr>
                  </w:tcPrChan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7F7E99">
              <w:trPr>
                <w:cantSplit/>
                <w:trPrChange w:id="928" w:author="Alex" w:date="2015-07-20T16:33:00Z">
                  <w:trPr>
                    <w:cantSplit/>
                  </w:trPr>
                </w:trPrChange>
              </w:trPr>
              <w:tc>
                <w:tcPr>
                  <w:tcW w:w="733" w:type="dxa"/>
                  <w:tcPrChange w:id="929" w:author="Alex" w:date="2015-07-20T16:33:00Z">
                    <w:tcPr>
                      <w:tcW w:w="5886" w:type="dxa"/>
                    </w:tcPr>
                  </w:tcPrChange>
                </w:tcPr>
                <w:p w14:paraId="55EA69A3" w14:textId="46C50575" w:rsidR="006328BF" w:rsidRPr="007F7E99" w:rsidRDefault="007F7E99" w:rsidP="006328BF">
                  <w:pPr>
                    <w:jc w:val="center"/>
                    <w:rPr>
                      <w:rFonts w:eastAsiaTheme="minorEastAsia"/>
                      <w:color w:val="FF0000"/>
                      <w:lang w:val="es-ES_tradnl"/>
                      <w:rPrChange w:id="930" w:author="Alex" w:date="2015-07-20T16:32:00Z">
                        <w:rPr>
                          <w:rFonts w:ascii="Times New Roman" w:hAnsi="Times New Roman" w:cs="Times New Roman"/>
                          <w:color w:val="FF0000"/>
                          <w:lang w:val="es-ES_tradnl"/>
                        </w:rPr>
                      </w:rPrChange>
                    </w:rPr>
                  </w:pPr>
                  <w:r w:rsidRPr="007F7E99">
                    <w:rPr>
                      <w:rFonts w:eastAsiaTheme="minorEastAsia"/>
                      <w:color w:val="FF0000"/>
                      <w:rPrChange w:id="931" w:author="Alex" w:date="2015-07-20T16:32:00Z">
                        <w:rPr>
                          <w:rFonts w:ascii="Cambria Math" w:hAnsi="Cambria Math" w:cs="Times New Roman"/>
                          <w:i/>
                          <w:color w:val="FF0000"/>
                        </w:rPr>
                      </w:rPrChange>
                    </w:rPr>
                    <w:t>-1/2</w:t>
                  </w:r>
                </w:p>
              </w:tc>
              <w:tc>
                <w:tcPr>
                  <w:tcW w:w="907" w:type="dxa"/>
                  <w:tcPrChange w:id="932" w:author="Alex" w:date="2015-07-20T16:33:00Z">
                    <w:tcPr>
                      <w:tcW w:w="1510" w:type="dxa"/>
                    </w:tcPr>
                  </w:tcPrChange>
                </w:tcPr>
                <w:p w14:paraId="1CE37D4A" w14:textId="3AEE87AA" w:rsidR="006328BF" w:rsidRPr="007F7E99" w:rsidRDefault="007F7E99" w:rsidP="006328BF">
                  <w:pPr>
                    <w:jc w:val="center"/>
                    <w:rPr>
                      <w:rFonts w:eastAsiaTheme="minorEastAsia"/>
                      <w:color w:val="0070C0"/>
                      <w:lang w:val="es-ES_tradnl"/>
                      <w:rPrChange w:id="933" w:author="Alex" w:date="2015-07-20T16:32:00Z">
                        <w:rPr>
                          <w:rFonts w:ascii="Times New Roman" w:hAnsi="Times New Roman" w:cs="Times New Roman"/>
                          <w:color w:val="0070C0"/>
                          <w:lang w:val="es-ES_tradnl"/>
                        </w:rPr>
                      </w:rPrChange>
                    </w:rPr>
                  </w:pPr>
                  <w:r w:rsidRPr="007F7E99">
                    <w:rPr>
                      <w:rFonts w:eastAsiaTheme="minorEastAsia"/>
                      <w:color w:val="0070C0"/>
                      <w:rPrChange w:id="934" w:author="Alex" w:date="2015-07-20T16:32:00Z">
                        <w:rPr>
                          <w:rFonts w:ascii="Cambria Math" w:hAnsi="Cambria Math" w:cs="Times New Roman"/>
                          <w:i/>
                          <w:color w:val="0070C0"/>
                        </w:rPr>
                      </w:rPrChange>
                    </w:rPr>
                    <w:t>8</w:t>
                  </w:r>
                </w:p>
              </w:tc>
              <w:tc>
                <w:tcPr>
                  <w:tcW w:w="5545" w:type="dxa"/>
                  <w:vMerge/>
                  <w:tcPrChange w:id="935" w:author="Alex" w:date="2015-07-20T16:33:00Z">
                    <w:tcPr>
                      <w:tcW w:w="1432" w:type="dxa"/>
                      <w:vMerge/>
                    </w:tcPr>
                  </w:tcPrChan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7F7E99">
              <w:trPr>
                <w:cantSplit/>
                <w:trPrChange w:id="936" w:author="Alex" w:date="2015-07-20T16:33:00Z">
                  <w:trPr>
                    <w:cantSplit/>
                  </w:trPr>
                </w:trPrChange>
              </w:trPr>
              <w:tc>
                <w:tcPr>
                  <w:tcW w:w="733" w:type="dxa"/>
                  <w:tcPrChange w:id="937" w:author="Alex" w:date="2015-07-20T16:33:00Z">
                    <w:tcPr>
                      <w:tcW w:w="5886" w:type="dxa"/>
                    </w:tcPr>
                  </w:tcPrChange>
                </w:tcPr>
                <w:p w14:paraId="41235683" w14:textId="3E01E006" w:rsidR="006328BF" w:rsidRPr="007F7E99" w:rsidRDefault="007F7E99" w:rsidP="006328BF">
                  <w:pPr>
                    <w:jc w:val="center"/>
                    <w:rPr>
                      <w:rFonts w:eastAsiaTheme="minorEastAsia"/>
                      <w:color w:val="FF0000"/>
                      <w:lang w:val="es-ES_tradnl"/>
                      <w:rPrChange w:id="938" w:author="Alex" w:date="2015-07-20T16:32:00Z">
                        <w:rPr>
                          <w:rFonts w:ascii="Times New Roman" w:hAnsi="Times New Roman" w:cs="Times New Roman"/>
                          <w:color w:val="FF0000"/>
                          <w:lang w:val="es-ES_tradnl"/>
                        </w:rPr>
                      </w:rPrChange>
                    </w:rPr>
                  </w:pPr>
                  <w:r w:rsidRPr="007F7E99">
                    <w:rPr>
                      <w:rFonts w:eastAsiaTheme="minorEastAsia" w:hint="eastAsia"/>
                      <w:color w:val="FF0000"/>
                      <w:rPrChange w:id="939" w:author="Alex" w:date="2015-07-20T16:32:00Z">
                        <w:rPr>
                          <w:rFonts w:ascii="Cambria Math" w:eastAsiaTheme="minorEastAsia" w:hAnsi="Cambria Math" w:cs="Times New Roman" w:hint="eastAsia"/>
                          <w:i/>
                          <w:color w:val="FF0000"/>
                        </w:rPr>
                      </w:rPrChange>
                    </w:rPr>
                    <w:t>0</w:t>
                  </w:r>
                </w:p>
              </w:tc>
              <w:tc>
                <w:tcPr>
                  <w:tcW w:w="907" w:type="dxa"/>
                  <w:tcPrChange w:id="940" w:author="Alex" w:date="2015-07-20T16:33:00Z">
                    <w:tcPr>
                      <w:tcW w:w="1510" w:type="dxa"/>
                    </w:tcPr>
                  </w:tcPrChange>
                </w:tcPr>
                <w:p w14:paraId="03BAA700" w14:textId="2CB2A27D" w:rsidR="006328BF" w:rsidRPr="007F7E99" w:rsidRDefault="007F7E99" w:rsidP="006328BF">
                  <w:pPr>
                    <w:jc w:val="center"/>
                    <w:rPr>
                      <w:rFonts w:eastAsiaTheme="minorEastAsia"/>
                      <w:color w:val="0070C0"/>
                      <w:lang w:val="es-ES_tradnl"/>
                      <w:rPrChange w:id="941" w:author="Alex" w:date="2015-07-20T16:32:00Z">
                        <w:rPr>
                          <w:rFonts w:ascii="Times New Roman" w:hAnsi="Times New Roman" w:cs="Times New Roman"/>
                          <w:color w:val="0070C0"/>
                          <w:lang w:val="es-ES_tradnl"/>
                        </w:rPr>
                      </w:rPrChange>
                    </w:rPr>
                  </w:pPr>
                  <w:r w:rsidRPr="007F7E99">
                    <w:rPr>
                      <w:rFonts w:eastAsiaTheme="minorEastAsia"/>
                      <w:color w:val="0070C0"/>
                      <w:rPrChange w:id="942" w:author="Alex" w:date="2015-07-20T16:32:00Z">
                        <w:rPr>
                          <w:rFonts w:ascii="Cambria Math" w:hAnsi="Cambria Math" w:cs="Times New Roman"/>
                          <w:i/>
                          <w:color w:val="0070C0"/>
                        </w:rPr>
                      </w:rPrChange>
                    </w:rPr>
                    <w:t>8</w:t>
                  </w:r>
                </w:p>
              </w:tc>
              <w:tc>
                <w:tcPr>
                  <w:tcW w:w="5545" w:type="dxa"/>
                  <w:vMerge/>
                  <w:tcPrChange w:id="943" w:author="Alex" w:date="2015-07-20T16:33:00Z">
                    <w:tcPr>
                      <w:tcW w:w="1432" w:type="dxa"/>
                      <w:vMerge/>
                    </w:tcPr>
                  </w:tcPrChan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7F7E99">
              <w:trPr>
                <w:cantSplit/>
                <w:trPrChange w:id="944" w:author="Alex" w:date="2015-07-20T16:33:00Z">
                  <w:trPr>
                    <w:cantSplit/>
                  </w:trPr>
                </w:trPrChange>
              </w:trPr>
              <w:tc>
                <w:tcPr>
                  <w:tcW w:w="733" w:type="dxa"/>
                  <w:tcPrChange w:id="945" w:author="Alex" w:date="2015-07-20T16:33:00Z">
                    <w:tcPr>
                      <w:tcW w:w="5886" w:type="dxa"/>
                    </w:tcPr>
                  </w:tcPrChange>
                </w:tcPr>
                <w:p w14:paraId="1C05B8DF" w14:textId="7AD11B37" w:rsidR="006328BF" w:rsidRPr="007F7E99" w:rsidRDefault="007F7E99" w:rsidP="006328BF">
                  <w:pPr>
                    <w:jc w:val="center"/>
                    <w:rPr>
                      <w:rFonts w:eastAsiaTheme="minorEastAsia"/>
                      <w:color w:val="FF0000"/>
                      <w:lang w:val="es-ES_tradnl"/>
                      <w:rPrChange w:id="946" w:author="Alex" w:date="2015-07-20T16:32:00Z">
                        <w:rPr>
                          <w:rFonts w:ascii="Times New Roman" w:eastAsia="Cambria" w:hAnsi="Times New Roman" w:cs="Times New Roman"/>
                          <w:color w:val="FF0000"/>
                          <w:lang w:val="es-ES_tradnl"/>
                        </w:rPr>
                      </w:rPrChange>
                    </w:rPr>
                  </w:pPr>
                  <w:r w:rsidRPr="007F7E99">
                    <w:rPr>
                      <w:rFonts w:eastAsiaTheme="minorEastAsia" w:hint="eastAsia"/>
                      <w:color w:val="FF0000"/>
                      <w:rPrChange w:id="947" w:author="Alex" w:date="2015-07-20T16:32:00Z">
                        <w:rPr>
                          <w:rFonts w:ascii="Cambria Math" w:eastAsiaTheme="minorEastAsia" w:hAnsi="Cambria Math" w:cs="Times New Roman" w:hint="eastAsia"/>
                          <w:i/>
                          <w:color w:val="FF0000"/>
                        </w:rPr>
                      </w:rPrChange>
                    </w:rPr>
                    <w:t>1</w:t>
                  </w:r>
                </w:p>
              </w:tc>
              <w:tc>
                <w:tcPr>
                  <w:tcW w:w="907" w:type="dxa"/>
                  <w:tcPrChange w:id="948" w:author="Alex" w:date="2015-07-20T16:33:00Z">
                    <w:tcPr>
                      <w:tcW w:w="1510" w:type="dxa"/>
                    </w:tcPr>
                  </w:tcPrChange>
                </w:tcPr>
                <w:p w14:paraId="2291FEBB" w14:textId="0D0596DC" w:rsidR="006328BF" w:rsidRPr="007F7E99" w:rsidRDefault="007F7E99" w:rsidP="006328BF">
                  <w:pPr>
                    <w:jc w:val="center"/>
                    <w:rPr>
                      <w:rFonts w:eastAsiaTheme="minorEastAsia"/>
                      <w:color w:val="0070C0"/>
                      <w:lang w:val="es-ES_tradnl"/>
                      <w:rPrChange w:id="949" w:author="Alex" w:date="2015-07-20T16:32:00Z">
                        <w:rPr>
                          <w:rFonts w:ascii="Times New Roman" w:hAnsi="Times New Roman" w:cs="Times New Roman"/>
                          <w:color w:val="0070C0"/>
                          <w:lang w:val="es-ES_tradnl"/>
                        </w:rPr>
                      </w:rPrChange>
                    </w:rPr>
                  </w:pPr>
                  <w:r w:rsidRPr="007F7E99">
                    <w:rPr>
                      <w:rFonts w:eastAsiaTheme="minorEastAsia"/>
                      <w:color w:val="0070C0"/>
                      <w:rPrChange w:id="950" w:author="Alex" w:date="2015-07-20T16:32:00Z">
                        <w:rPr>
                          <w:rFonts w:ascii="Cambria Math" w:hAnsi="Cambria Math" w:cs="Times New Roman"/>
                          <w:i/>
                          <w:color w:val="0070C0"/>
                        </w:rPr>
                      </w:rPrChange>
                    </w:rPr>
                    <w:t>8</w:t>
                  </w:r>
                </w:p>
              </w:tc>
              <w:tc>
                <w:tcPr>
                  <w:tcW w:w="5545" w:type="dxa"/>
                  <w:vMerge/>
                  <w:tcPrChange w:id="951" w:author="Alex" w:date="2015-07-20T16:33:00Z">
                    <w:tcPr>
                      <w:tcW w:w="1432" w:type="dxa"/>
                      <w:vMerge/>
                    </w:tcPr>
                  </w:tcPrChan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7F7E99">
              <w:trPr>
                <w:cantSplit/>
                <w:trPrChange w:id="952" w:author="Alex" w:date="2015-07-20T16:33:00Z">
                  <w:trPr>
                    <w:cantSplit/>
                  </w:trPr>
                </w:trPrChange>
              </w:trPr>
              <w:tc>
                <w:tcPr>
                  <w:tcW w:w="733" w:type="dxa"/>
                  <w:tcPrChange w:id="953" w:author="Alex" w:date="2015-07-20T16:33:00Z">
                    <w:tcPr>
                      <w:tcW w:w="5886" w:type="dxa"/>
                    </w:tcPr>
                  </w:tcPrChange>
                </w:tcPr>
                <w:p w14:paraId="7B6A2A58" w14:textId="05611DCA" w:rsidR="006328BF" w:rsidRPr="007F7E99" w:rsidRDefault="007F7E99" w:rsidP="006328BF">
                  <w:pPr>
                    <w:jc w:val="center"/>
                    <w:rPr>
                      <w:rFonts w:eastAsiaTheme="minorEastAsia"/>
                      <w:color w:val="FF0000"/>
                      <w:lang w:val="es-ES_tradnl"/>
                      <w:rPrChange w:id="954" w:author="Alex" w:date="2015-07-20T16:32:00Z">
                        <w:rPr>
                          <w:rFonts w:ascii="Times New Roman" w:eastAsiaTheme="minorEastAsia" w:hAnsi="Times New Roman" w:cs="Times New Roman"/>
                          <w:color w:val="FF0000"/>
                          <w:lang w:val="es-ES_tradnl"/>
                        </w:rPr>
                      </w:rPrChange>
                    </w:rPr>
                  </w:pPr>
                  <w:r w:rsidRPr="007F7E99">
                    <w:rPr>
                      <w:rFonts w:eastAsiaTheme="minorEastAsia" w:hint="eastAsia"/>
                      <w:color w:val="FF0000"/>
                      <w:rPrChange w:id="955" w:author="Alex" w:date="2015-07-20T16:32:00Z">
                        <w:rPr>
                          <w:rFonts w:ascii="Cambria Math" w:eastAsiaTheme="minorEastAsia" w:hAnsi="Cambria Math" w:cs="Times New Roman" w:hint="eastAsia"/>
                          <w:i/>
                          <w:color w:val="FF0000"/>
                        </w:rPr>
                      </w:rPrChange>
                    </w:rPr>
                    <w:t>1,4142</w:t>
                  </w:r>
                </w:p>
              </w:tc>
              <w:tc>
                <w:tcPr>
                  <w:tcW w:w="907" w:type="dxa"/>
                  <w:tcPrChange w:id="956" w:author="Alex" w:date="2015-07-20T16:33:00Z">
                    <w:tcPr>
                      <w:tcW w:w="1510" w:type="dxa"/>
                    </w:tcPr>
                  </w:tcPrChange>
                </w:tcPr>
                <w:p w14:paraId="32E7607D" w14:textId="6B6D6DA2" w:rsidR="006328BF" w:rsidRPr="007F7E99" w:rsidRDefault="007F7E99" w:rsidP="006328BF">
                  <w:pPr>
                    <w:jc w:val="center"/>
                    <w:rPr>
                      <w:rFonts w:eastAsiaTheme="minorEastAsia"/>
                      <w:color w:val="0070C0"/>
                      <w:lang w:val="es-ES_tradnl"/>
                      <w:rPrChange w:id="957" w:author="Alex" w:date="2015-07-20T16:32:00Z">
                        <w:rPr>
                          <w:rFonts w:ascii="Times New Roman" w:hAnsi="Times New Roman" w:cs="Times New Roman"/>
                          <w:color w:val="0070C0"/>
                          <w:lang w:val="es-ES_tradnl"/>
                        </w:rPr>
                      </w:rPrChange>
                    </w:rPr>
                  </w:pPr>
                  <w:r w:rsidRPr="007F7E99">
                    <w:rPr>
                      <w:rFonts w:eastAsiaTheme="minorEastAsia"/>
                      <w:color w:val="0070C0"/>
                      <w:rPrChange w:id="958" w:author="Alex" w:date="2015-07-20T16:32:00Z">
                        <w:rPr>
                          <w:rFonts w:ascii="Cambria Math" w:hAnsi="Cambria Math" w:cs="Times New Roman"/>
                          <w:i/>
                          <w:color w:val="0070C0"/>
                        </w:rPr>
                      </w:rPrChange>
                    </w:rPr>
                    <w:t>8</w:t>
                  </w:r>
                </w:p>
              </w:tc>
              <w:tc>
                <w:tcPr>
                  <w:tcW w:w="5545" w:type="dxa"/>
                  <w:vMerge/>
                  <w:tcPrChange w:id="959" w:author="Alex" w:date="2015-07-20T16:33:00Z">
                    <w:tcPr>
                      <w:tcW w:w="1432" w:type="dxa"/>
                      <w:vMerge/>
                    </w:tcPr>
                  </w:tcPrChan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7F7E99">
              <w:trPr>
                <w:cantSplit/>
                <w:trPrChange w:id="960" w:author="Alex" w:date="2015-07-20T16:33:00Z">
                  <w:trPr>
                    <w:cantSplit/>
                  </w:trPr>
                </w:trPrChange>
              </w:trPr>
              <w:tc>
                <w:tcPr>
                  <w:tcW w:w="733" w:type="dxa"/>
                  <w:tcPrChange w:id="961" w:author="Alex" w:date="2015-07-20T16:33:00Z">
                    <w:tcPr>
                      <w:tcW w:w="5886" w:type="dxa"/>
                    </w:tcPr>
                  </w:tcPrChange>
                </w:tcPr>
                <w:p w14:paraId="341550A6" w14:textId="7142FBF9" w:rsidR="006328BF" w:rsidRPr="007F7E99" w:rsidRDefault="007F7E99" w:rsidP="006328BF">
                  <w:pPr>
                    <w:jc w:val="center"/>
                    <w:rPr>
                      <w:rFonts w:eastAsiaTheme="minorEastAsia"/>
                      <w:color w:val="FF0000"/>
                      <w:lang w:val="es-ES_tradnl"/>
                      <w:rPrChange w:id="962" w:author="Alex" w:date="2015-07-20T16:32:00Z">
                        <w:rPr>
                          <w:rFonts w:ascii="Times New Roman" w:eastAsia="Cambria" w:hAnsi="Times New Roman" w:cs="Times New Roman"/>
                          <w:color w:val="FF0000"/>
                          <w:lang w:val="es-ES_tradnl"/>
                        </w:rPr>
                      </w:rPrChange>
                    </w:rPr>
                  </w:pPr>
                  <w:r w:rsidRPr="007F7E99">
                    <w:rPr>
                      <w:rFonts w:eastAsiaTheme="minorEastAsia" w:hint="eastAsia"/>
                      <w:color w:val="FF0000"/>
                      <w:rPrChange w:id="963" w:author="Alex" w:date="2015-07-20T16:32:00Z">
                        <w:rPr>
                          <w:rFonts w:ascii="Cambria Math" w:eastAsiaTheme="minorEastAsia" w:hAnsi="Cambria Math" w:cs="Times New Roman" w:hint="eastAsia"/>
                          <w:i/>
                          <w:color w:val="FF0000"/>
                        </w:rPr>
                      </w:rPrChange>
                    </w:rPr>
                    <w:t>2</w:t>
                  </w:r>
                </w:p>
              </w:tc>
              <w:tc>
                <w:tcPr>
                  <w:tcW w:w="907" w:type="dxa"/>
                  <w:tcPrChange w:id="964" w:author="Alex" w:date="2015-07-20T16:33:00Z">
                    <w:tcPr>
                      <w:tcW w:w="1510" w:type="dxa"/>
                    </w:tcPr>
                  </w:tcPrChange>
                </w:tcPr>
                <w:p w14:paraId="30C3BD7B" w14:textId="1A24E8DE" w:rsidR="006328BF" w:rsidRPr="007F7E99" w:rsidRDefault="007F7E99" w:rsidP="006328BF">
                  <w:pPr>
                    <w:jc w:val="center"/>
                    <w:rPr>
                      <w:rFonts w:eastAsiaTheme="minorEastAsia"/>
                      <w:color w:val="0070C0"/>
                      <w:lang w:val="es-ES_tradnl"/>
                      <w:rPrChange w:id="965" w:author="Alex" w:date="2015-07-20T16:32:00Z">
                        <w:rPr>
                          <w:rFonts w:ascii="Times New Roman" w:hAnsi="Times New Roman" w:cs="Times New Roman"/>
                          <w:color w:val="0070C0"/>
                          <w:lang w:val="es-ES_tradnl"/>
                        </w:rPr>
                      </w:rPrChange>
                    </w:rPr>
                  </w:pPr>
                  <w:r w:rsidRPr="007F7E99">
                    <w:rPr>
                      <w:rFonts w:eastAsiaTheme="minorEastAsia"/>
                      <w:color w:val="0070C0"/>
                      <w:rPrChange w:id="966" w:author="Alex" w:date="2015-07-20T16:32:00Z">
                        <w:rPr>
                          <w:rFonts w:ascii="Cambria Math" w:hAnsi="Cambria Math" w:cs="Times New Roman"/>
                          <w:i/>
                          <w:color w:val="0070C0"/>
                        </w:rPr>
                      </w:rPrChange>
                    </w:rPr>
                    <w:t>8</w:t>
                  </w:r>
                </w:p>
              </w:tc>
              <w:tc>
                <w:tcPr>
                  <w:tcW w:w="5545" w:type="dxa"/>
                  <w:vMerge/>
                  <w:tcPrChange w:id="967" w:author="Alex" w:date="2015-07-20T16:33:00Z">
                    <w:tcPr>
                      <w:tcW w:w="1432" w:type="dxa"/>
                      <w:vMerge/>
                    </w:tcPr>
                  </w:tcPrChan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7F7E99">
              <w:trPr>
                <w:cantSplit/>
                <w:trPrChange w:id="968" w:author="Alex" w:date="2015-07-20T16:33:00Z">
                  <w:trPr>
                    <w:cantSplit/>
                  </w:trPr>
                </w:trPrChange>
              </w:trPr>
              <w:tc>
                <w:tcPr>
                  <w:tcW w:w="733" w:type="dxa"/>
                  <w:tcPrChange w:id="969" w:author="Alex" w:date="2015-07-20T16:33:00Z">
                    <w:tcPr>
                      <w:tcW w:w="5886" w:type="dxa"/>
                    </w:tcPr>
                  </w:tcPrChange>
                </w:tcPr>
                <w:p w14:paraId="6B0B240E" w14:textId="2B3304AC" w:rsidR="006328BF" w:rsidRPr="007F7E99" w:rsidRDefault="007F7E99" w:rsidP="006328BF">
                  <w:pPr>
                    <w:jc w:val="center"/>
                    <w:rPr>
                      <w:rFonts w:eastAsiaTheme="minorEastAsia"/>
                      <w:color w:val="FF0000"/>
                      <w:lang w:val="es-ES_tradnl"/>
                      <w:rPrChange w:id="970" w:author="Alex" w:date="2015-07-20T16:32:00Z">
                        <w:rPr>
                          <w:rFonts w:ascii="Times New Roman" w:eastAsiaTheme="minorEastAsia" w:hAnsi="Times New Roman" w:cs="Times New Roman"/>
                          <w:color w:val="FF0000"/>
                          <w:lang w:val="es-ES_tradnl"/>
                        </w:rPr>
                      </w:rPrChange>
                    </w:rPr>
                  </w:pPr>
                  <w:r w:rsidRPr="007F7E99">
                    <w:rPr>
                      <w:rFonts w:eastAsiaTheme="minorEastAsia" w:hint="eastAsia"/>
                      <w:color w:val="FF0000"/>
                      <w:rPrChange w:id="971" w:author="Alex" w:date="2015-07-20T16:32:00Z">
                        <w:rPr>
                          <w:rFonts w:ascii="Cambria Math" w:eastAsiaTheme="minorEastAsia" w:hAnsi="Cambria Math" w:cs="Times New Roman" w:hint="eastAsia"/>
                          <w:i/>
                          <w:color w:val="FF0000"/>
                        </w:rPr>
                      </w:rPrChange>
                    </w:rPr>
                    <w:t>3</w:t>
                  </w:r>
                </w:p>
              </w:tc>
              <w:tc>
                <w:tcPr>
                  <w:tcW w:w="907" w:type="dxa"/>
                  <w:tcPrChange w:id="972" w:author="Alex" w:date="2015-07-20T16:33:00Z">
                    <w:tcPr>
                      <w:tcW w:w="1510" w:type="dxa"/>
                    </w:tcPr>
                  </w:tcPrChange>
                </w:tcPr>
                <w:p w14:paraId="25730C8C" w14:textId="3FC7A0AB" w:rsidR="006328BF" w:rsidRPr="007F7E99" w:rsidRDefault="007F7E99" w:rsidP="006328BF">
                  <w:pPr>
                    <w:jc w:val="center"/>
                    <w:rPr>
                      <w:rFonts w:eastAsiaTheme="minorEastAsia"/>
                      <w:color w:val="0070C0"/>
                      <w:lang w:val="es-ES_tradnl"/>
                      <w:rPrChange w:id="973" w:author="Alex" w:date="2015-07-20T16:32:00Z">
                        <w:rPr>
                          <w:rFonts w:ascii="Times New Roman" w:hAnsi="Times New Roman" w:cs="Times New Roman"/>
                          <w:color w:val="0070C0"/>
                          <w:lang w:val="es-ES_tradnl"/>
                        </w:rPr>
                      </w:rPrChange>
                    </w:rPr>
                  </w:pPr>
                  <w:r w:rsidRPr="007F7E99">
                    <w:rPr>
                      <w:rFonts w:eastAsiaTheme="minorEastAsia"/>
                      <w:color w:val="0070C0"/>
                      <w:rPrChange w:id="974" w:author="Alex" w:date="2015-07-20T16:32:00Z">
                        <w:rPr>
                          <w:rFonts w:ascii="Cambria Math" w:hAnsi="Cambria Math" w:cs="Times New Roman"/>
                          <w:i/>
                          <w:color w:val="0070C0"/>
                        </w:rPr>
                      </w:rPrChange>
                    </w:rPr>
                    <w:t>8</w:t>
                  </w:r>
                </w:p>
              </w:tc>
              <w:tc>
                <w:tcPr>
                  <w:tcW w:w="5545" w:type="dxa"/>
                  <w:vMerge/>
                  <w:tcPrChange w:id="975" w:author="Alex" w:date="2015-07-20T16:33:00Z">
                    <w:tcPr>
                      <w:tcW w:w="1432" w:type="dxa"/>
                      <w:vMerge/>
                    </w:tcPr>
                  </w:tcPrChan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7F7E99">
              <w:trPr>
                <w:cantSplit/>
                <w:trPrChange w:id="976" w:author="Alex" w:date="2015-07-20T16:33:00Z">
                  <w:trPr>
                    <w:cantSplit/>
                  </w:trPr>
                </w:trPrChange>
              </w:trPr>
              <w:tc>
                <w:tcPr>
                  <w:tcW w:w="733" w:type="dxa"/>
                  <w:tcPrChange w:id="977" w:author="Alex" w:date="2015-07-20T16:33:00Z">
                    <w:tcPr>
                      <w:tcW w:w="5886" w:type="dxa"/>
                    </w:tcPr>
                  </w:tcPrChange>
                </w:tcPr>
                <w:p w14:paraId="1414D939" w14:textId="0237ECF7" w:rsidR="006328BF" w:rsidRPr="007F7E99" w:rsidRDefault="007F7E99" w:rsidP="006328BF">
                  <w:pPr>
                    <w:jc w:val="center"/>
                    <w:rPr>
                      <w:rFonts w:eastAsiaTheme="minorEastAsia"/>
                      <w:color w:val="FF0000"/>
                      <w:lang w:val="es-ES_tradnl"/>
                      <w:rPrChange w:id="978" w:author="Alex" w:date="2015-07-20T16:32:00Z">
                        <w:rPr>
                          <w:rFonts w:ascii="Times New Roman" w:eastAsia="Cambria" w:hAnsi="Times New Roman" w:cs="Times New Roman"/>
                          <w:color w:val="FF0000"/>
                          <w:lang w:val="es-ES_tradnl"/>
                        </w:rPr>
                      </w:rPrChange>
                    </w:rPr>
                  </w:pPr>
                  <w:r w:rsidRPr="007F7E99">
                    <w:rPr>
                      <w:rFonts w:eastAsiaTheme="minorEastAsia" w:hint="eastAsia"/>
                      <w:color w:val="FF0000"/>
                      <w:rPrChange w:id="979" w:author="Alex" w:date="2015-07-20T16:32:00Z">
                        <w:rPr>
                          <w:rFonts w:ascii="Cambria Math" w:eastAsiaTheme="minorEastAsia" w:hAnsi="Cambria Math" w:cs="Times New Roman" w:hint="eastAsia"/>
                          <w:i/>
                          <w:color w:val="FF0000"/>
                        </w:rPr>
                      </w:rPrChange>
                    </w:rPr>
                    <w:t>π</w:t>
                  </w:r>
                </w:p>
              </w:tc>
              <w:tc>
                <w:tcPr>
                  <w:tcW w:w="907" w:type="dxa"/>
                  <w:tcPrChange w:id="980" w:author="Alex" w:date="2015-07-20T16:33:00Z">
                    <w:tcPr>
                      <w:tcW w:w="1510" w:type="dxa"/>
                    </w:tcPr>
                  </w:tcPrChange>
                </w:tcPr>
                <w:p w14:paraId="7EDE0A43" w14:textId="7ABFCF6A" w:rsidR="006328BF" w:rsidRPr="007F7E99" w:rsidRDefault="007F7E99" w:rsidP="006328BF">
                  <w:pPr>
                    <w:jc w:val="center"/>
                    <w:rPr>
                      <w:rFonts w:eastAsiaTheme="minorEastAsia"/>
                      <w:color w:val="0070C0"/>
                      <w:lang w:val="es-ES_tradnl"/>
                      <w:rPrChange w:id="981" w:author="Alex" w:date="2015-07-20T16:32:00Z">
                        <w:rPr>
                          <w:rFonts w:ascii="Times New Roman" w:hAnsi="Times New Roman" w:cs="Times New Roman"/>
                          <w:color w:val="0070C0"/>
                          <w:lang w:val="es-ES_tradnl"/>
                        </w:rPr>
                      </w:rPrChange>
                    </w:rPr>
                  </w:pPr>
                  <w:r w:rsidRPr="007F7E99">
                    <w:rPr>
                      <w:rFonts w:eastAsiaTheme="minorEastAsia"/>
                      <w:color w:val="0070C0"/>
                      <w:rPrChange w:id="982" w:author="Alex" w:date="2015-07-20T16:32:00Z">
                        <w:rPr>
                          <w:rFonts w:ascii="Cambria Math" w:hAnsi="Cambria Math" w:cs="Times New Roman"/>
                          <w:i/>
                          <w:color w:val="0070C0"/>
                        </w:rPr>
                      </w:rPrChange>
                    </w:rPr>
                    <w:t>8</w:t>
                  </w:r>
                </w:p>
              </w:tc>
              <w:tc>
                <w:tcPr>
                  <w:tcW w:w="5545" w:type="dxa"/>
                  <w:vMerge/>
                  <w:tcPrChange w:id="983" w:author="Alex" w:date="2015-07-20T16:33:00Z">
                    <w:tcPr>
                      <w:tcW w:w="1432" w:type="dxa"/>
                      <w:vMerge/>
                    </w:tcPr>
                  </w:tcPrChan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7F7E99">
              <w:trPr>
                <w:cantSplit/>
                <w:trPrChange w:id="984" w:author="Alex" w:date="2015-07-20T16:33:00Z">
                  <w:trPr>
                    <w:cantSplit/>
                  </w:trPr>
                </w:trPrChange>
              </w:trPr>
              <w:tc>
                <w:tcPr>
                  <w:tcW w:w="733" w:type="dxa"/>
                  <w:tcPrChange w:id="985" w:author="Alex" w:date="2015-07-20T16:33:00Z">
                    <w:tcPr>
                      <w:tcW w:w="5886" w:type="dxa"/>
                    </w:tcPr>
                  </w:tcPrChange>
                </w:tcPr>
                <w:p w14:paraId="4AC6EB42" w14:textId="77777777" w:rsidR="006328BF" w:rsidRPr="007F7E99" w:rsidRDefault="006328BF" w:rsidP="006328BF">
                  <w:pPr>
                    <w:jc w:val="center"/>
                    <w:rPr>
                      <w:rFonts w:eastAsiaTheme="minorEastAsia"/>
                      <w:color w:val="FF0000"/>
                      <w:lang w:val="es-ES_tradnl"/>
                      <w:rPrChange w:id="986" w:author="Alex" w:date="2015-07-20T16:32:00Z">
                        <w:rPr>
                          <w:rFonts w:ascii="Times New Roman" w:eastAsia="Cambria" w:hAnsi="Times New Roman" w:cs="Times New Roman"/>
                          <w:color w:val="FF0000"/>
                          <w:lang w:val="es-ES_tradnl"/>
                        </w:rPr>
                      </w:rPrChange>
                    </w:rPr>
                  </w:pPr>
                  <w:r w:rsidRPr="007F7E99">
                    <w:rPr>
                      <w:rFonts w:eastAsiaTheme="minorEastAsia"/>
                      <w:color w:val="FF0000"/>
                      <w:rPrChange w:id="987" w:author="Alex" w:date="2015-07-20T16:32:00Z">
                        <w:rPr>
                          <w:rFonts w:ascii="Times New Roman" w:eastAsia="Cambria" w:hAnsi="Times New Roman" w:cs="Times New Roman"/>
                          <w:color w:val="FF0000"/>
                        </w:rPr>
                      </w:rPrChange>
                    </w:rPr>
                    <w:t>4</w:t>
                  </w:r>
                </w:p>
              </w:tc>
              <w:tc>
                <w:tcPr>
                  <w:tcW w:w="907" w:type="dxa"/>
                  <w:tcPrChange w:id="988" w:author="Alex" w:date="2015-07-20T16:33:00Z">
                    <w:tcPr>
                      <w:tcW w:w="1510" w:type="dxa"/>
                    </w:tcPr>
                  </w:tcPrChange>
                </w:tcPr>
                <w:p w14:paraId="4C3C2E0C" w14:textId="29209593" w:rsidR="006328BF" w:rsidRPr="007F7E99" w:rsidRDefault="007F7E99" w:rsidP="006328BF">
                  <w:pPr>
                    <w:jc w:val="center"/>
                    <w:rPr>
                      <w:rFonts w:eastAsiaTheme="minorEastAsia"/>
                      <w:color w:val="0070C0"/>
                      <w:lang w:val="es-ES_tradnl"/>
                      <w:rPrChange w:id="989" w:author="Alex" w:date="2015-07-20T16:32:00Z">
                        <w:rPr>
                          <w:rFonts w:ascii="Times New Roman" w:hAnsi="Times New Roman" w:cs="Times New Roman"/>
                          <w:color w:val="0070C0"/>
                          <w:lang w:val="es-ES_tradnl"/>
                        </w:rPr>
                      </w:rPrChange>
                    </w:rPr>
                  </w:pPr>
                  <w:r w:rsidRPr="007F7E99">
                    <w:rPr>
                      <w:rFonts w:eastAsiaTheme="minorEastAsia"/>
                      <w:color w:val="0070C0"/>
                      <w:rPrChange w:id="990" w:author="Alex" w:date="2015-07-20T16:32:00Z">
                        <w:rPr>
                          <w:rFonts w:ascii="Cambria Math" w:hAnsi="Cambria Math" w:cs="Times New Roman"/>
                          <w:i/>
                          <w:color w:val="0070C0"/>
                        </w:rPr>
                      </w:rPrChange>
                    </w:rPr>
                    <w:t>8</w:t>
                  </w:r>
                </w:p>
              </w:tc>
              <w:tc>
                <w:tcPr>
                  <w:tcW w:w="5545" w:type="dxa"/>
                  <w:vMerge/>
                  <w:tcPrChange w:id="991" w:author="Alex" w:date="2015-07-20T16:33:00Z">
                    <w:tcPr>
                      <w:tcW w:w="1432" w:type="dxa"/>
                      <w:vMerge/>
                    </w:tcPr>
                  </w:tcPrChan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7F7E99">
              <w:trPr>
                <w:cantSplit/>
                <w:trPrChange w:id="992" w:author="Alex" w:date="2015-07-20T16:33:00Z">
                  <w:trPr>
                    <w:cantSplit/>
                  </w:trPr>
                </w:trPrChange>
              </w:trPr>
              <w:tc>
                <w:tcPr>
                  <w:tcW w:w="733" w:type="dxa"/>
                  <w:tcPrChange w:id="993" w:author="Alex" w:date="2015-07-20T16:33:00Z">
                    <w:tcPr>
                      <w:tcW w:w="5886" w:type="dxa"/>
                    </w:tcPr>
                  </w:tcPrChange>
                </w:tcPr>
                <w:p w14:paraId="4CB02251" w14:textId="77777777" w:rsidR="006328BF" w:rsidRPr="007F7E99" w:rsidRDefault="006328BF" w:rsidP="006328BF">
                  <w:pPr>
                    <w:jc w:val="center"/>
                    <w:rPr>
                      <w:rFonts w:eastAsiaTheme="minorEastAsia"/>
                      <w:color w:val="FF0000"/>
                      <w:lang w:val="es-ES_tradnl"/>
                      <w:rPrChange w:id="994" w:author="Alex" w:date="2015-07-20T16:32:00Z">
                        <w:rPr>
                          <w:rFonts w:ascii="Times New Roman" w:eastAsia="Cambria" w:hAnsi="Times New Roman" w:cs="Times New Roman"/>
                          <w:color w:val="FF0000"/>
                          <w:lang w:val="es-ES_tradnl"/>
                        </w:rPr>
                      </w:rPrChange>
                    </w:rPr>
                  </w:pPr>
                  <w:r w:rsidRPr="007F7E99">
                    <w:rPr>
                      <w:rFonts w:eastAsiaTheme="minorEastAsia"/>
                      <w:color w:val="FF0000"/>
                      <w:rPrChange w:id="995" w:author="Alex" w:date="2015-07-20T16:32:00Z">
                        <w:rPr>
                          <w:rFonts w:ascii="Times New Roman" w:eastAsia="Cambria" w:hAnsi="Times New Roman" w:cs="Times New Roman"/>
                          <w:color w:val="FF0000"/>
                        </w:rPr>
                      </w:rPrChange>
                    </w:rPr>
                    <w:t>5</w:t>
                  </w:r>
                </w:p>
              </w:tc>
              <w:tc>
                <w:tcPr>
                  <w:tcW w:w="907" w:type="dxa"/>
                  <w:tcPrChange w:id="996" w:author="Alex" w:date="2015-07-20T16:33:00Z">
                    <w:tcPr>
                      <w:tcW w:w="1510" w:type="dxa"/>
                    </w:tcPr>
                  </w:tcPrChange>
                </w:tcPr>
                <w:p w14:paraId="1C216B33" w14:textId="27D7B508" w:rsidR="006328BF" w:rsidRPr="007F7E99" w:rsidRDefault="007F7E99" w:rsidP="006328BF">
                  <w:pPr>
                    <w:jc w:val="center"/>
                    <w:rPr>
                      <w:rFonts w:eastAsiaTheme="minorEastAsia"/>
                      <w:color w:val="0070C0"/>
                      <w:lang w:val="es-ES_tradnl"/>
                      <w:rPrChange w:id="997" w:author="Alex" w:date="2015-07-20T16:32:00Z">
                        <w:rPr>
                          <w:rFonts w:ascii="Times New Roman" w:hAnsi="Times New Roman" w:cs="Times New Roman"/>
                          <w:color w:val="0070C0"/>
                          <w:lang w:val="es-ES_tradnl"/>
                        </w:rPr>
                      </w:rPrChange>
                    </w:rPr>
                  </w:pPr>
                  <w:r w:rsidRPr="007F7E99">
                    <w:rPr>
                      <w:rFonts w:eastAsiaTheme="minorEastAsia"/>
                      <w:color w:val="0070C0"/>
                      <w:rPrChange w:id="998" w:author="Alex" w:date="2015-07-20T16:32:00Z">
                        <w:rPr>
                          <w:rFonts w:ascii="Cambria Math" w:hAnsi="Cambria Math" w:cs="Times New Roman"/>
                          <w:i/>
                          <w:color w:val="0070C0"/>
                        </w:rPr>
                      </w:rPrChange>
                    </w:rPr>
                    <w:t>8</w:t>
                  </w:r>
                </w:p>
              </w:tc>
              <w:tc>
                <w:tcPr>
                  <w:tcW w:w="5545" w:type="dxa"/>
                  <w:vMerge/>
                  <w:tcPrChange w:id="999" w:author="Alex" w:date="2015-07-20T16:33:00Z">
                    <w:tcPr>
                      <w:tcW w:w="1432" w:type="dxa"/>
                      <w:vMerge/>
                    </w:tcPr>
                  </w:tcPrChan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2A19E31D" w:rsidR="006328BF" w:rsidRPr="00441BF2" w:rsidRDefault="006328B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w:r w:rsidR="007F7E99" w:rsidRPr="007F7E99">
              <w:rPr>
                <w:rFonts w:ascii="Times New Roman" w:eastAsiaTheme="minorEastAsia" w:hAnsi="Times New Roman" w:cs="Times New Roman"/>
                <w:i/>
                <w:color w:val="F79646" w:themeColor="accent6"/>
                <w:rPrChange w:id="1000" w:author="Alex" w:date="2015-07-20T16:33:00Z">
                  <w:rPr>
                    <w:rFonts w:ascii="Cambria Math" w:hAnsi="Cambria Math" w:cs="Times New Roman"/>
                    <w:i/>
                    <w:color w:val="F79646" w:themeColor="accent6"/>
                  </w:rPr>
                </w:rPrChange>
              </w:rPr>
              <w:t>y=f(x)=</w:t>
            </w:r>
            <w:r w:rsidR="007F7E99" w:rsidRPr="007F7E99">
              <w:rPr>
                <w:rFonts w:ascii="Times New Roman" w:eastAsiaTheme="minorEastAsia" w:hAnsi="Times New Roman" w:cs="Times New Roman"/>
                <w:color w:val="F79646" w:themeColor="accent6"/>
                <w:rPrChange w:id="1001" w:author="Alex" w:date="2015-07-20T16:34:00Z">
                  <w:rPr>
                    <w:rFonts w:ascii="Cambria Math" w:hAnsi="Cambria Math" w:cs="Times New Roman"/>
                    <w:i/>
                    <w:color w:val="F79646" w:themeColor="accent6"/>
                  </w:rPr>
                </w:rPrChange>
              </w:rPr>
              <w:t>8</w:t>
            </w:r>
            <w:del w:id="1002" w:author="Alex" w:date="2015-07-20T16:34:00Z">
              <w:r w:rsidR="007F7E99" w:rsidRPr="007F7E99" w:rsidDel="007F7E99">
                <w:rPr>
                  <w:rFonts w:ascii="Times New Roman" w:eastAsiaTheme="minorEastAsia" w:hAnsi="Times New Roman" w:cs="Times New Roman"/>
                  <w:i/>
                  <w:rPrChange w:id="1003" w:author="Alex" w:date="2015-07-20T16:34:00Z">
                    <w:rPr>
                      <w:rFonts w:ascii="Cambria Math" w:hAnsi="Cambria Math" w:cs="Times New Roman"/>
                      <w:color w:val="F79646" w:themeColor="accent6"/>
                    </w:rPr>
                  </w:rPrChange>
                </w:rPr>
                <w:delText>.</w:delText>
              </w:r>
            </w:del>
            <w:ins w:id="1004" w:author="Alex" w:date="2015-07-20T16:34:00Z">
              <w:r w:rsidR="007F7E99" w:rsidRPr="007F7E99">
                <w:rPr>
                  <w:rFonts w:ascii="Times New Roman" w:eastAsiaTheme="minorEastAsia" w:hAnsi="Times New Roman" w:cs="Times New Roman"/>
                  <w:i/>
                  <w:rPrChange w:id="1005" w:author="Alex" w:date="2015-07-20T16:34:00Z">
                    <w:rPr>
                      <w:rFonts w:ascii="Times New Roman" w:eastAsiaTheme="minorEastAsia" w:hAnsi="Times New Roman" w:cs="Times New Roman"/>
                      <w:i/>
                      <w:color w:val="F79646" w:themeColor="accent6"/>
                    </w:rPr>
                  </w:rPrChange>
                </w:rPr>
                <w:t>.</w:t>
              </w:r>
            </w:ins>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3E2A8928" w:rsidR="0069430D" w:rsidRPr="00441BF2" w:rsidDel="007F7E99" w:rsidRDefault="0069430D" w:rsidP="00C968B4">
      <w:pPr>
        <w:spacing w:after="0"/>
        <w:rPr>
          <w:del w:id="1006" w:author="Alex" w:date="2015-07-20T16:34:00Z"/>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41" type="#_x0000_t75" style="width:162pt;height:121.5pt" o:ole="">
                  <v:imagedata r:id="rId54" o:title=""/>
                </v:shape>
                <o:OLEObject Type="Embed" ProgID="PBrush" ShapeID="_x0000_i1041" DrawAspect="Content" ObjectID="_1500047203" r:id="rId5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42" type="#_x0000_t75" style="width:134.25pt;height:93pt" o:ole="">
                  <v:imagedata r:id="rId56" o:title=""/>
                </v:shape>
                <o:OLEObject Type="Embed" ProgID="PBrush" ShapeID="_x0000_i1042" DrawAspect="Content" ObjectID="_1500047204" r:id="rId5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43" type="#_x0000_t75" style="width:208.5pt;height:129pt" o:ole="">
                  <v:imagedata r:id="rId58" o:title=""/>
                </v:shape>
                <o:OLEObject Type="Embed" ProgID="PBrush" ShapeID="_x0000_i1043" DrawAspect="Content" ObjectID="_1500047205" r:id="rId5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44" type="#_x0000_t75" style="width:142.5pt;height:96.75pt" o:ole="">
                  <v:imagedata r:id="rId60" o:title=""/>
                </v:shape>
                <o:OLEObject Type="Embed" ProgID="PBrush" ShapeID="_x0000_i1044" DrawAspect="Content" ObjectID="_1500047206" r:id="rId6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45" type="#_x0000_t75" style="width:231pt;height:129pt" o:ole="">
                  <v:imagedata r:id="rId62" o:title=""/>
                </v:shape>
                <o:OLEObject Type="Embed" ProgID="PBrush" ShapeID="_x0000_i1045" DrawAspect="Content" ObjectID="_1500047207" r:id="rId6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w:t>
            </w:r>
            <w:r w:rsidRPr="00441BF2">
              <w:rPr>
                <w:rFonts w:ascii="Times New Roman" w:hAnsi="Times New Roman" w:cs="Times New Roman"/>
                <w:lang w:val="es-ES_tradnl"/>
              </w:rPr>
              <w:lastRenderedPageBreak/>
              <w:t xml:space="preserve">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46" type="#_x0000_t75" style="width:165pt;height:111.75pt" o:ole="">
                  <v:imagedata r:id="rId64" o:title=""/>
                </v:shape>
                <o:OLEObject Type="Embed" ProgID="PBrush" ShapeID="_x0000_i1046" DrawAspect="Content" ObjectID="_1500047208" r:id="rId6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7" type="#_x0000_t75" style="width:156.75pt;height:99.75pt" o:ole="">
                  <v:imagedata r:id="rId66" o:title=""/>
                </v:shape>
                <o:OLEObject Type="Embed" ProgID="PBrush" ShapeID="_x0000_i1047" DrawAspect="Content" ObjectID="_1500047209" r:id="rId6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767A24A5"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r w:rsidR="00485F96">
        <w:rPr>
          <w:rFonts w:ascii="Times New Roman" w:hAnsi="Times New Roman" w:cs="Times New Roman"/>
          <w:b/>
        </w:rPr>
        <w:t>La</w:t>
      </w:r>
      <w:ins w:id="1007" w:author="Alex" w:date="2015-07-20T18:48:00Z">
        <w:r w:rsidR="00CB3985">
          <w:rPr>
            <w:rFonts w:ascii="Times New Roman" w:hAnsi="Times New Roman" w:cs="Times New Roman"/>
            <w:b/>
          </w:rPr>
          <w:t>s</w:t>
        </w:r>
      </w:ins>
      <w:r w:rsidR="00485F96">
        <w:rPr>
          <w:rFonts w:ascii="Times New Roman" w:hAnsi="Times New Roman" w:cs="Times New Roman"/>
          <w:b/>
        </w:rPr>
        <w:t xml:space="preserve"> f</w:t>
      </w:r>
      <w:r w:rsidR="00C968B4" w:rsidRPr="00441BF2">
        <w:rPr>
          <w:rFonts w:ascii="Times New Roman" w:hAnsi="Times New Roman" w:cs="Times New Roman"/>
          <w:b/>
        </w:rPr>
        <w:t>unci</w:t>
      </w:r>
      <w:del w:id="1008" w:author="Alex" w:date="2015-07-20T18:48:00Z">
        <w:r w:rsidR="00C968B4" w:rsidRPr="00441BF2" w:rsidDel="00CB3985">
          <w:rPr>
            <w:rFonts w:ascii="Times New Roman" w:hAnsi="Times New Roman" w:cs="Times New Roman"/>
            <w:b/>
          </w:rPr>
          <w:delText>ón</w:delText>
        </w:r>
      </w:del>
      <w:ins w:id="1009" w:author="Alex" w:date="2015-07-20T18:48:00Z">
        <w:r w:rsidR="00CB3985">
          <w:rPr>
            <w:rFonts w:ascii="Times New Roman" w:hAnsi="Times New Roman" w:cs="Times New Roman"/>
            <w:b/>
          </w:rPr>
          <w:t>ones</w:t>
        </w:r>
      </w:ins>
      <w:r w:rsidR="00C968B4" w:rsidRPr="00441BF2">
        <w:rPr>
          <w:rFonts w:ascii="Times New Roman" w:hAnsi="Times New Roman" w:cs="Times New Roman"/>
          <w:b/>
        </w:rPr>
        <w:t xml:space="preserve"> par</w:t>
      </w:r>
      <w:ins w:id="1010" w:author="Alex" w:date="2015-07-20T18:48:00Z">
        <w:r w:rsidR="00CB3985">
          <w:rPr>
            <w:rFonts w:ascii="Times New Roman" w:hAnsi="Times New Roman" w:cs="Times New Roman"/>
            <w:b/>
          </w:rPr>
          <w:t>es</w:t>
        </w:r>
      </w:ins>
    </w:p>
    <w:p w14:paraId="40AB903E" w14:textId="77777777" w:rsidR="00E26984" w:rsidRPr="00441BF2" w:rsidRDefault="00E26984" w:rsidP="00C968B4">
      <w:pPr>
        <w:spacing w:after="0"/>
        <w:rPr>
          <w:rFonts w:ascii="Times New Roman" w:hAnsi="Times New Roman" w:cs="Times New Roman"/>
          <w:b/>
        </w:rPr>
      </w:pPr>
    </w:p>
    <w:p w14:paraId="19B991DC" w14:textId="77777777" w:rsidR="00E561FC" w:rsidRDefault="00C917A5" w:rsidP="00A84101">
      <w:pPr>
        <w:spacing w:after="0"/>
        <w:jc w:val="both"/>
        <w:rPr>
          <w:ins w:id="1011" w:author="Alex" w:date="2015-07-20T16:43:00Z"/>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w:t>
      </w:r>
      <w:del w:id="1012" w:author="Alex" w:date="2015-07-20T16:40:00Z">
        <w:r w:rsidR="00080DE6" w:rsidRPr="00441BF2" w:rsidDel="00E561FC">
          <w:rPr>
            <w:rFonts w:ascii="Times New Roman" w:hAnsi="Times New Roman" w:cs="Times New Roman"/>
          </w:rPr>
          <w:delText>aquella cuyo comportamiento</w:delText>
        </w:r>
      </w:del>
      <w:ins w:id="1013" w:author="Alex" w:date="2015-07-20T16:40:00Z">
        <w:r w:rsidR="00E561FC">
          <w:rPr>
            <w:rFonts w:ascii="Times New Roman" w:hAnsi="Times New Roman" w:cs="Times New Roman"/>
          </w:rPr>
          <w:t>tal que</w:t>
        </w:r>
      </w:ins>
      <w:r w:rsidR="00080DE6" w:rsidRPr="00441BF2">
        <w:rPr>
          <w:rFonts w:ascii="Times New Roman" w:hAnsi="Times New Roman" w:cs="Times New Roman"/>
        </w:rPr>
        <w:t xml:space="preserve">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w:t>
      </w:r>
      <w:del w:id="1014" w:author="Alex" w:date="2015-07-20T16:40:00Z">
        <w:r w:rsidR="00614D0E" w:rsidRPr="00441BF2" w:rsidDel="00E561FC">
          <w:rPr>
            <w:rFonts w:ascii="Times New Roman" w:hAnsi="Times New Roman" w:cs="Times New Roman"/>
          </w:rPr>
          <w:delText xml:space="preserve">negativo o </w:delText>
        </w:r>
      </w:del>
      <w:r w:rsidR="00614D0E" w:rsidRPr="00441BF2">
        <w:rPr>
          <w:rFonts w:ascii="Times New Roman" w:hAnsi="Times New Roman" w:cs="Times New Roman"/>
        </w:rPr>
        <w:t>inverso aditivo</w:t>
      </w:r>
      <w:ins w:id="1015" w:author="Alex" w:date="2015-07-20T16:41:00Z">
        <w:r w:rsidR="00E561FC">
          <w:rPr>
            <w:rFonts w:ascii="Times New Roman" w:hAnsi="Times New Roman" w:cs="Times New Roman"/>
          </w:rPr>
          <w:t xml:space="preserve"> se tiene la misma imagen</w:t>
        </w:r>
      </w:ins>
      <w:del w:id="1016" w:author="Alex" w:date="2015-07-20T16:41:00Z">
        <w:r w:rsidR="00614D0E" w:rsidRPr="00441BF2" w:rsidDel="00E561FC">
          <w:rPr>
            <w:rFonts w:ascii="Times New Roman" w:hAnsi="Times New Roman" w:cs="Times New Roman"/>
          </w:rPr>
          <w:delText xml:space="preserve"> </w:delText>
        </w:r>
        <w:r w:rsidR="00080DE6" w:rsidRPr="00441BF2" w:rsidDel="00E561FC">
          <w:rPr>
            <w:rFonts w:ascii="Times New Roman" w:hAnsi="Times New Roman" w:cs="Times New Roman"/>
          </w:rPr>
          <w:delText>es el mismo</w:delText>
        </w:r>
      </w:del>
      <w:r w:rsidR="00614D0E" w:rsidRPr="00441BF2">
        <w:rPr>
          <w:rFonts w:ascii="Times New Roman" w:hAnsi="Times New Roman" w:cs="Times New Roman"/>
        </w:rPr>
        <w:t xml:space="preserve">. </w:t>
      </w:r>
    </w:p>
    <w:p w14:paraId="23147B65" w14:textId="77777777" w:rsidR="00E561FC" w:rsidRDefault="00E561FC" w:rsidP="00A84101">
      <w:pPr>
        <w:spacing w:after="0"/>
        <w:jc w:val="both"/>
        <w:rPr>
          <w:ins w:id="1017" w:author="Alex" w:date="2015-07-20T16:43:00Z"/>
          <w:rFonts w:ascii="Times New Roman" w:hAnsi="Times New Roman" w:cs="Times New Roman"/>
        </w:rPr>
      </w:pPr>
    </w:p>
    <w:p w14:paraId="1254A22F" w14:textId="7F1D5360" w:rsidR="00B2013E" w:rsidRPr="00441BF2" w:rsidRDefault="00614D0E" w:rsidP="00A84101">
      <w:pPr>
        <w:spacing w:after="0"/>
        <w:jc w:val="both"/>
        <w:rPr>
          <w:rFonts w:ascii="Times New Roman" w:hAnsi="Times New Roman" w:cs="Times New Roman"/>
        </w:rPr>
      </w:pPr>
      <w:del w:id="1018" w:author="Alex" w:date="2015-07-20T16:41:00Z">
        <w:r w:rsidRPr="00441BF2" w:rsidDel="00E561FC">
          <w:rPr>
            <w:rFonts w:ascii="Times New Roman" w:hAnsi="Times New Roman" w:cs="Times New Roman"/>
          </w:rPr>
          <w:delText>Otra forma de expresar esa idea es que</w:delText>
        </w:r>
        <w:r w:rsidR="005E1648" w:rsidRPr="00441BF2" w:rsidDel="00E561FC">
          <w:rPr>
            <w:rFonts w:ascii="Times New Roman" w:hAnsi="Times New Roman" w:cs="Times New Roman"/>
          </w:rPr>
          <w:delText>,</w:delText>
        </w:r>
      </w:del>
      <w:ins w:id="1019" w:author="Alex" w:date="2015-07-20T16:41:00Z">
        <w:r w:rsidR="00E561FC">
          <w:rPr>
            <w:rFonts w:ascii="Times New Roman" w:hAnsi="Times New Roman" w:cs="Times New Roman"/>
          </w:rPr>
          <w:t>En la representación gráfica</w:t>
        </w:r>
      </w:ins>
      <w:ins w:id="1020" w:author="Alex" w:date="2015-07-20T16:42:00Z">
        <w:r w:rsidR="00E561FC">
          <w:rPr>
            <w:rFonts w:ascii="Times New Roman" w:hAnsi="Times New Roman" w:cs="Times New Roman"/>
          </w:rPr>
          <w:t xml:space="preserve"> de una función par</w:t>
        </w:r>
      </w:ins>
      <w:r w:rsidR="005E1648" w:rsidRPr="00441BF2">
        <w:rPr>
          <w:rFonts w:ascii="Times New Roman" w:hAnsi="Times New Roman" w:cs="Times New Roman"/>
        </w:rPr>
        <w:t xml:space="preserve"> </w:t>
      </w:r>
      <w:del w:id="1021" w:author="Alex" w:date="2015-07-20T16:42:00Z">
        <w:r w:rsidR="005E1648" w:rsidRPr="00441BF2" w:rsidDel="00E561FC">
          <w:rPr>
            <w:rFonts w:ascii="Times New Roman" w:hAnsi="Times New Roman" w:cs="Times New Roman"/>
          </w:rPr>
          <w:delText>para obtener</w:delText>
        </w:r>
      </w:del>
      <w:ins w:id="1022" w:author="Alex" w:date="2015-07-20T16:42:00Z">
        <w:r w:rsidR="00E561FC">
          <w:rPr>
            <w:rFonts w:ascii="Times New Roman" w:hAnsi="Times New Roman" w:cs="Times New Roman"/>
          </w:rPr>
          <w:t>se puede obtener</w:t>
        </w:r>
      </w:ins>
      <w:r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w:t>
      </w:r>
      <w:del w:id="1023" w:author="Alex" w:date="2015-07-20T16:42:00Z">
        <w:r w:rsidR="005E1648" w:rsidRPr="00441BF2" w:rsidDel="00E561FC">
          <w:rPr>
            <w:rFonts w:ascii="Times New Roman" w:hAnsi="Times New Roman" w:cs="Times New Roman"/>
          </w:rPr>
          <w:delText>la</w:delText>
        </w:r>
      </w:del>
      <w:ins w:id="1024" w:author="Alex" w:date="2015-07-20T16:42:00Z">
        <w:r w:rsidR="00E561FC">
          <w:rPr>
            <w:rFonts w:ascii="Times New Roman" w:hAnsi="Times New Roman" w:cs="Times New Roman"/>
          </w:rPr>
          <w:t>una</w:t>
        </w:r>
      </w:ins>
      <w:r w:rsidR="005E1648" w:rsidRPr="00441BF2">
        <w:rPr>
          <w:rFonts w:ascii="Times New Roman" w:hAnsi="Times New Roman" w:cs="Times New Roman"/>
        </w:rPr>
        <w:t xml:space="preserve"> función </w:t>
      </w:r>
      <w:ins w:id="1025" w:author="Alex" w:date="2015-07-20T16:42:00Z">
        <w:r w:rsidR="00E561FC">
          <w:rPr>
            <w:rFonts w:ascii="Times New Roman" w:hAnsi="Times New Roman" w:cs="Times New Roman"/>
          </w:rPr>
          <w:t>a partir de la parte positiva, haciendo una reflexi</w:t>
        </w:r>
      </w:ins>
      <w:ins w:id="1026" w:author="Alex" w:date="2015-07-20T16:43:00Z">
        <w:r w:rsidR="00E561FC">
          <w:rPr>
            <w:rFonts w:ascii="Times New Roman" w:hAnsi="Times New Roman" w:cs="Times New Roman"/>
          </w:rPr>
          <w:t xml:space="preserve">ón respecto al eje </w:t>
        </w:r>
        <w:r w:rsidR="00E561FC">
          <w:rPr>
            <w:rFonts w:ascii="Times New Roman" w:hAnsi="Times New Roman" w:cs="Times New Roman"/>
            <w:i/>
          </w:rPr>
          <w:t>Y.</w:t>
        </w:r>
      </w:ins>
      <w:del w:id="1027" w:author="Alex" w:date="2015-07-20T16:42:00Z">
        <w:r w:rsidR="005E1648" w:rsidRPr="00441BF2" w:rsidDel="00E561FC">
          <w:rPr>
            <w:rFonts w:ascii="Times New Roman" w:hAnsi="Times New Roman" w:cs="Times New Roman"/>
          </w:rPr>
          <w:delText>(cuadrantes II y III), basta hacer</w:delText>
        </w:r>
      </w:del>
      <w:del w:id="1028" w:author="Alex" w:date="2015-07-20T16:43:00Z">
        <w:r w:rsidR="005E1648" w:rsidRPr="00441BF2" w:rsidDel="00E561FC">
          <w:rPr>
            <w:rFonts w:ascii="Times New Roman" w:hAnsi="Times New Roman" w:cs="Times New Roman"/>
          </w:rPr>
          <w:delText xml:space="preserve"> simetría sobre el eje </w:delText>
        </w:r>
        <w:r w:rsidR="00805D7C" w:rsidRPr="00441BF2" w:rsidDel="00E561FC">
          <w:rPr>
            <w:rFonts w:ascii="Times New Roman" w:hAnsi="Times New Roman" w:cs="Times New Roman"/>
            <w:i/>
          </w:rPr>
          <w:delText>Y</w:delText>
        </w:r>
        <w:r w:rsidR="005E1648" w:rsidRPr="00441BF2" w:rsidDel="00E561FC">
          <w:rPr>
            <w:rFonts w:ascii="Times New Roman" w:hAnsi="Times New Roman" w:cs="Times New Roman"/>
          </w:rPr>
          <w:delText xml:space="preserve"> del </w:delText>
        </w:r>
        <w:r w:rsidRPr="00441BF2" w:rsidDel="00E561FC">
          <w:rPr>
            <w:rFonts w:ascii="Times New Roman" w:hAnsi="Times New Roman" w:cs="Times New Roman"/>
          </w:rPr>
          <w:delText>comportamiento de la función en l</w:delText>
        </w:r>
        <w:r w:rsidR="005E1648" w:rsidRPr="00441BF2" w:rsidDel="00E561FC">
          <w:rPr>
            <w:rFonts w:ascii="Times New Roman" w:hAnsi="Times New Roman" w:cs="Times New Roman"/>
          </w:rPr>
          <w:delText>a</w:delText>
        </w:r>
        <w:r w:rsidRPr="00441BF2" w:rsidDel="00E561FC">
          <w:rPr>
            <w:rFonts w:ascii="Times New Roman" w:hAnsi="Times New Roman" w:cs="Times New Roman"/>
          </w:rPr>
          <w:delText xml:space="preserve"> parte positiva (cuadrantes I y IV</w:delText>
        </w:r>
        <w:r w:rsidR="005E1648" w:rsidRPr="00441BF2" w:rsidDel="00E561FC">
          <w:rPr>
            <w:rFonts w:ascii="Times New Roman" w:hAnsi="Times New Roman" w:cs="Times New Roman"/>
          </w:rPr>
          <w:delText>).</w:delText>
        </w:r>
      </w:del>
    </w:p>
    <w:p w14:paraId="73DD8A20" w14:textId="77777777" w:rsidR="005E1648" w:rsidRPr="00441BF2" w:rsidRDefault="005E1648" w:rsidP="00A84101">
      <w:pPr>
        <w:spacing w:after="0"/>
        <w:jc w:val="both"/>
        <w:rPr>
          <w:rFonts w:ascii="Times New Roman" w:hAnsi="Times New Roman" w:cs="Times New Roman"/>
        </w:rPr>
      </w:pPr>
    </w:p>
    <w:p w14:paraId="2B7300C4" w14:textId="77777777" w:rsidR="00E561FC" w:rsidRDefault="005E1648" w:rsidP="00A84101">
      <w:pPr>
        <w:spacing w:after="0"/>
        <w:jc w:val="both"/>
        <w:rPr>
          <w:ins w:id="1029" w:author="Alex" w:date="2015-07-20T16:45:00Z"/>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w:t>
      </w:r>
      <w:ins w:id="1030" w:author="Alex" w:date="2015-07-20T16:44:00Z">
        <w:r w:rsidR="00E561FC">
          <w:rPr>
            <w:rFonts w:ascii="Times New Roman" w:hAnsi="Times New Roman" w:cs="Times New Roman"/>
          </w:rPr>
          <w:t xml:space="preserve">aditivos </w:t>
        </w:r>
      </w:ins>
      <w:r w:rsidRPr="00441BF2">
        <w:rPr>
          <w:rFonts w:ascii="Times New Roman" w:hAnsi="Times New Roman" w:cs="Times New Roman"/>
        </w:rPr>
        <w:t>(</w:t>
      </w:r>
      <w:del w:id="1031" w:author="Alex" w:date="2015-07-20T16:45:00Z">
        <w:r w:rsidRPr="00441BF2" w:rsidDel="00E561FC">
          <w:rPr>
            <w:rFonts w:ascii="Times New Roman" w:hAnsi="Times New Roman" w:cs="Times New Roman"/>
          </w:rPr>
          <w:delText>inversos para la suma</w:delText>
        </w:r>
      </w:del>
      <w:del w:id="1032" w:author="Alex" w:date="2015-07-20T16:44:00Z">
        <w:r w:rsidRPr="00441BF2" w:rsidDel="00E561FC">
          <w:rPr>
            <w:rFonts w:ascii="Times New Roman" w:hAnsi="Times New Roman" w:cs="Times New Roman"/>
          </w:rPr>
          <w:delText>,</w:delText>
        </w:r>
      </w:del>
      <w:del w:id="1033" w:author="Alex" w:date="2015-07-20T16:45:00Z">
        <w:r w:rsidRPr="00441BF2" w:rsidDel="00E561FC">
          <w:rPr>
            <w:rFonts w:ascii="Times New Roman" w:hAnsi="Times New Roman" w:cs="Times New Roman"/>
          </w:rPr>
          <w:delText xml:space="preserve"> </w:delText>
        </w:r>
      </w:del>
      <w:r w:rsidRPr="00441BF2">
        <w:rPr>
          <w:rFonts w:ascii="Times New Roman" w:hAnsi="Times New Roman" w:cs="Times New Roman"/>
        </w:rPr>
        <w:t xml:space="preserve">como </w:t>
      </w:r>
      <w:r w:rsidR="00E561FC" w:rsidRPr="00E561FC">
        <w:rPr>
          <w:rFonts w:ascii="Times New Roman" w:eastAsiaTheme="minorEastAsia" w:hAnsi="Times New Roman" w:cs="Times New Roman"/>
          <w:rPrChange w:id="1034" w:author="Alex" w:date="2015-07-20T16:44:00Z">
            <w:rPr>
              <w:rFonts w:ascii="Cambria Math" w:hAnsi="Cambria Math" w:cs="Times New Roman"/>
              <w:i/>
            </w:rPr>
          </w:rPrChange>
        </w:rPr>
        <w:t>1 y -1,  3</w:t>
      </w:r>
      <w:del w:id="1035" w:author="Alex" w:date="2015-07-20T16:44:00Z">
        <w:r w:rsidR="00E561FC" w:rsidRPr="00E561FC" w:rsidDel="00E561FC">
          <w:rPr>
            <w:rFonts w:ascii="Times New Roman" w:eastAsiaTheme="minorEastAsia" w:hAnsi="Times New Roman" w:cs="Times New Roman" w:hint="eastAsia"/>
            <w:rPrChange w:id="1036" w:author="Alex" w:date="2015-07-20T16:44:00Z">
              <w:rPr>
                <w:rFonts w:ascii="Cambria Math" w:eastAsiaTheme="minorEastAsia" w:hAnsi="Cambria Math" w:cs="Times New Roman" w:hint="eastAsia"/>
                <w:i/>
              </w:rPr>
            </w:rPrChange>
          </w:rPr>
          <w:delText xml:space="preserve">/7 </w:delText>
        </w:r>
      </w:del>
      <w:r w:rsidR="00E561FC" w:rsidRPr="00E561FC">
        <w:rPr>
          <w:rFonts w:ascii="Times New Roman" w:eastAsiaTheme="minorEastAsia" w:hAnsi="Times New Roman" w:cs="Times New Roman" w:hint="eastAsia"/>
          <w:rPrChange w:id="1037" w:author="Alex" w:date="2015-07-20T16:44:00Z">
            <w:rPr>
              <w:rFonts w:ascii="Cambria Math" w:eastAsiaTheme="minorEastAsia" w:hAnsi="Cambria Math" w:cs="Times New Roman" w:hint="eastAsia"/>
              <w:i/>
            </w:rPr>
          </w:rPrChange>
        </w:rPr>
        <w:t xml:space="preserve"> y </w:t>
      </w:r>
      <w:del w:id="1038" w:author="Alex" w:date="2015-07-20T16:44:00Z">
        <w:r w:rsidR="00E561FC" w:rsidRPr="00E561FC" w:rsidDel="00E561FC">
          <w:rPr>
            <w:rFonts w:ascii="Times New Roman" w:eastAsiaTheme="minorEastAsia" w:hAnsi="Times New Roman" w:cs="Times New Roman" w:hint="eastAsia"/>
            <w:rPrChange w:id="1039" w:author="Alex" w:date="2015-07-20T16:44:00Z">
              <w:rPr>
                <w:rFonts w:ascii="Cambria Math" w:eastAsiaTheme="minorEastAsia" w:hAnsi="Cambria Math" w:cs="Times New Roman" w:hint="eastAsia"/>
                <w:i/>
              </w:rPr>
            </w:rPrChange>
          </w:rPr>
          <w:delText>-</w:delText>
        </w:r>
      </w:del>
      <w:ins w:id="1040" w:author="Alex" w:date="2015-07-20T16:44:00Z">
        <w:r w:rsidR="00E561FC">
          <w:rPr>
            <w:rFonts w:ascii="Times New Roman" w:eastAsiaTheme="minorEastAsia" w:hAnsi="Times New Roman" w:cs="Times New Roman"/>
          </w:rPr>
          <w:t>-</w:t>
        </w:r>
      </w:ins>
      <w:r w:rsidR="00E561FC" w:rsidRPr="00E561FC">
        <w:rPr>
          <w:rFonts w:ascii="Times New Roman" w:eastAsiaTheme="minorEastAsia" w:hAnsi="Times New Roman" w:cs="Times New Roman" w:hint="eastAsia"/>
          <w:rPrChange w:id="1041" w:author="Alex" w:date="2015-07-20T16:44:00Z">
            <w:rPr>
              <w:rFonts w:ascii="Cambria Math" w:eastAsiaTheme="minorEastAsia" w:hAnsi="Cambria Math" w:cs="Times New Roman" w:hint="eastAsia"/>
              <w:i/>
            </w:rPr>
          </w:rPrChange>
        </w:rPr>
        <w:t>3</w:t>
      </w:r>
      <w:del w:id="1042" w:author="Alex" w:date="2015-07-20T16:44:00Z">
        <w:r w:rsidR="00E561FC" w:rsidRPr="00E561FC" w:rsidDel="00E561FC">
          <w:rPr>
            <w:rFonts w:ascii="Times New Roman" w:eastAsiaTheme="minorEastAsia" w:hAnsi="Times New Roman" w:cs="Times New Roman" w:hint="eastAsia"/>
            <w:rPrChange w:id="1043" w:author="Alex" w:date="2015-07-20T16:44:00Z">
              <w:rPr>
                <w:rFonts w:ascii="Cambria Math" w:eastAsiaTheme="minorEastAsia" w:hAnsi="Cambria Math" w:cs="Times New Roman" w:hint="eastAsia"/>
                <w:i/>
              </w:rPr>
            </w:rPrChange>
          </w:rPr>
          <w:delText>/7</w:delText>
        </w:r>
      </w:del>
      <w:r w:rsidR="00E561FC" w:rsidRPr="00E561FC">
        <w:rPr>
          <w:rFonts w:ascii="Times New Roman" w:eastAsiaTheme="minorEastAsia" w:hAnsi="Times New Roman" w:cs="Times New Roman"/>
          <w:rPrChange w:id="1044" w:author="Alex" w:date="2015-07-20T16:44:00Z">
            <w:rPr>
              <w:rFonts w:ascii="Cambria Math" w:hAnsi="Cambria Math" w:cs="Times New Roman"/>
              <w:i/>
            </w:rPr>
          </w:rPrChange>
        </w:rPr>
        <w:t xml:space="preserve">  o</w:t>
      </w:r>
      <w:ins w:id="1045" w:author="Alex" w:date="2015-07-20T16:44:00Z">
        <w:r w:rsidR="00E561FC">
          <w:rPr>
            <w:rFonts w:ascii="Times New Roman" w:eastAsiaTheme="minorEastAsia" w:hAnsi="Times New Roman" w:cs="Times New Roman"/>
          </w:rPr>
          <w:t xml:space="preserve">  </w:t>
        </w:r>
      </w:ins>
      <w:r w:rsidR="00E561FC" w:rsidRPr="00E561FC">
        <w:rPr>
          <w:rFonts w:ascii="Times New Roman" w:eastAsiaTheme="minorEastAsia" w:hAnsi="Times New Roman" w:cs="Times New Roman"/>
          <w:rPrChange w:id="1046" w:author="Alex" w:date="2015-07-20T16:44:00Z">
            <w:rPr>
              <w:rFonts w:ascii="Cambria Math" w:hAnsi="Cambria Math" w:cs="Times New Roman"/>
              <w:i/>
            </w:rPr>
          </w:rPrChange>
        </w:rPr>
        <w:t>-√2  y √2</w:t>
      </w:r>
      <w:r w:rsidRPr="00441BF2">
        <w:rPr>
          <w:rFonts w:ascii="Times New Roman" w:eastAsiaTheme="minorEastAsia" w:hAnsi="Times New Roman" w:cs="Times New Roman"/>
        </w:rPr>
        <w:t xml:space="preserve">), la imagen en el </w:t>
      </w:r>
      <w:proofErr w:type="spellStart"/>
      <w:r w:rsidRPr="00441BF2">
        <w:rPr>
          <w:rFonts w:ascii="Times New Roman" w:eastAsiaTheme="minorEastAsia" w:hAnsi="Times New Roman" w:cs="Times New Roman"/>
        </w:rPr>
        <w:t>codominio</w:t>
      </w:r>
      <w:proofErr w:type="spellEnd"/>
      <w:r w:rsidRPr="00441BF2">
        <w:rPr>
          <w:rFonts w:ascii="Times New Roman" w:eastAsiaTheme="minorEastAsia" w:hAnsi="Times New Roman" w:cs="Times New Roman"/>
        </w:rPr>
        <w:t xml:space="preserve"> es la misma</w:t>
      </w:r>
      <w:ins w:id="1047" w:author="Alex" w:date="2015-07-20T16:45:00Z">
        <w:r w:rsidR="00E561FC">
          <w:rPr>
            <w:rFonts w:ascii="Times New Roman" w:eastAsiaTheme="minorEastAsia" w:hAnsi="Times New Roman" w:cs="Times New Roman"/>
          </w:rPr>
          <w:t xml:space="preserve"> en cada pareja</w:t>
        </w:r>
      </w:ins>
      <w:r w:rsidRPr="00441BF2">
        <w:rPr>
          <w:rFonts w:ascii="Times New Roman" w:eastAsiaTheme="minorEastAsia" w:hAnsi="Times New Roman" w:cs="Times New Roman"/>
        </w:rPr>
        <w:t>, es decir que la flecha que sale de los opuestos llega al mismo número.</w:t>
      </w:r>
      <w:r w:rsidR="00B6454F" w:rsidRPr="00441BF2">
        <w:rPr>
          <w:rFonts w:ascii="Times New Roman" w:eastAsiaTheme="minorEastAsia" w:hAnsi="Times New Roman" w:cs="Times New Roman"/>
        </w:rPr>
        <w:t xml:space="preserve"> </w:t>
      </w:r>
    </w:p>
    <w:p w14:paraId="4287E845" w14:textId="77777777" w:rsidR="00E561FC" w:rsidRDefault="00E561FC" w:rsidP="00A84101">
      <w:pPr>
        <w:spacing w:after="0"/>
        <w:jc w:val="both"/>
        <w:rPr>
          <w:ins w:id="1048" w:author="Alex" w:date="2015-07-20T16:45:00Z"/>
          <w:rFonts w:ascii="Times New Roman" w:eastAsiaTheme="minorEastAsia" w:hAnsi="Times New Roman" w:cs="Times New Roman"/>
        </w:rPr>
      </w:pPr>
    </w:p>
    <w:p w14:paraId="1250D313" w14:textId="355F7D1B" w:rsidR="005E1648" w:rsidRPr="00441BF2" w:rsidRDefault="00B6454F" w:rsidP="00A84101">
      <w:pPr>
        <w:spacing w:after="0"/>
        <w:jc w:val="both"/>
        <w:rPr>
          <w:rFonts w:ascii="Times New Roman" w:eastAsiaTheme="minorEastAsia" w:hAnsi="Times New Roman" w:cs="Times New Roman"/>
        </w:rPr>
      </w:pPr>
      <w:del w:id="1049" w:author="Alex" w:date="2015-07-20T16:46:00Z">
        <w:r w:rsidRPr="00441BF2" w:rsidDel="00E561FC">
          <w:rPr>
            <w:rFonts w:ascii="Times New Roman" w:eastAsiaTheme="minorEastAsia" w:hAnsi="Times New Roman" w:cs="Times New Roman"/>
          </w:rPr>
          <w:delText>Así, l</w:delText>
        </w:r>
      </w:del>
      <w:ins w:id="1050" w:author="Alex" w:date="2015-07-20T16:46:00Z">
        <w:r w:rsidR="00E561FC">
          <w:rPr>
            <w:rFonts w:ascii="Times New Roman" w:eastAsiaTheme="minorEastAsia" w:hAnsi="Times New Roman" w:cs="Times New Roman"/>
          </w:rPr>
          <w:t>L</w:t>
        </w:r>
      </w:ins>
      <w:r w:rsidRPr="00441BF2">
        <w:rPr>
          <w:rFonts w:ascii="Times New Roman" w:eastAsiaTheme="minorEastAsia" w:hAnsi="Times New Roman" w:cs="Times New Roman"/>
        </w:rPr>
        <w:t xml:space="preserve">a organización de los elementos del dominio respecto a los elementos del </w:t>
      </w:r>
      <w:proofErr w:type="spellStart"/>
      <w:r w:rsidRPr="00441BF2">
        <w:rPr>
          <w:rFonts w:ascii="Times New Roman" w:eastAsiaTheme="minorEastAsia" w:hAnsi="Times New Roman" w:cs="Times New Roman"/>
        </w:rPr>
        <w:t>codominio</w:t>
      </w:r>
      <w:proofErr w:type="spellEnd"/>
      <w:r w:rsidRPr="00441BF2">
        <w:rPr>
          <w:rFonts w:ascii="Times New Roman" w:eastAsiaTheme="minorEastAsia" w:hAnsi="Times New Roman" w:cs="Times New Roman"/>
        </w:rPr>
        <w:t xml:space="preserve"> se hace por</w:t>
      </w:r>
      <w:ins w:id="1051" w:author="Alex" w:date="2015-07-20T16:46:00Z">
        <w:r w:rsidR="00E561FC">
          <w:rPr>
            <w:rFonts w:ascii="Times New Roman" w:eastAsiaTheme="minorEastAsia" w:hAnsi="Times New Roman" w:cs="Times New Roman"/>
          </w:rPr>
          <w:t xml:space="preserve"> las</w:t>
        </w:r>
      </w:ins>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pare</w:t>
      </w:r>
      <w:ins w:id="1052" w:author="Alex" w:date="2015-07-20T16:45:00Z">
        <w:r w:rsidR="00E561FC">
          <w:rPr>
            <w:rFonts w:ascii="Times New Roman" w:eastAsiaTheme="minorEastAsia" w:hAnsi="Times New Roman" w:cs="Times New Roman"/>
            <w:i/>
          </w:rPr>
          <w:t>ja</w:t>
        </w:r>
      </w:ins>
      <w:r w:rsidRPr="00441BF2">
        <w:rPr>
          <w:rFonts w:ascii="Times New Roman" w:eastAsiaTheme="minorEastAsia" w:hAnsi="Times New Roman" w:cs="Times New Roman"/>
          <w:i/>
        </w:rPr>
        <w:t>s</w:t>
      </w:r>
      <w:del w:id="1053" w:author="Alex" w:date="2015-07-20T16:45:00Z">
        <w:r w:rsidRPr="00441BF2" w:rsidDel="00E561FC">
          <w:rPr>
            <w:rFonts w:ascii="Times New Roman" w:eastAsiaTheme="minorEastAsia" w:hAnsi="Times New Roman" w:cs="Times New Roman"/>
          </w:rPr>
          <w:delText>:</w:delText>
        </w:r>
      </w:del>
      <w:ins w:id="1054" w:author="Alex" w:date="2015-07-20T16:46:00Z">
        <w:r w:rsidR="00E561FC">
          <w:rPr>
            <w:rFonts w:ascii="Times New Roman" w:eastAsiaTheme="minorEastAsia" w:hAnsi="Times New Roman" w:cs="Times New Roman"/>
          </w:rPr>
          <w:t xml:space="preserve"> de números con su respectivo opuesto aditivo.</w:t>
        </w:r>
      </w:ins>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C41AD51" w14:textId="5B075A31"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ins w:id="1055" w:author="Alex" w:date="2015-08-02T16:27:00Z">
              <w:r w:rsidR="004E35CB">
                <w:rPr>
                  <w:sz w:val="24"/>
                  <w:szCs w:val="24"/>
                  <w:lang w:val="es-ES_tradnl"/>
                </w:rPr>
                <w:t>6</w:t>
              </w:r>
            </w:ins>
            <w:del w:id="1056" w:author="Alex" w:date="2015-08-02T16:27:00Z">
              <w:r w:rsidR="001336A2" w:rsidDel="004E35CB">
                <w:rPr>
                  <w:sz w:val="24"/>
                  <w:szCs w:val="24"/>
                  <w:lang w:val="es-ES_tradnl"/>
                </w:rPr>
                <w:delText>2</w:delText>
              </w:r>
            </w:del>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7907D800" w14:textId="77777777" w:rsidR="00E561FC" w:rsidRDefault="00B6454F" w:rsidP="00A84101">
      <w:pPr>
        <w:spacing w:after="0"/>
        <w:jc w:val="both"/>
        <w:rPr>
          <w:ins w:id="1057" w:author="Alex" w:date="2015-07-20T16:47:00Z"/>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w:r w:rsidR="00E561FC" w:rsidRPr="00E561FC">
        <w:rPr>
          <w:rFonts w:ascii="Times New Roman" w:eastAsiaTheme="minorEastAsia" w:hAnsi="Times New Roman" w:cs="Times New Roman"/>
          <w:i/>
          <w:rPrChange w:id="1058" w:author="Alex" w:date="2015-07-20T16:47:00Z">
            <w:rPr>
              <w:rFonts w:ascii="Cambria Math" w:hAnsi="Cambria Math" w:cs="Times New Roman"/>
              <w:i/>
            </w:rPr>
          </w:rPrChange>
        </w:rPr>
        <w:t>y=f(x)</w:t>
      </w:r>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w:r w:rsidR="00E561FC" w:rsidRPr="00E561FC">
        <w:rPr>
          <w:rFonts w:ascii="Times New Roman" w:eastAsiaTheme="minorEastAsia" w:hAnsi="Times New Roman" w:cs="Times New Roman"/>
          <w:i/>
          <w:rPrChange w:id="1059" w:author="Alex" w:date="2015-07-20T16:47:00Z">
            <w:rPr>
              <w:rFonts w:ascii="Cambria Math" w:hAnsi="Cambria Math" w:cs="Times New Roman"/>
              <w:i/>
            </w:rPr>
          </w:rPrChange>
        </w:rPr>
        <w:t>f(x)=</w:t>
      </w:r>
      <w:proofErr w:type="gramStart"/>
      <w:r w:rsidR="00E561FC" w:rsidRPr="00E561FC">
        <w:rPr>
          <w:rFonts w:ascii="Times New Roman" w:eastAsiaTheme="minorEastAsia" w:hAnsi="Times New Roman" w:cs="Times New Roman"/>
          <w:i/>
          <w:rPrChange w:id="1060" w:author="Alex" w:date="2015-07-20T16:47:00Z">
            <w:rPr>
              <w:rFonts w:ascii="Cambria Math" w:hAnsi="Cambria Math" w:cs="Times New Roman"/>
              <w:i/>
            </w:rPr>
          </w:rPrChange>
        </w:rPr>
        <w:t>f(</w:t>
      </w:r>
      <w:proofErr w:type="gramEnd"/>
      <w:r w:rsidR="00E561FC" w:rsidRPr="00E561FC">
        <w:rPr>
          <w:rFonts w:ascii="Times New Roman" w:eastAsiaTheme="minorEastAsia" w:hAnsi="Times New Roman" w:cs="Times New Roman"/>
          <w:i/>
          <w:rPrChange w:id="1061" w:author="Alex" w:date="2015-07-20T16:47:00Z">
            <w:rPr>
              <w:rFonts w:ascii="Cambria Math" w:hAnsi="Cambria Math" w:cs="Times New Roman"/>
              <w:i/>
            </w:rPr>
          </w:rPrChange>
        </w:rPr>
        <w:t>-x)</w:t>
      </w:r>
      <w:r w:rsidRPr="00441BF2">
        <w:rPr>
          <w:rFonts w:ascii="Times New Roman" w:eastAsiaTheme="minorEastAsia" w:hAnsi="Times New Roman" w:cs="Times New Roman"/>
        </w:rPr>
        <w:t xml:space="preserve">. </w:t>
      </w:r>
      <w:del w:id="1062" w:author="Alex" w:date="2015-07-20T16:47:00Z">
        <w:r w:rsidR="00A35ACD" w:rsidDel="00E561FC">
          <w:rPr>
            <w:rFonts w:ascii="Times New Roman" w:eastAsiaTheme="minorEastAsia" w:hAnsi="Times New Roman" w:cs="Times New Roman"/>
          </w:rPr>
          <w:delText>Entonces</w:delText>
        </w:r>
        <w:r w:rsidRPr="00441BF2" w:rsidDel="00E561FC">
          <w:rPr>
            <w:rFonts w:ascii="Times New Roman" w:eastAsiaTheme="minorEastAsia" w:hAnsi="Times New Roman" w:cs="Times New Roman"/>
          </w:rPr>
          <w:delText xml:space="preserve">, </w:delText>
        </w:r>
      </w:del>
    </w:p>
    <w:p w14:paraId="0A4B97F3" w14:textId="77777777" w:rsidR="00E561FC" w:rsidRDefault="00E561FC" w:rsidP="00A84101">
      <w:pPr>
        <w:spacing w:after="0"/>
        <w:jc w:val="both"/>
        <w:rPr>
          <w:ins w:id="1063" w:author="Alex" w:date="2015-07-20T16:47:00Z"/>
          <w:rFonts w:ascii="Times New Roman" w:eastAsiaTheme="minorEastAsia" w:hAnsi="Times New Roman" w:cs="Times New Roman"/>
        </w:rPr>
      </w:pPr>
    </w:p>
    <w:p w14:paraId="1E9E12AA" w14:textId="670EC708" w:rsidR="00B6454F" w:rsidRPr="00441BF2" w:rsidRDefault="00B6454F" w:rsidP="00A84101">
      <w:pPr>
        <w:spacing w:after="0"/>
        <w:jc w:val="both"/>
        <w:rPr>
          <w:rFonts w:ascii="Times New Roman" w:eastAsiaTheme="minorEastAsia" w:hAnsi="Times New Roman" w:cs="Times New Roman"/>
        </w:rPr>
      </w:pPr>
      <w:del w:id="1064" w:author="Alex" w:date="2015-07-20T16:47:00Z">
        <w:r w:rsidRPr="00441BF2" w:rsidDel="00E561FC">
          <w:rPr>
            <w:rFonts w:ascii="Times New Roman" w:eastAsiaTheme="minorEastAsia" w:hAnsi="Times New Roman" w:cs="Times New Roman"/>
          </w:rPr>
          <w:delText>p</w:delText>
        </w:r>
      </w:del>
      <w:ins w:id="1065" w:author="Alex" w:date="2015-07-20T16:47:00Z">
        <w:r w:rsidR="00E561FC">
          <w:rPr>
            <w:rFonts w:ascii="Times New Roman" w:eastAsiaTheme="minorEastAsia" w:hAnsi="Times New Roman" w:cs="Times New Roman"/>
          </w:rPr>
          <w:t>P</w:t>
        </w:r>
      </w:ins>
      <w:r w:rsidRPr="00441BF2">
        <w:rPr>
          <w:rFonts w:ascii="Times New Roman" w:eastAsiaTheme="minorEastAsia" w:hAnsi="Times New Roman" w:cs="Times New Roman"/>
        </w:rPr>
        <w:t xml:space="preserve">ara verificar si una función es </w:t>
      </w:r>
      <w:r w:rsidR="00305689" w:rsidRPr="00441BF2">
        <w:rPr>
          <w:rFonts w:ascii="Times New Roman" w:eastAsiaTheme="minorEastAsia" w:hAnsi="Times New Roman" w:cs="Times New Roman"/>
        </w:rPr>
        <w:t>par</w:t>
      </w:r>
      <w:del w:id="1066" w:author="Alex" w:date="2015-07-20T16:51:00Z">
        <w:r w:rsidR="00305689" w:rsidRPr="00441BF2" w:rsidDel="00130970">
          <w:rPr>
            <w:rFonts w:ascii="Times New Roman" w:eastAsiaTheme="minorEastAsia" w:hAnsi="Times New Roman" w:cs="Times New Roman"/>
          </w:rPr>
          <w:delText xml:space="preserve"> </w:delText>
        </w:r>
        <w:r w:rsidRPr="00441BF2" w:rsidDel="00130970">
          <w:rPr>
            <w:rFonts w:ascii="Times New Roman" w:eastAsiaTheme="minorEastAsia" w:hAnsi="Times New Roman" w:cs="Times New Roman"/>
          </w:rPr>
          <w:delText>o no</w:delText>
        </w:r>
      </w:del>
      <w:r w:rsidRPr="00441BF2">
        <w:rPr>
          <w:rFonts w:ascii="Times New Roman" w:eastAsiaTheme="minorEastAsia" w:hAnsi="Times New Roman" w:cs="Times New Roman"/>
        </w:rPr>
        <w:t>, desde su representación analítica</w:t>
      </w:r>
      <w:ins w:id="1067" w:author="Alex" w:date="2015-07-20T16:51:00Z">
        <w:r w:rsidR="00130970">
          <w:rPr>
            <w:rFonts w:ascii="Times New Roman" w:eastAsiaTheme="minorEastAsia" w:hAnsi="Times New Roman" w:cs="Times New Roman"/>
          </w:rPr>
          <w:t xml:space="preserve"> </w:t>
        </w:r>
        <w:r w:rsidR="00130970" w:rsidRPr="00130970">
          <w:rPr>
            <w:rFonts w:ascii="Times New Roman" w:eastAsiaTheme="minorEastAsia" w:hAnsi="Times New Roman" w:cs="Times New Roman"/>
            <w:i/>
            <w:rPrChange w:id="1068" w:author="Alex" w:date="2015-07-20T16:51:00Z">
              <w:rPr>
                <w:rFonts w:ascii="Times New Roman" w:eastAsiaTheme="minorEastAsia" w:hAnsi="Times New Roman" w:cs="Times New Roman"/>
              </w:rPr>
            </w:rPrChange>
          </w:rPr>
          <w:t>y=f(x)</w:t>
        </w:r>
      </w:ins>
      <w:r w:rsidRPr="00441BF2">
        <w:rPr>
          <w:rFonts w:ascii="Times New Roman" w:eastAsiaTheme="minorEastAsia" w:hAnsi="Times New Roman" w:cs="Times New Roman"/>
        </w:rPr>
        <w:t xml:space="preserve">, </w:t>
      </w:r>
      <w:del w:id="1069" w:author="Alex" w:date="2015-07-20T16:47:00Z">
        <w:r w:rsidRPr="00441BF2" w:rsidDel="00E561FC">
          <w:rPr>
            <w:rFonts w:ascii="Times New Roman" w:eastAsiaTheme="minorEastAsia" w:hAnsi="Times New Roman" w:cs="Times New Roman"/>
          </w:rPr>
          <w:delText>basta elegir un par de números opuestos y aplicar la función en ellos</w:delText>
        </w:r>
      </w:del>
      <w:ins w:id="1070" w:author="Alex" w:date="2015-07-20T16:47:00Z">
        <w:r w:rsidR="00E561FC">
          <w:rPr>
            <w:rFonts w:ascii="Times New Roman" w:eastAsiaTheme="minorEastAsia" w:hAnsi="Times New Roman" w:cs="Times New Roman"/>
          </w:rPr>
          <w:t xml:space="preserve">se </w:t>
        </w:r>
      </w:ins>
      <w:ins w:id="1071" w:author="Alex" w:date="2015-07-20T16:49:00Z">
        <w:r w:rsidR="00E561FC">
          <w:rPr>
            <w:rFonts w:ascii="Times New Roman" w:eastAsiaTheme="minorEastAsia" w:hAnsi="Times New Roman" w:cs="Times New Roman"/>
          </w:rPr>
          <w:t>evalúa</w:t>
        </w:r>
      </w:ins>
      <w:ins w:id="1072" w:author="Alex" w:date="2015-07-20T16:48:00Z">
        <w:r w:rsidR="00E561FC">
          <w:rPr>
            <w:rFonts w:ascii="Times New Roman" w:eastAsiaTheme="minorEastAsia" w:hAnsi="Times New Roman" w:cs="Times New Roman"/>
          </w:rPr>
          <w:t xml:space="preserve"> </w:t>
        </w:r>
      </w:ins>
      <w:proofErr w:type="gramStart"/>
      <w:ins w:id="1073" w:author="Alex" w:date="2015-07-20T16:49:00Z">
        <w:r w:rsidR="00E561FC" w:rsidRPr="00E561FC">
          <w:rPr>
            <w:rFonts w:ascii="Times New Roman" w:eastAsiaTheme="minorEastAsia" w:hAnsi="Times New Roman" w:cs="Times New Roman"/>
            <w:i/>
            <w:rPrChange w:id="1074" w:author="Alex" w:date="2015-07-20T16:49:00Z">
              <w:rPr>
                <w:rFonts w:ascii="Times New Roman" w:eastAsiaTheme="minorEastAsia" w:hAnsi="Times New Roman" w:cs="Times New Roman"/>
              </w:rPr>
            </w:rPrChange>
          </w:rPr>
          <w:t>f(</w:t>
        </w:r>
      </w:ins>
      <w:proofErr w:type="gramEnd"/>
      <w:ins w:id="1075" w:author="Alex" w:date="2015-07-20T16:48:00Z">
        <w:r w:rsidR="00E561FC" w:rsidRPr="00E561FC">
          <w:rPr>
            <w:rFonts w:ascii="Times New Roman" w:eastAsiaTheme="minorEastAsia" w:hAnsi="Times New Roman" w:cs="Times New Roman"/>
            <w:i/>
            <w:rPrChange w:id="1076" w:author="Alex" w:date="2015-07-20T16:49:00Z">
              <w:rPr>
                <w:rFonts w:ascii="Times New Roman" w:eastAsiaTheme="minorEastAsia" w:hAnsi="Times New Roman" w:cs="Times New Roman"/>
              </w:rPr>
            </w:rPrChange>
          </w:rPr>
          <w:t>–x</w:t>
        </w:r>
      </w:ins>
      <w:ins w:id="1077" w:author="Alex" w:date="2015-07-20T16:49:00Z">
        <w:r w:rsidR="00E561FC" w:rsidRPr="00E561FC">
          <w:rPr>
            <w:rFonts w:ascii="Times New Roman" w:eastAsiaTheme="minorEastAsia" w:hAnsi="Times New Roman" w:cs="Times New Roman"/>
            <w:i/>
          </w:rPr>
          <w:t>)</w:t>
        </w:r>
      </w:ins>
      <w:ins w:id="1078" w:author="Alex" w:date="2015-07-20T16:48:00Z">
        <w:r w:rsidR="00E561FC">
          <w:rPr>
            <w:rFonts w:ascii="Times New Roman" w:eastAsiaTheme="minorEastAsia" w:hAnsi="Times New Roman" w:cs="Times New Roman"/>
          </w:rPr>
          <w:t xml:space="preserve"> y </w:t>
        </w:r>
      </w:ins>
      <w:ins w:id="1079" w:author="Alex" w:date="2015-07-20T16:50:00Z">
        <w:r w:rsidR="00E561FC">
          <w:rPr>
            <w:rFonts w:ascii="Times New Roman" w:eastAsiaTheme="minorEastAsia" w:hAnsi="Times New Roman" w:cs="Times New Roman"/>
          </w:rPr>
          <w:t>realizar la manipulación algebraica necesaria para obtener</w:t>
        </w:r>
        <w:r w:rsidR="00130970">
          <w:rPr>
            <w:rFonts w:ascii="Times New Roman" w:eastAsiaTheme="minorEastAsia" w:hAnsi="Times New Roman" w:cs="Times New Roman"/>
          </w:rPr>
          <w:t xml:space="preserve"> la expresión original </w:t>
        </w:r>
        <w:r w:rsidR="00130970" w:rsidRPr="00130970">
          <w:rPr>
            <w:rFonts w:ascii="Times New Roman" w:eastAsiaTheme="minorEastAsia" w:hAnsi="Times New Roman" w:cs="Times New Roman" w:hint="eastAsia"/>
            <w:i/>
            <w:rPrChange w:id="1080" w:author="Alex" w:date="2015-07-20T16:50:00Z">
              <w:rPr>
                <w:rFonts w:ascii="Cambria Math" w:eastAsiaTheme="minorEastAsia" w:hAnsi="Cambria Math" w:cs="Times New Roman" w:hint="eastAsia"/>
                <w:i/>
              </w:rPr>
            </w:rPrChange>
          </w:rPr>
          <w:t>f(x)</w:t>
        </w:r>
      </w:ins>
      <w:r w:rsidRPr="00441BF2">
        <w:rPr>
          <w:rFonts w:ascii="Times New Roman" w:eastAsiaTheme="minorEastAsia" w:hAnsi="Times New Roman" w:cs="Times New Roman"/>
        </w:rPr>
        <w:t xml:space="preserve">. </w:t>
      </w:r>
      <w:del w:id="1081" w:author="Alex" w:date="2015-07-20T16:51:00Z">
        <w:r w:rsidRPr="00441BF2" w:rsidDel="00130970">
          <w:rPr>
            <w:rFonts w:ascii="Times New Roman" w:eastAsiaTheme="minorEastAsia" w:hAnsi="Times New Roman" w:cs="Times New Roman"/>
          </w:rPr>
          <w:delText>Si los resultados son iguales, hay un indicio de que la funci</w:delText>
        </w:r>
        <w:r w:rsidR="00234075" w:rsidRPr="00441BF2" w:rsidDel="00130970">
          <w:rPr>
            <w:rFonts w:ascii="Times New Roman" w:eastAsiaTheme="minorEastAsia" w:hAnsi="Times New Roman" w:cs="Times New Roman"/>
          </w:rPr>
          <w:delText>ón puede ser par.</w:delText>
        </w:r>
      </w:del>
      <w:ins w:id="1082" w:author="Alex" w:date="2015-07-20T16:51:00Z">
        <w:r w:rsidR="00130970">
          <w:rPr>
            <w:rFonts w:ascii="Times New Roman" w:eastAsiaTheme="minorEastAsia" w:hAnsi="Times New Roman" w:cs="Times New Roman"/>
          </w:rPr>
          <w:t>Si al hacer la manipulación algebraica no es posible obtener la función original, entonces la funci</w:t>
        </w:r>
      </w:ins>
      <w:ins w:id="1083" w:author="Alex" w:date="2015-07-20T16:52:00Z">
        <w:r w:rsidR="00130970">
          <w:rPr>
            <w:rFonts w:ascii="Times New Roman" w:eastAsiaTheme="minorEastAsia" w:hAnsi="Times New Roman" w:cs="Times New Roman"/>
          </w:rPr>
          <w:t>ón no es par.</w:t>
        </w:r>
      </w:ins>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021E395" w:rsidR="00B6454F" w:rsidRPr="00441BF2" w:rsidRDefault="00B6454F" w:rsidP="00A84101">
      <w:pPr>
        <w:spacing w:after="0"/>
        <w:jc w:val="both"/>
        <w:rPr>
          <w:rFonts w:ascii="Times New Roman" w:eastAsiaTheme="minorEastAsia" w:hAnsi="Times New Roman" w:cs="Times New Roman"/>
        </w:rPr>
      </w:pPr>
      <w:del w:id="1084" w:author="Alex" w:date="2015-07-20T16:52:00Z">
        <w:r w:rsidRPr="00441BF2" w:rsidDel="00130970">
          <w:rPr>
            <w:rFonts w:ascii="Times New Roman" w:eastAsiaTheme="minorEastAsia" w:hAnsi="Times New Roman" w:cs="Times New Roman"/>
          </w:rPr>
          <w:delText>Finalmente, desde la representación gráfica, una</w:delText>
        </w:r>
      </w:del>
      <w:ins w:id="1085" w:author="Alex" w:date="2015-07-20T16:52:00Z">
        <w:r w:rsidR="00130970">
          <w:rPr>
            <w:rFonts w:ascii="Times New Roman" w:eastAsiaTheme="minorEastAsia" w:hAnsi="Times New Roman" w:cs="Times New Roman"/>
          </w:rPr>
          <w:t>En la representación gráfica de una</w:t>
        </w:r>
      </w:ins>
      <w:r w:rsidRPr="00441BF2">
        <w:rPr>
          <w:rFonts w:ascii="Times New Roman" w:eastAsiaTheme="minorEastAsia" w:hAnsi="Times New Roman" w:cs="Times New Roman"/>
        </w:rPr>
        <w:t xml:space="preserve"> función</w:t>
      </w:r>
      <w:ins w:id="1086" w:author="Alex" w:date="2015-07-20T16:52:00Z">
        <w:r w:rsidR="00130970">
          <w:rPr>
            <w:rFonts w:ascii="Times New Roman" w:eastAsiaTheme="minorEastAsia" w:hAnsi="Times New Roman" w:cs="Times New Roman"/>
          </w:rPr>
          <w:t xml:space="preserve"> se puede identificar si</w:t>
        </w:r>
      </w:ins>
      <w:r w:rsidRPr="00441BF2">
        <w:rPr>
          <w:rFonts w:ascii="Times New Roman" w:eastAsiaTheme="minorEastAsia" w:hAnsi="Times New Roman" w:cs="Times New Roman"/>
        </w:rPr>
        <w:t xml:space="preserve"> es par</w:t>
      </w:r>
      <w:del w:id="1087" w:author="Alex" w:date="2015-07-20T16:52:00Z">
        <w:r w:rsidRPr="00441BF2" w:rsidDel="00130970">
          <w:rPr>
            <w:rFonts w:ascii="Times New Roman" w:eastAsiaTheme="minorEastAsia" w:hAnsi="Times New Roman" w:cs="Times New Roman"/>
          </w:rPr>
          <w:delText xml:space="preserve"> si es simétrica</w:delText>
        </w:r>
      </w:del>
      <w:ins w:id="1088" w:author="Alex" w:date="2015-07-20T16:52:00Z">
        <w:r w:rsidR="00130970">
          <w:rPr>
            <w:rFonts w:ascii="Times New Roman" w:eastAsiaTheme="minorEastAsia" w:hAnsi="Times New Roman" w:cs="Times New Roman"/>
          </w:rPr>
          <w:t xml:space="preserve"> cuando esta es simétrica</w:t>
        </w:r>
      </w:ins>
      <w:r w:rsidRPr="00441BF2">
        <w:rPr>
          <w:rFonts w:ascii="Times New Roman" w:eastAsiaTheme="minorEastAsia" w:hAnsi="Times New Roman" w:cs="Times New Roman"/>
        </w:rPr>
        <w:t xml:space="preserve">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w:t>
      </w:r>
      <w:del w:id="1089" w:author="Alex" w:date="2015-07-20T16:53:00Z">
        <w:r w:rsidR="00234075" w:rsidRPr="00441BF2" w:rsidDel="00130970">
          <w:rPr>
            <w:rFonts w:ascii="Times New Roman" w:eastAsiaTheme="minorEastAsia" w:hAnsi="Times New Roman" w:cs="Times New Roman"/>
          </w:rPr>
          <w:delText xml:space="preserve">Visualmente significaría que si la función se grafica en los cuadrantes I y IV y </w:delText>
        </w:r>
        <w:r w:rsidR="00D76150" w:rsidRPr="00441BF2" w:rsidDel="00130970">
          <w:rPr>
            <w:rFonts w:ascii="Times New Roman" w:eastAsiaTheme="minorEastAsia" w:hAnsi="Times New Roman" w:cs="Times New Roman"/>
          </w:rPr>
          <w:delText>se pone un espejo sobr</w:delText>
        </w:r>
        <w:r w:rsidR="002C3975" w:rsidRPr="00441BF2" w:rsidDel="00130970">
          <w:rPr>
            <w:rFonts w:ascii="Times New Roman" w:eastAsiaTheme="minorEastAsia" w:hAnsi="Times New Roman" w:cs="Times New Roman"/>
          </w:rPr>
          <w:delText xml:space="preserve">e el eje </w:delText>
        </w:r>
        <w:r w:rsidR="000152CF" w:rsidRPr="00DC0E6B" w:rsidDel="00130970">
          <w:rPr>
            <w:rFonts w:ascii="Times New Roman" w:eastAsiaTheme="minorEastAsia" w:hAnsi="Times New Roman" w:cs="Times New Roman"/>
            <w:i/>
          </w:rPr>
          <w:delText>Y</w:delText>
        </w:r>
        <w:r w:rsidR="002C3975" w:rsidRPr="00441BF2" w:rsidDel="00130970">
          <w:rPr>
            <w:rFonts w:ascii="Times New Roman" w:eastAsiaTheme="minorEastAsia" w:hAnsi="Times New Roman" w:cs="Times New Roman"/>
          </w:rPr>
          <w:delText>, el reflejo hacia los cuadrantes II y III generará la función completa.</w:delText>
        </w:r>
      </w:del>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Default="008D5307" w:rsidP="00C968B4">
      <w:pPr>
        <w:spacing w:after="0"/>
        <w:rPr>
          <w:ins w:id="1090" w:author="Alex" w:date="2015-07-20T16:53:00Z"/>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p w14:paraId="03E0E565" w14:textId="77777777" w:rsidR="007102FF" w:rsidRPr="00441BF2" w:rsidRDefault="007102FF"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56"/>
        <w:gridCol w:w="6472"/>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20FC29A2" w:rsidR="00F94894" w:rsidRPr="00441BF2" w:rsidRDefault="001336A2" w:rsidP="005D1EAB">
            <w:pPr>
              <w:pStyle w:val="Tema1Img"/>
              <w:numPr>
                <w:ilvl w:val="0"/>
                <w:numId w:val="0"/>
              </w:numPr>
              <w:ind w:left="501"/>
              <w:rPr>
                <w:lang w:val="es-ES_tradnl"/>
              </w:rPr>
            </w:pPr>
            <w:r>
              <w:rPr>
                <w:sz w:val="24"/>
                <w:szCs w:val="24"/>
                <w:lang w:val="es-ES_tradnl"/>
              </w:rPr>
              <w:t>MA_10_01_CO_IMG1</w:t>
            </w:r>
            <w:ins w:id="1091" w:author="Alex" w:date="2015-08-02T16:27:00Z">
              <w:r w:rsidR="004E35CB">
                <w:rPr>
                  <w:sz w:val="24"/>
                  <w:szCs w:val="24"/>
                  <w:lang w:val="es-ES_tradnl"/>
                </w:rPr>
                <w:t>7</w:t>
              </w:r>
            </w:ins>
            <w:del w:id="1092" w:author="Alex" w:date="2015-08-02T16:27:00Z">
              <w:r w:rsidDel="004E35CB">
                <w:rPr>
                  <w:sz w:val="24"/>
                  <w:szCs w:val="24"/>
                  <w:lang w:val="es-ES_tradnl"/>
                </w:rPr>
                <w:delText>3</w:delText>
              </w:r>
            </w:del>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1061"/>
              <w:gridCol w:w="1529"/>
              <w:gridCol w:w="3656"/>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57E9814D"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Dominio</w:t>
                  </w:r>
                  <w:del w:id="1093" w:author="Alex" w:date="2015-07-20T16:53:00Z">
                    <w:r w:rsidRPr="00441BF2" w:rsidDel="00426FA1">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094" w:author="Alex" w:date="2015-07-20T16:53:00Z">
                    <w:r w:rsidR="00426FA1">
                      <w:rPr>
                        <w:rFonts w:ascii="Times New Roman" w:hAnsi="Times New Roman" w:cs="Times New Roman"/>
                        <w:b/>
                        <w:lang w:val="es-ES_tradnl"/>
                      </w:rPr>
                      <w:t>(</w:t>
                    </w:r>
                  </w:ins>
                  <w:r w:rsidR="00A35ACD">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095" w:author="Alex" w:date="2015-07-20T16:54:00Z">
                    <w:r w:rsidR="00426FA1">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7B879AEC" w:rsidR="00F94894" w:rsidRPr="00441BF2" w:rsidRDefault="00F94894">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del w:id="1096" w:author="Alex" w:date="2015-07-20T16:54:00Z">
                    <w:r w:rsidRPr="00441BF2" w:rsidDel="00426FA1">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097" w:author="Alex" w:date="2015-07-20T16:54:00Z">
                    <w:r w:rsidR="00426FA1">
                      <w:rPr>
                        <w:rFonts w:ascii="Times New Roman" w:hAnsi="Times New Roman" w:cs="Times New Roman"/>
                        <w:b/>
                        <w:lang w:val="es-ES_tradnl"/>
                      </w:rPr>
                      <w:t>(</w:t>
                    </w:r>
                  </w:ins>
                  <w:r w:rsidR="00A35ACD">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098" w:author="Alex" w:date="2015-07-20T16:54:00Z">
                    <w:r w:rsidR="00426FA1">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5AB35D68" w:rsidR="00F94894" w:rsidRPr="00426FA1" w:rsidRDefault="00426FA1">
                  <w:pPr>
                    <w:jc w:val="center"/>
                    <w:rPr>
                      <w:rFonts w:ascii="Times New Roman" w:hAnsi="Times New Roman" w:cs="Times New Roman"/>
                      <w:i/>
                      <w:lang w:val="es-ES_tradnl"/>
                      <w:rPrChange w:id="1099" w:author="Alex" w:date="2015-07-20T16:54:00Z">
                        <w:rPr>
                          <w:rFonts w:ascii="Times New Roman" w:hAnsi="Times New Roman" w:cs="Times New Roman"/>
                          <w:b/>
                          <w:lang w:val="es-ES_tradnl"/>
                        </w:rPr>
                      </w:rPrChange>
                    </w:rPr>
                    <w:pPrChange w:id="1100" w:author="Alex" w:date="2015-07-20T16:54:00Z">
                      <w:pPr/>
                    </w:pPrChange>
                  </w:pPr>
                  <w:r w:rsidRPr="00426FA1">
                    <w:rPr>
                      <w:rFonts w:ascii="Times New Roman" w:eastAsiaTheme="minorEastAsia" w:hAnsi="Times New Roman" w:cs="Times New Roman"/>
                      <w:i/>
                      <w:rPrChange w:id="1101" w:author="Alex" w:date="2015-07-20T16:54:00Z">
                        <w:rPr>
                          <w:rFonts w:ascii="Cambria Math" w:hAnsi="Cambria Math" w:cs="Times New Roman"/>
                          <w:b/>
                          <w:i/>
                        </w:rPr>
                      </w:rPrChange>
                    </w:rPr>
                    <w:t>y=f(x)=x</w:t>
                  </w:r>
                  <w:del w:id="1102" w:author="Alex" w:date="2015-07-20T16:54:00Z">
                    <w:r w:rsidRPr="00426FA1" w:rsidDel="00426FA1">
                      <w:rPr>
                        <w:rFonts w:ascii="Times New Roman" w:eastAsiaTheme="minorEastAsia" w:hAnsi="Times New Roman" w:cs="Times New Roman" w:hint="eastAsia"/>
                        <w:i/>
                        <w:rPrChange w:id="1103" w:author="Alex" w:date="2015-07-20T16:54:00Z">
                          <w:rPr>
                            <w:rFonts w:ascii="Cambria Math" w:eastAsiaTheme="minorEastAsia" w:hAnsi="Cambria Math" w:cs="Times New Roman" w:hint="eastAsia"/>
                            <w:b/>
                            <w:i/>
                          </w:rPr>
                        </w:rPrChange>
                      </w:rPr>
                      <w:delText>^</w:delText>
                    </w:r>
                  </w:del>
                  <w:r w:rsidRPr="00426FA1">
                    <w:rPr>
                      <w:rFonts w:ascii="Times New Roman" w:eastAsiaTheme="minorEastAsia" w:hAnsi="Times New Roman" w:cs="Times New Roman" w:hint="eastAsia"/>
                      <w:i/>
                      <w:vertAlign w:val="superscript"/>
                      <w:rPrChange w:id="1104" w:author="Alex" w:date="2015-07-20T16:54:00Z">
                        <w:rPr>
                          <w:rFonts w:ascii="Cambria Math" w:eastAsiaTheme="minorEastAsia" w:hAnsi="Cambria Math" w:cs="Times New Roman" w:hint="eastAsia"/>
                          <w:b/>
                          <w:i/>
                        </w:rPr>
                      </w:rPrChange>
                    </w:rPr>
                    <w:t>2</w:t>
                  </w:r>
                </w:p>
              </w:tc>
            </w:tr>
            <w:tr w:rsidR="00F94894" w:rsidRPr="00441BF2" w14:paraId="33A3223B" w14:textId="77777777" w:rsidTr="005D1EAB">
              <w:tc>
                <w:tcPr>
                  <w:tcW w:w="1701" w:type="dxa"/>
                </w:tcPr>
                <w:p w14:paraId="7962D4A7" w14:textId="0B66C141" w:rsidR="00F94894" w:rsidRPr="00426FA1" w:rsidRDefault="00426FA1">
                  <w:pPr>
                    <w:jc w:val="center"/>
                    <w:rPr>
                      <w:rFonts w:eastAsiaTheme="minorEastAsia"/>
                      <w:b/>
                      <w:i/>
                      <w:color w:val="FF0000"/>
                      <w:lang w:val="es-ES_tradnl"/>
                      <w:rPrChange w:id="1105" w:author="Alex" w:date="2015-07-20T16:54:00Z">
                        <w:rPr>
                          <w:rFonts w:ascii="Times New Roman" w:hAnsi="Times New Roman" w:cs="Times New Roman"/>
                          <w:b/>
                          <w:color w:val="FF0000"/>
                          <w:lang w:val="es-ES_tradnl"/>
                        </w:rPr>
                      </w:rPrChange>
                    </w:rPr>
                    <w:pPrChange w:id="1106" w:author="Alex" w:date="2015-07-20T16:54:00Z">
                      <w:pPr/>
                    </w:pPrChange>
                  </w:pPr>
                  <w:r w:rsidRPr="00426FA1">
                    <w:rPr>
                      <w:rFonts w:eastAsiaTheme="minorEastAsia"/>
                      <w:b/>
                      <w:i/>
                      <w:color w:val="FF0000"/>
                      <w:rPrChange w:id="1107" w:author="Alex" w:date="2015-07-20T16:54:00Z">
                        <w:rPr>
                          <w:rFonts w:ascii="Cambria Math" w:hAnsi="Cambria Math" w:cs="Times New Roman"/>
                          <w:b/>
                          <w:i/>
                          <w:color w:val="FF0000"/>
                        </w:rPr>
                      </w:rPrChange>
                    </w:rPr>
                    <w:t>x</w:t>
                  </w:r>
                </w:p>
              </w:tc>
              <w:tc>
                <w:tcPr>
                  <w:tcW w:w="1701" w:type="dxa"/>
                </w:tcPr>
                <w:p w14:paraId="5F84F13E" w14:textId="4B1A441F" w:rsidR="00F94894" w:rsidRPr="00426FA1" w:rsidRDefault="00426FA1">
                  <w:pPr>
                    <w:jc w:val="center"/>
                    <w:rPr>
                      <w:rFonts w:eastAsiaTheme="minorEastAsia"/>
                      <w:b/>
                      <w:i/>
                      <w:color w:val="0070C0"/>
                      <w:lang w:val="es-ES_tradnl"/>
                      <w:rPrChange w:id="1108" w:author="Alex" w:date="2015-07-20T16:54:00Z">
                        <w:rPr>
                          <w:rFonts w:ascii="Times New Roman" w:hAnsi="Times New Roman" w:cs="Times New Roman"/>
                          <w:b/>
                          <w:color w:val="0070C0"/>
                          <w:lang w:val="es-ES_tradnl"/>
                        </w:rPr>
                      </w:rPrChange>
                    </w:rPr>
                    <w:pPrChange w:id="1109" w:author="Alex" w:date="2015-07-20T16:54:00Z">
                      <w:pPr/>
                    </w:pPrChange>
                  </w:pPr>
                  <w:r w:rsidRPr="00426FA1">
                    <w:rPr>
                      <w:rFonts w:eastAsiaTheme="minorEastAsia"/>
                      <w:b/>
                      <w:i/>
                      <w:color w:val="0070C0"/>
                      <w:rPrChange w:id="1110" w:author="Alex" w:date="2015-07-20T16:54:00Z">
                        <w:rPr>
                          <w:rFonts w:ascii="Cambria Math" w:hAnsi="Cambria Math" w:cs="Times New Roman"/>
                          <w:b/>
                          <w:i/>
                          <w:color w:val="0070C0"/>
                        </w:rPr>
                      </w:rPrChange>
                    </w:rPr>
                    <w:t>y=f(x)</w:t>
                  </w:r>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8" type="#_x0000_t75" style="width:171.75pt;height:252pt" o:ole="">
                        <v:imagedata r:id="rId69" o:title=""/>
                      </v:shape>
                      <o:OLEObject Type="Embed" ProgID="PBrush" ShapeID="_x0000_i1048" DrawAspect="Content" ObjectID="_1500047210" r:id="rId70"/>
                    </w:object>
                  </w:r>
                </w:p>
              </w:tc>
            </w:tr>
            <w:tr w:rsidR="00F94894" w:rsidRPr="00441BF2" w14:paraId="4D2ED62E" w14:textId="77777777" w:rsidTr="005D1EAB">
              <w:trPr>
                <w:trHeight w:val="77"/>
              </w:trPr>
              <w:tc>
                <w:tcPr>
                  <w:tcW w:w="1701" w:type="dxa"/>
                </w:tcPr>
                <w:p w14:paraId="1464EE81" w14:textId="7D37F3AD" w:rsidR="00F94894" w:rsidRPr="00426FA1" w:rsidRDefault="00426FA1" w:rsidP="00F94894">
                  <w:pPr>
                    <w:jc w:val="center"/>
                    <w:rPr>
                      <w:rFonts w:eastAsiaTheme="minorEastAsia"/>
                      <w:color w:val="FF0000"/>
                      <w:lang w:val="es-ES_tradnl"/>
                      <w:rPrChange w:id="1111" w:author="Alex" w:date="2015-07-20T16:54:00Z">
                        <w:rPr>
                          <w:rFonts w:ascii="Times New Roman" w:hAnsi="Times New Roman" w:cs="Times New Roman"/>
                          <w:color w:val="FF0000"/>
                          <w:lang w:val="es-ES_tradnl"/>
                        </w:rPr>
                      </w:rPrChange>
                    </w:rPr>
                  </w:pPr>
                  <w:r w:rsidRPr="00426FA1">
                    <w:rPr>
                      <w:rFonts w:eastAsiaTheme="minorEastAsia"/>
                      <w:color w:val="FF0000"/>
                      <w:rPrChange w:id="1112" w:author="Alex" w:date="2015-07-20T16:54:00Z">
                        <w:rPr>
                          <w:rFonts w:ascii="Cambria Math" w:hAnsi="Cambria Math" w:cs="Times New Roman"/>
                          <w:i/>
                          <w:color w:val="FF0000"/>
                        </w:rPr>
                      </w:rPrChange>
                    </w:rPr>
                    <w:t>-5</w:t>
                  </w:r>
                </w:p>
              </w:tc>
              <w:tc>
                <w:tcPr>
                  <w:tcW w:w="1701" w:type="dxa"/>
                </w:tcPr>
                <w:p w14:paraId="7F1E7FC2" w14:textId="2BD54720" w:rsidR="00F94894" w:rsidRPr="00426FA1" w:rsidRDefault="00426FA1" w:rsidP="00F94894">
                  <w:pPr>
                    <w:jc w:val="center"/>
                    <w:rPr>
                      <w:rFonts w:eastAsiaTheme="minorEastAsia"/>
                      <w:color w:val="0070C0"/>
                      <w:lang w:val="es-ES_tradnl"/>
                      <w:rPrChange w:id="1113" w:author="Alex" w:date="2015-07-20T16:54:00Z">
                        <w:rPr>
                          <w:rFonts w:ascii="Times New Roman" w:hAnsi="Times New Roman" w:cs="Times New Roman"/>
                          <w:color w:val="0070C0"/>
                          <w:lang w:val="es-ES_tradnl"/>
                        </w:rPr>
                      </w:rPrChange>
                    </w:rPr>
                  </w:pPr>
                  <w:r w:rsidRPr="00426FA1">
                    <w:rPr>
                      <w:rFonts w:eastAsiaTheme="minorEastAsia" w:hint="eastAsia"/>
                      <w:color w:val="0070C0"/>
                      <w:rPrChange w:id="1114" w:author="Alex" w:date="2015-07-20T16:54:00Z">
                        <w:rPr>
                          <w:rFonts w:ascii="Cambria Math" w:eastAsiaTheme="minorEastAsia" w:hAnsi="Cambria Math" w:cs="Times New Roman" w:hint="eastAsia"/>
                          <w:i/>
                          <w:color w:val="0070C0"/>
                        </w:rPr>
                      </w:rPrChange>
                    </w:rPr>
                    <w:t>25</w:t>
                  </w:r>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1ADE3FC0" w:rsidR="00F94894" w:rsidRPr="00426FA1" w:rsidRDefault="00426FA1" w:rsidP="00F94894">
                  <w:pPr>
                    <w:jc w:val="center"/>
                    <w:rPr>
                      <w:rFonts w:eastAsiaTheme="minorEastAsia"/>
                      <w:color w:val="FF0000"/>
                      <w:lang w:val="es-ES_tradnl"/>
                      <w:rPrChange w:id="1115" w:author="Alex" w:date="2015-07-20T16:54:00Z">
                        <w:rPr>
                          <w:rFonts w:ascii="Times New Roman" w:hAnsi="Times New Roman" w:cs="Times New Roman"/>
                          <w:color w:val="FF0000"/>
                          <w:lang w:val="es-ES_tradnl"/>
                        </w:rPr>
                      </w:rPrChange>
                    </w:rPr>
                  </w:pPr>
                  <w:r w:rsidRPr="00426FA1">
                    <w:rPr>
                      <w:rFonts w:eastAsiaTheme="minorEastAsia"/>
                      <w:color w:val="FF0000"/>
                      <w:rPrChange w:id="1116" w:author="Alex" w:date="2015-07-20T16:54:00Z">
                        <w:rPr>
                          <w:rFonts w:ascii="Cambria Math" w:hAnsi="Cambria Math" w:cs="Times New Roman"/>
                          <w:i/>
                          <w:color w:val="FF0000"/>
                        </w:rPr>
                      </w:rPrChange>
                    </w:rPr>
                    <w:t>-4,3</w:t>
                  </w:r>
                </w:p>
              </w:tc>
              <w:tc>
                <w:tcPr>
                  <w:tcW w:w="1701" w:type="dxa"/>
                </w:tcPr>
                <w:p w14:paraId="37A4DAA1" w14:textId="77777777" w:rsidR="00F94894" w:rsidRPr="00426FA1" w:rsidRDefault="00F94894" w:rsidP="00F94894">
                  <w:pPr>
                    <w:jc w:val="center"/>
                    <w:rPr>
                      <w:rFonts w:eastAsiaTheme="minorEastAsia"/>
                      <w:color w:val="0070C0"/>
                      <w:lang w:val="es-ES_tradnl"/>
                      <w:rPrChange w:id="1117" w:author="Alex" w:date="2015-07-20T16:54:00Z">
                        <w:rPr>
                          <w:rFonts w:ascii="Times New Roman" w:hAnsi="Times New Roman" w:cs="Times New Roman"/>
                          <w:color w:val="0070C0"/>
                          <w:lang w:val="es-ES_tradnl"/>
                        </w:rPr>
                      </w:rPrChange>
                    </w:rPr>
                  </w:pPr>
                  <w:r w:rsidRPr="00426FA1">
                    <w:rPr>
                      <w:rFonts w:eastAsiaTheme="minorEastAsia"/>
                      <w:color w:val="0070C0"/>
                      <w:rPrChange w:id="1118" w:author="Alex" w:date="2015-07-20T16:54:00Z">
                        <w:rPr>
                          <w:rFonts w:ascii="Times New Roman" w:hAnsi="Times New Roman" w:cs="Times New Roman"/>
                          <w:color w:val="0070C0"/>
                        </w:rPr>
                      </w:rPrChange>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215070BC" w:rsidR="00F94894" w:rsidRPr="00426FA1" w:rsidRDefault="00426FA1" w:rsidP="00F94894">
                  <w:pPr>
                    <w:rPr>
                      <w:rFonts w:eastAsiaTheme="minorEastAsia"/>
                      <w:color w:val="FF0000"/>
                      <w:lang w:val="es-ES_tradnl"/>
                      <w:rPrChange w:id="1119" w:author="Alex" w:date="2015-07-20T16:54:00Z">
                        <w:rPr>
                          <w:rFonts w:ascii="Times New Roman" w:hAnsi="Times New Roman" w:cs="Times New Roman"/>
                          <w:color w:val="FF0000"/>
                          <w:lang w:val="es-ES_tradnl"/>
                        </w:rPr>
                      </w:rPrChange>
                    </w:rPr>
                  </w:pPr>
                  <w:r w:rsidRPr="00426FA1">
                    <w:rPr>
                      <w:rFonts w:eastAsiaTheme="minorEastAsia"/>
                      <w:color w:val="FF0000"/>
                      <w:rPrChange w:id="1120" w:author="Alex" w:date="2015-07-20T16:54:00Z">
                        <w:rPr>
                          <w:rFonts w:ascii="Cambria Math" w:hAnsi="Cambria Math" w:cs="Times New Roman"/>
                          <w:i/>
                          <w:color w:val="FF0000"/>
                        </w:rPr>
                      </w:rPrChange>
                    </w:rPr>
                    <w:t>-√2</w:t>
                  </w:r>
                </w:p>
              </w:tc>
              <w:tc>
                <w:tcPr>
                  <w:tcW w:w="1701" w:type="dxa"/>
                </w:tcPr>
                <w:p w14:paraId="5A0A6F73" w14:textId="77777777" w:rsidR="00F94894" w:rsidRPr="00426FA1" w:rsidRDefault="00F94894" w:rsidP="00F94894">
                  <w:pPr>
                    <w:jc w:val="center"/>
                    <w:rPr>
                      <w:rFonts w:eastAsiaTheme="minorEastAsia"/>
                      <w:color w:val="0070C0"/>
                      <w:lang w:val="es-ES_tradnl"/>
                      <w:rPrChange w:id="1121" w:author="Alex" w:date="2015-07-20T16:54:00Z">
                        <w:rPr>
                          <w:rFonts w:ascii="Times New Roman" w:hAnsi="Times New Roman" w:cs="Times New Roman"/>
                          <w:color w:val="0070C0"/>
                          <w:lang w:val="es-ES_tradnl"/>
                        </w:rPr>
                      </w:rPrChange>
                    </w:rPr>
                  </w:pPr>
                  <w:r w:rsidRPr="00426FA1">
                    <w:rPr>
                      <w:rFonts w:eastAsiaTheme="minorEastAsia"/>
                      <w:color w:val="0070C0"/>
                      <w:rPrChange w:id="1122" w:author="Alex" w:date="2015-07-20T16:54:00Z">
                        <w:rPr>
                          <w:rFonts w:ascii="Times New Roman" w:hAnsi="Times New Roman" w:cs="Times New Roman"/>
                          <w:color w:val="0070C0"/>
                        </w:rPr>
                      </w:rPrChange>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5C7D2E5B" w:rsidR="00F94894" w:rsidRPr="00426FA1" w:rsidRDefault="00426FA1" w:rsidP="00F94894">
                  <w:pPr>
                    <w:jc w:val="center"/>
                    <w:rPr>
                      <w:rFonts w:eastAsiaTheme="minorEastAsia"/>
                      <w:color w:val="FF0000"/>
                      <w:lang w:val="es-ES_tradnl"/>
                      <w:rPrChange w:id="1123" w:author="Alex" w:date="2015-07-20T16:54:00Z">
                        <w:rPr>
                          <w:rFonts w:ascii="Times New Roman" w:hAnsi="Times New Roman" w:cs="Times New Roman"/>
                          <w:color w:val="FF0000"/>
                          <w:lang w:val="es-ES_tradnl"/>
                        </w:rPr>
                      </w:rPrChange>
                    </w:rPr>
                  </w:pPr>
                  <w:r w:rsidRPr="00426FA1">
                    <w:rPr>
                      <w:rFonts w:eastAsiaTheme="minorEastAsia"/>
                      <w:color w:val="FF0000"/>
                      <w:rPrChange w:id="1124" w:author="Alex" w:date="2015-07-20T16:54:00Z">
                        <w:rPr>
                          <w:rFonts w:ascii="Cambria Math" w:hAnsi="Cambria Math" w:cs="Times New Roman"/>
                          <w:i/>
                          <w:color w:val="FF0000"/>
                        </w:rPr>
                      </w:rPrChange>
                    </w:rPr>
                    <w:t>-1</w:t>
                  </w:r>
                </w:p>
              </w:tc>
              <w:tc>
                <w:tcPr>
                  <w:tcW w:w="1701" w:type="dxa"/>
                </w:tcPr>
                <w:p w14:paraId="6B623936" w14:textId="77777777" w:rsidR="00F94894" w:rsidRPr="00426FA1" w:rsidRDefault="00F94894" w:rsidP="00F94894">
                  <w:pPr>
                    <w:jc w:val="center"/>
                    <w:rPr>
                      <w:rFonts w:eastAsiaTheme="minorEastAsia"/>
                      <w:color w:val="0070C0"/>
                      <w:lang w:val="es-ES_tradnl"/>
                      <w:rPrChange w:id="1125" w:author="Alex" w:date="2015-07-20T16:54:00Z">
                        <w:rPr>
                          <w:rFonts w:ascii="Times New Roman" w:hAnsi="Times New Roman" w:cs="Times New Roman"/>
                          <w:color w:val="0070C0"/>
                          <w:lang w:val="es-ES_tradnl"/>
                        </w:rPr>
                      </w:rPrChange>
                    </w:rPr>
                  </w:pPr>
                  <w:r w:rsidRPr="00426FA1">
                    <w:rPr>
                      <w:rFonts w:eastAsiaTheme="minorEastAsia"/>
                      <w:color w:val="0070C0"/>
                      <w:rPrChange w:id="1126" w:author="Alex" w:date="2015-07-20T16:54:00Z">
                        <w:rPr>
                          <w:rFonts w:ascii="Times New Roman" w:hAnsi="Times New Roman" w:cs="Times New Roman"/>
                          <w:color w:val="0070C0"/>
                        </w:rPr>
                      </w:rPrChange>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13444600" w:rsidR="00F94894" w:rsidRPr="00426FA1" w:rsidRDefault="00426FA1" w:rsidP="00F94894">
                  <w:pPr>
                    <w:jc w:val="center"/>
                    <w:rPr>
                      <w:rFonts w:eastAsiaTheme="minorEastAsia"/>
                      <w:color w:val="FF0000"/>
                      <w:lang w:val="es-ES_tradnl"/>
                      <w:rPrChange w:id="1127" w:author="Alex" w:date="2015-07-20T16:54:00Z">
                        <w:rPr>
                          <w:rFonts w:ascii="Times New Roman" w:hAnsi="Times New Roman" w:cs="Times New Roman"/>
                          <w:color w:val="FF0000"/>
                          <w:lang w:val="es-ES_tradnl"/>
                        </w:rPr>
                      </w:rPrChange>
                    </w:rPr>
                  </w:pPr>
                  <w:r w:rsidRPr="00426FA1">
                    <w:rPr>
                      <w:rFonts w:eastAsiaTheme="minorEastAsia"/>
                      <w:color w:val="FF0000"/>
                      <w:rPrChange w:id="1128" w:author="Alex" w:date="2015-07-20T16:54:00Z">
                        <w:rPr>
                          <w:rFonts w:ascii="Cambria Math" w:hAnsi="Cambria Math" w:cs="Times New Roman"/>
                          <w:i/>
                          <w:color w:val="FF0000"/>
                        </w:rPr>
                      </w:rPrChange>
                    </w:rPr>
                    <w:lastRenderedPageBreak/>
                    <w:t>-1/2</w:t>
                  </w:r>
                </w:p>
              </w:tc>
              <w:tc>
                <w:tcPr>
                  <w:tcW w:w="1701" w:type="dxa"/>
                </w:tcPr>
                <w:p w14:paraId="30C443DA" w14:textId="77777777" w:rsidR="00F94894" w:rsidRPr="00426FA1" w:rsidRDefault="00F94894" w:rsidP="00F94894">
                  <w:pPr>
                    <w:jc w:val="center"/>
                    <w:rPr>
                      <w:rFonts w:eastAsiaTheme="minorEastAsia"/>
                      <w:color w:val="0070C0"/>
                      <w:lang w:val="es-ES_tradnl"/>
                      <w:rPrChange w:id="1129" w:author="Alex" w:date="2015-07-20T16:54:00Z">
                        <w:rPr>
                          <w:rFonts w:ascii="Times New Roman" w:hAnsi="Times New Roman" w:cs="Times New Roman"/>
                          <w:color w:val="0070C0"/>
                          <w:lang w:val="es-ES_tradnl"/>
                        </w:rPr>
                      </w:rPrChange>
                    </w:rPr>
                  </w:pPr>
                  <w:r w:rsidRPr="00426FA1">
                    <w:rPr>
                      <w:rFonts w:eastAsiaTheme="minorEastAsia"/>
                      <w:color w:val="0070C0"/>
                      <w:rPrChange w:id="1130" w:author="Alex" w:date="2015-07-20T16:54:00Z">
                        <w:rPr>
                          <w:rFonts w:ascii="Times New Roman" w:hAnsi="Times New Roman" w:cs="Times New Roman"/>
                          <w:color w:val="0070C0"/>
                        </w:rPr>
                      </w:rPrChange>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12102895" w:rsidR="00F94894" w:rsidRPr="00426FA1" w:rsidRDefault="00426FA1" w:rsidP="00F94894">
                  <w:pPr>
                    <w:jc w:val="center"/>
                    <w:rPr>
                      <w:rFonts w:eastAsiaTheme="minorEastAsia"/>
                      <w:color w:val="FF0000"/>
                      <w:lang w:val="es-ES_tradnl"/>
                      <w:rPrChange w:id="1131" w:author="Alex" w:date="2015-07-20T16:54:00Z">
                        <w:rPr>
                          <w:rFonts w:ascii="Times New Roman" w:hAnsi="Times New Roman" w:cs="Times New Roman"/>
                          <w:color w:val="FF0000"/>
                          <w:lang w:val="es-ES_tradnl"/>
                        </w:rPr>
                      </w:rPrChange>
                    </w:rPr>
                  </w:pPr>
                  <w:r w:rsidRPr="00426FA1">
                    <w:rPr>
                      <w:rFonts w:eastAsiaTheme="minorEastAsia" w:hint="eastAsia"/>
                      <w:color w:val="FF0000"/>
                      <w:rPrChange w:id="1132" w:author="Alex" w:date="2015-07-20T16:54:00Z">
                        <w:rPr>
                          <w:rFonts w:ascii="Cambria Math" w:eastAsiaTheme="minorEastAsia" w:hAnsi="Cambria Math" w:cs="Times New Roman" w:hint="eastAsia"/>
                          <w:i/>
                          <w:color w:val="FF0000"/>
                        </w:rPr>
                      </w:rPrChange>
                    </w:rPr>
                    <w:lastRenderedPageBreak/>
                    <w:t>0</w:t>
                  </w:r>
                </w:p>
              </w:tc>
              <w:tc>
                <w:tcPr>
                  <w:tcW w:w="1701" w:type="dxa"/>
                </w:tcPr>
                <w:p w14:paraId="7238347E" w14:textId="77777777" w:rsidR="00F94894" w:rsidRPr="00426FA1" w:rsidRDefault="00F94894" w:rsidP="00F94894">
                  <w:pPr>
                    <w:jc w:val="center"/>
                    <w:rPr>
                      <w:rFonts w:eastAsiaTheme="minorEastAsia"/>
                      <w:color w:val="0070C0"/>
                      <w:lang w:val="es-ES_tradnl"/>
                      <w:rPrChange w:id="1133" w:author="Alex" w:date="2015-07-20T16:54:00Z">
                        <w:rPr>
                          <w:rFonts w:ascii="Times New Roman" w:hAnsi="Times New Roman" w:cs="Times New Roman"/>
                          <w:color w:val="0070C0"/>
                          <w:lang w:val="es-ES_tradnl"/>
                        </w:rPr>
                      </w:rPrChange>
                    </w:rPr>
                  </w:pPr>
                  <w:r w:rsidRPr="00426FA1">
                    <w:rPr>
                      <w:rFonts w:eastAsiaTheme="minorEastAsia"/>
                      <w:color w:val="0070C0"/>
                      <w:rPrChange w:id="1134" w:author="Alex" w:date="2015-07-20T16:54:00Z">
                        <w:rPr>
                          <w:rFonts w:ascii="Times New Roman" w:hAnsi="Times New Roman" w:cs="Times New Roman"/>
                          <w:color w:val="0070C0"/>
                        </w:rPr>
                      </w:rPrChange>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218E9769" w:rsidR="00F94894" w:rsidRPr="00426FA1" w:rsidRDefault="00426FA1" w:rsidP="00F94894">
                  <w:pPr>
                    <w:jc w:val="center"/>
                    <w:rPr>
                      <w:rFonts w:eastAsiaTheme="minorEastAsia"/>
                      <w:color w:val="FF0000"/>
                      <w:lang w:val="es-ES_tradnl"/>
                      <w:rPrChange w:id="1135" w:author="Alex" w:date="2015-07-20T16:54:00Z">
                        <w:rPr>
                          <w:rFonts w:ascii="Times New Roman" w:eastAsia="Cambria" w:hAnsi="Times New Roman" w:cs="Times New Roman"/>
                          <w:color w:val="FF0000"/>
                          <w:lang w:val="es-ES_tradnl"/>
                        </w:rPr>
                      </w:rPrChange>
                    </w:rPr>
                  </w:pPr>
                  <w:r w:rsidRPr="00426FA1">
                    <w:rPr>
                      <w:rFonts w:eastAsiaTheme="minorEastAsia" w:hint="eastAsia"/>
                      <w:color w:val="FF0000"/>
                      <w:rPrChange w:id="1136" w:author="Alex" w:date="2015-07-20T16:54:00Z">
                        <w:rPr>
                          <w:rFonts w:ascii="Cambria Math" w:eastAsiaTheme="minorEastAsia" w:hAnsi="Cambria Math" w:cs="Times New Roman" w:hint="eastAsia"/>
                          <w:i/>
                          <w:color w:val="FF0000"/>
                        </w:rPr>
                      </w:rPrChange>
                    </w:rPr>
                    <w:t>1</w:t>
                  </w:r>
                </w:p>
              </w:tc>
              <w:tc>
                <w:tcPr>
                  <w:tcW w:w="1701" w:type="dxa"/>
                </w:tcPr>
                <w:p w14:paraId="3B81670B" w14:textId="77777777" w:rsidR="00F94894" w:rsidRPr="00426FA1" w:rsidRDefault="00F94894" w:rsidP="00F94894">
                  <w:pPr>
                    <w:jc w:val="center"/>
                    <w:rPr>
                      <w:rFonts w:eastAsiaTheme="minorEastAsia"/>
                      <w:color w:val="0070C0"/>
                      <w:lang w:val="es-ES_tradnl"/>
                      <w:rPrChange w:id="1137" w:author="Alex" w:date="2015-07-20T16:54:00Z">
                        <w:rPr>
                          <w:rFonts w:ascii="Times New Roman" w:hAnsi="Times New Roman" w:cs="Times New Roman"/>
                          <w:color w:val="0070C0"/>
                          <w:lang w:val="es-ES_tradnl"/>
                        </w:rPr>
                      </w:rPrChange>
                    </w:rPr>
                  </w:pPr>
                  <w:r w:rsidRPr="00426FA1">
                    <w:rPr>
                      <w:rFonts w:eastAsiaTheme="minorEastAsia"/>
                      <w:color w:val="0070C0"/>
                      <w:rPrChange w:id="1138" w:author="Alex" w:date="2015-07-20T16:54:00Z">
                        <w:rPr>
                          <w:rFonts w:ascii="Times New Roman" w:hAnsi="Times New Roman" w:cs="Times New Roman"/>
                          <w:color w:val="0070C0"/>
                        </w:rPr>
                      </w:rPrChange>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50EFFAC" w:rsidR="00F94894" w:rsidRPr="00426FA1" w:rsidRDefault="00426FA1" w:rsidP="00F94894">
                  <w:pPr>
                    <w:jc w:val="center"/>
                    <w:rPr>
                      <w:rFonts w:eastAsiaTheme="minorEastAsia"/>
                      <w:color w:val="FF0000"/>
                      <w:lang w:val="es-ES_tradnl"/>
                      <w:rPrChange w:id="1139" w:author="Alex" w:date="2015-07-20T16:54: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140" w:author="Alex" w:date="2015-07-20T16:54:00Z">
                        <w:rPr>
                          <w:rFonts w:ascii="Cambria Math" w:eastAsiaTheme="minorEastAsia" w:hAnsi="Cambria Math" w:cs="Times New Roman" w:hint="eastAsia"/>
                          <w:i/>
                          <w:color w:val="FF0000"/>
                        </w:rPr>
                      </w:rPrChange>
                    </w:rPr>
                    <w:t>1,4142</w:t>
                  </w:r>
                </w:p>
              </w:tc>
              <w:tc>
                <w:tcPr>
                  <w:tcW w:w="1701" w:type="dxa"/>
                </w:tcPr>
                <w:p w14:paraId="1EAA127B" w14:textId="77777777" w:rsidR="00F94894" w:rsidRPr="00426FA1" w:rsidRDefault="00F94894" w:rsidP="00F94894">
                  <w:pPr>
                    <w:jc w:val="center"/>
                    <w:rPr>
                      <w:rFonts w:eastAsiaTheme="minorEastAsia"/>
                      <w:color w:val="0070C0"/>
                      <w:lang w:val="es-ES_tradnl"/>
                      <w:rPrChange w:id="1141" w:author="Alex" w:date="2015-07-20T16:54:00Z">
                        <w:rPr>
                          <w:rFonts w:ascii="Times New Roman" w:hAnsi="Times New Roman" w:cs="Times New Roman"/>
                          <w:color w:val="0070C0"/>
                          <w:lang w:val="es-ES_tradnl"/>
                        </w:rPr>
                      </w:rPrChange>
                    </w:rPr>
                  </w:pPr>
                  <w:r w:rsidRPr="00426FA1">
                    <w:rPr>
                      <w:rFonts w:eastAsiaTheme="minorEastAsia"/>
                      <w:color w:val="0070C0"/>
                      <w:rPrChange w:id="1142" w:author="Alex" w:date="2015-07-20T16:54:00Z">
                        <w:rPr>
                          <w:rFonts w:ascii="Times New Roman" w:hAnsi="Times New Roman" w:cs="Times New Roman"/>
                          <w:color w:val="0070C0"/>
                        </w:rPr>
                      </w:rPrChange>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30F74AF" w:rsidR="00F94894" w:rsidRPr="00426FA1" w:rsidRDefault="00426FA1" w:rsidP="00F94894">
                  <w:pPr>
                    <w:jc w:val="center"/>
                    <w:rPr>
                      <w:rFonts w:eastAsiaTheme="minorEastAsia"/>
                      <w:color w:val="FF0000"/>
                      <w:lang w:val="es-ES_tradnl"/>
                      <w:rPrChange w:id="1143" w:author="Alex" w:date="2015-07-20T16:54:00Z">
                        <w:rPr>
                          <w:rFonts w:ascii="Times New Roman" w:eastAsia="Cambria" w:hAnsi="Times New Roman" w:cs="Times New Roman"/>
                          <w:color w:val="FF0000"/>
                          <w:lang w:val="es-ES_tradnl"/>
                        </w:rPr>
                      </w:rPrChange>
                    </w:rPr>
                  </w:pPr>
                  <w:r w:rsidRPr="00426FA1">
                    <w:rPr>
                      <w:rFonts w:eastAsiaTheme="minorEastAsia" w:hint="eastAsia"/>
                      <w:color w:val="FF0000"/>
                      <w:rPrChange w:id="1144" w:author="Alex" w:date="2015-07-20T16:54:00Z">
                        <w:rPr>
                          <w:rFonts w:ascii="Cambria Math" w:eastAsiaTheme="minorEastAsia" w:hAnsi="Cambria Math" w:cs="Times New Roman" w:hint="eastAsia"/>
                          <w:i/>
                          <w:color w:val="FF0000"/>
                        </w:rPr>
                      </w:rPrChange>
                    </w:rPr>
                    <w:t>2</w:t>
                  </w:r>
                </w:p>
              </w:tc>
              <w:tc>
                <w:tcPr>
                  <w:tcW w:w="1701" w:type="dxa"/>
                </w:tcPr>
                <w:p w14:paraId="31754A9D" w14:textId="77777777" w:rsidR="00F94894" w:rsidRPr="00426FA1" w:rsidRDefault="00F94894" w:rsidP="00F94894">
                  <w:pPr>
                    <w:jc w:val="center"/>
                    <w:rPr>
                      <w:rFonts w:eastAsiaTheme="minorEastAsia"/>
                      <w:color w:val="0070C0"/>
                      <w:lang w:val="es-ES_tradnl"/>
                      <w:rPrChange w:id="1145" w:author="Alex" w:date="2015-07-20T16:54:00Z">
                        <w:rPr>
                          <w:rFonts w:ascii="Times New Roman" w:hAnsi="Times New Roman" w:cs="Times New Roman"/>
                          <w:color w:val="0070C0"/>
                          <w:lang w:val="es-ES_tradnl"/>
                        </w:rPr>
                      </w:rPrChange>
                    </w:rPr>
                  </w:pPr>
                  <w:r w:rsidRPr="00426FA1">
                    <w:rPr>
                      <w:rFonts w:eastAsiaTheme="minorEastAsia"/>
                      <w:color w:val="0070C0"/>
                      <w:rPrChange w:id="1146" w:author="Alex" w:date="2015-07-20T16:54:00Z">
                        <w:rPr>
                          <w:rFonts w:ascii="Times New Roman" w:hAnsi="Times New Roman" w:cs="Times New Roman"/>
                          <w:color w:val="0070C0"/>
                        </w:rPr>
                      </w:rPrChange>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172D870A" w:rsidR="00F94894" w:rsidRPr="00426FA1" w:rsidRDefault="00426FA1" w:rsidP="00F94894">
                  <w:pPr>
                    <w:jc w:val="center"/>
                    <w:rPr>
                      <w:rFonts w:eastAsiaTheme="minorEastAsia"/>
                      <w:color w:val="FF0000"/>
                      <w:lang w:val="es-ES_tradnl"/>
                      <w:rPrChange w:id="1147" w:author="Alex" w:date="2015-07-20T16:54: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148" w:author="Alex" w:date="2015-07-20T16:54:00Z">
                        <w:rPr>
                          <w:rFonts w:ascii="Cambria Math" w:eastAsiaTheme="minorEastAsia" w:hAnsi="Cambria Math" w:cs="Times New Roman" w:hint="eastAsia"/>
                          <w:i/>
                          <w:color w:val="FF0000"/>
                        </w:rPr>
                      </w:rPrChange>
                    </w:rPr>
                    <w:t>3</w:t>
                  </w:r>
                </w:p>
              </w:tc>
              <w:tc>
                <w:tcPr>
                  <w:tcW w:w="1701" w:type="dxa"/>
                </w:tcPr>
                <w:p w14:paraId="2F172DA1" w14:textId="77777777" w:rsidR="00F94894" w:rsidRPr="00426FA1" w:rsidRDefault="00F94894" w:rsidP="00F94894">
                  <w:pPr>
                    <w:jc w:val="center"/>
                    <w:rPr>
                      <w:rFonts w:eastAsiaTheme="minorEastAsia"/>
                      <w:color w:val="0070C0"/>
                      <w:lang w:val="es-ES_tradnl"/>
                      <w:rPrChange w:id="1149" w:author="Alex" w:date="2015-07-20T16:54:00Z">
                        <w:rPr>
                          <w:rFonts w:ascii="Times New Roman" w:hAnsi="Times New Roman" w:cs="Times New Roman"/>
                          <w:color w:val="0070C0"/>
                          <w:lang w:val="es-ES_tradnl"/>
                        </w:rPr>
                      </w:rPrChange>
                    </w:rPr>
                  </w:pPr>
                  <w:r w:rsidRPr="00426FA1">
                    <w:rPr>
                      <w:rFonts w:eastAsiaTheme="minorEastAsia"/>
                      <w:color w:val="0070C0"/>
                      <w:rPrChange w:id="1150" w:author="Alex" w:date="2015-07-20T16:54:00Z">
                        <w:rPr>
                          <w:rFonts w:ascii="Times New Roman" w:hAnsi="Times New Roman" w:cs="Times New Roman"/>
                          <w:color w:val="0070C0"/>
                        </w:rPr>
                      </w:rPrChange>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14F315CD" w:rsidR="00F94894" w:rsidRPr="00426FA1" w:rsidRDefault="00426FA1" w:rsidP="00F94894">
                  <w:pPr>
                    <w:jc w:val="center"/>
                    <w:rPr>
                      <w:rFonts w:eastAsiaTheme="minorEastAsia"/>
                      <w:color w:val="FF0000"/>
                      <w:lang w:val="es-ES_tradnl"/>
                      <w:rPrChange w:id="1151" w:author="Alex" w:date="2015-07-20T16:54:00Z">
                        <w:rPr>
                          <w:rFonts w:ascii="Times New Roman" w:eastAsia="Cambria" w:hAnsi="Times New Roman" w:cs="Times New Roman"/>
                          <w:color w:val="FF0000"/>
                          <w:lang w:val="es-ES_tradnl"/>
                        </w:rPr>
                      </w:rPrChange>
                    </w:rPr>
                  </w:pPr>
                  <w:r w:rsidRPr="00426FA1">
                    <w:rPr>
                      <w:rFonts w:eastAsiaTheme="minorEastAsia" w:hint="eastAsia"/>
                      <w:color w:val="FF0000"/>
                      <w:rPrChange w:id="1152" w:author="Alex" w:date="2015-07-20T16:54:00Z">
                        <w:rPr>
                          <w:rFonts w:ascii="Cambria Math" w:eastAsiaTheme="minorEastAsia" w:hAnsi="Cambria Math" w:cs="Times New Roman" w:hint="eastAsia"/>
                          <w:i/>
                          <w:color w:val="FF0000"/>
                        </w:rPr>
                      </w:rPrChange>
                    </w:rPr>
                    <w:t>π</w:t>
                  </w:r>
                </w:p>
              </w:tc>
              <w:tc>
                <w:tcPr>
                  <w:tcW w:w="1701" w:type="dxa"/>
                </w:tcPr>
                <w:p w14:paraId="29EA0BEB" w14:textId="1828D8FD" w:rsidR="00F94894" w:rsidRPr="00426FA1" w:rsidRDefault="00426FA1">
                  <w:pPr>
                    <w:jc w:val="center"/>
                    <w:rPr>
                      <w:rFonts w:eastAsiaTheme="minorEastAsia"/>
                      <w:color w:val="0070C0"/>
                      <w:lang w:val="es-ES_tradnl"/>
                      <w:rPrChange w:id="1153" w:author="Alex" w:date="2015-07-20T16:54:00Z">
                        <w:rPr>
                          <w:rFonts w:ascii="Times New Roman" w:hAnsi="Times New Roman" w:cs="Times New Roman"/>
                          <w:color w:val="0070C0"/>
                          <w:lang w:val="es-ES_tradnl"/>
                        </w:rPr>
                      </w:rPrChange>
                    </w:rPr>
                  </w:pPr>
                  <w:r w:rsidRPr="00426FA1">
                    <w:rPr>
                      <w:rFonts w:eastAsiaTheme="minorEastAsia" w:hint="eastAsia"/>
                      <w:color w:val="0070C0"/>
                      <w:rPrChange w:id="1154" w:author="Alex" w:date="2015-07-20T16:54:00Z">
                        <w:rPr>
                          <w:rFonts w:ascii="Cambria Math" w:eastAsiaTheme="minorEastAsia" w:hAnsi="Cambria Math" w:cs="Times New Roman" w:hint="eastAsia"/>
                          <w:i/>
                          <w:color w:val="0070C0"/>
                        </w:rPr>
                      </w:rPrChange>
                    </w:rPr>
                    <w:t>π</w:t>
                  </w:r>
                  <w:del w:id="1155" w:author="Alex" w:date="2015-07-20T16:56:00Z">
                    <w:r w:rsidRPr="00426FA1" w:rsidDel="00426FA1">
                      <w:rPr>
                        <w:rFonts w:eastAsiaTheme="minorEastAsia" w:hint="eastAsia"/>
                        <w:color w:val="0070C0"/>
                        <w:rPrChange w:id="1156" w:author="Alex" w:date="2015-07-20T16:54:00Z">
                          <w:rPr>
                            <w:rFonts w:ascii="Cambria Math" w:eastAsiaTheme="minorEastAsia" w:hAnsi="Cambria Math" w:cs="Times New Roman" w:hint="eastAsia"/>
                            <w:i/>
                            <w:color w:val="0070C0"/>
                          </w:rPr>
                        </w:rPrChange>
                      </w:rPr>
                      <w:delText>^</w:delText>
                    </w:r>
                  </w:del>
                  <w:r w:rsidRPr="00426FA1">
                    <w:rPr>
                      <w:rFonts w:eastAsiaTheme="minorEastAsia" w:hint="eastAsia"/>
                      <w:color w:val="0070C0"/>
                      <w:vertAlign w:val="superscript"/>
                      <w:rPrChange w:id="1157" w:author="Alex" w:date="2015-07-20T16:56:00Z">
                        <w:rPr>
                          <w:rFonts w:ascii="Cambria Math" w:eastAsiaTheme="minorEastAsia" w:hAnsi="Cambria Math" w:cs="Times New Roman" w:hint="eastAsia"/>
                          <w:i/>
                          <w:color w:val="0070C0"/>
                        </w:rPr>
                      </w:rPrChange>
                    </w:rPr>
                    <w:t>2</w:t>
                  </w:r>
                  <w:r w:rsidRPr="00426FA1">
                    <w:rPr>
                      <w:rFonts w:eastAsiaTheme="minorEastAsia"/>
                      <w:color w:val="0070C0"/>
                      <w:rPrChange w:id="1158" w:author="Alex" w:date="2015-07-20T16:54:00Z">
                        <w:rPr>
                          <w:rFonts w:ascii="Cambria Math" w:eastAsiaTheme="minorEastAsia" w:hAnsi="Cambria Math" w:cs="Times New Roman"/>
                          <w:i/>
                          <w:color w:val="0070C0"/>
                        </w:rPr>
                      </w:rPrChange>
                    </w:rPr>
                    <w:t>≅9,869604</w:t>
                  </w:r>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26FA1" w:rsidRDefault="00F94894" w:rsidP="00F94894">
                  <w:pPr>
                    <w:jc w:val="center"/>
                    <w:rPr>
                      <w:rFonts w:eastAsiaTheme="minorEastAsia"/>
                      <w:color w:val="FF0000"/>
                      <w:lang w:val="es-ES_tradnl"/>
                      <w:rPrChange w:id="1159" w:author="Alex" w:date="2015-07-20T16:54:00Z">
                        <w:rPr>
                          <w:rFonts w:ascii="Times New Roman" w:eastAsia="Cambria" w:hAnsi="Times New Roman" w:cs="Times New Roman"/>
                          <w:color w:val="FF0000"/>
                          <w:lang w:val="es-ES_tradnl"/>
                        </w:rPr>
                      </w:rPrChange>
                    </w:rPr>
                  </w:pPr>
                  <w:r w:rsidRPr="00426FA1">
                    <w:rPr>
                      <w:rFonts w:eastAsiaTheme="minorEastAsia"/>
                      <w:color w:val="FF0000"/>
                      <w:rPrChange w:id="1160" w:author="Alex" w:date="2015-07-20T16:54:00Z">
                        <w:rPr>
                          <w:rFonts w:ascii="Times New Roman" w:eastAsia="Cambria" w:hAnsi="Times New Roman" w:cs="Times New Roman"/>
                          <w:color w:val="FF0000"/>
                        </w:rPr>
                      </w:rPrChange>
                    </w:rPr>
                    <w:t>4</w:t>
                  </w:r>
                </w:p>
              </w:tc>
              <w:tc>
                <w:tcPr>
                  <w:tcW w:w="1701" w:type="dxa"/>
                </w:tcPr>
                <w:p w14:paraId="3584B218" w14:textId="77777777" w:rsidR="00F94894" w:rsidRPr="00426FA1" w:rsidRDefault="00F94894" w:rsidP="00F94894">
                  <w:pPr>
                    <w:jc w:val="center"/>
                    <w:rPr>
                      <w:rFonts w:eastAsiaTheme="minorEastAsia"/>
                      <w:color w:val="0070C0"/>
                      <w:lang w:val="es-ES_tradnl"/>
                      <w:rPrChange w:id="1161" w:author="Alex" w:date="2015-07-20T16:54:00Z">
                        <w:rPr>
                          <w:rFonts w:ascii="Times New Roman" w:hAnsi="Times New Roman" w:cs="Times New Roman"/>
                          <w:color w:val="0070C0"/>
                          <w:lang w:val="es-ES_tradnl"/>
                        </w:rPr>
                      </w:rPrChange>
                    </w:rPr>
                  </w:pPr>
                  <w:r w:rsidRPr="00426FA1">
                    <w:rPr>
                      <w:rFonts w:eastAsiaTheme="minorEastAsia"/>
                      <w:color w:val="0070C0"/>
                      <w:rPrChange w:id="1162" w:author="Alex" w:date="2015-07-20T16:54:00Z">
                        <w:rPr>
                          <w:rFonts w:ascii="Times New Roman" w:hAnsi="Times New Roman" w:cs="Times New Roman"/>
                          <w:color w:val="0070C0"/>
                        </w:rPr>
                      </w:rPrChange>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26FA1" w:rsidRDefault="00F94894" w:rsidP="00F94894">
                  <w:pPr>
                    <w:jc w:val="center"/>
                    <w:rPr>
                      <w:rFonts w:eastAsiaTheme="minorEastAsia"/>
                      <w:color w:val="FF0000"/>
                      <w:lang w:val="es-ES_tradnl"/>
                      <w:rPrChange w:id="1163" w:author="Alex" w:date="2015-07-20T16:54:00Z">
                        <w:rPr>
                          <w:rFonts w:ascii="Times New Roman" w:eastAsia="Cambria" w:hAnsi="Times New Roman" w:cs="Times New Roman"/>
                          <w:color w:val="FF0000"/>
                          <w:lang w:val="es-ES_tradnl"/>
                        </w:rPr>
                      </w:rPrChange>
                    </w:rPr>
                  </w:pPr>
                  <w:r w:rsidRPr="00426FA1">
                    <w:rPr>
                      <w:rFonts w:eastAsiaTheme="minorEastAsia"/>
                      <w:color w:val="FF0000"/>
                      <w:rPrChange w:id="1164" w:author="Alex" w:date="2015-07-20T16:54:00Z">
                        <w:rPr>
                          <w:rFonts w:ascii="Times New Roman" w:eastAsia="Cambria" w:hAnsi="Times New Roman" w:cs="Times New Roman"/>
                          <w:color w:val="FF0000"/>
                        </w:rPr>
                      </w:rPrChange>
                    </w:rPr>
                    <w:t>5</w:t>
                  </w:r>
                </w:p>
              </w:tc>
              <w:tc>
                <w:tcPr>
                  <w:tcW w:w="1701" w:type="dxa"/>
                </w:tcPr>
                <w:p w14:paraId="6AA4AEE8" w14:textId="77777777" w:rsidR="00F94894" w:rsidRPr="00426FA1" w:rsidRDefault="00F94894" w:rsidP="00F94894">
                  <w:pPr>
                    <w:jc w:val="center"/>
                    <w:rPr>
                      <w:rFonts w:eastAsiaTheme="minorEastAsia"/>
                      <w:color w:val="0070C0"/>
                      <w:lang w:val="es-ES_tradnl"/>
                      <w:rPrChange w:id="1165" w:author="Alex" w:date="2015-07-20T16:54:00Z">
                        <w:rPr>
                          <w:rFonts w:ascii="Times New Roman" w:hAnsi="Times New Roman" w:cs="Times New Roman"/>
                          <w:color w:val="0070C0"/>
                          <w:lang w:val="es-ES_tradnl"/>
                        </w:rPr>
                      </w:rPrChange>
                    </w:rPr>
                  </w:pPr>
                  <w:r w:rsidRPr="00426FA1">
                    <w:rPr>
                      <w:rFonts w:eastAsiaTheme="minorEastAsia"/>
                      <w:color w:val="0070C0"/>
                      <w:rPrChange w:id="1166" w:author="Alex" w:date="2015-07-20T16:54:00Z">
                        <w:rPr>
                          <w:rFonts w:ascii="Times New Roman" w:hAnsi="Times New Roman" w:cs="Times New Roman"/>
                          <w:color w:val="0070C0"/>
                        </w:rPr>
                      </w:rPrChange>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18"/>
        <w:gridCol w:w="6410"/>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04D5FECD" w:rsidR="00F94894" w:rsidRPr="00441BF2" w:rsidRDefault="001336A2" w:rsidP="005D1EAB">
            <w:pPr>
              <w:pStyle w:val="Tema1Img"/>
              <w:numPr>
                <w:ilvl w:val="0"/>
                <w:numId w:val="0"/>
              </w:numPr>
              <w:ind w:left="141"/>
              <w:rPr>
                <w:lang w:val="es-ES_tradnl"/>
              </w:rPr>
            </w:pPr>
            <w:r>
              <w:rPr>
                <w:sz w:val="24"/>
                <w:szCs w:val="24"/>
                <w:lang w:val="es-ES_tradnl"/>
              </w:rPr>
              <w:t>MA_10_01_CO_IMG1</w:t>
            </w:r>
            <w:ins w:id="1167" w:author="Alex" w:date="2015-08-02T16:27:00Z">
              <w:r w:rsidR="004E35CB">
                <w:rPr>
                  <w:sz w:val="24"/>
                  <w:szCs w:val="24"/>
                  <w:lang w:val="es-ES_tradnl"/>
                </w:rPr>
                <w:t>8</w:t>
              </w:r>
            </w:ins>
            <w:del w:id="1168" w:author="Alex" w:date="2015-08-02T16:27:00Z">
              <w:r w:rsidDel="004E35CB">
                <w:rPr>
                  <w:sz w:val="24"/>
                  <w:szCs w:val="24"/>
                  <w:lang w:val="es-ES_tradnl"/>
                </w:rPr>
                <w:delText>4</w:delText>
              </w:r>
            </w:del>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Change w:id="1169">
                <w:tblGrid>
                  <w:gridCol w:w="113"/>
                  <w:gridCol w:w="1588"/>
                  <w:gridCol w:w="113"/>
                  <w:gridCol w:w="1588"/>
                  <w:gridCol w:w="113"/>
                  <w:gridCol w:w="2561"/>
                  <w:gridCol w:w="113"/>
                </w:tblGrid>
              </w:tblGridChange>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6F262DE5" w:rsidR="00F94894" w:rsidRPr="00426FA1" w:rsidRDefault="00426FA1">
                  <w:pPr>
                    <w:jc w:val="center"/>
                    <w:rPr>
                      <w:rFonts w:eastAsiaTheme="minorEastAsia"/>
                      <w:b/>
                      <w:i/>
                      <w:color w:val="FF0000"/>
                      <w:lang w:val="es-ES_tradnl"/>
                      <w:rPrChange w:id="1170" w:author="Alex" w:date="2015-07-20T16:57:00Z">
                        <w:rPr>
                          <w:rFonts w:ascii="Times New Roman" w:hAnsi="Times New Roman" w:cs="Times New Roman"/>
                          <w:b/>
                          <w:color w:val="FF0000"/>
                          <w:lang w:val="es-ES_tradnl"/>
                        </w:rPr>
                      </w:rPrChange>
                    </w:rPr>
                    <w:pPrChange w:id="1171" w:author="Alex" w:date="2015-07-20T16:57:00Z">
                      <w:pPr/>
                    </w:pPrChange>
                  </w:pPr>
                  <w:r w:rsidRPr="00426FA1">
                    <w:rPr>
                      <w:rFonts w:eastAsiaTheme="minorEastAsia"/>
                      <w:b/>
                      <w:i/>
                      <w:color w:val="FF0000"/>
                      <w:rPrChange w:id="1172" w:author="Alex" w:date="2015-07-20T16:57:00Z">
                        <w:rPr>
                          <w:rFonts w:ascii="Cambria Math" w:hAnsi="Cambria Math" w:cs="Times New Roman"/>
                          <w:b/>
                          <w:i/>
                          <w:color w:val="FF0000"/>
                        </w:rPr>
                      </w:rPrChange>
                    </w:rPr>
                    <w:t>x</w:t>
                  </w:r>
                </w:p>
              </w:tc>
              <w:tc>
                <w:tcPr>
                  <w:tcW w:w="1701" w:type="dxa"/>
                </w:tcPr>
                <w:p w14:paraId="15B38C8B" w14:textId="08A30301" w:rsidR="00F94894" w:rsidRPr="00426FA1" w:rsidRDefault="00426FA1">
                  <w:pPr>
                    <w:jc w:val="center"/>
                    <w:rPr>
                      <w:rFonts w:eastAsiaTheme="minorEastAsia"/>
                      <w:b/>
                      <w:i/>
                      <w:color w:val="0070C0"/>
                      <w:lang w:val="es-ES_tradnl"/>
                      <w:rPrChange w:id="1173" w:author="Alex" w:date="2015-07-20T16:57:00Z">
                        <w:rPr>
                          <w:rFonts w:ascii="Times New Roman" w:hAnsi="Times New Roman" w:cs="Times New Roman"/>
                          <w:b/>
                          <w:color w:val="0070C0"/>
                          <w:lang w:val="es-ES_tradnl"/>
                        </w:rPr>
                      </w:rPrChange>
                    </w:rPr>
                    <w:pPrChange w:id="1174" w:author="Alex" w:date="2015-07-20T16:57:00Z">
                      <w:pPr/>
                    </w:pPrChange>
                  </w:pPr>
                  <w:r w:rsidRPr="00426FA1">
                    <w:rPr>
                      <w:rFonts w:eastAsiaTheme="minorEastAsia"/>
                      <w:b/>
                      <w:i/>
                      <w:color w:val="0070C0"/>
                      <w:rPrChange w:id="1175" w:author="Alex" w:date="2015-07-20T16:57:00Z">
                        <w:rPr>
                          <w:rFonts w:ascii="Cambria Math" w:hAnsi="Cambria Math" w:cs="Times New Roman"/>
                          <w:b/>
                          <w:i/>
                          <w:color w:val="0070C0"/>
                        </w:rPr>
                      </w:rPrChange>
                    </w:rPr>
                    <w:t>y=g(x)</w:t>
                  </w:r>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49" type="#_x0000_t75" style="width:123pt;height:174pt" o:ole="">
                        <v:imagedata r:id="rId71" o:title=""/>
                      </v:shape>
                      <o:OLEObject Type="Embed" ProgID="PBrush" ShapeID="_x0000_i1049" DrawAspect="Content" ObjectID="_1500047211" r:id="rId72"/>
                    </w:object>
                  </w:r>
                </w:p>
              </w:tc>
            </w:tr>
            <w:tr w:rsidR="00F94894" w:rsidRPr="00441BF2" w14:paraId="192C13A3" w14:textId="77777777" w:rsidTr="005D1EAB">
              <w:trPr>
                <w:trHeight w:val="77"/>
              </w:trPr>
              <w:tc>
                <w:tcPr>
                  <w:tcW w:w="1701" w:type="dxa"/>
                </w:tcPr>
                <w:p w14:paraId="59A93B1A" w14:textId="3357595D" w:rsidR="00F94894" w:rsidRPr="00426FA1" w:rsidRDefault="00426FA1" w:rsidP="00F94894">
                  <w:pPr>
                    <w:jc w:val="center"/>
                    <w:rPr>
                      <w:rFonts w:eastAsiaTheme="minorEastAsia"/>
                      <w:color w:val="FF0000"/>
                      <w:lang w:val="es-ES_tradnl"/>
                      <w:rPrChange w:id="1176" w:author="Alex" w:date="2015-07-20T16:57:00Z">
                        <w:rPr>
                          <w:rFonts w:ascii="Times New Roman" w:hAnsi="Times New Roman" w:cs="Times New Roman"/>
                          <w:color w:val="FF0000"/>
                          <w:lang w:val="es-ES_tradnl"/>
                        </w:rPr>
                      </w:rPrChange>
                    </w:rPr>
                  </w:pPr>
                  <w:r w:rsidRPr="00426FA1">
                    <w:rPr>
                      <w:rFonts w:eastAsiaTheme="minorEastAsia"/>
                      <w:color w:val="FF0000"/>
                      <w:rPrChange w:id="1177" w:author="Alex" w:date="2015-07-20T16:57:00Z">
                        <w:rPr>
                          <w:rFonts w:ascii="Cambria Math" w:hAnsi="Cambria Math" w:cs="Times New Roman"/>
                          <w:color w:val="FF0000"/>
                        </w:rPr>
                      </w:rPrChange>
                    </w:rPr>
                    <w:t>-5</w:t>
                  </w:r>
                </w:p>
              </w:tc>
              <w:tc>
                <w:tcPr>
                  <w:tcW w:w="1701" w:type="dxa"/>
                </w:tcPr>
                <w:p w14:paraId="4C4D3793" w14:textId="1E0E93AF" w:rsidR="00F94894" w:rsidRPr="00426FA1" w:rsidRDefault="00426FA1" w:rsidP="00F94894">
                  <w:pPr>
                    <w:jc w:val="center"/>
                    <w:rPr>
                      <w:rFonts w:eastAsiaTheme="minorEastAsia"/>
                      <w:color w:val="0070C0"/>
                      <w:lang w:val="es-ES_tradnl"/>
                      <w:rPrChange w:id="1178" w:author="Alex" w:date="2015-07-20T16:57:00Z">
                        <w:rPr>
                          <w:rFonts w:ascii="Times New Roman" w:hAnsi="Times New Roman" w:cs="Times New Roman"/>
                          <w:color w:val="0070C0"/>
                          <w:lang w:val="es-ES_tradnl"/>
                        </w:rPr>
                      </w:rPrChange>
                    </w:rPr>
                  </w:pPr>
                  <w:r w:rsidRPr="00426FA1">
                    <w:rPr>
                      <w:rFonts w:eastAsiaTheme="minorEastAsia" w:hint="eastAsia"/>
                      <w:color w:val="0070C0"/>
                      <w:rPrChange w:id="1179" w:author="Alex" w:date="2015-07-20T16:57:00Z">
                        <w:rPr>
                          <w:rFonts w:ascii="Cambria Math" w:eastAsiaTheme="minorEastAsia" w:hAnsi="Cambria Math" w:cs="Times New Roman" w:hint="eastAsia"/>
                          <w:color w:val="0070C0"/>
                        </w:rPr>
                      </w:rPrChange>
                    </w:rPr>
                    <w:t>0,0016</w:t>
                  </w:r>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6C2955A4" w:rsidR="00F94894" w:rsidRPr="00426FA1" w:rsidRDefault="00426FA1" w:rsidP="00F94894">
                  <w:pPr>
                    <w:jc w:val="center"/>
                    <w:rPr>
                      <w:rFonts w:eastAsiaTheme="minorEastAsia"/>
                      <w:color w:val="FF0000"/>
                      <w:lang w:val="es-ES_tradnl"/>
                      <w:rPrChange w:id="1180" w:author="Alex" w:date="2015-07-20T16:57:00Z">
                        <w:rPr>
                          <w:rFonts w:ascii="Times New Roman" w:hAnsi="Times New Roman" w:cs="Times New Roman"/>
                          <w:color w:val="FF0000"/>
                          <w:lang w:val="es-ES_tradnl"/>
                        </w:rPr>
                      </w:rPrChange>
                    </w:rPr>
                  </w:pPr>
                  <w:r w:rsidRPr="00426FA1">
                    <w:rPr>
                      <w:rFonts w:eastAsiaTheme="minorEastAsia"/>
                      <w:color w:val="FF0000"/>
                      <w:rPrChange w:id="1181" w:author="Alex" w:date="2015-07-20T16:57:00Z">
                        <w:rPr>
                          <w:rFonts w:ascii="Cambria Math" w:hAnsi="Cambria Math" w:cs="Times New Roman"/>
                          <w:color w:val="FF0000"/>
                        </w:rPr>
                      </w:rPrChange>
                    </w:rPr>
                    <w:t>-4,3</w:t>
                  </w:r>
                </w:p>
              </w:tc>
              <w:tc>
                <w:tcPr>
                  <w:tcW w:w="1701" w:type="dxa"/>
                </w:tcPr>
                <w:p w14:paraId="747EC90C" w14:textId="77777777" w:rsidR="00F94894" w:rsidRPr="00426FA1" w:rsidRDefault="00F94894" w:rsidP="00F94894">
                  <w:pPr>
                    <w:jc w:val="center"/>
                    <w:rPr>
                      <w:rFonts w:eastAsiaTheme="minorEastAsia"/>
                      <w:color w:val="0070C0"/>
                      <w:lang w:val="es-ES_tradnl"/>
                      <w:rPrChange w:id="1182" w:author="Alex" w:date="2015-07-20T16:57:00Z">
                        <w:rPr>
                          <w:rFonts w:ascii="Times New Roman" w:hAnsi="Times New Roman" w:cs="Times New Roman"/>
                          <w:color w:val="0070C0"/>
                          <w:lang w:val="es-ES_tradnl"/>
                        </w:rPr>
                      </w:rPrChange>
                    </w:rPr>
                  </w:pPr>
                  <w:r w:rsidRPr="00426FA1">
                    <w:rPr>
                      <w:rFonts w:eastAsiaTheme="minorEastAsia"/>
                      <w:color w:val="0070C0"/>
                      <w:rPrChange w:id="1183" w:author="Alex" w:date="2015-07-20T16:57:00Z">
                        <w:rPr>
                          <w:rFonts w:ascii="Times New Roman" w:hAnsi="Times New Roman" w:cs="Times New Roman"/>
                          <w:color w:val="0070C0"/>
                        </w:rPr>
                      </w:rPrChange>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69B53EB8" w:rsidR="00F94894" w:rsidRPr="00426FA1" w:rsidRDefault="00426FA1" w:rsidP="00F94894">
                  <w:pPr>
                    <w:rPr>
                      <w:rFonts w:eastAsiaTheme="minorEastAsia"/>
                      <w:color w:val="FF0000"/>
                      <w:lang w:val="es-ES_tradnl"/>
                      <w:rPrChange w:id="1184" w:author="Alex" w:date="2015-07-20T16:57:00Z">
                        <w:rPr>
                          <w:rFonts w:ascii="Times New Roman" w:hAnsi="Times New Roman" w:cs="Times New Roman"/>
                          <w:color w:val="FF0000"/>
                          <w:lang w:val="es-ES_tradnl"/>
                        </w:rPr>
                      </w:rPrChange>
                    </w:rPr>
                  </w:pPr>
                  <w:r w:rsidRPr="00426FA1">
                    <w:rPr>
                      <w:rFonts w:eastAsiaTheme="minorEastAsia"/>
                      <w:color w:val="FF0000"/>
                      <w:rPrChange w:id="1185" w:author="Alex" w:date="2015-07-20T16:57:00Z">
                        <w:rPr>
                          <w:rFonts w:ascii="Cambria Math" w:hAnsi="Cambria Math" w:cs="Times New Roman"/>
                          <w:color w:val="FF0000"/>
                        </w:rPr>
                      </w:rPrChange>
                    </w:rPr>
                    <w:t>-√2</w:t>
                  </w:r>
                </w:p>
              </w:tc>
              <w:tc>
                <w:tcPr>
                  <w:tcW w:w="1701" w:type="dxa"/>
                </w:tcPr>
                <w:p w14:paraId="218F9B0C" w14:textId="77777777" w:rsidR="00F94894" w:rsidRPr="00426FA1" w:rsidRDefault="00F94894" w:rsidP="00F94894">
                  <w:pPr>
                    <w:jc w:val="center"/>
                    <w:rPr>
                      <w:rFonts w:eastAsiaTheme="minorEastAsia"/>
                      <w:color w:val="0070C0"/>
                      <w:lang w:val="es-ES_tradnl"/>
                      <w:rPrChange w:id="1186" w:author="Alex" w:date="2015-07-20T16:57:00Z">
                        <w:rPr>
                          <w:rFonts w:ascii="Times New Roman" w:hAnsi="Times New Roman" w:cs="Times New Roman"/>
                          <w:color w:val="0070C0"/>
                          <w:lang w:val="es-ES_tradnl"/>
                        </w:rPr>
                      </w:rPrChange>
                    </w:rPr>
                  </w:pPr>
                  <w:r w:rsidRPr="00426FA1">
                    <w:rPr>
                      <w:rFonts w:eastAsiaTheme="minorEastAsia"/>
                      <w:color w:val="0070C0"/>
                      <w:rPrChange w:id="1187" w:author="Alex" w:date="2015-07-20T16:57:00Z">
                        <w:rPr>
                          <w:rFonts w:ascii="Times New Roman" w:hAnsi="Times New Roman" w:cs="Times New Roman"/>
                          <w:color w:val="0070C0"/>
                        </w:rPr>
                      </w:rPrChange>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6BECCBCD" w:rsidR="00F94894" w:rsidRPr="00426FA1" w:rsidRDefault="00426FA1" w:rsidP="00F94894">
                  <w:pPr>
                    <w:jc w:val="center"/>
                    <w:rPr>
                      <w:rFonts w:eastAsiaTheme="minorEastAsia"/>
                      <w:color w:val="FF0000"/>
                      <w:lang w:val="es-ES_tradnl"/>
                      <w:rPrChange w:id="1188" w:author="Alex" w:date="2015-07-20T16:57:00Z">
                        <w:rPr>
                          <w:rFonts w:ascii="Times New Roman" w:hAnsi="Times New Roman" w:cs="Times New Roman"/>
                          <w:color w:val="FF0000"/>
                          <w:lang w:val="es-ES_tradnl"/>
                        </w:rPr>
                      </w:rPrChange>
                    </w:rPr>
                  </w:pPr>
                  <w:r w:rsidRPr="00426FA1">
                    <w:rPr>
                      <w:rFonts w:eastAsiaTheme="minorEastAsia"/>
                      <w:color w:val="FF0000"/>
                      <w:rPrChange w:id="1189" w:author="Alex" w:date="2015-07-20T16:57:00Z">
                        <w:rPr>
                          <w:rFonts w:ascii="Cambria Math" w:hAnsi="Cambria Math" w:cs="Times New Roman"/>
                          <w:color w:val="FF0000"/>
                        </w:rPr>
                      </w:rPrChange>
                    </w:rPr>
                    <w:t>-1</w:t>
                  </w:r>
                </w:p>
              </w:tc>
              <w:tc>
                <w:tcPr>
                  <w:tcW w:w="1701" w:type="dxa"/>
                </w:tcPr>
                <w:p w14:paraId="21EF2412" w14:textId="77777777" w:rsidR="00F94894" w:rsidRPr="00426FA1" w:rsidRDefault="00F94894" w:rsidP="00F94894">
                  <w:pPr>
                    <w:jc w:val="center"/>
                    <w:rPr>
                      <w:rFonts w:eastAsiaTheme="minorEastAsia"/>
                      <w:color w:val="0070C0"/>
                      <w:lang w:val="es-ES_tradnl"/>
                      <w:rPrChange w:id="1190" w:author="Alex" w:date="2015-07-20T16:57:00Z">
                        <w:rPr>
                          <w:rFonts w:ascii="Times New Roman" w:hAnsi="Times New Roman" w:cs="Times New Roman"/>
                          <w:color w:val="0070C0"/>
                          <w:lang w:val="es-ES_tradnl"/>
                        </w:rPr>
                      </w:rPrChange>
                    </w:rPr>
                  </w:pPr>
                  <w:r w:rsidRPr="00426FA1">
                    <w:rPr>
                      <w:rFonts w:eastAsiaTheme="minorEastAsia"/>
                      <w:color w:val="0070C0"/>
                      <w:rPrChange w:id="1191" w:author="Alex" w:date="2015-07-20T16:57:00Z">
                        <w:rPr>
                          <w:rFonts w:ascii="Times New Roman" w:hAnsi="Times New Roman" w:cs="Times New Roman"/>
                          <w:color w:val="0070C0"/>
                        </w:rPr>
                      </w:rPrChange>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1752542D" w:rsidR="00F94894" w:rsidRPr="00426FA1" w:rsidRDefault="00426FA1" w:rsidP="00F94894">
                  <w:pPr>
                    <w:jc w:val="center"/>
                    <w:rPr>
                      <w:rFonts w:eastAsiaTheme="minorEastAsia"/>
                      <w:color w:val="FF0000"/>
                      <w:lang w:val="es-ES_tradnl"/>
                      <w:rPrChange w:id="1192" w:author="Alex" w:date="2015-07-20T16:57:00Z">
                        <w:rPr>
                          <w:rFonts w:ascii="Times New Roman" w:hAnsi="Times New Roman" w:cs="Times New Roman"/>
                          <w:color w:val="FF0000"/>
                          <w:lang w:val="es-ES_tradnl"/>
                        </w:rPr>
                      </w:rPrChange>
                    </w:rPr>
                  </w:pPr>
                  <w:r w:rsidRPr="00426FA1">
                    <w:rPr>
                      <w:rFonts w:eastAsiaTheme="minorEastAsia"/>
                      <w:color w:val="FF0000"/>
                      <w:rPrChange w:id="1193" w:author="Alex" w:date="2015-07-20T16:57:00Z">
                        <w:rPr>
                          <w:rFonts w:ascii="Cambria Math" w:hAnsi="Cambria Math" w:cs="Times New Roman"/>
                          <w:color w:val="FF0000"/>
                        </w:rPr>
                      </w:rPrChange>
                    </w:rPr>
                    <w:t>-1/2</w:t>
                  </w:r>
                </w:p>
              </w:tc>
              <w:tc>
                <w:tcPr>
                  <w:tcW w:w="1701" w:type="dxa"/>
                </w:tcPr>
                <w:p w14:paraId="3D282813" w14:textId="77777777" w:rsidR="00F94894" w:rsidRPr="00426FA1" w:rsidRDefault="00F94894" w:rsidP="00F94894">
                  <w:pPr>
                    <w:jc w:val="center"/>
                    <w:rPr>
                      <w:rFonts w:eastAsiaTheme="minorEastAsia"/>
                      <w:color w:val="0070C0"/>
                      <w:lang w:val="es-ES_tradnl"/>
                      <w:rPrChange w:id="1194" w:author="Alex" w:date="2015-07-20T16:57:00Z">
                        <w:rPr>
                          <w:rFonts w:ascii="Times New Roman" w:hAnsi="Times New Roman" w:cs="Times New Roman"/>
                          <w:color w:val="0070C0"/>
                          <w:lang w:val="es-ES_tradnl"/>
                        </w:rPr>
                      </w:rPrChange>
                    </w:rPr>
                  </w:pPr>
                  <w:r w:rsidRPr="00426FA1">
                    <w:rPr>
                      <w:rFonts w:eastAsiaTheme="minorEastAsia"/>
                      <w:color w:val="0070C0"/>
                      <w:rPrChange w:id="1195" w:author="Alex" w:date="2015-07-20T16:57:00Z">
                        <w:rPr>
                          <w:rFonts w:ascii="Times New Roman" w:hAnsi="Times New Roman" w:cs="Times New Roman"/>
                          <w:color w:val="0070C0"/>
                        </w:rPr>
                      </w:rPrChange>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174E7577" w:rsidR="00F94894" w:rsidRPr="00426FA1" w:rsidRDefault="00426FA1" w:rsidP="00F94894">
                  <w:pPr>
                    <w:jc w:val="center"/>
                    <w:rPr>
                      <w:rFonts w:eastAsiaTheme="minorEastAsia"/>
                      <w:color w:val="FF0000"/>
                      <w:lang w:val="es-ES_tradnl"/>
                      <w:rPrChange w:id="1196" w:author="Alex" w:date="2015-07-20T16:57:00Z">
                        <w:rPr>
                          <w:rFonts w:ascii="Times New Roman" w:hAnsi="Times New Roman" w:cs="Times New Roman"/>
                          <w:color w:val="FF0000"/>
                          <w:lang w:val="es-ES_tradnl"/>
                        </w:rPr>
                      </w:rPrChange>
                    </w:rPr>
                  </w:pPr>
                  <w:r w:rsidRPr="00426FA1">
                    <w:rPr>
                      <w:rFonts w:eastAsiaTheme="minorEastAsia" w:hint="eastAsia"/>
                      <w:color w:val="FF0000"/>
                      <w:rPrChange w:id="1197" w:author="Alex" w:date="2015-07-20T16:57:00Z">
                        <w:rPr>
                          <w:rFonts w:ascii="Cambria Math" w:eastAsiaTheme="minorEastAsia" w:hAnsi="Cambria Math" w:cs="Times New Roman" w:hint="eastAsia"/>
                          <w:color w:val="FF0000"/>
                        </w:rPr>
                      </w:rPrChange>
                    </w:rPr>
                    <w:t>0</w:t>
                  </w:r>
                </w:p>
              </w:tc>
              <w:tc>
                <w:tcPr>
                  <w:tcW w:w="1701" w:type="dxa"/>
                </w:tcPr>
                <w:p w14:paraId="783371B7" w14:textId="77777777" w:rsidR="00F94894" w:rsidRPr="00426FA1" w:rsidRDefault="00F94894" w:rsidP="00F94894">
                  <w:pPr>
                    <w:jc w:val="center"/>
                    <w:rPr>
                      <w:rFonts w:eastAsiaTheme="minorEastAsia"/>
                      <w:color w:val="0070C0"/>
                      <w:lang w:val="es-ES_tradnl"/>
                      <w:rPrChange w:id="1198" w:author="Alex" w:date="2015-07-20T16:57:00Z">
                        <w:rPr>
                          <w:rFonts w:ascii="Times New Roman" w:hAnsi="Times New Roman" w:cs="Times New Roman"/>
                          <w:color w:val="0070C0"/>
                          <w:lang w:val="es-ES_tradnl"/>
                        </w:rPr>
                      </w:rPrChange>
                    </w:rPr>
                  </w:pPr>
                  <w:r w:rsidRPr="00426FA1">
                    <w:rPr>
                      <w:rFonts w:eastAsiaTheme="minorEastAsia"/>
                      <w:color w:val="0070C0"/>
                      <w:rPrChange w:id="1199" w:author="Alex" w:date="2015-07-20T16:57:00Z">
                        <w:rPr>
                          <w:rFonts w:ascii="Times New Roman" w:hAnsi="Times New Roman" w:cs="Times New Roman"/>
                          <w:color w:val="0070C0"/>
                        </w:rPr>
                      </w:rPrChange>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03DCDA3D" w:rsidR="00F94894" w:rsidRPr="00426FA1" w:rsidRDefault="00426FA1" w:rsidP="00F94894">
                  <w:pPr>
                    <w:jc w:val="center"/>
                    <w:rPr>
                      <w:rFonts w:eastAsiaTheme="minorEastAsia"/>
                      <w:color w:val="FF0000"/>
                      <w:lang w:val="es-ES_tradnl"/>
                      <w:rPrChange w:id="1200" w:author="Alex" w:date="2015-07-20T16:57:00Z">
                        <w:rPr>
                          <w:rFonts w:ascii="Times New Roman" w:eastAsia="Cambria" w:hAnsi="Times New Roman" w:cs="Times New Roman"/>
                          <w:color w:val="FF0000"/>
                          <w:lang w:val="es-ES_tradnl"/>
                        </w:rPr>
                      </w:rPrChange>
                    </w:rPr>
                  </w:pPr>
                  <w:r w:rsidRPr="00426FA1">
                    <w:rPr>
                      <w:rFonts w:eastAsiaTheme="minorEastAsia" w:hint="eastAsia"/>
                      <w:color w:val="FF0000"/>
                      <w:rPrChange w:id="1201" w:author="Alex" w:date="2015-07-20T16:57:00Z">
                        <w:rPr>
                          <w:rFonts w:ascii="Cambria Math" w:eastAsiaTheme="minorEastAsia" w:hAnsi="Cambria Math" w:cs="Times New Roman" w:hint="eastAsia"/>
                          <w:color w:val="FF0000"/>
                        </w:rPr>
                      </w:rPrChange>
                    </w:rPr>
                    <w:t>1</w:t>
                  </w:r>
                </w:p>
              </w:tc>
              <w:tc>
                <w:tcPr>
                  <w:tcW w:w="1701" w:type="dxa"/>
                </w:tcPr>
                <w:p w14:paraId="7BC964BA" w14:textId="77777777" w:rsidR="00F94894" w:rsidRPr="00426FA1" w:rsidRDefault="00F94894" w:rsidP="00F94894">
                  <w:pPr>
                    <w:jc w:val="center"/>
                    <w:rPr>
                      <w:rFonts w:eastAsiaTheme="minorEastAsia"/>
                      <w:color w:val="0070C0"/>
                      <w:lang w:val="es-ES_tradnl"/>
                      <w:rPrChange w:id="1202" w:author="Alex" w:date="2015-07-20T16:57:00Z">
                        <w:rPr>
                          <w:rFonts w:ascii="Times New Roman" w:hAnsi="Times New Roman" w:cs="Times New Roman"/>
                          <w:color w:val="0070C0"/>
                          <w:lang w:val="es-ES_tradnl"/>
                        </w:rPr>
                      </w:rPrChange>
                    </w:rPr>
                  </w:pPr>
                  <w:r w:rsidRPr="00426FA1">
                    <w:rPr>
                      <w:rFonts w:eastAsiaTheme="minorEastAsia"/>
                      <w:color w:val="0070C0"/>
                      <w:rPrChange w:id="1203" w:author="Alex" w:date="2015-07-20T16:57:00Z">
                        <w:rPr>
                          <w:rFonts w:ascii="Times New Roman" w:hAnsi="Times New Roman" w:cs="Times New Roman"/>
                          <w:color w:val="0070C0"/>
                        </w:rPr>
                      </w:rPrChange>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68DF2056" w:rsidR="00F94894" w:rsidRPr="00426FA1" w:rsidRDefault="00426FA1" w:rsidP="00F94894">
                  <w:pPr>
                    <w:jc w:val="center"/>
                    <w:rPr>
                      <w:rFonts w:eastAsiaTheme="minorEastAsia"/>
                      <w:color w:val="FF0000"/>
                      <w:lang w:val="es-ES_tradnl"/>
                      <w:rPrChange w:id="1204" w:author="Alex" w:date="2015-07-20T16:57: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05" w:author="Alex" w:date="2015-07-20T16:57:00Z">
                        <w:rPr>
                          <w:rFonts w:ascii="Cambria Math" w:eastAsiaTheme="minorEastAsia" w:hAnsi="Cambria Math" w:cs="Times New Roman" w:hint="eastAsia"/>
                          <w:color w:val="FF0000"/>
                        </w:rPr>
                      </w:rPrChange>
                    </w:rPr>
                    <w:t>1,4142</w:t>
                  </w:r>
                </w:p>
              </w:tc>
              <w:tc>
                <w:tcPr>
                  <w:tcW w:w="1701" w:type="dxa"/>
                </w:tcPr>
                <w:p w14:paraId="5D5D2140" w14:textId="77777777" w:rsidR="00F94894" w:rsidRPr="00426FA1" w:rsidRDefault="00F94894" w:rsidP="00F94894">
                  <w:pPr>
                    <w:jc w:val="center"/>
                    <w:rPr>
                      <w:rFonts w:eastAsiaTheme="minorEastAsia"/>
                      <w:color w:val="0070C0"/>
                      <w:lang w:val="es-ES_tradnl"/>
                      <w:rPrChange w:id="1206" w:author="Alex" w:date="2015-07-20T16:57:00Z">
                        <w:rPr>
                          <w:rFonts w:ascii="Times New Roman" w:hAnsi="Times New Roman" w:cs="Times New Roman"/>
                          <w:color w:val="0070C0"/>
                          <w:lang w:val="es-ES_tradnl"/>
                        </w:rPr>
                      </w:rPrChange>
                    </w:rPr>
                  </w:pPr>
                  <w:r w:rsidRPr="00426FA1">
                    <w:rPr>
                      <w:rFonts w:eastAsiaTheme="minorEastAsia"/>
                      <w:color w:val="0070C0"/>
                      <w:rPrChange w:id="1207" w:author="Alex" w:date="2015-07-20T16:57:00Z">
                        <w:rPr>
                          <w:rFonts w:ascii="Times New Roman" w:hAnsi="Times New Roman" w:cs="Times New Roman"/>
                          <w:color w:val="0070C0"/>
                        </w:rPr>
                      </w:rPrChange>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3AD9D72D" w:rsidR="00F94894" w:rsidRPr="00426FA1" w:rsidRDefault="00426FA1" w:rsidP="00F94894">
                  <w:pPr>
                    <w:jc w:val="center"/>
                    <w:rPr>
                      <w:rFonts w:eastAsiaTheme="minorEastAsia"/>
                      <w:color w:val="FF0000"/>
                      <w:lang w:val="es-ES_tradnl"/>
                      <w:rPrChange w:id="1208" w:author="Alex" w:date="2015-07-20T16:57:00Z">
                        <w:rPr>
                          <w:rFonts w:ascii="Times New Roman" w:eastAsia="Cambria" w:hAnsi="Times New Roman" w:cs="Times New Roman"/>
                          <w:color w:val="FF0000"/>
                          <w:lang w:val="es-ES_tradnl"/>
                        </w:rPr>
                      </w:rPrChange>
                    </w:rPr>
                  </w:pPr>
                  <w:r w:rsidRPr="00426FA1">
                    <w:rPr>
                      <w:rFonts w:eastAsiaTheme="minorEastAsia" w:hint="eastAsia"/>
                      <w:color w:val="FF0000"/>
                      <w:rPrChange w:id="1209" w:author="Alex" w:date="2015-07-20T16:57:00Z">
                        <w:rPr>
                          <w:rFonts w:ascii="Cambria Math" w:eastAsiaTheme="minorEastAsia" w:hAnsi="Cambria Math" w:cs="Times New Roman" w:hint="eastAsia"/>
                          <w:color w:val="FF0000"/>
                        </w:rPr>
                      </w:rPrChange>
                    </w:rPr>
                    <w:t>2</w:t>
                  </w:r>
                </w:p>
              </w:tc>
              <w:tc>
                <w:tcPr>
                  <w:tcW w:w="1701" w:type="dxa"/>
                </w:tcPr>
                <w:p w14:paraId="692E7F78" w14:textId="77777777" w:rsidR="00F94894" w:rsidRPr="00426FA1" w:rsidRDefault="00F94894" w:rsidP="00F94894">
                  <w:pPr>
                    <w:jc w:val="center"/>
                    <w:rPr>
                      <w:rFonts w:eastAsiaTheme="minorEastAsia"/>
                      <w:color w:val="0070C0"/>
                      <w:lang w:val="es-ES_tradnl"/>
                      <w:rPrChange w:id="1210" w:author="Alex" w:date="2015-07-20T16:57:00Z">
                        <w:rPr>
                          <w:rFonts w:ascii="Times New Roman" w:hAnsi="Times New Roman" w:cs="Times New Roman"/>
                          <w:color w:val="0070C0"/>
                          <w:lang w:val="es-ES_tradnl"/>
                        </w:rPr>
                      </w:rPrChange>
                    </w:rPr>
                  </w:pPr>
                  <w:r w:rsidRPr="00426FA1">
                    <w:rPr>
                      <w:rFonts w:eastAsiaTheme="minorEastAsia"/>
                      <w:color w:val="0070C0"/>
                      <w:rPrChange w:id="1211" w:author="Alex" w:date="2015-07-20T16:57:00Z">
                        <w:rPr>
                          <w:rFonts w:ascii="Times New Roman" w:hAnsi="Times New Roman" w:cs="Times New Roman"/>
                          <w:color w:val="0070C0"/>
                        </w:rPr>
                      </w:rPrChange>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4A8A157D" w:rsidR="00F94894" w:rsidRPr="00426FA1" w:rsidRDefault="00426FA1" w:rsidP="00F94894">
                  <w:pPr>
                    <w:jc w:val="center"/>
                    <w:rPr>
                      <w:rFonts w:eastAsiaTheme="minorEastAsia"/>
                      <w:color w:val="FF0000"/>
                      <w:lang w:val="es-ES_tradnl"/>
                      <w:rPrChange w:id="1212" w:author="Alex" w:date="2015-07-20T16:57: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13" w:author="Alex" w:date="2015-07-20T16:57:00Z">
                        <w:rPr>
                          <w:rFonts w:ascii="Cambria Math" w:eastAsiaTheme="minorEastAsia" w:hAnsi="Cambria Math" w:cs="Times New Roman" w:hint="eastAsia"/>
                          <w:color w:val="FF0000"/>
                        </w:rPr>
                      </w:rPrChange>
                    </w:rPr>
                    <w:t>3</w:t>
                  </w:r>
                </w:p>
              </w:tc>
              <w:tc>
                <w:tcPr>
                  <w:tcW w:w="1701" w:type="dxa"/>
                </w:tcPr>
                <w:p w14:paraId="4C29295D" w14:textId="77777777" w:rsidR="00F94894" w:rsidRPr="00426FA1" w:rsidRDefault="00F94894" w:rsidP="00F94894">
                  <w:pPr>
                    <w:jc w:val="center"/>
                    <w:rPr>
                      <w:rFonts w:eastAsiaTheme="minorEastAsia"/>
                      <w:color w:val="0070C0"/>
                      <w:lang w:val="es-ES_tradnl"/>
                      <w:rPrChange w:id="1214" w:author="Alex" w:date="2015-07-20T16:57:00Z">
                        <w:rPr>
                          <w:rFonts w:ascii="Times New Roman" w:hAnsi="Times New Roman" w:cs="Times New Roman"/>
                          <w:color w:val="0070C0"/>
                          <w:lang w:val="es-ES_tradnl"/>
                        </w:rPr>
                      </w:rPrChange>
                    </w:rPr>
                  </w:pPr>
                  <w:r w:rsidRPr="00426FA1">
                    <w:rPr>
                      <w:rFonts w:eastAsiaTheme="minorEastAsia"/>
                      <w:color w:val="0070C0"/>
                      <w:rPrChange w:id="1215" w:author="Alex" w:date="2015-07-20T16:57:00Z">
                        <w:rPr>
                          <w:rFonts w:ascii="Times New Roman" w:hAnsi="Times New Roman" w:cs="Times New Roman"/>
                          <w:color w:val="0070C0"/>
                        </w:rPr>
                      </w:rPrChange>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426FA1">
              <w:tblPrEx>
                <w:tblW w:w="0" w:type="auto"/>
                <w:tblPrExChange w:id="1216" w:author="Alex" w:date="2015-07-20T16:58:00Z">
                  <w:tblPrEx>
                    <w:tblW w:w="0" w:type="auto"/>
                  </w:tblPrEx>
                </w:tblPrExChange>
              </w:tblPrEx>
              <w:trPr>
                <w:trHeight w:val="450"/>
                <w:trPrChange w:id="1217" w:author="Alex" w:date="2015-07-20T16:58:00Z">
                  <w:trPr>
                    <w:gridAfter w:val="0"/>
                  </w:trPr>
                </w:trPrChange>
              </w:trPr>
              <w:tc>
                <w:tcPr>
                  <w:tcW w:w="1701" w:type="dxa"/>
                  <w:tcPrChange w:id="1218" w:author="Alex" w:date="2015-07-20T16:58:00Z">
                    <w:tcPr>
                      <w:tcW w:w="1701" w:type="dxa"/>
                      <w:gridSpan w:val="2"/>
                    </w:tcPr>
                  </w:tcPrChange>
                </w:tcPr>
                <w:p w14:paraId="7CA0462E" w14:textId="4B22A9B2" w:rsidR="00F94894" w:rsidRPr="00426FA1" w:rsidRDefault="00426FA1" w:rsidP="00F94894">
                  <w:pPr>
                    <w:jc w:val="center"/>
                    <w:rPr>
                      <w:rFonts w:eastAsiaTheme="minorEastAsia"/>
                      <w:color w:val="FF0000"/>
                      <w:lang w:val="es-ES_tradnl"/>
                      <w:rPrChange w:id="1219" w:author="Alex" w:date="2015-07-20T16:57:00Z">
                        <w:rPr>
                          <w:rFonts w:ascii="Times New Roman" w:eastAsia="Cambria" w:hAnsi="Times New Roman" w:cs="Times New Roman"/>
                          <w:color w:val="FF0000"/>
                          <w:lang w:val="es-ES_tradnl"/>
                        </w:rPr>
                      </w:rPrChange>
                    </w:rPr>
                  </w:pPr>
                  <w:r w:rsidRPr="00426FA1">
                    <w:rPr>
                      <w:rFonts w:eastAsiaTheme="minorEastAsia" w:hint="eastAsia"/>
                      <w:color w:val="FF0000"/>
                      <w:rPrChange w:id="1220" w:author="Alex" w:date="2015-07-20T16:57:00Z">
                        <w:rPr>
                          <w:rFonts w:ascii="Cambria Math" w:eastAsiaTheme="minorEastAsia" w:hAnsi="Cambria Math" w:cs="Times New Roman" w:hint="eastAsia"/>
                          <w:color w:val="FF0000"/>
                        </w:rPr>
                      </w:rPrChange>
                    </w:rPr>
                    <w:t>π</w:t>
                  </w:r>
                </w:p>
              </w:tc>
              <w:tc>
                <w:tcPr>
                  <w:tcW w:w="1701" w:type="dxa"/>
                  <w:tcPrChange w:id="1221" w:author="Alex" w:date="2015-07-20T16:58:00Z">
                    <w:tcPr>
                      <w:tcW w:w="1701" w:type="dxa"/>
                      <w:gridSpan w:val="2"/>
                    </w:tcPr>
                  </w:tcPrChange>
                </w:tcPr>
                <w:p w14:paraId="2BB15A2F" w14:textId="06696B98" w:rsidR="00F94894" w:rsidRPr="00426FA1" w:rsidRDefault="007F2CAE">
                  <w:pPr>
                    <w:jc w:val="center"/>
                    <w:rPr>
                      <w:rFonts w:eastAsiaTheme="minorEastAsia"/>
                      <w:color w:val="0070C0"/>
                      <w:lang w:val="es-ES_tradnl"/>
                      <w:rPrChange w:id="1222" w:author="Alex" w:date="2015-07-20T16:57:00Z">
                        <w:rPr>
                          <w:rFonts w:ascii="Times New Roman" w:hAnsi="Times New Roman" w:cs="Times New Roman"/>
                          <w:color w:val="0070C0"/>
                          <w:lang w:val="es-ES_tradnl"/>
                        </w:rPr>
                      </w:rPrChange>
                    </w:rPr>
                  </w:pPr>
                  <m:oMath>
                    <m:sSup>
                      <m:sSupPr>
                        <m:ctrlPr>
                          <w:del w:id="1223" w:author="Alex" w:date="2015-07-20T16:57:00Z">
                            <w:rPr>
                              <w:rFonts w:ascii="Cambria Math" w:eastAsiaTheme="minorEastAsia" w:hAnsi="Cambria Math"/>
                              <w:i/>
                              <w:color w:val="0070C0"/>
                            </w:rPr>
                          </w:del>
                        </m:ctrlPr>
                      </m:sSupPr>
                      <m:e>
                        <m:f>
                          <m:fPr>
                            <m:ctrlPr>
                              <w:rPr>
                                <w:rFonts w:ascii="Cambria Math" w:eastAsiaTheme="minorEastAsia" w:hAnsi="Cambria Math"/>
                                <w:i/>
                                <w:color w:val="0070C0"/>
                              </w:rPr>
                            </m:ctrlPr>
                          </m:fPr>
                          <m:num>
                            <m:r>
                              <w:rPr>
                                <w:rFonts w:ascii="Cambria Math" w:eastAsiaTheme="minorEastAsia" w:hAnsi="Cambria Math" w:hint="eastAsia"/>
                                <w:color w:val="0070C0"/>
                                <w:rPrChange w:id="1224" w:author="Alex" w:date="2015-07-20T16:57:00Z">
                                  <w:rPr>
                                    <w:rFonts w:ascii="Cambria Math" w:eastAsiaTheme="minorEastAsia" w:hAnsi="Cambria Math" w:hint="eastAsia"/>
                                    <w:color w:val="0070C0"/>
                                  </w:rPr>
                                </w:rPrChange>
                              </w:rPr>
                              <m:t>1</m:t>
                            </m:r>
                          </m:num>
                          <m:den>
                            <m:sSup>
                              <m:sSupPr>
                                <m:ctrlPr>
                                  <w:ins w:id="1225" w:author="Alex" w:date="2015-07-20T16:58:00Z">
                                    <w:rPr>
                                      <w:rFonts w:ascii="Cambria Math" w:eastAsiaTheme="minorEastAsia" w:hAnsi="Cambria Math"/>
                                      <w:i/>
                                      <w:color w:val="0070C0"/>
                                    </w:rPr>
                                  </w:ins>
                                </m:ctrlPr>
                              </m:sSupPr>
                              <m:e>
                                <m:r>
                                  <w:rPr>
                                    <w:rFonts w:ascii="Cambria Math" w:eastAsiaTheme="minorEastAsia" w:hAnsi="Cambria Math" w:hint="eastAsia"/>
                                    <w:color w:val="0070C0"/>
                                    <w:rPrChange w:id="1226" w:author="Alex" w:date="2015-07-20T16:57:00Z">
                                      <w:rPr>
                                        <w:rFonts w:ascii="Cambria Math" w:eastAsiaTheme="minorEastAsia" w:hAnsi="Cambria Math" w:hint="eastAsia"/>
                                        <w:color w:val="0070C0"/>
                                      </w:rPr>
                                    </w:rPrChange>
                                  </w:rPr>
                                  <m:t>π</m:t>
                                </m:r>
                              </m:e>
                              <m:sup>
                                <w:ins w:id="1227" w:author="Alex" w:date="2015-07-20T16:58:00Z">
                                  <m:r>
                                    <w:rPr>
                                      <w:rFonts w:ascii="Cambria Math" w:eastAsiaTheme="minorEastAsia" w:hAnsi="Cambria Math"/>
                                      <w:color w:val="0070C0"/>
                                      <w:lang w:val="es-ES_tradnl"/>
                                    </w:rPr>
                                    <m:t>4</m:t>
                                  </m:r>
                                </w:ins>
                              </m:sup>
                            </m:sSup>
                          </m:den>
                        </m:f>
                        <m:ctrlPr>
                          <w:del w:id="1228" w:author="Alex" w:date="2015-07-20T16:57:00Z">
                            <w:rPr>
                              <w:rFonts w:ascii="Cambria Math" w:eastAsiaTheme="minorEastAsia" w:hAnsi="Cambria Math"/>
                              <w:i/>
                              <w:color w:val="0070C0"/>
                              <w:vertAlign w:val="superscript"/>
                            </w:rPr>
                          </w:del>
                        </m:ctrlPr>
                      </m:e>
                      <m:sup>
                        <w:del w:id="1229" w:author="Alex" w:date="2015-07-20T16:58:00Z">
                          <m:r>
                            <w:rPr>
                              <w:rFonts w:ascii="Cambria Math" w:eastAsiaTheme="minorEastAsia" w:hAnsi="Cambria Math" w:hint="eastAsia"/>
                              <w:color w:val="0070C0"/>
                              <w:vertAlign w:val="superscript"/>
                              <w:rPrChange w:id="1230" w:author="Alex" w:date="2015-07-20T16:57:00Z">
                                <w:rPr>
                                  <w:rFonts w:ascii="Cambria Math" w:eastAsiaTheme="minorEastAsia" w:hAnsi="Cambria Math" w:hint="eastAsia"/>
                                  <w:color w:val="0070C0"/>
                                  <w:vertAlign w:val="superscript"/>
                                </w:rPr>
                              </w:rPrChange>
                            </w:rPr>
                            <m:t>4</m:t>
                          </m:r>
                        </w:del>
                      </m:sup>
                    </m:sSup>
                  </m:oMath>
                  <w:r w:rsidR="00426FA1" w:rsidRPr="00426FA1">
                    <w:rPr>
                      <w:rFonts w:eastAsiaTheme="minorEastAsia"/>
                      <w:color w:val="0070C0"/>
                      <w:rPrChange w:id="1231" w:author="Alex" w:date="2015-07-20T16:57:00Z">
                        <w:rPr>
                          <w:rFonts w:ascii="Cambria Math" w:eastAsiaTheme="minorEastAsia" w:hAnsi="Cambria Math" w:cs="Times New Roman"/>
                          <w:color w:val="0070C0"/>
                        </w:rPr>
                      </w:rPrChange>
                    </w:rPr>
                    <w:t>≅0,01027</w:t>
                  </w:r>
                </w:p>
              </w:tc>
              <w:tc>
                <w:tcPr>
                  <w:tcW w:w="1701" w:type="dxa"/>
                  <w:vMerge/>
                  <w:tcPrChange w:id="1232" w:author="Alex" w:date="2015-07-20T16:58:00Z">
                    <w:tcPr>
                      <w:tcW w:w="1701" w:type="dxa"/>
                      <w:gridSpan w:val="2"/>
                      <w:vMerge/>
                    </w:tcPr>
                  </w:tcPrChan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26FA1" w:rsidRDefault="00F94894" w:rsidP="00F94894">
                  <w:pPr>
                    <w:jc w:val="center"/>
                    <w:rPr>
                      <w:rFonts w:eastAsiaTheme="minorEastAsia"/>
                      <w:color w:val="FF0000"/>
                      <w:lang w:val="es-ES_tradnl"/>
                      <w:rPrChange w:id="1233" w:author="Alex" w:date="2015-07-20T16:57:00Z">
                        <w:rPr>
                          <w:rFonts w:ascii="Times New Roman" w:eastAsia="Cambria" w:hAnsi="Times New Roman" w:cs="Times New Roman"/>
                          <w:color w:val="FF0000"/>
                          <w:lang w:val="es-ES_tradnl"/>
                        </w:rPr>
                      </w:rPrChange>
                    </w:rPr>
                  </w:pPr>
                  <w:r w:rsidRPr="00426FA1">
                    <w:rPr>
                      <w:rFonts w:eastAsiaTheme="minorEastAsia"/>
                      <w:color w:val="FF0000"/>
                      <w:rPrChange w:id="1234" w:author="Alex" w:date="2015-07-20T16:57:00Z">
                        <w:rPr>
                          <w:rFonts w:ascii="Times New Roman" w:eastAsia="Cambria" w:hAnsi="Times New Roman" w:cs="Times New Roman"/>
                          <w:color w:val="FF0000"/>
                        </w:rPr>
                      </w:rPrChange>
                    </w:rPr>
                    <w:t>4</w:t>
                  </w:r>
                </w:p>
              </w:tc>
              <w:tc>
                <w:tcPr>
                  <w:tcW w:w="1701" w:type="dxa"/>
                </w:tcPr>
                <w:p w14:paraId="69A6C087" w14:textId="77777777" w:rsidR="00F94894" w:rsidRPr="00426FA1" w:rsidRDefault="00F94894" w:rsidP="00F94894">
                  <w:pPr>
                    <w:jc w:val="center"/>
                    <w:rPr>
                      <w:rFonts w:eastAsiaTheme="minorEastAsia"/>
                      <w:color w:val="0070C0"/>
                      <w:lang w:val="es-ES_tradnl"/>
                      <w:rPrChange w:id="1235" w:author="Alex" w:date="2015-07-20T16:57:00Z">
                        <w:rPr>
                          <w:rFonts w:ascii="Times New Roman" w:hAnsi="Times New Roman" w:cs="Times New Roman"/>
                          <w:color w:val="0070C0"/>
                          <w:lang w:val="es-ES_tradnl"/>
                        </w:rPr>
                      </w:rPrChange>
                    </w:rPr>
                  </w:pPr>
                  <w:r w:rsidRPr="00426FA1">
                    <w:rPr>
                      <w:rFonts w:eastAsiaTheme="minorEastAsia"/>
                      <w:color w:val="0070C0"/>
                      <w:rPrChange w:id="1236" w:author="Alex" w:date="2015-07-20T16:57:00Z">
                        <w:rPr>
                          <w:rFonts w:ascii="Times New Roman" w:hAnsi="Times New Roman" w:cs="Times New Roman"/>
                          <w:color w:val="0070C0"/>
                        </w:rPr>
                      </w:rPrChange>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26FA1" w:rsidRDefault="00F94894" w:rsidP="00F94894">
                  <w:pPr>
                    <w:jc w:val="center"/>
                    <w:rPr>
                      <w:rFonts w:eastAsiaTheme="minorEastAsia"/>
                      <w:color w:val="FF0000"/>
                      <w:lang w:val="es-ES_tradnl"/>
                      <w:rPrChange w:id="1237" w:author="Alex" w:date="2015-07-20T16:57:00Z">
                        <w:rPr>
                          <w:rFonts w:ascii="Times New Roman" w:eastAsia="Cambria" w:hAnsi="Times New Roman" w:cs="Times New Roman"/>
                          <w:color w:val="FF0000"/>
                          <w:lang w:val="es-ES_tradnl"/>
                        </w:rPr>
                      </w:rPrChange>
                    </w:rPr>
                  </w:pPr>
                  <w:r w:rsidRPr="00426FA1">
                    <w:rPr>
                      <w:rFonts w:eastAsiaTheme="minorEastAsia"/>
                      <w:color w:val="FF0000"/>
                      <w:rPrChange w:id="1238" w:author="Alex" w:date="2015-07-20T16:57:00Z">
                        <w:rPr>
                          <w:rFonts w:ascii="Times New Roman" w:eastAsia="Cambria" w:hAnsi="Times New Roman" w:cs="Times New Roman"/>
                          <w:color w:val="FF0000"/>
                        </w:rPr>
                      </w:rPrChange>
                    </w:rPr>
                    <w:t>5</w:t>
                  </w:r>
                </w:p>
              </w:tc>
              <w:tc>
                <w:tcPr>
                  <w:tcW w:w="1701" w:type="dxa"/>
                </w:tcPr>
                <w:p w14:paraId="6B126BFA" w14:textId="77777777" w:rsidR="00F94894" w:rsidRPr="00426FA1" w:rsidRDefault="00F94894" w:rsidP="00F94894">
                  <w:pPr>
                    <w:jc w:val="center"/>
                    <w:rPr>
                      <w:rFonts w:eastAsiaTheme="minorEastAsia"/>
                      <w:color w:val="0070C0"/>
                      <w:lang w:val="es-ES_tradnl"/>
                      <w:rPrChange w:id="1239" w:author="Alex" w:date="2015-07-20T16:57:00Z">
                        <w:rPr>
                          <w:rFonts w:ascii="Times New Roman" w:hAnsi="Times New Roman" w:cs="Times New Roman"/>
                          <w:color w:val="0070C0"/>
                          <w:lang w:val="es-ES_tradnl"/>
                        </w:rPr>
                      </w:rPrChange>
                    </w:rPr>
                  </w:pPr>
                  <w:r w:rsidRPr="00426FA1">
                    <w:rPr>
                      <w:rFonts w:eastAsiaTheme="minorEastAsia"/>
                      <w:color w:val="0070C0"/>
                      <w:rPrChange w:id="1240" w:author="Alex" w:date="2015-07-20T16:57:00Z">
                        <w:rPr>
                          <w:rFonts w:ascii="Times New Roman" w:hAnsi="Times New Roman" w:cs="Times New Roman"/>
                          <w:color w:val="0070C0"/>
                        </w:rPr>
                      </w:rPrChange>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259"/>
        <w:gridCol w:w="6569"/>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209CB4DF"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w:t>
            </w:r>
            <w:ins w:id="1241" w:author="Alex" w:date="2015-08-02T16:27:00Z">
              <w:r w:rsidR="004E35CB">
                <w:rPr>
                  <w:sz w:val="24"/>
                  <w:szCs w:val="24"/>
                  <w:lang w:val="es-ES_tradnl"/>
                </w:rPr>
                <w:t>9</w:t>
              </w:r>
            </w:ins>
            <w:del w:id="1242" w:author="Alex" w:date="2015-08-02T16:27:00Z">
              <w:r w:rsidR="001336A2" w:rsidDel="004E35CB">
                <w:rPr>
                  <w:sz w:val="24"/>
                  <w:szCs w:val="24"/>
                  <w:lang w:val="es-ES_tradnl"/>
                </w:rPr>
                <w:delText>5</w:delText>
              </w:r>
            </w:del>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871"/>
              <w:gridCol w:w="1236"/>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6ECE81D7" w:rsidR="00F94894" w:rsidRPr="00441BF2" w:rsidRDefault="00426FA1">
                  <w:pPr>
                    <w:jc w:val="center"/>
                    <w:rPr>
                      <w:rFonts w:ascii="Times New Roman" w:hAnsi="Times New Roman" w:cs="Times New Roman"/>
                      <w:b/>
                      <w:lang w:val="es-ES_tradnl"/>
                    </w:rPr>
                    <w:pPrChange w:id="1243" w:author="Alex" w:date="2015-07-20T16:58:00Z">
                      <w:pPr/>
                    </w:pPrChange>
                  </w:pPr>
                  <w:r w:rsidRPr="00426FA1">
                    <w:rPr>
                      <w:rFonts w:ascii="Times New Roman" w:eastAsiaTheme="minorEastAsia" w:hAnsi="Times New Roman" w:cs="Times New Roman"/>
                      <w:b/>
                      <w:i/>
                      <w:rPrChange w:id="1244" w:author="Alex" w:date="2015-07-20T16:58:00Z">
                        <w:rPr>
                          <w:rFonts w:ascii="Cambria Math" w:hAnsi="Cambria Math" w:cs="Times New Roman"/>
                          <w:b/>
                          <w:i/>
                        </w:rPr>
                      </w:rPrChange>
                    </w:rPr>
                    <w:t>y=h(x)=</w:t>
                  </w:r>
                  <w:proofErr w:type="spellStart"/>
                  <w:r w:rsidRPr="00426FA1">
                    <w:rPr>
                      <w:rFonts w:ascii="Times New Roman" w:eastAsiaTheme="minorEastAsia" w:hAnsi="Times New Roman" w:cs="Times New Roman"/>
                      <w:b/>
                      <w:rPrChange w:id="1245" w:author="Alex" w:date="2015-07-20T16:58:00Z">
                        <w:rPr>
                          <w:rFonts w:ascii="Cambria Math" w:hAnsi="Cambria Math" w:cs="Times New Roman"/>
                          <w:b/>
                        </w:rPr>
                      </w:rPrChange>
                    </w:rPr>
                    <w:t>cos</w:t>
                  </w:r>
                  <w:del w:id="1246" w:author="Alex" w:date="2015-07-20T16:58:00Z">
                    <w:r w:rsidRPr="00426FA1" w:rsidDel="00426FA1">
                      <w:rPr>
                        <w:rFonts w:ascii="Cambria Math" w:eastAsiaTheme="minorEastAsia" w:hAnsi="Cambria Math" w:cs="Cambria Math"/>
                        <w:b/>
                        <w:rPrChange w:id="1247" w:author="Alex" w:date="2015-07-20T16:58:00Z">
                          <w:rPr>
                            <w:rFonts w:ascii="Cambria Math" w:eastAsiaTheme="minorEastAsia" w:hAnsi="Cambria Math" w:cs="Times New Roman"/>
                            <w:b/>
                            <w:i/>
                          </w:rPr>
                        </w:rPrChange>
                      </w:rPr>
                      <w:delText>⁡</w:delText>
                    </w:r>
                  </w:del>
                  <w:r w:rsidRPr="00426FA1">
                    <w:rPr>
                      <w:rFonts w:ascii="Times New Roman" w:eastAsiaTheme="minorEastAsia" w:hAnsi="Times New Roman" w:cs="Times New Roman" w:hint="eastAsia"/>
                      <w:b/>
                      <w:i/>
                      <w:rPrChange w:id="1248" w:author="Alex" w:date="2015-07-20T16:58:00Z">
                        <w:rPr>
                          <w:rFonts w:ascii="Cambria Math" w:eastAsiaTheme="minorEastAsia" w:hAnsi="Cambria Math" w:cs="Times New Roman" w:hint="eastAsia"/>
                          <w:b/>
                          <w:i/>
                        </w:rPr>
                      </w:rPrChange>
                    </w:rPr>
                    <w:t>x</w:t>
                  </w:r>
                  <w:proofErr w:type="spellEnd"/>
                </w:p>
              </w:tc>
            </w:tr>
            <w:tr w:rsidR="00F94894" w:rsidRPr="00441BF2" w14:paraId="61083663" w14:textId="77777777" w:rsidTr="005D1EAB">
              <w:tc>
                <w:tcPr>
                  <w:tcW w:w="1701" w:type="dxa"/>
                </w:tcPr>
                <w:p w14:paraId="2011488A" w14:textId="78ED8B7D" w:rsidR="00F94894" w:rsidRPr="00426FA1" w:rsidRDefault="00426FA1">
                  <w:pPr>
                    <w:jc w:val="center"/>
                    <w:rPr>
                      <w:rFonts w:eastAsiaTheme="minorEastAsia"/>
                      <w:b/>
                      <w:color w:val="FF0000"/>
                      <w:lang w:val="es-ES_tradnl"/>
                      <w:rPrChange w:id="1249" w:author="Alex" w:date="2015-07-20T16:59:00Z">
                        <w:rPr>
                          <w:rFonts w:ascii="Times New Roman" w:hAnsi="Times New Roman" w:cs="Times New Roman"/>
                          <w:b/>
                          <w:color w:val="FF0000"/>
                          <w:lang w:val="es-ES_tradnl"/>
                        </w:rPr>
                      </w:rPrChange>
                    </w:rPr>
                    <w:pPrChange w:id="1250" w:author="Alex" w:date="2015-07-20T16:59:00Z">
                      <w:pPr/>
                    </w:pPrChange>
                  </w:pPr>
                  <w:r w:rsidRPr="00426FA1">
                    <w:rPr>
                      <w:rFonts w:eastAsiaTheme="minorEastAsia"/>
                      <w:b/>
                      <w:color w:val="FF0000"/>
                      <w:rPrChange w:id="1251" w:author="Alex" w:date="2015-07-20T16:59:00Z">
                        <w:rPr>
                          <w:rFonts w:ascii="Cambria Math" w:hAnsi="Cambria Math" w:cs="Times New Roman"/>
                          <w:b/>
                          <w:i/>
                          <w:color w:val="FF0000"/>
                        </w:rPr>
                      </w:rPrChange>
                    </w:rPr>
                    <w:t>x</w:t>
                  </w:r>
                </w:p>
              </w:tc>
              <w:tc>
                <w:tcPr>
                  <w:tcW w:w="1701" w:type="dxa"/>
                </w:tcPr>
                <w:p w14:paraId="52188AF5" w14:textId="47D16528" w:rsidR="00F94894" w:rsidRPr="00426FA1" w:rsidRDefault="00426FA1">
                  <w:pPr>
                    <w:jc w:val="center"/>
                    <w:rPr>
                      <w:rFonts w:eastAsiaTheme="minorEastAsia"/>
                      <w:b/>
                      <w:color w:val="0070C0"/>
                      <w:lang w:val="es-ES_tradnl"/>
                      <w:rPrChange w:id="1252" w:author="Alex" w:date="2015-07-20T16:59:00Z">
                        <w:rPr>
                          <w:rFonts w:ascii="Times New Roman" w:hAnsi="Times New Roman" w:cs="Times New Roman"/>
                          <w:b/>
                          <w:color w:val="0070C0"/>
                          <w:lang w:val="es-ES_tradnl"/>
                        </w:rPr>
                      </w:rPrChange>
                    </w:rPr>
                    <w:pPrChange w:id="1253" w:author="Alex" w:date="2015-07-20T16:59:00Z">
                      <w:pPr/>
                    </w:pPrChange>
                  </w:pPr>
                  <w:r w:rsidRPr="00426FA1">
                    <w:rPr>
                      <w:rFonts w:eastAsiaTheme="minorEastAsia"/>
                      <w:b/>
                      <w:color w:val="0070C0"/>
                      <w:rPrChange w:id="1254" w:author="Alex" w:date="2015-07-20T16:59:00Z">
                        <w:rPr>
                          <w:rFonts w:ascii="Cambria Math" w:hAnsi="Cambria Math" w:cs="Times New Roman"/>
                          <w:b/>
                          <w:i/>
                          <w:color w:val="0070C0"/>
                        </w:rPr>
                      </w:rPrChange>
                    </w:rPr>
                    <w:t>y=h(x)</w:t>
                  </w:r>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es-CO"/>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5FA1D17F" w:rsidR="00F94894" w:rsidRPr="00426FA1" w:rsidRDefault="00426FA1" w:rsidP="00F94894">
                  <w:pPr>
                    <w:jc w:val="center"/>
                    <w:rPr>
                      <w:rFonts w:eastAsiaTheme="minorEastAsia"/>
                      <w:color w:val="FF0000"/>
                      <w:lang w:val="es-ES_tradnl"/>
                      <w:rPrChange w:id="1255" w:author="Alex" w:date="2015-07-20T16:59:00Z">
                        <w:rPr>
                          <w:rFonts w:ascii="Times New Roman" w:hAnsi="Times New Roman" w:cs="Times New Roman"/>
                          <w:color w:val="FF0000"/>
                          <w:lang w:val="es-ES_tradnl"/>
                        </w:rPr>
                      </w:rPrChange>
                    </w:rPr>
                  </w:pPr>
                  <w:r w:rsidRPr="00426FA1">
                    <w:rPr>
                      <w:rFonts w:eastAsiaTheme="minorEastAsia"/>
                      <w:color w:val="FF0000"/>
                      <w:rPrChange w:id="1256" w:author="Alex" w:date="2015-07-20T16:59:00Z">
                        <w:rPr>
                          <w:rFonts w:ascii="Cambria Math" w:hAnsi="Cambria Math" w:cs="Times New Roman"/>
                          <w:i/>
                          <w:color w:val="FF0000"/>
                        </w:rPr>
                      </w:rPrChange>
                    </w:rPr>
                    <w:t>-5</w:t>
                  </w:r>
                </w:p>
              </w:tc>
              <w:tc>
                <w:tcPr>
                  <w:tcW w:w="1701" w:type="dxa"/>
                </w:tcPr>
                <w:p w14:paraId="1E898FB4" w14:textId="2F758840" w:rsidR="00F94894" w:rsidRPr="00426FA1" w:rsidRDefault="00426FA1" w:rsidP="00F94894">
                  <w:pPr>
                    <w:jc w:val="center"/>
                    <w:rPr>
                      <w:rFonts w:eastAsiaTheme="minorEastAsia"/>
                      <w:color w:val="0070C0"/>
                      <w:lang w:val="es-ES_tradnl"/>
                      <w:rPrChange w:id="1257" w:author="Alex" w:date="2015-07-20T16:59:00Z">
                        <w:rPr>
                          <w:rFonts w:ascii="Times New Roman" w:hAnsi="Times New Roman" w:cs="Times New Roman"/>
                          <w:color w:val="0070C0"/>
                          <w:lang w:val="es-ES_tradnl"/>
                        </w:rPr>
                      </w:rPrChange>
                    </w:rPr>
                  </w:pPr>
                  <w:r w:rsidRPr="00426FA1">
                    <w:rPr>
                      <w:rFonts w:eastAsiaTheme="minorEastAsia" w:hint="eastAsia"/>
                      <w:color w:val="0070C0"/>
                      <w:rPrChange w:id="1258" w:author="Alex" w:date="2015-07-20T16:59:00Z">
                        <w:rPr>
                          <w:rFonts w:ascii="Cambria Math" w:eastAsiaTheme="minorEastAsia" w:hAnsi="Cambria Math" w:cs="Times New Roman" w:hint="eastAsia"/>
                          <w:i/>
                          <w:color w:val="0070C0"/>
                        </w:rPr>
                      </w:rPrChange>
                    </w:rPr>
                    <w:t>0,2836621</w:t>
                  </w:r>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00121E5D" w:rsidR="00F94894" w:rsidRPr="00426FA1" w:rsidRDefault="00426FA1" w:rsidP="00F94894">
                  <w:pPr>
                    <w:jc w:val="center"/>
                    <w:rPr>
                      <w:rFonts w:eastAsiaTheme="minorEastAsia"/>
                      <w:color w:val="FF0000"/>
                      <w:lang w:val="es-ES_tradnl"/>
                      <w:rPrChange w:id="1259" w:author="Alex" w:date="2015-07-20T16:59:00Z">
                        <w:rPr>
                          <w:rFonts w:ascii="Times New Roman" w:hAnsi="Times New Roman" w:cs="Times New Roman"/>
                          <w:color w:val="FF0000"/>
                          <w:lang w:val="es-ES_tradnl"/>
                        </w:rPr>
                      </w:rPrChange>
                    </w:rPr>
                  </w:pPr>
                  <w:r w:rsidRPr="00426FA1">
                    <w:rPr>
                      <w:rFonts w:eastAsiaTheme="minorEastAsia"/>
                      <w:color w:val="FF0000"/>
                      <w:rPrChange w:id="1260" w:author="Alex" w:date="2015-07-20T16:59:00Z">
                        <w:rPr>
                          <w:rFonts w:ascii="Cambria Math" w:hAnsi="Cambria Math" w:cs="Times New Roman"/>
                          <w:i/>
                          <w:color w:val="FF0000"/>
                        </w:rPr>
                      </w:rPrChange>
                    </w:rPr>
                    <w:t>-4,3</w:t>
                  </w:r>
                </w:p>
              </w:tc>
              <w:tc>
                <w:tcPr>
                  <w:tcW w:w="1701" w:type="dxa"/>
                </w:tcPr>
                <w:p w14:paraId="355917E5" w14:textId="3A945EFB" w:rsidR="00F94894" w:rsidRPr="00426FA1" w:rsidRDefault="00426FA1" w:rsidP="00F94894">
                  <w:pPr>
                    <w:jc w:val="center"/>
                    <w:rPr>
                      <w:rFonts w:eastAsiaTheme="minorEastAsia"/>
                      <w:color w:val="0070C0"/>
                      <w:lang w:val="es-ES_tradnl"/>
                      <w:rPrChange w:id="1261" w:author="Alex" w:date="2015-07-20T16:59:00Z">
                        <w:rPr>
                          <w:rFonts w:ascii="Times New Roman" w:hAnsi="Times New Roman" w:cs="Times New Roman"/>
                          <w:color w:val="0070C0"/>
                          <w:lang w:val="es-ES_tradnl"/>
                        </w:rPr>
                      </w:rPrChange>
                    </w:rPr>
                  </w:pPr>
                  <w:r w:rsidRPr="00426FA1">
                    <w:rPr>
                      <w:rFonts w:eastAsiaTheme="minorEastAsia"/>
                      <w:color w:val="0070C0"/>
                      <w:rPrChange w:id="1262" w:author="Alex" w:date="2015-07-20T16:59:00Z">
                        <w:rPr>
                          <w:rFonts w:ascii="Cambria Math" w:hAnsi="Cambria Math" w:cs="Times New Roman"/>
                          <w:i/>
                          <w:color w:val="0070C0"/>
                        </w:rPr>
                      </w:rPrChange>
                    </w:rPr>
                    <w:t>-0,400799</w:t>
                  </w:r>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098124A9" w:rsidR="00F94894" w:rsidRPr="00426FA1" w:rsidRDefault="00426FA1" w:rsidP="00F94894">
                  <w:pPr>
                    <w:rPr>
                      <w:rFonts w:eastAsiaTheme="minorEastAsia"/>
                      <w:color w:val="FF0000"/>
                      <w:lang w:val="es-ES_tradnl"/>
                      <w:rPrChange w:id="1263" w:author="Alex" w:date="2015-07-20T16:59:00Z">
                        <w:rPr>
                          <w:rFonts w:ascii="Times New Roman" w:hAnsi="Times New Roman" w:cs="Times New Roman"/>
                          <w:color w:val="FF0000"/>
                          <w:lang w:val="es-ES_tradnl"/>
                        </w:rPr>
                      </w:rPrChange>
                    </w:rPr>
                  </w:pPr>
                  <w:r w:rsidRPr="00426FA1">
                    <w:rPr>
                      <w:rFonts w:eastAsiaTheme="minorEastAsia"/>
                      <w:color w:val="FF0000"/>
                      <w:rPrChange w:id="1264" w:author="Alex" w:date="2015-07-20T16:59:00Z">
                        <w:rPr>
                          <w:rFonts w:ascii="Cambria Math" w:hAnsi="Cambria Math" w:cs="Times New Roman"/>
                          <w:i/>
                          <w:color w:val="FF0000"/>
                        </w:rPr>
                      </w:rPrChange>
                    </w:rPr>
                    <w:t>-√2</w:t>
                  </w:r>
                </w:p>
              </w:tc>
              <w:tc>
                <w:tcPr>
                  <w:tcW w:w="1701" w:type="dxa"/>
                </w:tcPr>
                <w:p w14:paraId="65C9AAC5" w14:textId="48DB57AA" w:rsidR="00F94894" w:rsidRPr="00426FA1" w:rsidRDefault="00426FA1" w:rsidP="00F94894">
                  <w:pPr>
                    <w:jc w:val="center"/>
                    <w:rPr>
                      <w:rFonts w:eastAsiaTheme="minorEastAsia"/>
                      <w:color w:val="0070C0"/>
                      <w:lang w:val="es-ES_tradnl"/>
                      <w:rPrChange w:id="1265" w:author="Alex" w:date="2015-07-20T16:59:00Z">
                        <w:rPr>
                          <w:rFonts w:ascii="Times New Roman" w:hAnsi="Times New Roman" w:cs="Times New Roman"/>
                          <w:color w:val="0070C0"/>
                          <w:lang w:val="es-ES_tradnl"/>
                        </w:rPr>
                      </w:rPrChange>
                    </w:rPr>
                  </w:pPr>
                  <w:r w:rsidRPr="00426FA1">
                    <w:rPr>
                      <w:rFonts w:eastAsiaTheme="minorEastAsia"/>
                      <w:color w:val="0070C0"/>
                      <w:rPrChange w:id="1266" w:author="Alex" w:date="2015-07-20T16:59:00Z">
                        <w:rPr>
                          <w:rFonts w:ascii="Cambria Math" w:hAnsi="Cambria Math" w:cs="Times New Roman"/>
                          <w:i/>
                          <w:color w:val="0070C0"/>
                        </w:rPr>
                      </w:rPrChange>
                    </w:rPr>
                    <w:t>0,155944</w:t>
                  </w:r>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1D251ECE" w:rsidR="00F94894" w:rsidRPr="00426FA1" w:rsidRDefault="00426FA1" w:rsidP="00F94894">
                  <w:pPr>
                    <w:jc w:val="center"/>
                    <w:rPr>
                      <w:rFonts w:eastAsiaTheme="minorEastAsia"/>
                      <w:color w:val="FF0000"/>
                      <w:lang w:val="es-ES_tradnl"/>
                      <w:rPrChange w:id="1267" w:author="Alex" w:date="2015-07-20T16:59:00Z">
                        <w:rPr>
                          <w:rFonts w:ascii="Times New Roman" w:hAnsi="Times New Roman" w:cs="Times New Roman"/>
                          <w:color w:val="FF0000"/>
                          <w:lang w:val="es-ES_tradnl"/>
                        </w:rPr>
                      </w:rPrChange>
                    </w:rPr>
                  </w:pPr>
                  <w:r w:rsidRPr="00426FA1">
                    <w:rPr>
                      <w:rFonts w:eastAsiaTheme="minorEastAsia"/>
                      <w:color w:val="FF0000"/>
                      <w:rPrChange w:id="1268" w:author="Alex" w:date="2015-07-20T16:59:00Z">
                        <w:rPr>
                          <w:rFonts w:ascii="Cambria Math" w:hAnsi="Cambria Math" w:cs="Times New Roman"/>
                          <w:i/>
                          <w:color w:val="FF0000"/>
                        </w:rPr>
                      </w:rPrChange>
                    </w:rPr>
                    <w:t>-1</w:t>
                  </w:r>
                </w:p>
              </w:tc>
              <w:tc>
                <w:tcPr>
                  <w:tcW w:w="1701" w:type="dxa"/>
                </w:tcPr>
                <w:p w14:paraId="1DD404AE" w14:textId="1C2B7A84" w:rsidR="00F94894" w:rsidRPr="00426FA1" w:rsidRDefault="00426FA1" w:rsidP="00F94894">
                  <w:pPr>
                    <w:jc w:val="center"/>
                    <w:rPr>
                      <w:rFonts w:eastAsiaTheme="minorEastAsia"/>
                      <w:color w:val="0070C0"/>
                      <w:lang w:val="es-ES_tradnl"/>
                      <w:rPrChange w:id="1269" w:author="Alex" w:date="2015-07-20T16:59:00Z">
                        <w:rPr>
                          <w:rFonts w:ascii="Times New Roman" w:hAnsi="Times New Roman" w:cs="Times New Roman"/>
                          <w:color w:val="0070C0"/>
                          <w:lang w:val="es-ES_tradnl"/>
                        </w:rPr>
                      </w:rPrChange>
                    </w:rPr>
                  </w:pPr>
                  <w:r w:rsidRPr="00426FA1">
                    <w:rPr>
                      <w:rFonts w:eastAsiaTheme="minorEastAsia"/>
                      <w:color w:val="0070C0"/>
                      <w:rPrChange w:id="1270" w:author="Alex" w:date="2015-07-20T16:59:00Z">
                        <w:rPr>
                          <w:rFonts w:ascii="Cambria Math" w:hAnsi="Cambria Math" w:cs="Times New Roman"/>
                          <w:i/>
                          <w:color w:val="0070C0"/>
                        </w:rPr>
                      </w:rPrChange>
                    </w:rPr>
                    <w:t>0,540302</w:t>
                  </w:r>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2A416E08" w:rsidR="00F94894" w:rsidRPr="00426FA1" w:rsidRDefault="00426FA1" w:rsidP="00F94894">
                  <w:pPr>
                    <w:jc w:val="center"/>
                    <w:rPr>
                      <w:rFonts w:eastAsiaTheme="minorEastAsia"/>
                      <w:color w:val="FF0000"/>
                      <w:lang w:val="es-ES_tradnl"/>
                      <w:rPrChange w:id="1271" w:author="Alex" w:date="2015-07-20T16:59:00Z">
                        <w:rPr>
                          <w:rFonts w:ascii="Times New Roman" w:hAnsi="Times New Roman" w:cs="Times New Roman"/>
                          <w:color w:val="FF0000"/>
                          <w:lang w:val="es-ES_tradnl"/>
                        </w:rPr>
                      </w:rPrChange>
                    </w:rPr>
                  </w:pPr>
                  <w:r w:rsidRPr="00426FA1">
                    <w:rPr>
                      <w:rFonts w:eastAsiaTheme="minorEastAsia"/>
                      <w:color w:val="FF0000"/>
                      <w:rPrChange w:id="1272" w:author="Alex" w:date="2015-07-20T16:59:00Z">
                        <w:rPr>
                          <w:rFonts w:ascii="Cambria Math" w:hAnsi="Cambria Math" w:cs="Times New Roman"/>
                          <w:i/>
                          <w:color w:val="FF0000"/>
                        </w:rPr>
                      </w:rPrChange>
                    </w:rPr>
                    <w:t>-1/2</w:t>
                  </w:r>
                </w:p>
              </w:tc>
              <w:tc>
                <w:tcPr>
                  <w:tcW w:w="1701" w:type="dxa"/>
                </w:tcPr>
                <w:p w14:paraId="61922117" w14:textId="0E45DD3E" w:rsidR="00F94894" w:rsidRPr="00426FA1" w:rsidRDefault="00426FA1" w:rsidP="00F94894">
                  <w:pPr>
                    <w:jc w:val="center"/>
                    <w:rPr>
                      <w:rFonts w:eastAsiaTheme="minorEastAsia"/>
                      <w:color w:val="0070C0"/>
                      <w:lang w:val="es-ES_tradnl"/>
                      <w:rPrChange w:id="1273" w:author="Alex" w:date="2015-07-20T16:59:00Z">
                        <w:rPr>
                          <w:rFonts w:ascii="Times New Roman" w:hAnsi="Times New Roman" w:cs="Times New Roman"/>
                          <w:color w:val="0070C0"/>
                          <w:lang w:val="es-ES_tradnl"/>
                        </w:rPr>
                      </w:rPrChange>
                    </w:rPr>
                  </w:pPr>
                  <w:r w:rsidRPr="00426FA1">
                    <w:rPr>
                      <w:rFonts w:eastAsiaTheme="minorEastAsia"/>
                      <w:color w:val="0070C0"/>
                      <w:rPrChange w:id="1274" w:author="Alex" w:date="2015-07-20T16:59:00Z">
                        <w:rPr>
                          <w:rFonts w:ascii="Cambria Math" w:hAnsi="Cambria Math" w:cs="Times New Roman"/>
                          <w:color w:val="0070C0"/>
                        </w:rPr>
                      </w:rPrChange>
                    </w:rPr>
                    <w:t>0,8775825</w:t>
                  </w:r>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5FD8F2A8" w:rsidR="00F94894" w:rsidRPr="00426FA1" w:rsidRDefault="00426FA1" w:rsidP="00F94894">
                  <w:pPr>
                    <w:jc w:val="center"/>
                    <w:rPr>
                      <w:rFonts w:eastAsiaTheme="minorEastAsia"/>
                      <w:color w:val="FF0000"/>
                      <w:lang w:val="es-ES_tradnl"/>
                      <w:rPrChange w:id="1275" w:author="Alex" w:date="2015-07-20T16:59:00Z">
                        <w:rPr>
                          <w:rFonts w:ascii="Times New Roman" w:hAnsi="Times New Roman" w:cs="Times New Roman"/>
                          <w:color w:val="FF0000"/>
                          <w:lang w:val="es-ES_tradnl"/>
                        </w:rPr>
                      </w:rPrChange>
                    </w:rPr>
                  </w:pPr>
                  <w:r w:rsidRPr="00426FA1">
                    <w:rPr>
                      <w:rFonts w:eastAsiaTheme="minorEastAsia" w:hint="eastAsia"/>
                      <w:color w:val="FF0000"/>
                      <w:rPrChange w:id="1276" w:author="Alex" w:date="2015-07-20T16:59:00Z">
                        <w:rPr>
                          <w:rFonts w:ascii="Cambria Math" w:eastAsiaTheme="minorEastAsia" w:hAnsi="Cambria Math" w:cs="Times New Roman" w:hint="eastAsia"/>
                          <w:i/>
                          <w:color w:val="FF0000"/>
                        </w:rPr>
                      </w:rPrChange>
                    </w:rPr>
                    <w:t>0</w:t>
                  </w:r>
                </w:p>
              </w:tc>
              <w:tc>
                <w:tcPr>
                  <w:tcW w:w="1701" w:type="dxa"/>
                </w:tcPr>
                <w:p w14:paraId="1AA864C5" w14:textId="77777777" w:rsidR="00F94894" w:rsidRPr="00426FA1" w:rsidRDefault="00F94894" w:rsidP="00F94894">
                  <w:pPr>
                    <w:jc w:val="center"/>
                    <w:rPr>
                      <w:rFonts w:eastAsiaTheme="minorEastAsia"/>
                      <w:color w:val="0070C0"/>
                      <w:lang w:val="es-ES_tradnl"/>
                      <w:rPrChange w:id="1277" w:author="Alex" w:date="2015-07-20T16:59:00Z">
                        <w:rPr>
                          <w:rFonts w:ascii="Times New Roman" w:hAnsi="Times New Roman" w:cs="Times New Roman"/>
                          <w:color w:val="0070C0"/>
                          <w:lang w:val="es-ES_tradnl"/>
                        </w:rPr>
                      </w:rPrChange>
                    </w:rPr>
                  </w:pPr>
                  <w:r w:rsidRPr="00426FA1">
                    <w:rPr>
                      <w:rFonts w:eastAsiaTheme="minorEastAsia"/>
                      <w:color w:val="0070C0"/>
                      <w:rPrChange w:id="1278" w:author="Alex" w:date="2015-07-20T16:59:00Z">
                        <w:rPr>
                          <w:rFonts w:ascii="Times New Roman" w:hAnsi="Times New Roman" w:cs="Times New Roman"/>
                          <w:color w:val="0070C0"/>
                        </w:rPr>
                      </w:rPrChange>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18525C22" w:rsidR="00F94894" w:rsidRPr="00426FA1" w:rsidRDefault="00426FA1" w:rsidP="00F94894">
                  <w:pPr>
                    <w:jc w:val="center"/>
                    <w:rPr>
                      <w:rFonts w:eastAsiaTheme="minorEastAsia"/>
                      <w:color w:val="FF0000"/>
                      <w:lang w:val="es-ES_tradnl"/>
                      <w:rPrChange w:id="1279" w:author="Alex" w:date="2015-07-20T16:59:00Z">
                        <w:rPr>
                          <w:rFonts w:ascii="Times New Roman" w:eastAsia="Cambria" w:hAnsi="Times New Roman" w:cs="Times New Roman"/>
                          <w:color w:val="FF0000"/>
                          <w:lang w:val="es-ES_tradnl"/>
                        </w:rPr>
                      </w:rPrChange>
                    </w:rPr>
                  </w:pPr>
                  <w:r w:rsidRPr="00426FA1">
                    <w:rPr>
                      <w:rFonts w:eastAsiaTheme="minorEastAsia" w:hint="eastAsia"/>
                      <w:color w:val="FF0000"/>
                      <w:rPrChange w:id="1280" w:author="Alex" w:date="2015-07-20T16:59:00Z">
                        <w:rPr>
                          <w:rFonts w:ascii="Cambria Math" w:eastAsiaTheme="minorEastAsia" w:hAnsi="Cambria Math" w:cs="Times New Roman" w:hint="eastAsia"/>
                          <w:i/>
                          <w:color w:val="FF0000"/>
                        </w:rPr>
                      </w:rPrChange>
                    </w:rPr>
                    <w:t>1</w:t>
                  </w:r>
                </w:p>
              </w:tc>
              <w:tc>
                <w:tcPr>
                  <w:tcW w:w="1701" w:type="dxa"/>
                </w:tcPr>
                <w:p w14:paraId="0A4895B9" w14:textId="20BA41E9" w:rsidR="00F94894" w:rsidRPr="00426FA1" w:rsidRDefault="00426FA1" w:rsidP="00F94894">
                  <w:pPr>
                    <w:jc w:val="center"/>
                    <w:rPr>
                      <w:rFonts w:eastAsiaTheme="minorEastAsia"/>
                      <w:color w:val="0070C0"/>
                      <w:lang w:val="es-ES_tradnl"/>
                      <w:rPrChange w:id="1281" w:author="Alex" w:date="2015-07-20T16:59:00Z">
                        <w:rPr>
                          <w:rFonts w:ascii="Times New Roman" w:hAnsi="Times New Roman" w:cs="Times New Roman"/>
                          <w:color w:val="0070C0"/>
                          <w:lang w:val="es-ES_tradnl"/>
                        </w:rPr>
                      </w:rPrChange>
                    </w:rPr>
                  </w:pPr>
                  <w:r w:rsidRPr="00426FA1">
                    <w:rPr>
                      <w:rFonts w:eastAsiaTheme="minorEastAsia"/>
                      <w:color w:val="0070C0"/>
                      <w:rPrChange w:id="1282" w:author="Alex" w:date="2015-07-20T16:59:00Z">
                        <w:rPr>
                          <w:rFonts w:ascii="Cambria Math" w:hAnsi="Cambria Math" w:cs="Times New Roman"/>
                          <w:i/>
                          <w:color w:val="0070C0"/>
                        </w:rPr>
                      </w:rPrChange>
                    </w:rPr>
                    <w:t>0,540302</w:t>
                  </w:r>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451F2B7A" w:rsidR="00F94894" w:rsidRPr="00426FA1" w:rsidRDefault="00426FA1" w:rsidP="00F94894">
                  <w:pPr>
                    <w:jc w:val="center"/>
                    <w:rPr>
                      <w:rFonts w:eastAsiaTheme="minorEastAsia"/>
                      <w:color w:val="FF0000"/>
                      <w:lang w:val="es-ES_tradnl"/>
                      <w:rPrChange w:id="1283" w:author="Alex" w:date="2015-07-20T16:59: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84" w:author="Alex" w:date="2015-07-20T16:59:00Z">
                        <w:rPr>
                          <w:rFonts w:ascii="Cambria Math" w:eastAsiaTheme="minorEastAsia" w:hAnsi="Cambria Math" w:cs="Times New Roman" w:hint="eastAsia"/>
                          <w:i/>
                          <w:color w:val="FF0000"/>
                        </w:rPr>
                      </w:rPrChange>
                    </w:rPr>
                    <w:t>1,4142</w:t>
                  </w:r>
                </w:p>
              </w:tc>
              <w:tc>
                <w:tcPr>
                  <w:tcW w:w="1701" w:type="dxa"/>
                </w:tcPr>
                <w:p w14:paraId="0182F8D5" w14:textId="742436DA" w:rsidR="00F94894" w:rsidRPr="00426FA1" w:rsidRDefault="00426FA1" w:rsidP="00F94894">
                  <w:pPr>
                    <w:jc w:val="center"/>
                    <w:rPr>
                      <w:rFonts w:eastAsiaTheme="minorEastAsia"/>
                      <w:color w:val="0070C0"/>
                      <w:lang w:val="es-ES_tradnl"/>
                      <w:rPrChange w:id="1285" w:author="Alex" w:date="2015-07-20T16:59:00Z">
                        <w:rPr>
                          <w:rFonts w:ascii="Times New Roman" w:hAnsi="Times New Roman" w:cs="Times New Roman"/>
                          <w:color w:val="0070C0"/>
                          <w:lang w:val="es-ES_tradnl"/>
                        </w:rPr>
                      </w:rPrChange>
                    </w:rPr>
                  </w:pPr>
                  <w:r w:rsidRPr="00426FA1">
                    <w:rPr>
                      <w:rFonts w:eastAsiaTheme="minorEastAsia"/>
                      <w:color w:val="0070C0"/>
                      <w:rPrChange w:id="1286" w:author="Alex" w:date="2015-07-20T16:59:00Z">
                        <w:rPr>
                          <w:rFonts w:ascii="Cambria Math" w:hAnsi="Cambria Math" w:cs="Times New Roman"/>
                          <w:i/>
                          <w:color w:val="0070C0"/>
                        </w:rPr>
                      </w:rPrChange>
                    </w:rPr>
                    <w:t>0,155957</w:t>
                  </w:r>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930967D" w:rsidR="00F94894" w:rsidRPr="00426FA1" w:rsidRDefault="00426FA1" w:rsidP="00F94894">
                  <w:pPr>
                    <w:jc w:val="center"/>
                    <w:rPr>
                      <w:rFonts w:eastAsiaTheme="minorEastAsia"/>
                      <w:color w:val="FF0000"/>
                      <w:lang w:val="es-ES_tradnl"/>
                      <w:rPrChange w:id="1287" w:author="Alex" w:date="2015-07-20T16:59:00Z">
                        <w:rPr>
                          <w:rFonts w:ascii="Times New Roman" w:eastAsia="Cambria" w:hAnsi="Times New Roman" w:cs="Times New Roman"/>
                          <w:color w:val="FF0000"/>
                          <w:lang w:val="es-ES_tradnl"/>
                        </w:rPr>
                      </w:rPrChange>
                    </w:rPr>
                  </w:pPr>
                  <w:r w:rsidRPr="00426FA1">
                    <w:rPr>
                      <w:rFonts w:eastAsiaTheme="minorEastAsia" w:hint="eastAsia"/>
                      <w:color w:val="FF0000"/>
                      <w:rPrChange w:id="1288" w:author="Alex" w:date="2015-07-20T16:59:00Z">
                        <w:rPr>
                          <w:rFonts w:ascii="Cambria Math" w:eastAsiaTheme="minorEastAsia" w:hAnsi="Cambria Math" w:cs="Times New Roman" w:hint="eastAsia"/>
                          <w:i/>
                          <w:color w:val="FF0000"/>
                        </w:rPr>
                      </w:rPrChange>
                    </w:rPr>
                    <w:t>2</w:t>
                  </w:r>
                </w:p>
              </w:tc>
              <w:tc>
                <w:tcPr>
                  <w:tcW w:w="1701" w:type="dxa"/>
                </w:tcPr>
                <w:p w14:paraId="1CA0BD9B" w14:textId="07304CDA" w:rsidR="00F94894" w:rsidRPr="00426FA1" w:rsidRDefault="00426FA1" w:rsidP="00F94894">
                  <w:pPr>
                    <w:jc w:val="center"/>
                    <w:rPr>
                      <w:rFonts w:eastAsiaTheme="minorEastAsia"/>
                      <w:color w:val="0070C0"/>
                      <w:lang w:val="es-ES_tradnl"/>
                      <w:rPrChange w:id="1289" w:author="Alex" w:date="2015-07-20T16:59:00Z">
                        <w:rPr>
                          <w:rFonts w:ascii="Times New Roman" w:hAnsi="Times New Roman" w:cs="Times New Roman"/>
                          <w:color w:val="0070C0"/>
                          <w:lang w:val="es-ES_tradnl"/>
                        </w:rPr>
                      </w:rPrChange>
                    </w:rPr>
                  </w:pPr>
                  <w:r w:rsidRPr="00426FA1">
                    <w:rPr>
                      <w:rFonts w:eastAsiaTheme="minorEastAsia"/>
                      <w:color w:val="0070C0"/>
                      <w:rPrChange w:id="1290" w:author="Alex" w:date="2015-07-20T16:59:00Z">
                        <w:rPr>
                          <w:rFonts w:ascii="Cambria Math" w:hAnsi="Cambria Math" w:cs="Times New Roman"/>
                          <w:i/>
                          <w:color w:val="0070C0"/>
                        </w:rPr>
                      </w:rPrChange>
                    </w:rPr>
                    <w:t>-0,4161468</w:t>
                  </w:r>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38A8BE21" w:rsidR="00F94894" w:rsidRPr="00426FA1" w:rsidRDefault="00426FA1" w:rsidP="00F94894">
                  <w:pPr>
                    <w:jc w:val="center"/>
                    <w:rPr>
                      <w:rFonts w:eastAsiaTheme="minorEastAsia"/>
                      <w:color w:val="FF0000"/>
                      <w:lang w:val="es-ES_tradnl"/>
                      <w:rPrChange w:id="1291" w:author="Alex" w:date="2015-07-20T16:59: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92" w:author="Alex" w:date="2015-07-20T16:59:00Z">
                        <w:rPr>
                          <w:rFonts w:ascii="Cambria Math" w:eastAsiaTheme="minorEastAsia" w:hAnsi="Cambria Math" w:cs="Times New Roman" w:hint="eastAsia"/>
                          <w:i/>
                          <w:color w:val="FF0000"/>
                        </w:rPr>
                      </w:rPrChange>
                    </w:rPr>
                    <w:t>3</w:t>
                  </w:r>
                </w:p>
              </w:tc>
              <w:tc>
                <w:tcPr>
                  <w:tcW w:w="1701" w:type="dxa"/>
                </w:tcPr>
                <w:p w14:paraId="0EBB961A" w14:textId="1768A48A" w:rsidR="00F94894" w:rsidRPr="00426FA1" w:rsidRDefault="00426FA1" w:rsidP="00F94894">
                  <w:pPr>
                    <w:jc w:val="center"/>
                    <w:rPr>
                      <w:rFonts w:eastAsiaTheme="minorEastAsia"/>
                      <w:color w:val="0070C0"/>
                      <w:lang w:val="es-ES_tradnl"/>
                      <w:rPrChange w:id="1293" w:author="Alex" w:date="2015-07-20T16:59:00Z">
                        <w:rPr>
                          <w:rFonts w:ascii="Times New Roman" w:hAnsi="Times New Roman" w:cs="Times New Roman"/>
                          <w:color w:val="0070C0"/>
                          <w:lang w:val="es-ES_tradnl"/>
                        </w:rPr>
                      </w:rPrChange>
                    </w:rPr>
                  </w:pPr>
                  <w:r w:rsidRPr="00426FA1">
                    <w:rPr>
                      <w:rFonts w:eastAsiaTheme="minorEastAsia"/>
                      <w:color w:val="0070C0"/>
                      <w:rPrChange w:id="1294" w:author="Alex" w:date="2015-07-20T16:59:00Z">
                        <w:rPr>
                          <w:rFonts w:ascii="Cambria Math" w:hAnsi="Cambria Math" w:cs="Times New Roman"/>
                          <w:i/>
                          <w:color w:val="0070C0"/>
                        </w:rPr>
                      </w:rPrChange>
                    </w:rPr>
                    <w:t>-0,9899925</w:t>
                  </w:r>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6D11A35D" w:rsidR="00F94894" w:rsidRPr="00426FA1" w:rsidRDefault="00426FA1" w:rsidP="00F94894">
                  <w:pPr>
                    <w:jc w:val="center"/>
                    <w:rPr>
                      <w:rFonts w:eastAsiaTheme="minorEastAsia"/>
                      <w:color w:val="FF0000"/>
                      <w:lang w:val="es-ES_tradnl"/>
                      <w:rPrChange w:id="1295" w:author="Alex" w:date="2015-07-20T16:59:00Z">
                        <w:rPr>
                          <w:rFonts w:ascii="Times New Roman" w:eastAsia="Cambria" w:hAnsi="Times New Roman" w:cs="Times New Roman"/>
                          <w:color w:val="FF0000"/>
                          <w:lang w:val="es-ES_tradnl"/>
                        </w:rPr>
                      </w:rPrChange>
                    </w:rPr>
                  </w:pPr>
                  <w:r w:rsidRPr="00426FA1">
                    <w:rPr>
                      <w:rFonts w:eastAsiaTheme="minorEastAsia" w:hint="eastAsia"/>
                      <w:color w:val="FF0000"/>
                      <w:rPrChange w:id="1296" w:author="Alex" w:date="2015-07-20T16:59:00Z">
                        <w:rPr>
                          <w:rFonts w:ascii="Cambria Math" w:eastAsiaTheme="minorEastAsia" w:hAnsi="Cambria Math" w:cs="Times New Roman" w:hint="eastAsia"/>
                          <w:i/>
                          <w:color w:val="FF0000"/>
                        </w:rPr>
                      </w:rPrChange>
                    </w:rPr>
                    <w:t>π</w:t>
                  </w:r>
                </w:p>
              </w:tc>
              <w:tc>
                <w:tcPr>
                  <w:tcW w:w="1701" w:type="dxa"/>
                </w:tcPr>
                <w:p w14:paraId="6289F867" w14:textId="61A4DCB7" w:rsidR="00F94894" w:rsidRPr="00426FA1" w:rsidRDefault="00426FA1" w:rsidP="00F94894">
                  <w:pPr>
                    <w:jc w:val="center"/>
                    <w:rPr>
                      <w:rFonts w:eastAsiaTheme="minorEastAsia"/>
                      <w:color w:val="0070C0"/>
                      <w:lang w:val="es-ES_tradnl"/>
                      <w:rPrChange w:id="1297" w:author="Alex" w:date="2015-07-20T16:59:00Z">
                        <w:rPr>
                          <w:rFonts w:ascii="Times New Roman" w:hAnsi="Times New Roman" w:cs="Times New Roman"/>
                          <w:color w:val="0070C0"/>
                          <w:lang w:val="es-ES_tradnl"/>
                        </w:rPr>
                      </w:rPrChange>
                    </w:rPr>
                  </w:pPr>
                  <w:r w:rsidRPr="00426FA1">
                    <w:rPr>
                      <w:rFonts w:eastAsiaTheme="minorEastAsia"/>
                      <w:color w:val="0070C0"/>
                      <w:rPrChange w:id="1298" w:author="Alex" w:date="2015-07-20T16:59:00Z">
                        <w:rPr>
                          <w:rFonts w:ascii="Cambria Math" w:hAnsi="Cambria Math" w:cs="Times New Roman"/>
                          <w:i/>
                          <w:color w:val="0070C0"/>
                        </w:rPr>
                      </w:rPrChange>
                    </w:rPr>
                    <w:t>-1</w:t>
                  </w:r>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26FA1" w:rsidRDefault="00F94894" w:rsidP="00F94894">
                  <w:pPr>
                    <w:jc w:val="center"/>
                    <w:rPr>
                      <w:rFonts w:eastAsiaTheme="minorEastAsia"/>
                      <w:color w:val="FF0000"/>
                      <w:lang w:val="es-ES_tradnl"/>
                      <w:rPrChange w:id="1299" w:author="Alex" w:date="2015-07-20T16:59:00Z">
                        <w:rPr>
                          <w:rFonts w:ascii="Times New Roman" w:eastAsia="Cambria" w:hAnsi="Times New Roman" w:cs="Times New Roman"/>
                          <w:color w:val="FF0000"/>
                          <w:lang w:val="es-ES_tradnl"/>
                        </w:rPr>
                      </w:rPrChange>
                    </w:rPr>
                  </w:pPr>
                  <w:r w:rsidRPr="00426FA1">
                    <w:rPr>
                      <w:rFonts w:eastAsiaTheme="minorEastAsia"/>
                      <w:color w:val="FF0000"/>
                      <w:rPrChange w:id="1300" w:author="Alex" w:date="2015-07-20T16:59:00Z">
                        <w:rPr>
                          <w:rFonts w:ascii="Times New Roman" w:eastAsia="Cambria" w:hAnsi="Times New Roman" w:cs="Times New Roman"/>
                          <w:color w:val="FF0000"/>
                        </w:rPr>
                      </w:rPrChange>
                    </w:rPr>
                    <w:t>4</w:t>
                  </w:r>
                </w:p>
              </w:tc>
              <w:tc>
                <w:tcPr>
                  <w:tcW w:w="1701" w:type="dxa"/>
                </w:tcPr>
                <w:p w14:paraId="4A99BFB2" w14:textId="2A808681" w:rsidR="00F94894" w:rsidRPr="00426FA1" w:rsidRDefault="00426FA1" w:rsidP="00F94894">
                  <w:pPr>
                    <w:jc w:val="center"/>
                    <w:rPr>
                      <w:rFonts w:eastAsiaTheme="minorEastAsia"/>
                      <w:color w:val="0070C0"/>
                      <w:lang w:val="es-ES_tradnl"/>
                      <w:rPrChange w:id="1301" w:author="Alex" w:date="2015-07-20T16:59:00Z">
                        <w:rPr>
                          <w:rFonts w:ascii="Times New Roman" w:hAnsi="Times New Roman" w:cs="Times New Roman"/>
                          <w:color w:val="0070C0"/>
                          <w:lang w:val="es-ES_tradnl"/>
                        </w:rPr>
                      </w:rPrChange>
                    </w:rPr>
                  </w:pPr>
                  <w:r w:rsidRPr="00426FA1">
                    <w:rPr>
                      <w:rFonts w:eastAsiaTheme="minorEastAsia"/>
                      <w:color w:val="0070C0"/>
                      <w:rPrChange w:id="1302" w:author="Alex" w:date="2015-07-20T16:59:00Z">
                        <w:rPr>
                          <w:rFonts w:ascii="Cambria Math" w:hAnsi="Cambria Math" w:cs="Times New Roman"/>
                          <w:i/>
                          <w:color w:val="0070C0"/>
                        </w:rPr>
                      </w:rPrChange>
                    </w:rPr>
                    <w:t>-0,6536436</w:t>
                  </w:r>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26FA1" w:rsidRDefault="00F94894" w:rsidP="00F94894">
                  <w:pPr>
                    <w:jc w:val="center"/>
                    <w:rPr>
                      <w:rFonts w:eastAsiaTheme="minorEastAsia"/>
                      <w:color w:val="FF0000"/>
                      <w:lang w:val="es-ES_tradnl"/>
                      <w:rPrChange w:id="1303" w:author="Alex" w:date="2015-07-20T16:59:00Z">
                        <w:rPr>
                          <w:rFonts w:ascii="Times New Roman" w:eastAsia="Cambria" w:hAnsi="Times New Roman" w:cs="Times New Roman"/>
                          <w:color w:val="FF0000"/>
                          <w:lang w:val="es-ES_tradnl"/>
                        </w:rPr>
                      </w:rPrChange>
                    </w:rPr>
                  </w:pPr>
                  <w:r w:rsidRPr="00426FA1">
                    <w:rPr>
                      <w:rFonts w:eastAsiaTheme="minorEastAsia"/>
                      <w:color w:val="FF0000"/>
                      <w:rPrChange w:id="1304" w:author="Alex" w:date="2015-07-20T16:59:00Z">
                        <w:rPr>
                          <w:rFonts w:ascii="Times New Roman" w:eastAsia="Cambria" w:hAnsi="Times New Roman" w:cs="Times New Roman"/>
                          <w:color w:val="FF0000"/>
                        </w:rPr>
                      </w:rPrChange>
                    </w:rPr>
                    <w:t>5</w:t>
                  </w:r>
                </w:p>
              </w:tc>
              <w:tc>
                <w:tcPr>
                  <w:tcW w:w="1701" w:type="dxa"/>
                </w:tcPr>
                <w:p w14:paraId="34E2D184" w14:textId="76A96C66" w:rsidR="00F94894" w:rsidRPr="00426FA1" w:rsidRDefault="00426FA1" w:rsidP="00F94894">
                  <w:pPr>
                    <w:jc w:val="center"/>
                    <w:rPr>
                      <w:rFonts w:eastAsiaTheme="minorEastAsia"/>
                      <w:color w:val="0070C0"/>
                      <w:lang w:val="es-ES_tradnl"/>
                      <w:rPrChange w:id="1305" w:author="Alex" w:date="2015-07-20T16:59:00Z">
                        <w:rPr>
                          <w:rFonts w:ascii="Times New Roman" w:hAnsi="Times New Roman" w:cs="Times New Roman"/>
                          <w:color w:val="0070C0"/>
                          <w:lang w:val="es-ES_tradnl"/>
                        </w:rPr>
                      </w:rPrChange>
                    </w:rPr>
                  </w:pPr>
                  <w:r w:rsidRPr="00426FA1">
                    <w:rPr>
                      <w:rFonts w:eastAsiaTheme="minorEastAsia" w:hint="eastAsia"/>
                      <w:color w:val="0070C0"/>
                      <w:rPrChange w:id="1306" w:author="Alex" w:date="2015-07-20T16:59:00Z">
                        <w:rPr>
                          <w:rFonts w:ascii="Cambria Math" w:eastAsiaTheme="minorEastAsia" w:hAnsi="Cambria Math" w:cs="Times New Roman" w:hint="eastAsia"/>
                          <w:i/>
                          <w:color w:val="0070C0"/>
                        </w:rPr>
                      </w:rPrChange>
                    </w:rPr>
                    <w:t>0,2836621</w:t>
                  </w:r>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7C85CF4E"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w:t>
      </w:r>
      <w:ins w:id="1307" w:author="Alex" w:date="2015-07-20T18:47:00Z">
        <w:r w:rsidR="00CB3985">
          <w:rPr>
            <w:rFonts w:ascii="Times New Roman" w:hAnsi="Times New Roman" w:cs="Times New Roman"/>
            <w:b/>
          </w:rPr>
          <w:t>s</w:t>
        </w:r>
      </w:ins>
      <w:r w:rsidR="000152CF">
        <w:rPr>
          <w:rFonts w:ascii="Times New Roman" w:hAnsi="Times New Roman" w:cs="Times New Roman"/>
          <w:b/>
        </w:rPr>
        <w:t xml:space="preserve"> f</w:t>
      </w:r>
      <w:r w:rsidR="00C968B4" w:rsidRPr="00441BF2">
        <w:rPr>
          <w:rFonts w:ascii="Times New Roman" w:hAnsi="Times New Roman" w:cs="Times New Roman"/>
          <w:b/>
        </w:rPr>
        <w:t>unci</w:t>
      </w:r>
      <w:del w:id="1308" w:author="Alex" w:date="2015-07-20T18:47:00Z">
        <w:r w:rsidR="00C968B4" w:rsidRPr="00441BF2" w:rsidDel="00CB3985">
          <w:rPr>
            <w:rFonts w:ascii="Times New Roman" w:hAnsi="Times New Roman" w:cs="Times New Roman"/>
            <w:b/>
          </w:rPr>
          <w:delText>ón</w:delText>
        </w:r>
      </w:del>
      <w:ins w:id="1309" w:author="Alex" w:date="2015-07-20T18:47:00Z">
        <w:r w:rsidR="00CB3985">
          <w:rPr>
            <w:rFonts w:ascii="Times New Roman" w:hAnsi="Times New Roman" w:cs="Times New Roman"/>
            <w:b/>
          </w:rPr>
          <w:t>ones</w:t>
        </w:r>
      </w:ins>
      <w:r w:rsidR="00C968B4" w:rsidRPr="00441BF2">
        <w:rPr>
          <w:rFonts w:ascii="Times New Roman" w:hAnsi="Times New Roman" w:cs="Times New Roman"/>
          <w:b/>
        </w:rPr>
        <w:t xml:space="preserve"> impar</w:t>
      </w:r>
      <w:ins w:id="1310" w:author="Alex" w:date="2015-07-20T18:48:00Z">
        <w:r w:rsidR="00CB3985">
          <w:rPr>
            <w:rFonts w:ascii="Times New Roman" w:hAnsi="Times New Roman" w:cs="Times New Roman"/>
            <w:b/>
          </w:rPr>
          <w:t>es</w:t>
        </w:r>
      </w:ins>
    </w:p>
    <w:p w14:paraId="7919895E" w14:textId="77777777" w:rsidR="008D5307" w:rsidRPr="00441BF2" w:rsidRDefault="008D5307" w:rsidP="00C968B4">
      <w:pPr>
        <w:spacing w:after="0"/>
        <w:rPr>
          <w:rFonts w:ascii="Times New Roman" w:hAnsi="Times New Roman" w:cs="Times New Roman"/>
          <w:b/>
        </w:rPr>
      </w:pPr>
    </w:p>
    <w:p w14:paraId="41E786AB" w14:textId="0FF1B6DC"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w:t>
      </w:r>
      <w:del w:id="1311" w:author="Alex" w:date="2015-07-20T17:00:00Z">
        <w:r w:rsidRPr="00441BF2" w:rsidDel="00426FA1">
          <w:rPr>
            <w:rFonts w:ascii="Times New Roman" w:hAnsi="Times New Roman" w:cs="Times New Roman"/>
          </w:rPr>
          <w:delText>aquella cuyo comportamiento para cada número es el inverso aditivo al que se aplica a su inverso aditivo</w:delText>
        </w:r>
      </w:del>
      <w:ins w:id="1312" w:author="Alex" w:date="2015-07-20T17:00:00Z">
        <w:r w:rsidR="00426FA1">
          <w:rPr>
            <w:rFonts w:ascii="Times New Roman" w:hAnsi="Times New Roman" w:cs="Times New Roman"/>
          </w:rPr>
          <w:t xml:space="preserve">tal que las imágenes de </w:t>
        </w:r>
      </w:ins>
      <w:ins w:id="1313" w:author="Alex" w:date="2015-07-20T17:09:00Z">
        <w:r w:rsidR="00902890">
          <w:rPr>
            <w:rFonts w:ascii="Times New Roman" w:hAnsi="Times New Roman" w:cs="Times New Roman"/>
          </w:rPr>
          <w:t xml:space="preserve">opuestos aditivos difieren </w:t>
        </w:r>
      </w:ins>
      <w:ins w:id="1314" w:author="Alex" w:date="2015-07-20T17:10:00Z">
        <w:r w:rsidR="00902890">
          <w:rPr>
            <w:rFonts w:ascii="Times New Roman" w:hAnsi="Times New Roman" w:cs="Times New Roman"/>
          </w:rPr>
          <w:t>única</w:t>
        </w:r>
        <w:r w:rsidR="007A5B2D">
          <w:rPr>
            <w:rFonts w:ascii="Times New Roman" w:hAnsi="Times New Roman" w:cs="Times New Roman"/>
          </w:rPr>
          <w:t>mente en su signo</w:t>
        </w:r>
      </w:ins>
      <w:r w:rsidRPr="00441BF2">
        <w:rPr>
          <w:rFonts w:ascii="Times New Roman" w:hAnsi="Times New Roman" w:cs="Times New Roman"/>
        </w:rPr>
        <w:t xml:space="preserve">.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Default="00C96B26" w:rsidP="00A84101">
      <w:pPr>
        <w:spacing w:after="0"/>
        <w:jc w:val="both"/>
        <w:rPr>
          <w:ins w:id="1315" w:author="Alex" w:date="2015-07-20T16:59:00Z"/>
          <w:rFonts w:ascii="Times New Roman" w:hAnsi="Times New Roman" w:cs="Times New Roman"/>
        </w:rPr>
      </w:pPr>
    </w:p>
    <w:p w14:paraId="7D2E1E39" w14:textId="654FC0A0" w:rsidR="00426FA1" w:rsidRPr="00441BF2" w:rsidDel="007A5B2D" w:rsidRDefault="00426FA1" w:rsidP="00A84101">
      <w:pPr>
        <w:spacing w:after="0"/>
        <w:jc w:val="both"/>
        <w:rPr>
          <w:del w:id="1316" w:author="Alex" w:date="2015-07-20T17:11:00Z"/>
          <w:rFonts w:ascii="Times New Roman" w:hAnsi="Times New Roman" w:cs="Times New Roman"/>
        </w:rPr>
      </w:pPr>
    </w:p>
    <w:p w14:paraId="5ACACFAC" w14:textId="12BABBB5" w:rsidR="007A5B2D" w:rsidRDefault="00C96B26" w:rsidP="00A84101">
      <w:pPr>
        <w:spacing w:after="0"/>
        <w:jc w:val="both"/>
        <w:rPr>
          <w:ins w:id="1317" w:author="Alex" w:date="2015-07-20T18:38:00Z"/>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w:t>
      </w:r>
      <w:del w:id="1318" w:author="Alex" w:date="2015-07-20T17:12:00Z">
        <w:r w:rsidRPr="00441BF2" w:rsidDel="007A5B2D">
          <w:rPr>
            <w:rFonts w:ascii="Times New Roman" w:hAnsi="Times New Roman" w:cs="Times New Roman"/>
          </w:rPr>
          <w:delText xml:space="preserve">números </w:delText>
        </w:r>
      </w:del>
      <w:del w:id="1319" w:author="Alex" w:date="2015-07-20T17:11:00Z">
        <w:r w:rsidRPr="00441BF2" w:rsidDel="007A5B2D">
          <w:rPr>
            <w:rFonts w:ascii="Times New Roman" w:hAnsi="Times New Roman" w:cs="Times New Roman"/>
          </w:rPr>
          <w:delText>opuestos</w:delText>
        </w:r>
      </w:del>
      <w:ins w:id="1320" w:author="Alex" w:date="2015-07-20T17:12:00Z">
        <w:r w:rsidR="007A5B2D">
          <w:rPr>
            <w:rFonts w:ascii="Times New Roman" w:hAnsi="Times New Roman" w:cs="Times New Roman"/>
          </w:rPr>
          <w:t>opuestos</w:t>
        </w:r>
      </w:ins>
      <w:ins w:id="1321" w:author="Alex" w:date="2015-07-20T17:11:00Z">
        <w:r w:rsidR="007A5B2D">
          <w:rPr>
            <w:rFonts w:ascii="Times New Roman" w:hAnsi="Times New Roman" w:cs="Times New Roman"/>
          </w:rPr>
          <w:t xml:space="preserve"> aditivos</w:t>
        </w:r>
      </w:ins>
      <w:del w:id="1322" w:author="Alex" w:date="2015-07-20T17:11:00Z">
        <w:r w:rsidRPr="00441BF2" w:rsidDel="007A5B2D">
          <w:rPr>
            <w:rFonts w:ascii="Times New Roman" w:hAnsi="Times New Roman" w:cs="Times New Roman"/>
          </w:rPr>
          <w:delText xml:space="preserve"> (inversos para la </w:delText>
        </w:r>
        <w:r w:rsidR="008B4C40" w:rsidDel="007A5B2D">
          <w:rPr>
            <w:rFonts w:ascii="Times New Roman" w:hAnsi="Times New Roman" w:cs="Times New Roman"/>
          </w:rPr>
          <w:delText>adición</w:delText>
        </w:r>
        <w:r w:rsidRPr="00441BF2" w:rsidDel="007A5B2D">
          <w:rPr>
            <w:rFonts w:ascii="Times New Roman" w:hAnsi="Times New Roman" w:cs="Times New Roman"/>
          </w:rPr>
          <w:delText xml:space="preserve">, </w:delText>
        </w:r>
      </w:del>
      <w:del w:id="1323" w:author="Alex" w:date="2015-07-20T17:12:00Z">
        <w:r w:rsidRPr="00441BF2" w:rsidDel="007A5B2D">
          <w:rPr>
            <w:rFonts w:ascii="Times New Roman" w:hAnsi="Times New Roman" w:cs="Times New Roman"/>
          </w:rPr>
          <w:delText xml:space="preserve">como 1 y </w:delText>
        </w:r>
        <m:oMath>
          <m:r>
            <w:rPr>
              <w:rFonts w:ascii="Cambria Math" w:hAnsi="Cambria Math" w:cs="Times New Roman"/>
            </w:rPr>
            <m:t>-</m:t>
          </m:r>
        </m:oMath>
        <w:r w:rsidRPr="00441BF2" w:rsidDel="007A5B2D">
          <w:rPr>
            <w:rFonts w:ascii="Times New Roman" w:hAnsi="Times New Roman" w:cs="Times New Roman"/>
          </w:rPr>
          <w:delText xml:space="preserve">1, </w:delTex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sidDel="007A5B2D">
          <w:rPr>
            <w:rFonts w:ascii="Times New Roman" w:eastAsiaTheme="minorEastAsia" w:hAnsi="Times New Roman" w:cs="Times New Roman"/>
          </w:rPr>
          <w:delText xml:space="preserve"> y </w:delTex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sidDel="007A5B2D">
          <w:rPr>
            <w:rFonts w:ascii="Times New Roman" w:hAnsi="Times New Roman" w:cs="Times New Roman"/>
          </w:rPr>
          <w:delText xml:space="preserve"> y </w:delText>
        </w:r>
        <w:r w:rsidR="007A5B2D" w:rsidRPr="007A5B2D">
          <w:rPr>
            <w:rFonts w:ascii="Times New Roman" w:eastAsiaTheme="minorEastAsia" w:hAnsi="Times New Roman" w:cs="Times New Roman"/>
            <w:rPrChange w:id="1324" w:author="Alex" w:date="2015-07-20T17:12:00Z">
              <w:rPr>
                <w:rFonts w:ascii="Cambria Math" w:hAnsi="Cambria Math" w:cs="Times New Roman"/>
                <w:i/>
              </w:rPr>
            </w:rPrChange>
          </w:rPr>
          <w:delText>√(</w:delText>
        </w:r>
      </w:del>
      <w:ins w:id="1325" w:author="Alex" w:date="2015-07-20T17:12:00Z">
        <w:r w:rsidR="007A5B2D">
          <w:rPr>
            <w:rFonts w:ascii="Times New Roman" w:eastAsiaTheme="minorEastAsia" w:hAnsi="Times New Roman" w:cs="Times New Roman"/>
          </w:rPr>
          <w:t xml:space="preserve"> (</w:t>
        </w:r>
        <w:r w:rsidR="007A5B2D" w:rsidRPr="007A5B2D">
          <w:rPr>
            <w:rFonts w:ascii="Times New Roman" w:eastAsiaTheme="minorEastAsia" w:hAnsi="Times New Roman" w:cs="Times New Roman"/>
            <w:rPrChange w:id="1326" w:author="Alex" w:date="2015-07-20T17:12:00Z">
              <w:rPr>
                <w:rFonts w:ascii="Cambria Math" w:hAnsi="Cambria Math" w:cs="Times New Roman"/>
              </w:rPr>
            </w:rPrChange>
          </w:rPr>
          <w:t>como 1 y -1,  3 y -3  o  -</w:t>
        </w:r>
      </w:ins>
      <w:ins w:id="1327" w:author="Alex" w:date="2015-08-02T18:57:00Z">
        <w:r w:rsidR="007142CD" w:rsidRPr="00841F41">
          <w:rPr>
            <w:rFonts w:ascii="Times New Roman" w:eastAsiaTheme="minorEastAsia" w:hAnsi="Times New Roman" w:cs="Times New Roman"/>
          </w:rPr>
          <w:t>√</w:t>
        </w:r>
      </w:ins>
      <w:ins w:id="1328" w:author="Alex" w:date="2015-07-20T17:12:00Z">
        <w:r w:rsidR="007A5B2D" w:rsidRPr="007A5B2D">
          <w:rPr>
            <w:rFonts w:ascii="Times New Roman" w:eastAsiaTheme="minorEastAsia" w:hAnsi="Times New Roman" w:cs="Times New Roman" w:hint="eastAsia"/>
            <w:rPrChange w:id="1329" w:author="Alex" w:date="2015-07-20T17:12:00Z">
              <w:rPr>
                <w:rFonts w:ascii="Cambria Math" w:eastAsiaTheme="minorEastAsia" w:hAnsi="Cambria Math" w:cs="Times New Roman" w:hint="eastAsia"/>
              </w:rPr>
            </w:rPrChange>
          </w:rPr>
          <w:t xml:space="preserve">2  y </w:t>
        </w:r>
      </w:ins>
      <w:ins w:id="1330" w:author="Alex" w:date="2015-08-02T18:56:00Z">
        <w:r w:rsidR="007142CD" w:rsidRPr="007142CD">
          <w:rPr>
            <w:rFonts w:ascii="Times New Roman" w:eastAsiaTheme="minorEastAsia" w:hAnsi="Times New Roman" w:cs="Times New Roman"/>
            <w:rPrChange w:id="1331" w:author="Alex" w:date="2015-08-02T18:57:00Z">
              <w:rPr>
                <w:rFonts w:ascii="Cambria Math" w:eastAsiaTheme="minorEastAsia" w:hAnsi="Cambria Math" w:cs="Times New Roman"/>
                <w:i/>
              </w:rPr>
            </w:rPrChange>
          </w:rPr>
          <w:t>√</w:t>
        </w:r>
      </w:ins>
      <w:ins w:id="1332" w:author="Alex" w:date="2015-07-20T17:12:00Z">
        <w:r w:rsidR="007A5B2D" w:rsidRPr="007A5B2D">
          <w:rPr>
            <w:rFonts w:ascii="Times New Roman" w:eastAsiaTheme="minorEastAsia" w:hAnsi="Times New Roman" w:cs="Times New Roman" w:hint="eastAsia"/>
            <w:rPrChange w:id="1333" w:author="Alex" w:date="2015-07-20T17:12:00Z">
              <w:rPr>
                <w:rFonts w:ascii="Cambria Math" w:eastAsiaTheme="minorEastAsia" w:hAnsi="Cambria Math" w:cs="Times New Roman" w:hint="eastAsia"/>
              </w:rPr>
            </w:rPrChange>
          </w:rPr>
          <w:t>2)</w:t>
        </w:r>
      </w:ins>
      <w:del w:id="1334" w:author="Alex" w:date="2015-07-20T17:12:00Z">
        <w:r w:rsidR="007A5B2D" w:rsidRPr="007A5B2D" w:rsidDel="007A5B2D">
          <w:rPr>
            <w:rFonts w:ascii="Times New Roman" w:eastAsiaTheme="minorEastAsia" w:hAnsi="Times New Roman" w:cs="Times New Roman"/>
            <w:rPrChange w:id="1335" w:author="Alex" w:date="2015-07-20T17:12:00Z">
              <w:rPr>
                <w:rFonts w:ascii="Cambria Math" w:hAnsi="Cambria Math" w:cs="Times New Roman"/>
                <w:i/>
              </w:rPr>
            </w:rPrChange>
          </w:rPr>
          <w:delText>2</w:delText>
        </w:r>
        <w:r w:rsidR="007A5B2D" w:rsidRPr="007A5B2D">
          <w:rPr>
            <w:rFonts w:ascii="Times New Roman" w:eastAsiaTheme="minorEastAsia" w:hAnsi="Times New Roman" w:cs="Times New Roman"/>
            <w:rPrChange w:id="1336" w:author="Alex" w:date="2015-07-20T17:12:00Z">
              <w:rPr>
                <w:rFonts w:ascii="Cambria Math" w:hAnsi="Cambria Math" w:cs="Times New Roman"/>
                <w:i/>
              </w:rPr>
            </w:rPrChange>
          </w:rPr>
          <w:delText>)</w:delText>
        </w:r>
        <w:r w:rsidRPr="00441BF2" w:rsidDel="007A5B2D">
          <w:rPr>
            <w:rFonts w:ascii="Times New Roman" w:eastAsiaTheme="minorEastAsia" w:hAnsi="Times New Roman" w:cs="Times New Roman"/>
          </w:rPr>
          <w:delText>),</w:delText>
        </w:r>
      </w:del>
      <w:r w:rsidRPr="00441BF2">
        <w:rPr>
          <w:rFonts w:ascii="Times New Roman" w:eastAsiaTheme="minorEastAsia" w:hAnsi="Times New Roman" w:cs="Times New Roman"/>
        </w:rPr>
        <w:t xml:space="preserve"> la imagen en el </w:t>
      </w:r>
      <w:proofErr w:type="spellStart"/>
      <w:r w:rsidRPr="00441BF2">
        <w:rPr>
          <w:rFonts w:ascii="Times New Roman" w:eastAsiaTheme="minorEastAsia" w:hAnsi="Times New Roman" w:cs="Times New Roman"/>
        </w:rPr>
        <w:t>codominio</w:t>
      </w:r>
      <w:proofErr w:type="spellEnd"/>
      <w:r w:rsidRPr="00441BF2">
        <w:rPr>
          <w:rFonts w:ascii="Times New Roman" w:eastAsiaTheme="minorEastAsia" w:hAnsi="Times New Roman" w:cs="Times New Roman"/>
        </w:rPr>
        <w:t xml:space="preserve">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w:t>
      </w:r>
    </w:p>
    <w:p w14:paraId="594E36E6" w14:textId="77777777" w:rsidR="00CB3985" w:rsidRDefault="00CB3985" w:rsidP="00A84101">
      <w:pPr>
        <w:spacing w:after="0"/>
        <w:jc w:val="both"/>
        <w:rPr>
          <w:ins w:id="1337" w:author="Alex" w:date="2015-07-20T17:15: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86"/>
        <w:gridCol w:w="6342"/>
      </w:tblGrid>
      <w:tr w:rsidR="007A5B2D" w14:paraId="5C6293C7" w14:textId="77777777" w:rsidTr="007A5B2D">
        <w:trPr>
          <w:ins w:id="1338" w:author="Alex" w:date="2015-07-20T17:20: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7D6896A" w14:textId="77777777" w:rsidR="007A5B2D" w:rsidRDefault="007A5B2D">
            <w:pPr>
              <w:jc w:val="center"/>
              <w:rPr>
                <w:ins w:id="1339" w:author="Alex" w:date="2015-07-20T17:20:00Z"/>
                <w:rFonts w:ascii="Times New Roman" w:hAnsi="Times New Roman" w:cs="Times New Roman"/>
                <w:b/>
                <w:color w:val="FFFFFF" w:themeColor="background1"/>
              </w:rPr>
            </w:pPr>
            <w:ins w:id="1340" w:author="Alex" w:date="2015-07-20T17:20:00Z">
              <w:r>
                <w:rPr>
                  <w:rFonts w:ascii="Times New Roman" w:hAnsi="Times New Roman" w:cs="Times New Roman"/>
                  <w:b/>
                  <w:color w:val="FFFFFF" w:themeColor="background1"/>
                </w:rPr>
                <w:t>Destacado</w:t>
              </w:r>
            </w:ins>
          </w:p>
        </w:tc>
      </w:tr>
      <w:tr w:rsidR="007A5B2D" w14:paraId="0CD75C39" w14:textId="77777777" w:rsidTr="007A5B2D">
        <w:trPr>
          <w:ins w:id="1341" w:author="Alex" w:date="2015-07-20T17:2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2530" w14:textId="77777777" w:rsidR="007A5B2D" w:rsidRDefault="007A5B2D">
            <w:pPr>
              <w:rPr>
                <w:ins w:id="1342" w:author="Alex" w:date="2015-07-20T17:20:00Z"/>
                <w:rFonts w:ascii="Times" w:hAnsi="Times"/>
                <w:b/>
                <w:sz w:val="18"/>
                <w:szCs w:val="18"/>
              </w:rPr>
            </w:pPr>
            <w:ins w:id="1343" w:author="Alex" w:date="2015-07-20T17:20: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BB91DB" w14:textId="4EA935ED" w:rsidR="007A5B2D" w:rsidRDefault="00AD712D">
            <w:pPr>
              <w:jc w:val="center"/>
              <w:rPr>
                <w:ins w:id="1344" w:author="Alex" w:date="2015-07-20T17:20:00Z"/>
                <w:rFonts w:ascii="Times" w:hAnsi="Times"/>
                <w:b/>
                <w:sz w:val="18"/>
                <w:szCs w:val="18"/>
              </w:rPr>
            </w:pPr>
            <w:ins w:id="1345" w:author="Alex" w:date="2015-07-20T17:28:00Z">
              <w:r>
                <w:rPr>
                  <w:rFonts w:ascii="Times" w:hAnsi="Times"/>
                  <w:b/>
                  <w:sz w:val="18"/>
                  <w:szCs w:val="18"/>
                </w:rPr>
                <w:t>Ejemplo de i</w:t>
              </w:r>
            </w:ins>
            <w:ins w:id="1346" w:author="Alex" w:date="2015-07-20T17:20:00Z">
              <w:r w:rsidR="007A5B2D">
                <w:rPr>
                  <w:rFonts w:ascii="Times" w:hAnsi="Times"/>
                  <w:b/>
                  <w:sz w:val="18"/>
                  <w:szCs w:val="18"/>
                </w:rPr>
                <w:t>mágenes de funciones impares</w:t>
              </w:r>
            </w:ins>
          </w:p>
        </w:tc>
      </w:tr>
      <w:tr w:rsidR="007A5B2D" w14:paraId="1FB79FF0" w14:textId="77777777" w:rsidTr="007A5B2D">
        <w:trPr>
          <w:ins w:id="1347" w:author="Alex" w:date="2015-07-20T17:2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AC22" w14:textId="77777777" w:rsidR="007A5B2D" w:rsidRDefault="007A5B2D">
            <w:pPr>
              <w:rPr>
                <w:ins w:id="1348" w:author="Alex" w:date="2015-07-20T17:20:00Z"/>
                <w:rFonts w:ascii="Times" w:hAnsi="Times"/>
              </w:rPr>
            </w:pPr>
            <w:ins w:id="1349" w:author="Alex" w:date="2015-07-20T17:20: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5FABA" w14:textId="77777777" w:rsidR="007A5B2D" w:rsidRPr="00441BF2" w:rsidRDefault="007A5B2D" w:rsidP="007A5B2D">
            <w:pPr>
              <w:jc w:val="both"/>
              <w:rPr>
                <w:ins w:id="1350" w:author="Alex" w:date="2015-07-20T17:20:00Z"/>
                <w:rFonts w:ascii="Times New Roman" w:eastAsiaTheme="minorEastAsia" w:hAnsi="Times New Roman" w:cs="Times New Roman"/>
              </w:rPr>
            </w:pPr>
            <w:ins w:id="1351" w:author="Alex" w:date="2015-07-20T17:20:00Z">
              <w:r>
                <w:rPr>
                  <w:rFonts w:ascii="Times New Roman" w:eastAsiaTheme="minorEastAsia" w:hAnsi="Times New Roman" w:cs="Times New Roman"/>
                </w:rPr>
                <w:t>S</w:t>
              </w:r>
              <w:r w:rsidRPr="00441BF2">
                <w:rPr>
                  <w:rFonts w:ascii="Times New Roman" w:eastAsiaTheme="minorEastAsia" w:hAnsi="Times New Roman" w:cs="Times New Roman"/>
                </w:rPr>
                <w:t xml:space="preserve">i </w:t>
              </w:r>
              <w:r w:rsidRPr="00A21E28">
                <w:rPr>
                  <w:rFonts w:ascii="Times New Roman" w:eastAsiaTheme="minorEastAsia" w:hAnsi="Times New Roman" w:cs="Times New Roman"/>
                  <w:i/>
                </w:rPr>
                <w:t>y=f(x)</w:t>
              </w:r>
              <w:r w:rsidRPr="00441BF2">
                <w:rPr>
                  <w:rFonts w:ascii="Times New Roman" w:eastAsiaTheme="minorEastAsia" w:hAnsi="Times New Roman" w:cs="Times New Roman"/>
                </w:rPr>
                <w:t xml:space="preserve"> es una función impar y si </w:t>
              </w:r>
              <w:proofErr w:type="gramStart"/>
              <w:r w:rsidRPr="00A21E28">
                <w:rPr>
                  <w:rFonts w:ascii="Times New Roman" w:eastAsiaTheme="minorEastAsia" w:hAnsi="Times New Roman" w:cs="Times New Roman"/>
                  <w:i/>
                </w:rPr>
                <w:t>f(</w:t>
              </w:r>
              <w:proofErr w:type="gramEnd"/>
              <w:r w:rsidRPr="00A21E28">
                <w:rPr>
                  <w:rFonts w:ascii="Times New Roman" w:eastAsiaTheme="minorEastAsia" w:hAnsi="Times New Roman" w:cs="Times New Roman"/>
                </w:rPr>
                <w:t>1</w:t>
              </w:r>
              <w:r w:rsidRPr="00A21E28">
                <w:rPr>
                  <w:rFonts w:ascii="Times New Roman" w:eastAsiaTheme="minorEastAsia" w:hAnsi="Times New Roman" w:cs="Times New Roman"/>
                  <w:i/>
                </w:rPr>
                <w:t>)=y</w:t>
              </w:r>
              <w:r w:rsidRPr="00A21E28">
                <w:rPr>
                  <w:rFonts w:ascii="Times New Roman" w:eastAsiaTheme="minorEastAsia" w:hAnsi="Times New Roman" w:cs="Times New Roman"/>
                  <w:vertAlign w:val="subscript"/>
                </w:rPr>
                <w:t>1</w:t>
              </w:r>
              <w:r w:rsidRPr="00441BF2">
                <w:rPr>
                  <w:rFonts w:ascii="Times New Roman" w:eastAsiaTheme="minorEastAsia" w:hAnsi="Times New Roman" w:cs="Times New Roman"/>
                </w:rPr>
                <w:t xml:space="preserve">, entonces </w:t>
              </w:r>
              <w:r w:rsidRPr="00A21E28">
                <w:rPr>
                  <w:rFonts w:ascii="Times New Roman" w:eastAsiaTheme="minorEastAsia" w:hAnsi="Times New Roman" w:cs="Times New Roman"/>
                  <w:i/>
                </w:rPr>
                <w:t>f(-</w:t>
              </w:r>
              <w:r w:rsidRPr="00A21E28">
                <w:rPr>
                  <w:rFonts w:ascii="Times New Roman" w:eastAsiaTheme="minorEastAsia" w:hAnsi="Times New Roman" w:cs="Times New Roman"/>
                </w:rPr>
                <w:t>1</w:t>
              </w:r>
              <w:r w:rsidRPr="00A21E28">
                <w:rPr>
                  <w:rFonts w:ascii="Times New Roman" w:eastAsiaTheme="minorEastAsia" w:hAnsi="Times New Roman" w:cs="Times New Roman"/>
                  <w:i/>
                </w:rPr>
                <w:t>)=-y</w:t>
              </w:r>
              <w:r w:rsidRPr="00A21E28">
                <w:rPr>
                  <w:rFonts w:ascii="Times New Roman" w:eastAsiaTheme="minorEastAsia" w:hAnsi="Times New Roman" w:cs="Times New Roman"/>
                  <w:i/>
                  <w:vertAlign w:val="subscript"/>
                </w:rPr>
                <w:t>1</w:t>
              </w:r>
              <w:r w:rsidRPr="00A21E28">
                <w:rPr>
                  <w:rFonts w:ascii="Times New Roman" w:eastAsiaTheme="minorEastAsia" w:hAnsi="Times New Roman" w:cs="Times New Roman"/>
                  <w:i/>
                </w:rPr>
                <w:t>.</w:t>
              </w:r>
            </w:ins>
          </w:p>
          <w:p w14:paraId="514D5B62" w14:textId="77777777" w:rsidR="007A5B2D" w:rsidRDefault="007A5B2D">
            <w:pPr>
              <w:rPr>
                <w:ins w:id="1352" w:author="Alex" w:date="2015-07-20T17:20:00Z"/>
                <w:rFonts w:ascii="Times" w:hAnsi="Times"/>
              </w:rPr>
            </w:pPr>
          </w:p>
        </w:tc>
      </w:tr>
    </w:tbl>
    <w:p w14:paraId="2927865E" w14:textId="77777777" w:rsidR="007A5B2D" w:rsidRDefault="007A5B2D" w:rsidP="00A84101">
      <w:pPr>
        <w:spacing w:after="0"/>
        <w:jc w:val="both"/>
        <w:rPr>
          <w:ins w:id="1353" w:author="Alex" w:date="2015-07-20T17:15:00Z"/>
          <w:rFonts w:ascii="Times New Roman" w:eastAsiaTheme="minorEastAsia" w:hAnsi="Times New Roman" w:cs="Times New Roman"/>
        </w:rPr>
      </w:pPr>
    </w:p>
    <w:p w14:paraId="53BE26B6" w14:textId="32F9F5C3" w:rsidR="00C96B26" w:rsidRPr="00441BF2" w:rsidDel="007A5B2D" w:rsidRDefault="00F27970">
      <w:pPr>
        <w:spacing w:after="0"/>
        <w:jc w:val="both"/>
        <w:rPr>
          <w:del w:id="1354" w:author="Alex" w:date="2015-07-20T17:20:00Z"/>
          <w:rFonts w:ascii="Times New Roman" w:eastAsiaTheme="minorEastAsia" w:hAnsi="Times New Roman" w:cs="Times New Roman"/>
        </w:rPr>
      </w:pPr>
      <w:del w:id="1355" w:author="Alex" w:date="2015-07-20T17:15:00Z">
        <w:r w:rsidRPr="00441BF2" w:rsidDel="007A5B2D">
          <w:rPr>
            <w:rFonts w:ascii="Times New Roman" w:eastAsiaTheme="minorEastAsia" w:hAnsi="Times New Roman" w:cs="Times New Roman"/>
          </w:rPr>
          <w:delText>Así que, s</w:delText>
        </w:r>
      </w:del>
      <w:del w:id="1356" w:author="Alex" w:date="2015-07-20T17:20:00Z">
        <w:r w:rsidRPr="00441BF2" w:rsidDel="007A5B2D">
          <w:rPr>
            <w:rFonts w:ascii="Times New Roman" w:eastAsiaTheme="minorEastAsia" w:hAnsi="Times New Roman" w:cs="Times New Roman"/>
          </w:rPr>
          <w:delText xml:space="preserve">i </w:delText>
        </w:r>
        <w:r w:rsidR="007A5B2D" w:rsidRPr="007A5B2D" w:rsidDel="007A5B2D">
          <w:rPr>
            <w:rFonts w:ascii="Times New Roman" w:eastAsiaTheme="minorEastAsia" w:hAnsi="Times New Roman" w:cs="Times New Roman" w:hint="eastAsia"/>
            <w:i/>
            <w:rPrChange w:id="1357" w:author="Alex" w:date="2015-07-20T17:15:00Z">
              <w:rPr>
                <w:rFonts w:ascii="Cambria Math" w:eastAsiaTheme="minorEastAsia" w:hAnsi="Cambria Math" w:cs="Times New Roman" w:hint="eastAsia"/>
                <w:i/>
              </w:rPr>
            </w:rPrChange>
          </w:rPr>
          <w:delText>y=f(x)</w:delText>
        </w:r>
        <w:r w:rsidRPr="00441BF2" w:rsidDel="007A5B2D">
          <w:rPr>
            <w:rFonts w:ascii="Times New Roman" w:eastAsiaTheme="minorEastAsia" w:hAnsi="Times New Roman" w:cs="Times New Roman"/>
          </w:rPr>
          <w:delText xml:space="preserve"> es una función impar</w:delText>
        </w:r>
        <w:r w:rsidR="00C0232F" w:rsidRPr="00441BF2" w:rsidDel="007A5B2D">
          <w:rPr>
            <w:rFonts w:ascii="Times New Roman" w:eastAsiaTheme="minorEastAsia" w:hAnsi="Times New Roman" w:cs="Times New Roman"/>
          </w:rPr>
          <w:delText xml:space="preserve"> y si</w:delText>
        </w:r>
        <w:r w:rsidRPr="00441BF2" w:rsidDel="007A5B2D">
          <w:rPr>
            <w:rFonts w:ascii="Times New Roman" w:eastAsiaTheme="minorEastAsia" w:hAnsi="Times New Roman" w:cs="Times New Roman"/>
          </w:rPr>
          <w:delText xml:space="preserve"> </w:delText>
        </w:r>
        <w:r w:rsidR="007A5B2D" w:rsidRPr="007A5B2D" w:rsidDel="007A5B2D">
          <w:rPr>
            <w:rFonts w:ascii="Times New Roman" w:eastAsiaTheme="minorEastAsia" w:hAnsi="Times New Roman" w:cs="Times New Roman" w:hint="eastAsia"/>
            <w:i/>
            <w:rPrChange w:id="1358" w:author="Alex" w:date="2015-07-20T17:16:00Z">
              <w:rPr>
                <w:rFonts w:ascii="Cambria Math" w:eastAsiaTheme="minorEastAsia" w:hAnsi="Cambria Math" w:cs="Times New Roman" w:hint="eastAsia"/>
                <w:i/>
              </w:rPr>
            </w:rPrChange>
          </w:rPr>
          <w:delText>f(</w:delText>
        </w:r>
      </w:del>
      <w:del w:id="1359" w:author="Alex" w:date="2015-07-20T17:16:00Z">
        <w:r w:rsidR="007A5B2D" w:rsidRPr="007A5B2D" w:rsidDel="007A5B2D">
          <w:rPr>
            <w:rFonts w:ascii="Times New Roman" w:eastAsiaTheme="minorEastAsia" w:hAnsi="Times New Roman" w:cs="Times New Roman" w:hint="eastAsia"/>
            <w:rPrChange w:id="1360" w:author="Alex" w:date="2015-07-20T17:16:00Z">
              <w:rPr>
                <w:rFonts w:ascii="Cambria Math" w:eastAsiaTheme="minorEastAsia" w:hAnsi="Cambria Math" w:cs="Times New Roman" w:hint="eastAsia"/>
                <w:i/>
              </w:rPr>
            </w:rPrChange>
          </w:rPr>
          <w:delText>1</w:delText>
        </w:r>
      </w:del>
      <w:del w:id="1361" w:author="Alex" w:date="2015-07-20T17:20:00Z">
        <w:r w:rsidR="007A5B2D" w:rsidRPr="007A5B2D" w:rsidDel="007A5B2D">
          <w:rPr>
            <w:rFonts w:ascii="Times New Roman" w:eastAsiaTheme="minorEastAsia" w:hAnsi="Times New Roman" w:cs="Times New Roman" w:hint="eastAsia"/>
            <w:i/>
            <w:rPrChange w:id="1362" w:author="Alex" w:date="2015-07-20T17:16:00Z">
              <w:rPr>
                <w:rFonts w:ascii="Cambria Math" w:eastAsiaTheme="minorEastAsia" w:hAnsi="Cambria Math" w:cs="Times New Roman" w:hint="eastAsia"/>
                <w:i/>
              </w:rPr>
            </w:rPrChange>
          </w:rPr>
          <w:delText>)=y</w:delText>
        </w:r>
      </w:del>
      <w:del w:id="1363" w:author="Alex" w:date="2015-07-20T17:16:00Z">
        <w:r w:rsidR="007A5B2D" w:rsidRPr="007A5B2D" w:rsidDel="007A5B2D">
          <w:rPr>
            <w:rFonts w:ascii="Times New Roman" w:eastAsiaTheme="minorEastAsia" w:hAnsi="Times New Roman" w:cs="Times New Roman" w:hint="eastAsia"/>
            <w:vertAlign w:val="subscript"/>
            <w:rPrChange w:id="1364" w:author="Alex" w:date="2015-07-20T17:18:00Z">
              <w:rPr>
                <w:rFonts w:ascii="Cambria Math" w:eastAsiaTheme="minorEastAsia" w:hAnsi="Cambria Math" w:cs="Times New Roman" w:hint="eastAsia"/>
                <w:i/>
              </w:rPr>
            </w:rPrChange>
          </w:rPr>
          <w:delText>_1</w:delText>
        </w:r>
      </w:del>
      <w:del w:id="1365" w:author="Alex" w:date="2015-07-20T17:20:00Z">
        <w:r w:rsidR="00C0232F" w:rsidRPr="00441BF2" w:rsidDel="007A5B2D">
          <w:rPr>
            <w:rFonts w:ascii="Times New Roman" w:eastAsiaTheme="minorEastAsia" w:hAnsi="Times New Roman" w:cs="Times New Roman"/>
          </w:rPr>
          <w:delText xml:space="preserve">, entonces </w:delText>
        </w:r>
        <w:r w:rsidR="007A5B2D" w:rsidRPr="007A5B2D" w:rsidDel="007A5B2D">
          <w:rPr>
            <w:rFonts w:ascii="Times New Roman" w:eastAsiaTheme="minorEastAsia" w:hAnsi="Times New Roman" w:cs="Times New Roman" w:hint="eastAsia"/>
            <w:i/>
            <w:rPrChange w:id="1366" w:author="Alex" w:date="2015-07-20T17:19:00Z">
              <w:rPr>
                <w:rFonts w:ascii="Cambria Math" w:eastAsiaTheme="minorEastAsia" w:hAnsi="Cambria Math" w:cs="Times New Roman" w:hint="eastAsia"/>
                <w:i/>
              </w:rPr>
            </w:rPrChange>
          </w:rPr>
          <w:delText>f(-</w:delText>
        </w:r>
        <w:r w:rsidR="007A5B2D" w:rsidRPr="007A5B2D" w:rsidDel="007A5B2D">
          <w:rPr>
            <w:rFonts w:ascii="Times New Roman" w:eastAsiaTheme="minorEastAsia" w:hAnsi="Times New Roman" w:cs="Times New Roman" w:hint="eastAsia"/>
            <w:rPrChange w:id="1367" w:author="Alex" w:date="2015-07-20T17:19:00Z">
              <w:rPr>
                <w:rFonts w:ascii="Cambria Math" w:eastAsiaTheme="minorEastAsia" w:hAnsi="Cambria Math" w:cs="Times New Roman" w:hint="eastAsia"/>
                <w:i/>
              </w:rPr>
            </w:rPrChange>
          </w:rPr>
          <w:delText>1</w:delText>
        </w:r>
        <w:r w:rsidR="007A5B2D" w:rsidRPr="007A5B2D" w:rsidDel="007A5B2D">
          <w:rPr>
            <w:rFonts w:ascii="Times New Roman" w:eastAsiaTheme="minorEastAsia" w:hAnsi="Times New Roman" w:cs="Times New Roman" w:hint="eastAsia"/>
            <w:i/>
            <w:rPrChange w:id="1368" w:author="Alex" w:date="2015-07-20T17:19:00Z">
              <w:rPr>
                <w:rFonts w:ascii="Cambria Math" w:eastAsiaTheme="minorEastAsia" w:hAnsi="Cambria Math" w:cs="Times New Roman" w:hint="eastAsia"/>
                <w:i/>
              </w:rPr>
            </w:rPrChange>
          </w:rPr>
          <w:delText>)=</w:delText>
        </w:r>
      </w:del>
      <w:del w:id="1369" w:author="Alex" w:date="2015-07-20T17:18:00Z">
        <w:r w:rsidR="007A5B2D" w:rsidRPr="007A5B2D" w:rsidDel="007A5B2D">
          <w:rPr>
            <w:rFonts w:ascii="Times New Roman" w:eastAsiaTheme="minorEastAsia" w:hAnsi="Times New Roman" w:cs="Times New Roman" w:hint="eastAsia"/>
            <w:i/>
            <w:rPrChange w:id="1370" w:author="Alex" w:date="2015-07-20T17:19:00Z">
              <w:rPr>
                <w:rFonts w:ascii="Cambria Math" w:eastAsiaTheme="minorEastAsia" w:hAnsi="Cambria Math" w:cs="Times New Roman" w:hint="eastAsia"/>
                <w:i/>
              </w:rPr>
            </w:rPrChange>
          </w:rPr>
          <w:delText>〖</w:delText>
        </w:r>
      </w:del>
      <w:del w:id="1371" w:author="Alex" w:date="2015-07-20T17:20:00Z">
        <w:r w:rsidR="007A5B2D" w:rsidRPr="007A5B2D" w:rsidDel="007A5B2D">
          <w:rPr>
            <w:rFonts w:ascii="Times New Roman" w:eastAsiaTheme="minorEastAsia" w:hAnsi="Times New Roman" w:cs="Times New Roman" w:hint="eastAsia"/>
            <w:i/>
            <w:rPrChange w:id="1372" w:author="Alex" w:date="2015-07-20T17:19:00Z">
              <w:rPr>
                <w:rFonts w:ascii="Cambria Math" w:eastAsiaTheme="minorEastAsia" w:hAnsi="Cambria Math" w:cs="Times New Roman" w:hint="eastAsia"/>
                <w:i/>
              </w:rPr>
            </w:rPrChange>
          </w:rPr>
          <w:delText>-y</w:delText>
        </w:r>
      </w:del>
      <w:del w:id="1373" w:author="Alex" w:date="2015-07-20T17:18:00Z">
        <w:r w:rsidR="007A5B2D" w:rsidRPr="007A5B2D" w:rsidDel="007A5B2D">
          <w:rPr>
            <w:rFonts w:ascii="Times New Roman" w:eastAsiaTheme="minorEastAsia" w:hAnsi="Times New Roman" w:cs="Times New Roman" w:hint="eastAsia"/>
            <w:i/>
            <w:rPrChange w:id="1374" w:author="Alex" w:date="2015-07-20T17:19:00Z">
              <w:rPr>
                <w:rFonts w:ascii="Cambria Math" w:eastAsiaTheme="minorEastAsia" w:hAnsi="Cambria Math" w:cs="Times New Roman" w:hint="eastAsia"/>
                <w:i/>
              </w:rPr>
            </w:rPrChange>
          </w:rPr>
          <w:delText>〗</w:delText>
        </w:r>
        <w:r w:rsidR="007A5B2D" w:rsidRPr="007A5B2D" w:rsidDel="007A5B2D">
          <w:rPr>
            <w:rFonts w:ascii="Times New Roman" w:eastAsiaTheme="minorEastAsia" w:hAnsi="Times New Roman" w:cs="Times New Roman" w:hint="eastAsia"/>
            <w:i/>
            <w:rPrChange w:id="1375" w:author="Alex" w:date="2015-07-20T17:19:00Z">
              <w:rPr>
                <w:rFonts w:ascii="Cambria Math" w:eastAsiaTheme="minorEastAsia" w:hAnsi="Cambria Math" w:cs="Times New Roman" w:hint="eastAsia"/>
                <w:i/>
              </w:rPr>
            </w:rPrChange>
          </w:rPr>
          <w:delText>_</w:delText>
        </w:r>
      </w:del>
      <w:del w:id="1376" w:author="Alex" w:date="2015-07-20T17:20:00Z">
        <w:r w:rsidR="007A5B2D" w:rsidRPr="007A5B2D" w:rsidDel="007A5B2D">
          <w:rPr>
            <w:rFonts w:ascii="Times New Roman" w:eastAsiaTheme="minorEastAsia" w:hAnsi="Times New Roman" w:cs="Times New Roman" w:hint="eastAsia"/>
            <w:i/>
            <w:vertAlign w:val="subscript"/>
            <w:rPrChange w:id="1377" w:author="Alex" w:date="2015-07-20T17:19:00Z">
              <w:rPr>
                <w:rFonts w:ascii="Cambria Math" w:eastAsiaTheme="minorEastAsia" w:hAnsi="Cambria Math" w:cs="Times New Roman" w:hint="eastAsia"/>
                <w:i/>
              </w:rPr>
            </w:rPrChange>
          </w:rPr>
          <w:delText>1</w:delText>
        </w:r>
        <w:r w:rsidR="00C0232F" w:rsidRPr="007A5B2D" w:rsidDel="007A5B2D">
          <w:rPr>
            <w:rFonts w:ascii="Times New Roman" w:eastAsiaTheme="minorEastAsia" w:hAnsi="Times New Roman" w:cs="Times New Roman"/>
            <w:i/>
            <w:rPrChange w:id="1378" w:author="Alex" w:date="2015-07-20T17:19:00Z">
              <w:rPr>
                <w:rFonts w:ascii="Times New Roman" w:eastAsiaTheme="minorEastAsia" w:hAnsi="Times New Roman" w:cs="Times New Roman"/>
              </w:rPr>
            </w:rPrChange>
          </w:rPr>
          <w:delText>.</w:delText>
        </w:r>
      </w:del>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30"/>
        <w:gridCol w:w="6398"/>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080A104" w:rsidR="00AE1F5F" w:rsidRPr="00441BF2" w:rsidRDefault="00DC4F8D">
            <w:pPr>
              <w:pStyle w:val="Tema1Img"/>
              <w:numPr>
                <w:ilvl w:val="0"/>
                <w:numId w:val="0"/>
              </w:numPr>
              <w:ind w:left="501" w:hanging="360"/>
              <w:rPr>
                <w:lang w:val="es-ES_tradnl"/>
              </w:rPr>
              <w:pPrChange w:id="1379" w:author="Alex" w:date="2015-08-02T16:29: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1380" w:author="Alex" w:date="2015-08-02T16:29:00Z">
              <w:r w:rsidR="001336A2" w:rsidDel="004E35CB">
                <w:rPr>
                  <w:sz w:val="24"/>
                  <w:szCs w:val="24"/>
                  <w:lang w:val="es-ES_tradnl"/>
                </w:rPr>
                <w:delText>IMG16</w:delText>
              </w:r>
            </w:del>
            <w:ins w:id="1381" w:author="Alex" w:date="2015-08-02T16:29:00Z">
              <w:r w:rsidR="004E35CB">
                <w:rPr>
                  <w:sz w:val="24"/>
                  <w:szCs w:val="24"/>
                  <w:lang w:val="es-ES_tradnl"/>
                </w:rPr>
                <w:t>IMG20</w:t>
              </w:r>
            </w:ins>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7B17A427" wp14:editId="32329D57">
                  <wp:extent cx="3105179" cy="282226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13376" cy="2829714"/>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2D6D835B" w:rsidR="00C96B26" w:rsidRPr="00441BF2" w:rsidRDefault="00C0232F" w:rsidP="00A84101">
      <w:pPr>
        <w:spacing w:after="0"/>
        <w:jc w:val="both"/>
        <w:rPr>
          <w:rFonts w:ascii="Times New Roman" w:eastAsiaTheme="minorEastAsia" w:hAnsi="Times New Roman" w:cs="Times New Roman"/>
        </w:rPr>
      </w:pPr>
      <w:del w:id="1382" w:author="Alex" w:date="2015-07-20T17:35:00Z">
        <w:r w:rsidRPr="00441BF2" w:rsidDel="00E323DC">
          <w:rPr>
            <w:rFonts w:ascii="Times New Roman" w:hAnsi="Times New Roman" w:cs="Times New Roman"/>
          </w:rPr>
          <w:delText>Lo anterior se generaliza en la expresión de imparidad</w:delText>
        </w:r>
        <w:r w:rsidR="001558AF" w:rsidRPr="00441BF2" w:rsidDel="00E323DC">
          <w:rPr>
            <w:rFonts w:ascii="Times New Roman" w:hAnsi="Times New Roman" w:cs="Times New Roman"/>
          </w:rPr>
          <w:delText>, según la cual u</w:delText>
        </w:r>
      </w:del>
      <w:ins w:id="1383" w:author="Alex" w:date="2015-07-20T17:35:00Z">
        <w:r w:rsidR="00E323DC">
          <w:rPr>
            <w:rFonts w:ascii="Times New Roman" w:hAnsi="Times New Roman" w:cs="Times New Roman"/>
          </w:rPr>
          <w:t>En la representación analítica de u</w:t>
        </w:r>
      </w:ins>
      <w:r w:rsidR="00C96B26" w:rsidRPr="00441BF2">
        <w:rPr>
          <w:rFonts w:ascii="Times New Roman" w:hAnsi="Times New Roman" w:cs="Times New Roman"/>
        </w:rPr>
        <w:t xml:space="preserve">na función </w:t>
      </w:r>
      <w:r w:rsidR="00E323DC" w:rsidRPr="00E323DC">
        <w:rPr>
          <w:rFonts w:ascii="Times New Roman" w:eastAsiaTheme="minorEastAsia" w:hAnsi="Times New Roman" w:cs="Times New Roman"/>
          <w:i/>
          <w:rPrChange w:id="1384" w:author="Alex" w:date="2015-07-20T17:35:00Z">
            <w:rPr>
              <w:rFonts w:ascii="Cambria Math" w:hAnsi="Cambria Math" w:cs="Times New Roman"/>
              <w:i/>
            </w:rPr>
          </w:rPrChange>
        </w:rPr>
        <w:t>y=f(x)</w:t>
      </w:r>
      <w:r w:rsidR="00C96B26" w:rsidRPr="00441BF2">
        <w:rPr>
          <w:rFonts w:ascii="Times New Roman" w:hAnsi="Times New Roman" w:cs="Times New Roman"/>
        </w:rPr>
        <w:t xml:space="preserve"> </w:t>
      </w:r>
      <w:ins w:id="1385" w:author="Alex" w:date="2015-07-20T17:35:00Z">
        <w:r w:rsidR="00E323DC">
          <w:rPr>
            <w:rFonts w:ascii="Times New Roman" w:hAnsi="Times New Roman" w:cs="Times New Roman"/>
          </w:rPr>
          <w:t xml:space="preserve">decimos que </w:t>
        </w:r>
      </w:ins>
      <w:r w:rsidR="00C96B26" w:rsidRPr="00441BF2">
        <w:rPr>
          <w:rFonts w:ascii="Times New Roman" w:hAnsi="Times New Roman" w:cs="Times New Roman"/>
        </w:rPr>
        <w:t xml:space="preserve">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w:r w:rsidR="00E323DC" w:rsidRPr="00E323DC">
        <w:rPr>
          <w:rFonts w:ascii="Times New Roman" w:eastAsiaTheme="minorEastAsia" w:hAnsi="Times New Roman" w:cs="Times New Roman"/>
          <w:i/>
          <w:rPrChange w:id="1386" w:author="Alex" w:date="2015-07-20T17:35:00Z">
            <w:rPr>
              <w:rFonts w:ascii="Cambria Math" w:hAnsi="Cambria Math" w:cs="Times New Roman"/>
              <w:i/>
            </w:rPr>
          </w:rPrChange>
        </w:rPr>
        <w:t>-f(x)=</w:t>
      </w:r>
      <w:proofErr w:type="gramStart"/>
      <w:r w:rsidR="00E323DC" w:rsidRPr="00E323DC">
        <w:rPr>
          <w:rFonts w:ascii="Times New Roman" w:eastAsiaTheme="minorEastAsia" w:hAnsi="Times New Roman" w:cs="Times New Roman"/>
          <w:i/>
          <w:rPrChange w:id="1387" w:author="Alex" w:date="2015-07-20T17:35:00Z">
            <w:rPr>
              <w:rFonts w:ascii="Cambria Math" w:hAnsi="Cambria Math" w:cs="Times New Roman"/>
              <w:i/>
            </w:rPr>
          </w:rPrChange>
        </w:rPr>
        <w:t>f(</w:t>
      </w:r>
      <w:proofErr w:type="gramEnd"/>
      <w:r w:rsidR="00E323DC" w:rsidRPr="00E323DC">
        <w:rPr>
          <w:rFonts w:ascii="Times New Roman" w:eastAsiaTheme="minorEastAsia" w:hAnsi="Times New Roman" w:cs="Times New Roman"/>
          <w:i/>
          <w:rPrChange w:id="1388" w:author="Alex" w:date="2015-07-20T17:35:00Z">
            <w:rPr>
              <w:rFonts w:ascii="Cambria Math" w:hAnsi="Cambria Math" w:cs="Times New Roman"/>
              <w:i/>
            </w:rPr>
          </w:rPrChange>
        </w:rPr>
        <w:t>-x)</w:t>
      </w:r>
      <w:r w:rsidR="00C96B26" w:rsidRPr="00441BF2">
        <w:rPr>
          <w:rFonts w:ascii="Times New Roman" w:eastAsiaTheme="minorEastAsia" w:hAnsi="Times New Roman" w:cs="Times New Roman"/>
        </w:rPr>
        <w:t xml:space="preserve">. </w:t>
      </w:r>
      <w:del w:id="1389" w:author="Alex" w:date="2015-07-20T18:40:00Z">
        <w:r w:rsidR="001558AF" w:rsidRPr="00441BF2" w:rsidDel="00CB3985">
          <w:rPr>
            <w:rFonts w:ascii="Times New Roman" w:eastAsiaTheme="minorEastAsia" w:hAnsi="Times New Roman" w:cs="Times New Roman"/>
          </w:rPr>
          <w:delText xml:space="preserve">De la misma manera que para las funciones pares, </w:delText>
        </w:r>
        <w:r w:rsidR="00C96B26" w:rsidRPr="00441BF2" w:rsidDel="00CB3985">
          <w:rPr>
            <w:rFonts w:ascii="Times New Roman" w:eastAsiaTheme="minorEastAsia" w:hAnsi="Times New Roman" w:cs="Times New Roman"/>
          </w:rPr>
          <w:delText>p</w:delText>
        </w:r>
      </w:del>
      <w:ins w:id="1390" w:author="Alex" w:date="2015-07-20T18:40:00Z">
        <w:r w:rsidR="00CB3985">
          <w:rPr>
            <w:rFonts w:ascii="Times New Roman" w:eastAsiaTheme="minorEastAsia" w:hAnsi="Times New Roman" w:cs="Times New Roman"/>
          </w:rPr>
          <w:t>P</w:t>
        </w:r>
      </w:ins>
      <w:r w:rsidR="00C96B26" w:rsidRPr="00441BF2">
        <w:rPr>
          <w:rFonts w:ascii="Times New Roman" w:eastAsiaTheme="minorEastAsia" w:hAnsi="Times New Roman" w:cs="Times New Roman"/>
        </w:rPr>
        <w:t xml:space="preserve">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del w:id="1391" w:author="Alex" w:date="2015-07-20T17:36:00Z">
        <w:r w:rsidR="008B4C40" w:rsidDel="00E323DC">
          <w:rPr>
            <w:rFonts w:ascii="Times New Roman" w:eastAsiaTheme="minorEastAsia" w:hAnsi="Times New Roman" w:cs="Times New Roman"/>
          </w:rPr>
          <w:delText xml:space="preserve"> </w:delText>
        </w:r>
        <w:r w:rsidR="008B4C40" w:rsidRPr="00441BF2" w:rsidDel="00E323DC">
          <w:rPr>
            <w:rFonts w:ascii="Times New Roman" w:eastAsiaTheme="minorEastAsia" w:hAnsi="Times New Roman" w:cs="Times New Roman"/>
          </w:rPr>
          <w:delText>o no</w:delText>
        </w:r>
      </w:del>
      <w:del w:id="1392" w:author="Alex" w:date="2015-07-20T18:40:00Z">
        <w:r w:rsidR="00C96B26" w:rsidRPr="00441BF2" w:rsidDel="00CB3985">
          <w:rPr>
            <w:rFonts w:ascii="Times New Roman" w:eastAsiaTheme="minorEastAsia" w:hAnsi="Times New Roman" w:cs="Times New Roman"/>
          </w:rPr>
          <w:delText>,</w:delText>
        </w:r>
      </w:del>
      <w:r w:rsidR="00C96B26" w:rsidRPr="00441BF2">
        <w:rPr>
          <w:rFonts w:ascii="Times New Roman" w:eastAsiaTheme="minorEastAsia" w:hAnsi="Times New Roman" w:cs="Times New Roman"/>
        </w:rPr>
        <w:t xml:space="preserve"> </w:t>
      </w:r>
      <w:del w:id="1393" w:author="Alex" w:date="2015-07-20T18:38:00Z">
        <w:r w:rsidR="00C96B26" w:rsidRPr="00441BF2" w:rsidDel="00CB3985">
          <w:rPr>
            <w:rFonts w:ascii="Times New Roman" w:eastAsiaTheme="minorEastAsia" w:hAnsi="Times New Roman" w:cs="Times New Roman"/>
          </w:rPr>
          <w:delText>d</w:delText>
        </w:r>
        <w:r w:rsidR="001558AF" w:rsidRPr="00441BF2" w:rsidDel="00CB3985">
          <w:rPr>
            <w:rFonts w:ascii="Times New Roman" w:eastAsiaTheme="minorEastAsia" w:hAnsi="Times New Roman" w:cs="Times New Roman"/>
          </w:rPr>
          <w:delText>ada</w:delText>
        </w:r>
        <w:r w:rsidR="00C96B26" w:rsidRPr="00441BF2" w:rsidDel="00CB3985">
          <w:rPr>
            <w:rFonts w:ascii="Times New Roman" w:eastAsiaTheme="minorEastAsia" w:hAnsi="Times New Roman" w:cs="Times New Roman"/>
          </w:rPr>
          <w:delText xml:space="preserve"> su representación analítica, basta elegir un par de números opuestos y aplicar la función en ellos. Si los resultados son</w:delText>
        </w:r>
        <w:r w:rsidR="00793A35" w:rsidRPr="00441BF2" w:rsidDel="00CB3985">
          <w:rPr>
            <w:rFonts w:ascii="Times New Roman" w:eastAsiaTheme="minorEastAsia" w:hAnsi="Times New Roman" w:cs="Times New Roman"/>
          </w:rPr>
          <w:delText xml:space="preserve"> también</w:delText>
        </w:r>
        <w:r w:rsidR="00C96B26" w:rsidRPr="00441BF2" w:rsidDel="00CB3985">
          <w:rPr>
            <w:rFonts w:ascii="Times New Roman" w:eastAsiaTheme="minorEastAsia" w:hAnsi="Times New Roman" w:cs="Times New Roman"/>
          </w:rPr>
          <w:delText xml:space="preserve"> </w:delText>
        </w:r>
        <w:r w:rsidR="001558AF" w:rsidRPr="00441BF2" w:rsidDel="00CB3985">
          <w:rPr>
            <w:rFonts w:ascii="Times New Roman" w:eastAsiaTheme="minorEastAsia" w:hAnsi="Times New Roman" w:cs="Times New Roman"/>
          </w:rPr>
          <w:delText>opuestos</w:delText>
        </w:r>
        <w:r w:rsidR="00C96B26" w:rsidRPr="00441BF2" w:rsidDel="00CB3985">
          <w:rPr>
            <w:rFonts w:ascii="Times New Roman" w:eastAsiaTheme="minorEastAsia" w:hAnsi="Times New Roman" w:cs="Times New Roman"/>
          </w:rPr>
          <w:delText xml:space="preserve">, hay un indicio de que la función puede ser </w:delText>
        </w:r>
        <w:r w:rsidR="001558AF" w:rsidRPr="00441BF2" w:rsidDel="00CB3985">
          <w:rPr>
            <w:rFonts w:ascii="Times New Roman" w:eastAsiaTheme="minorEastAsia" w:hAnsi="Times New Roman" w:cs="Times New Roman"/>
          </w:rPr>
          <w:delText>im</w:delText>
        </w:r>
        <w:r w:rsidR="00C96B26" w:rsidRPr="00441BF2" w:rsidDel="00CB3985">
          <w:rPr>
            <w:rFonts w:ascii="Times New Roman" w:eastAsiaTheme="minorEastAsia" w:hAnsi="Times New Roman" w:cs="Times New Roman"/>
          </w:rPr>
          <w:delText>par</w:delText>
        </w:r>
      </w:del>
      <w:ins w:id="1394" w:author="Alex" w:date="2015-07-20T18:38:00Z">
        <w:r w:rsidR="00CB3985">
          <w:rPr>
            <w:rFonts w:ascii="Times New Roman" w:eastAsiaTheme="minorEastAsia" w:hAnsi="Times New Roman" w:cs="Times New Roman"/>
          </w:rPr>
          <w:t xml:space="preserve">se evalúa </w:t>
        </w:r>
        <w:proofErr w:type="gramStart"/>
        <w:r w:rsidR="00CB3985" w:rsidRPr="00CB3985">
          <w:rPr>
            <w:rFonts w:ascii="Times New Roman" w:eastAsiaTheme="minorEastAsia" w:hAnsi="Times New Roman" w:cs="Times New Roman"/>
            <w:i/>
            <w:rPrChange w:id="1395" w:author="Alex" w:date="2015-07-20T18:41:00Z">
              <w:rPr>
                <w:rFonts w:ascii="Times New Roman" w:eastAsiaTheme="minorEastAsia" w:hAnsi="Times New Roman" w:cs="Times New Roman"/>
              </w:rPr>
            </w:rPrChange>
          </w:rPr>
          <w:t>f(</w:t>
        </w:r>
        <w:proofErr w:type="gramEnd"/>
        <w:r w:rsidR="00CB3985" w:rsidRPr="00CB3985">
          <w:rPr>
            <w:rFonts w:ascii="Times New Roman" w:eastAsiaTheme="minorEastAsia" w:hAnsi="Times New Roman" w:cs="Times New Roman"/>
            <w:i/>
            <w:rPrChange w:id="1396" w:author="Alex" w:date="2015-07-20T18:41:00Z">
              <w:rPr>
                <w:rFonts w:ascii="Times New Roman" w:eastAsiaTheme="minorEastAsia" w:hAnsi="Times New Roman" w:cs="Times New Roman"/>
              </w:rPr>
            </w:rPrChange>
          </w:rPr>
          <w:t>-x)</w:t>
        </w:r>
      </w:ins>
      <w:ins w:id="1397" w:author="Alex" w:date="2015-07-20T18:40:00Z">
        <w:r w:rsidR="00CB3985">
          <w:rPr>
            <w:rFonts w:ascii="Times New Roman" w:eastAsiaTheme="minorEastAsia" w:hAnsi="Times New Roman" w:cs="Times New Roman"/>
          </w:rPr>
          <w:t xml:space="preserve"> y luego de operar algebraicamente se compara el resultado con </w:t>
        </w:r>
      </w:ins>
      <w:ins w:id="1398" w:author="Alex" w:date="2015-07-20T18:41:00Z">
        <w:r w:rsidR="00CB3985" w:rsidRPr="00CB3985">
          <w:rPr>
            <w:rFonts w:ascii="Times New Roman" w:eastAsiaTheme="minorEastAsia" w:hAnsi="Times New Roman" w:cs="Times New Roman"/>
            <w:i/>
            <w:rPrChange w:id="1399" w:author="Alex" w:date="2015-07-20T18:41:00Z">
              <w:rPr>
                <w:rFonts w:ascii="Times New Roman" w:eastAsiaTheme="minorEastAsia" w:hAnsi="Times New Roman" w:cs="Times New Roman"/>
              </w:rPr>
            </w:rPrChange>
          </w:rPr>
          <w:t>–f(x)</w:t>
        </w:r>
        <w:r w:rsidR="00CB3985">
          <w:rPr>
            <w:rFonts w:ascii="Times New Roman" w:eastAsiaTheme="minorEastAsia" w:hAnsi="Times New Roman" w:cs="Times New Roman"/>
          </w:rPr>
          <w:t>, si coinciden los resultados es una función impar</w:t>
        </w:r>
      </w:ins>
      <w:r w:rsidR="00C96B26" w:rsidRPr="00441BF2">
        <w:rPr>
          <w:rFonts w:ascii="Times New Roman" w:eastAsiaTheme="minorEastAsia" w:hAnsi="Times New Roman" w:cs="Times New Roman"/>
        </w:rPr>
        <w:t>.</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proofErr w:type="spellStart"/>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w:t>
            </w:r>
            <w:proofErr w:type="spellEnd"/>
            <w:r w:rsidRPr="00441BF2">
              <w:rPr>
                <w:rFonts w:ascii="Times New Roman" w:hAnsi="Times New Roman" w:cs="Times New Roman"/>
                <w:color w:val="000000"/>
                <w:lang w:val="es-ES_tradnl"/>
              </w:rPr>
              <w:t xml:space="preserve">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1A48DA40"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del w:id="1400" w:author="Alex" w:date="2015-07-20T18:42:00Z">
        <w:r w:rsidRPr="00441BF2" w:rsidDel="00CB3985">
          <w:rPr>
            <w:rFonts w:ascii="Times New Roman" w:eastAsiaTheme="minorEastAsia" w:hAnsi="Times New Roman" w:cs="Times New Roman"/>
          </w:rPr>
          <w:delText>. Visualmente</w:delText>
        </w:r>
      </w:del>
      <w:ins w:id="1401" w:author="Alex" w:date="2015-07-20T18:42:00Z">
        <w:r w:rsidR="00CB3985">
          <w:rPr>
            <w:rFonts w:ascii="Times New Roman" w:eastAsiaTheme="minorEastAsia" w:hAnsi="Times New Roman" w:cs="Times New Roman"/>
          </w:rPr>
          <w:t xml:space="preserve">, esto </w:t>
        </w:r>
      </w:ins>
      <w:del w:id="1402" w:author="Alex" w:date="2015-07-20T18:42:00Z">
        <w:r w:rsidRPr="00441BF2" w:rsidDel="00CB3985">
          <w:rPr>
            <w:rFonts w:ascii="Times New Roman" w:eastAsiaTheme="minorEastAsia" w:hAnsi="Times New Roman" w:cs="Times New Roman"/>
          </w:rPr>
          <w:delText xml:space="preserve"> </w:delText>
        </w:r>
      </w:del>
      <w:r w:rsidRPr="00441BF2">
        <w:rPr>
          <w:rFonts w:ascii="Times New Roman" w:eastAsiaTheme="minorEastAsia" w:hAnsi="Times New Roman" w:cs="Times New Roman"/>
        </w:rPr>
        <w:t>significa</w:t>
      </w:r>
      <w:del w:id="1403" w:author="Alex" w:date="2015-07-20T18:42:00Z">
        <w:r w:rsidRPr="00441BF2" w:rsidDel="00CB3985">
          <w:rPr>
            <w:rFonts w:ascii="Times New Roman" w:eastAsiaTheme="minorEastAsia" w:hAnsi="Times New Roman" w:cs="Times New Roman"/>
          </w:rPr>
          <w:delText>ría</w:delText>
        </w:r>
      </w:del>
      <w:r w:rsidRPr="00441BF2">
        <w:rPr>
          <w:rFonts w:ascii="Times New Roman" w:eastAsiaTheme="minorEastAsia" w:hAnsi="Times New Roman" w:cs="Times New Roman"/>
        </w:rPr>
        <w:t xml:space="preserve">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2C48E59A"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L</w:t>
      </w:r>
      <w:del w:id="1404" w:author="Alex" w:date="2015-07-20T18:43:00Z">
        <w:r w:rsidRPr="00441BF2" w:rsidDel="00CB3985">
          <w:rPr>
            <w:rFonts w:ascii="Times New Roman" w:eastAsiaTheme="minorEastAsia" w:hAnsi="Times New Roman" w:cs="Times New Roman"/>
          </w:rPr>
          <w:delText>o</w:delText>
        </w:r>
      </w:del>
      <w:proofErr w:type="gramStart"/>
      <w:ins w:id="1405" w:author="Alex" w:date="2015-07-20T18:43:00Z">
        <w:r w:rsidR="00CB3985">
          <w:rPr>
            <w:rFonts w:ascii="Times New Roman" w:eastAsiaTheme="minorEastAsia" w:hAnsi="Times New Roman" w:cs="Times New Roman"/>
          </w:rPr>
          <w:t>a</w:t>
        </w:r>
      </w:ins>
      <w:r w:rsidRPr="00441BF2">
        <w:rPr>
          <w:rFonts w:ascii="Times New Roman" w:eastAsiaTheme="minorEastAsia" w:hAnsi="Times New Roman" w:cs="Times New Roman"/>
        </w:rPr>
        <w:t>s</w:t>
      </w:r>
      <w:proofErr w:type="gramEnd"/>
      <w:r w:rsidRPr="00441BF2">
        <w:rPr>
          <w:rFonts w:ascii="Times New Roman" w:eastAsiaTheme="minorEastAsia" w:hAnsi="Times New Roman" w:cs="Times New Roman"/>
        </w:rPr>
        <w:t xml:space="preserve"> siguientes son representaciones </w:t>
      </w:r>
      <w:del w:id="1406" w:author="Alex" w:date="2015-07-20T18:43:00Z">
        <w:r w:rsidRPr="00441BF2" w:rsidDel="00CB3985">
          <w:rPr>
            <w:rFonts w:ascii="Times New Roman" w:eastAsiaTheme="minorEastAsia" w:hAnsi="Times New Roman" w:cs="Times New Roman"/>
          </w:rPr>
          <w:delText xml:space="preserve">múltiples </w:delText>
        </w:r>
      </w:del>
      <w:r w:rsidRPr="00441BF2">
        <w:rPr>
          <w:rFonts w:ascii="Times New Roman" w:eastAsiaTheme="minorEastAsia" w:hAnsi="Times New Roman" w:cs="Times New Roman"/>
        </w:rPr>
        <w:t xml:space="preserve">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4"/>
        <w:gridCol w:w="6384"/>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42D8E5ED" w:rsidR="002D619F" w:rsidRPr="00441BF2" w:rsidRDefault="001336A2">
            <w:pPr>
              <w:pStyle w:val="Tema1Img"/>
              <w:numPr>
                <w:ilvl w:val="0"/>
                <w:numId w:val="0"/>
              </w:numPr>
              <w:ind w:left="501"/>
              <w:rPr>
                <w:lang w:val="es-ES_tradnl"/>
              </w:rPr>
              <w:pPrChange w:id="1407" w:author="Alex" w:date="2015-08-02T16:30:00Z">
                <w:pPr>
                  <w:pStyle w:val="Tema1Img"/>
                  <w:numPr>
                    <w:numId w:val="0"/>
                  </w:numPr>
                  <w:ind w:left="0" w:firstLine="0"/>
                </w:pPr>
              </w:pPrChange>
            </w:pPr>
            <w:r>
              <w:rPr>
                <w:sz w:val="24"/>
                <w:szCs w:val="24"/>
                <w:lang w:val="es-ES_tradnl"/>
              </w:rPr>
              <w:t>MA_10_01_CO_</w:t>
            </w:r>
            <w:del w:id="1408" w:author="Alex" w:date="2015-08-02T16:30:00Z">
              <w:r w:rsidDel="004E35CB">
                <w:rPr>
                  <w:sz w:val="24"/>
                  <w:szCs w:val="24"/>
                  <w:lang w:val="es-ES_tradnl"/>
                </w:rPr>
                <w:delText>IMG17</w:delText>
              </w:r>
            </w:del>
            <w:ins w:id="1409" w:author="Alex" w:date="2015-08-02T16:30:00Z">
              <w:r w:rsidR="004E35CB">
                <w:rPr>
                  <w:sz w:val="24"/>
                  <w:szCs w:val="24"/>
                  <w:lang w:val="es-ES_tradnl"/>
                </w:rPr>
                <w:t>IMG21</w:t>
              </w:r>
            </w:ins>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03"/>
              <w:gridCol w:w="1640"/>
              <w:gridCol w:w="3315"/>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508B4FC6" w:rsidR="002D619F" w:rsidRPr="00441BF2" w:rsidRDefault="002D619F">
                  <w:pPr>
                    <w:rPr>
                      <w:rFonts w:ascii="Times New Roman" w:hAnsi="Times New Roman" w:cs="Times New Roman"/>
                      <w:lang w:val="es-ES_tradnl"/>
                    </w:rPr>
                  </w:pPr>
                  <w:r w:rsidRPr="00441BF2">
                    <w:rPr>
                      <w:rFonts w:ascii="Times New Roman" w:hAnsi="Times New Roman" w:cs="Times New Roman"/>
                      <w:b/>
                      <w:lang w:val="es-ES_tradnl"/>
                    </w:rPr>
                    <w:t>Dominio</w:t>
                  </w:r>
                  <w:del w:id="1410" w:author="Alex" w:date="2015-07-20T18:45: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411"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412" w:author="Alex" w:date="2015-07-20T18:45: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50E6710C" w:rsidR="002D619F" w:rsidRPr="00441BF2" w:rsidRDefault="002D619F">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ins w:id="1413"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414" w:author="Alex" w:date="2015-07-20T18:45: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6E75E692" w:rsidR="002D619F" w:rsidRPr="00CB3985" w:rsidRDefault="00CB3985">
                  <w:pPr>
                    <w:jc w:val="center"/>
                    <w:rPr>
                      <w:rFonts w:ascii="Times New Roman" w:hAnsi="Times New Roman" w:cs="Times New Roman"/>
                      <w:b/>
                      <w:i/>
                      <w:lang w:val="es-ES_tradnl"/>
                      <w:rPrChange w:id="1415" w:author="Alex" w:date="2015-07-20T18:44:00Z">
                        <w:rPr>
                          <w:rFonts w:ascii="Times New Roman" w:hAnsi="Times New Roman" w:cs="Times New Roman"/>
                          <w:b/>
                          <w:lang w:val="es-ES_tradnl"/>
                        </w:rPr>
                      </w:rPrChange>
                    </w:rPr>
                    <w:pPrChange w:id="1416" w:author="Alex" w:date="2015-07-20T18:44:00Z">
                      <w:pPr/>
                    </w:pPrChange>
                  </w:pPr>
                  <w:r w:rsidRPr="00CB3985">
                    <w:rPr>
                      <w:rFonts w:ascii="Times New Roman" w:eastAsiaTheme="minorEastAsia" w:hAnsi="Times New Roman" w:cs="Times New Roman"/>
                      <w:b/>
                      <w:i/>
                      <w:rPrChange w:id="1417" w:author="Alex" w:date="2015-07-20T18:44:00Z">
                        <w:rPr>
                          <w:rFonts w:ascii="Cambria Math" w:hAnsi="Cambria Math" w:cs="Times New Roman"/>
                          <w:b/>
                          <w:i/>
                        </w:rPr>
                      </w:rPrChange>
                    </w:rPr>
                    <w:t>y=f(x)=x</w:t>
                  </w:r>
                  <w:del w:id="1418" w:author="Alex" w:date="2015-07-20T18:44:00Z">
                    <w:r w:rsidRPr="00CB3985" w:rsidDel="00CB3985">
                      <w:rPr>
                        <w:rFonts w:ascii="Times New Roman" w:eastAsiaTheme="minorEastAsia" w:hAnsi="Times New Roman" w:cs="Times New Roman" w:hint="eastAsia"/>
                        <w:b/>
                        <w:i/>
                        <w:rPrChange w:id="1419" w:author="Alex" w:date="2015-07-20T18:44:00Z">
                          <w:rPr>
                            <w:rFonts w:ascii="Cambria Math" w:eastAsiaTheme="minorEastAsia" w:hAnsi="Cambria Math" w:cs="Times New Roman" w:hint="eastAsia"/>
                            <w:b/>
                            <w:i/>
                          </w:rPr>
                        </w:rPrChange>
                      </w:rPr>
                      <w:delText>^</w:delText>
                    </w:r>
                  </w:del>
                  <w:r w:rsidRPr="00CB3985">
                    <w:rPr>
                      <w:rFonts w:ascii="Times New Roman" w:eastAsiaTheme="minorEastAsia" w:hAnsi="Times New Roman" w:cs="Times New Roman" w:hint="eastAsia"/>
                      <w:b/>
                      <w:i/>
                      <w:vertAlign w:val="superscript"/>
                      <w:rPrChange w:id="1420" w:author="Alex" w:date="2015-07-20T18:44:00Z">
                        <w:rPr>
                          <w:rFonts w:ascii="Cambria Math" w:eastAsiaTheme="minorEastAsia" w:hAnsi="Cambria Math" w:cs="Times New Roman" w:hint="eastAsia"/>
                          <w:b/>
                          <w:i/>
                        </w:rPr>
                      </w:rPrChange>
                    </w:rPr>
                    <w:t>3</w:t>
                  </w:r>
                </w:p>
              </w:tc>
            </w:tr>
            <w:tr w:rsidR="002D619F" w:rsidRPr="00441BF2" w14:paraId="6F454B41" w14:textId="77777777" w:rsidTr="005D1EAB">
              <w:tc>
                <w:tcPr>
                  <w:tcW w:w="1701" w:type="dxa"/>
                </w:tcPr>
                <w:p w14:paraId="2A9D4791" w14:textId="0911BF6D" w:rsidR="002D619F" w:rsidRPr="00CB3985" w:rsidRDefault="00CB3985">
                  <w:pPr>
                    <w:jc w:val="center"/>
                    <w:rPr>
                      <w:rFonts w:eastAsiaTheme="minorEastAsia"/>
                      <w:b/>
                      <w:i/>
                      <w:color w:val="FF0000"/>
                      <w:lang w:val="es-ES_tradnl"/>
                      <w:rPrChange w:id="1421" w:author="Alex" w:date="2015-07-20T18:45:00Z">
                        <w:rPr>
                          <w:rFonts w:ascii="Times New Roman" w:hAnsi="Times New Roman" w:cs="Times New Roman"/>
                          <w:b/>
                          <w:color w:val="FF0000"/>
                          <w:lang w:val="es-ES_tradnl"/>
                        </w:rPr>
                      </w:rPrChange>
                    </w:rPr>
                    <w:pPrChange w:id="1422" w:author="Alex" w:date="2015-07-20T18:44:00Z">
                      <w:pPr/>
                    </w:pPrChange>
                  </w:pPr>
                  <w:r w:rsidRPr="00CB3985">
                    <w:rPr>
                      <w:rFonts w:eastAsiaTheme="minorEastAsia"/>
                      <w:b/>
                      <w:i/>
                      <w:color w:val="FF0000"/>
                      <w:rPrChange w:id="1423" w:author="Alex" w:date="2015-07-20T18:45:00Z">
                        <w:rPr>
                          <w:rFonts w:ascii="Cambria Math" w:hAnsi="Cambria Math" w:cs="Times New Roman"/>
                          <w:b/>
                          <w:i/>
                          <w:color w:val="FF0000"/>
                        </w:rPr>
                      </w:rPrChange>
                    </w:rPr>
                    <w:t>x</w:t>
                  </w:r>
                </w:p>
              </w:tc>
              <w:tc>
                <w:tcPr>
                  <w:tcW w:w="1701" w:type="dxa"/>
                </w:tcPr>
                <w:p w14:paraId="6ECF5625" w14:textId="121603BC" w:rsidR="002D619F" w:rsidRPr="00CB3985" w:rsidRDefault="00CB3985">
                  <w:pPr>
                    <w:jc w:val="center"/>
                    <w:rPr>
                      <w:rFonts w:eastAsiaTheme="minorEastAsia"/>
                      <w:b/>
                      <w:i/>
                      <w:color w:val="0070C0"/>
                      <w:lang w:val="es-ES_tradnl"/>
                      <w:rPrChange w:id="1424" w:author="Alex" w:date="2015-07-20T18:45:00Z">
                        <w:rPr>
                          <w:rFonts w:ascii="Times New Roman" w:hAnsi="Times New Roman" w:cs="Times New Roman"/>
                          <w:b/>
                          <w:color w:val="0070C0"/>
                          <w:lang w:val="es-ES_tradnl"/>
                        </w:rPr>
                      </w:rPrChange>
                    </w:rPr>
                    <w:pPrChange w:id="1425" w:author="Alex" w:date="2015-07-20T18:44:00Z">
                      <w:pPr/>
                    </w:pPrChange>
                  </w:pPr>
                  <w:r w:rsidRPr="00CB3985">
                    <w:rPr>
                      <w:rFonts w:eastAsiaTheme="minorEastAsia"/>
                      <w:b/>
                      <w:i/>
                      <w:color w:val="0070C0"/>
                      <w:rPrChange w:id="1426" w:author="Alex" w:date="2015-07-20T18:45:00Z">
                        <w:rPr>
                          <w:rFonts w:ascii="Cambria Math" w:hAnsi="Cambria Math" w:cs="Times New Roman"/>
                          <w:b/>
                          <w:i/>
                          <w:color w:val="0070C0"/>
                        </w:rPr>
                      </w:rPrChange>
                    </w:rPr>
                    <w:t>y=f(x)</w:t>
                  </w:r>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50" type="#_x0000_t75" style="width:86.25pt;height:159pt" o:ole="">
                        <v:imagedata r:id="rId75" o:title=""/>
                      </v:shape>
                      <o:OLEObject Type="Embed" ProgID="PBrush" ShapeID="_x0000_i1050" DrawAspect="Content" ObjectID="_1500047212" r:id="rId76"/>
                    </w:object>
                  </w:r>
                </w:p>
              </w:tc>
            </w:tr>
            <w:tr w:rsidR="002D619F" w:rsidRPr="00441BF2" w14:paraId="38C1A033" w14:textId="77777777" w:rsidTr="005D1EAB">
              <w:trPr>
                <w:trHeight w:val="77"/>
              </w:trPr>
              <w:tc>
                <w:tcPr>
                  <w:tcW w:w="1701" w:type="dxa"/>
                </w:tcPr>
                <w:p w14:paraId="5064EFB4" w14:textId="703C6353" w:rsidR="002D619F" w:rsidRPr="00CB3985" w:rsidRDefault="00CB3985" w:rsidP="002D619F">
                  <w:pPr>
                    <w:jc w:val="center"/>
                    <w:rPr>
                      <w:rFonts w:eastAsiaTheme="minorEastAsia"/>
                      <w:color w:val="FF0000"/>
                      <w:lang w:val="es-ES_tradnl"/>
                      <w:rPrChange w:id="1427" w:author="Alex" w:date="2015-07-20T18:44:00Z">
                        <w:rPr>
                          <w:rFonts w:ascii="Times New Roman" w:hAnsi="Times New Roman" w:cs="Times New Roman"/>
                          <w:color w:val="FF0000"/>
                          <w:lang w:val="es-ES_tradnl"/>
                        </w:rPr>
                      </w:rPrChange>
                    </w:rPr>
                  </w:pPr>
                  <w:r w:rsidRPr="00CB3985">
                    <w:rPr>
                      <w:rFonts w:eastAsiaTheme="minorEastAsia"/>
                      <w:color w:val="FF0000"/>
                      <w:rPrChange w:id="1428" w:author="Alex" w:date="2015-07-20T18:44:00Z">
                        <w:rPr>
                          <w:rFonts w:ascii="Cambria Math" w:hAnsi="Cambria Math" w:cs="Times New Roman"/>
                          <w:i/>
                          <w:color w:val="FF0000"/>
                        </w:rPr>
                      </w:rPrChange>
                    </w:rPr>
                    <w:t>-5</w:t>
                  </w:r>
                </w:p>
              </w:tc>
              <w:tc>
                <w:tcPr>
                  <w:tcW w:w="1701" w:type="dxa"/>
                </w:tcPr>
                <w:p w14:paraId="4B4CA63B" w14:textId="664E72E5" w:rsidR="002D619F" w:rsidRPr="00CB3985" w:rsidRDefault="00CB3985" w:rsidP="002D619F">
                  <w:pPr>
                    <w:jc w:val="center"/>
                    <w:rPr>
                      <w:rFonts w:eastAsiaTheme="minorEastAsia"/>
                      <w:color w:val="0070C0"/>
                      <w:lang w:val="es-ES_tradnl"/>
                      <w:rPrChange w:id="1429" w:author="Alex" w:date="2015-07-20T18:44:00Z">
                        <w:rPr>
                          <w:rFonts w:ascii="Times New Roman" w:hAnsi="Times New Roman" w:cs="Times New Roman"/>
                          <w:color w:val="0070C0"/>
                          <w:lang w:val="es-ES_tradnl"/>
                        </w:rPr>
                      </w:rPrChange>
                    </w:rPr>
                  </w:pPr>
                  <w:r w:rsidRPr="00CB3985">
                    <w:rPr>
                      <w:rFonts w:eastAsiaTheme="minorEastAsia" w:hint="eastAsia"/>
                      <w:color w:val="0070C0"/>
                      <w:rPrChange w:id="1430" w:author="Alex" w:date="2015-07-20T18:44:00Z">
                        <w:rPr>
                          <w:rFonts w:ascii="Cambria Math" w:eastAsiaTheme="minorEastAsia" w:hAnsi="Cambria Math" w:cs="Times New Roman" w:hint="eastAsia"/>
                          <w:i/>
                          <w:color w:val="0070C0"/>
                        </w:rPr>
                      </w:rPrChange>
                    </w:rPr>
                    <w:t>-125</w:t>
                  </w:r>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27CEE0B9" w:rsidR="002D619F" w:rsidRPr="00CB3985" w:rsidRDefault="00CB3985" w:rsidP="002D619F">
                  <w:pPr>
                    <w:jc w:val="center"/>
                    <w:rPr>
                      <w:rFonts w:eastAsiaTheme="minorEastAsia"/>
                      <w:color w:val="FF0000"/>
                      <w:lang w:val="es-ES_tradnl"/>
                      <w:rPrChange w:id="1431" w:author="Alex" w:date="2015-07-20T18:44:00Z">
                        <w:rPr>
                          <w:rFonts w:ascii="Times New Roman" w:hAnsi="Times New Roman" w:cs="Times New Roman"/>
                          <w:color w:val="FF0000"/>
                          <w:lang w:val="es-ES_tradnl"/>
                        </w:rPr>
                      </w:rPrChange>
                    </w:rPr>
                  </w:pPr>
                  <w:r w:rsidRPr="00CB3985">
                    <w:rPr>
                      <w:rFonts w:eastAsiaTheme="minorEastAsia"/>
                      <w:color w:val="FF0000"/>
                      <w:rPrChange w:id="1432" w:author="Alex" w:date="2015-07-20T18:44:00Z">
                        <w:rPr>
                          <w:rFonts w:ascii="Cambria Math" w:hAnsi="Cambria Math" w:cs="Times New Roman"/>
                          <w:i/>
                          <w:color w:val="FF0000"/>
                        </w:rPr>
                      </w:rPrChange>
                    </w:rPr>
                    <w:t>-4,3</w:t>
                  </w:r>
                </w:p>
              </w:tc>
              <w:tc>
                <w:tcPr>
                  <w:tcW w:w="1701" w:type="dxa"/>
                </w:tcPr>
                <w:p w14:paraId="5DA9C1DD" w14:textId="4CB8F9F0" w:rsidR="002D619F" w:rsidRPr="00CB3985" w:rsidRDefault="002D619F" w:rsidP="002D619F">
                  <w:pPr>
                    <w:jc w:val="center"/>
                    <w:rPr>
                      <w:rFonts w:eastAsiaTheme="minorEastAsia"/>
                      <w:color w:val="0070C0"/>
                      <w:lang w:val="es-ES_tradnl"/>
                      <w:rPrChange w:id="1433" w:author="Alex" w:date="2015-07-20T18:44:00Z">
                        <w:rPr>
                          <w:rFonts w:ascii="Times New Roman" w:hAnsi="Times New Roman" w:cs="Times New Roman"/>
                          <w:color w:val="0070C0"/>
                          <w:lang w:val="es-ES_tradnl"/>
                        </w:rPr>
                      </w:rPrChange>
                    </w:rPr>
                  </w:pPr>
                  <w:r w:rsidRPr="00CB3985">
                    <w:rPr>
                      <w:rFonts w:eastAsiaTheme="minorEastAsia"/>
                      <w:color w:val="0070C0"/>
                      <w:rPrChange w:id="1434" w:author="Alex" w:date="2015-07-20T18:44:00Z">
                        <w:rPr>
                          <w:rFonts w:ascii="Times New Roman" w:hAnsi="Times New Roman" w:cs="Times New Roman"/>
                          <w:color w:val="0070C0"/>
                        </w:rPr>
                      </w:rPrChange>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057C3C8B" w:rsidR="002D619F" w:rsidRPr="00CB3985" w:rsidRDefault="00CB3985" w:rsidP="002D619F">
                  <w:pPr>
                    <w:rPr>
                      <w:rFonts w:eastAsiaTheme="minorEastAsia"/>
                      <w:color w:val="FF0000"/>
                      <w:lang w:val="es-ES_tradnl"/>
                      <w:rPrChange w:id="1435" w:author="Alex" w:date="2015-07-20T18:44:00Z">
                        <w:rPr>
                          <w:rFonts w:ascii="Times New Roman" w:hAnsi="Times New Roman" w:cs="Times New Roman"/>
                          <w:color w:val="FF0000"/>
                          <w:lang w:val="es-ES_tradnl"/>
                        </w:rPr>
                      </w:rPrChange>
                    </w:rPr>
                  </w:pPr>
                  <w:r w:rsidRPr="00CB3985">
                    <w:rPr>
                      <w:rFonts w:eastAsiaTheme="minorEastAsia"/>
                      <w:color w:val="FF0000"/>
                      <w:rPrChange w:id="1436" w:author="Alex" w:date="2015-07-20T18:44:00Z">
                        <w:rPr>
                          <w:rFonts w:ascii="Cambria Math" w:hAnsi="Cambria Math" w:cs="Times New Roman"/>
                          <w:i/>
                          <w:color w:val="FF0000"/>
                        </w:rPr>
                      </w:rPrChange>
                    </w:rPr>
                    <w:t>-√2</w:t>
                  </w:r>
                </w:p>
              </w:tc>
              <w:tc>
                <w:tcPr>
                  <w:tcW w:w="1701" w:type="dxa"/>
                </w:tcPr>
                <w:p w14:paraId="685067BB" w14:textId="79CBA35E" w:rsidR="002D619F" w:rsidRPr="00CB3985" w:rsidRDefault="00CB3985" w:rsidP="002D619F">
                  <w:pPr>
                    <w:jc w:val="center"/>
                    <w:rPr>
                      <w:rFonts w:eastAsiaTheme="minorEastAsia"/>
                      <w:color w:val="0070C0"/>
                      <w:lang w:val="es-ES_tradnl"/>
                      <w:rPrChange w:id="1437" w:author="Alex" w:date="2015-07-20T18:44:00Z">
                        <w:rPr>
                          <w:rFonts w:ascii="Times New Roman" w:hAnsi="Times New Roman" w:cs="Times New Roman"/>
                          <w:color w:val="0070C0"/>
                          <w:lang w:val="es-ES_tradnl"/>
                        </w:rPr>
                      </w:rPrChange>
                    </w:rPr>
                  </w:pPr>
                  <w:r w:rsidRPr="00CB3985">
                    <w:rPr>
                      <w:rFonts w:eastAsiaTheme="minorEastAsia"/>
                      <w:color w:val="0070C0"/>
                      <w:rPrChange w:id="1438" w:author="Alex" w:date="2015-07-20T18:44:00Z">
                        <w:rPr>
                          <w:rFonts w:ascii="Cambria Math" w:hAnsi="Cambria Math" w:cs="Times New Roman"/>
                          <w:i/>
                          <w:color w:val="0070C0"/>
                        </w:rPr>
                      </w:rPrChange>
                    </w:rPr>
                    <w:t>-2,828427</w:t>
                  </w:r>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29481569" w:rsidR="002D619F" w:rsidRPr="00CB3985" w:rsidRDefault="00CB3985" w:rsidP="002D619F">
                  <w:pPr>
                    <w:jc w:val="center"/>
                    <w:rPr>
                      <w:rFonts w:eastAsiaTheme="minorEastAsia"/>
                      <w:color w:val="FF0000"/>
                      <w:lang w:val="es-ES_tradnl"/>
                      <w:rPrChange w:id="1439" w:author="Alex" w:date="2015-07-20T18:44:00Z">
                        <w:rPr>
                          <w:rFonts w:ascii="Times New Roman" w:hAnsi="Times New Roman" w:cs="Times New Roman"/>
                          <w:color w:val="FF0000"/>
                          <w:lang w:val="es-ES_tradnl"/>
                        </w:rPr>
                      </w:rPrChange>
                    </w:rPr>
                  </w:pPr>
                  <w:r w:rsidRPr="00CB3985">
                    <w:rPr>
                      <w:rFonts w:eastAsiaTheme="minorEastAsia"/>
                      <w:color w:val="FF0000"/>
                      <w:rPrChange w:id="1440" w:author="Alex" w:date="2015-07-20T18:44:00Z">
                        <w:rPr>
                          <w:rFonts w:ascii="Cambria Math" w:hAnsi="Cambria Math" w:cs="Times New Roman"/>
                          <w:i/>
                          <w:color w:val="FF0000"/>
                        </w:rPr>
                      </w:rPrChange>
                    </w:rPr>
                    <w:t>-1</w:t>
                  </w:r>
                </w:p>
              </w:tc>
              <w:tc>
                <w:tcPr>
                  <w:tcW w:w="1701" w:type="dxa"/>
                </w:tcPr>
                <w:p w14:paraId="5BFD178C" w14:textId="7BE19704" w:rsidR="002D619F" w:rsidRPr="00CB3985" w:rsidRDefault="00CB3985" w:rsidP="002D619F">
                  <w:pPr>
                    <w:jc w:val="center"/>
                    <w:rPr>
                      <w:rFonts w:eastAsiaTheme="minorEastAsia"/>
                      <w:color w:val="0070C0"/>
                      <w:lang w:val="es-ES_tradnl"/>
                      <w:rPrChange w:id="1441" w:author="Alex" w:date="2015-07-20T18:44:00Z">
                        <w:rPr>
                          <w:rFonts w:ascii="Times New Roman" w:hAnsi="Times New Roman" w:cs="Times New Roman"/>
                          <w:color w:val="0070C0"/>
                          <w:lang w:val="es-ES_tradnl"/>
                        </w:rPr>
                      </w:rPrChange>
                    </w:rPr>
                  </w:pPr>
                  <w:r w:rsidRPr="00CB3985">
                    <w:rPr>
                      <w:rFonts w:eastAsiaTheme="minorEastAsia"/>
                      <w:color w:val="0070C0"/>
                      <w:rPrChange w:id="1442" w:author="Alex" w:date="2015-07-20T18:44:00Z">
                        <w:rPr>
                          <w:rFonts w:ascii="Cambria Math" w:hAnsi="Cambria Math" w:cs="Times New Roman"/>
                          <w:i/>
                          <w:color w:val="0070C0"/>
                        </w:rPr>
                      </w:rPrChange>
                    </w:rPr>
                    <w:t>-1</w:t>
                  </w:r>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2916E815" w:rsidR="002D619F" w:rsidRPr="00CB3985" w:rsidRDefault="00CB3985" w:rsidP="002D619F">
                  <w:pPr>
                    <w:jc w:val="center"/>
                    <w:rPr>
                      <w:rFonts w:eastAsiaTheme="minorEastAsia"/>
                      <w:color w:val="FF0000"/>
                      <w:lang w:val="es-ES_tradnl"/>
                      <w:rPrChange w:id="1443" w:author="Alex" w:date="2015-07-20T18:44:00Z">
                        <w:rPr>
                          <w:rFonts w:ascii="Times New Roman" w:hAnsi="Times New Roman" w:cs="Times New Roman"/>
                          <w:color w:val="FF0000"/>
                          <w:lang w:val="es-ES_tradnl"/>
                        </w:rPr>
                      </w:rPrChange>
                    </w:rPr>
                  </w:pPr>
                  <w:r w:rsidRPr="00CB3985">
                    <w:rPr>
                      <w:rFonts w:eastAsiaTheme="minorEastAsia"/>
                      <w:color w:val="FF0000"/>
                      <w:rPrChange w:id="1444" w:author="Alex" w:date="2015-07-20T18:44:00Z">
                        <w:rPr>
                          <w:rFonts w:ascii="Cambria Math" w:hAnsi="Cambria Math" w:cs="Times New Roman"/>
                          <w:i/>
                          <w:color w:val="FF0000"/>
                        </w:rPr>
                      </w:rPrChange>
                    </w:rPr>
                    <w:t>-1/2</w:t>
                  </w:r>
                </w:p>
              </w:tc>
              <w:tc>
                <w:tcPr>
                  <w:tcW w:w="1701" w:type="dxa"/>
                </w:tcPr>
                <w:p w14:paraId="3006F6DB" w14:textId="464F88DF" w:rsidR="002D619F" w:rsidRPr="00CB3985" w:rsidRDefault="00CB3985" w:rsidP="002D619F">
                  <w:pPr>
                    <w:jc w:val="center"/>
                    <w:rPr>
                      <w:rFonts w:eastAsiaTheme="minorEastAsia"/>
                      <w:color w:val="0070C0"/>
                      <w:lang w:val="es-ES_tradnl"/>
                      <w:rPrChange w:id="1445" w:author="Alex" w:date="2015-07-20T18:44:00Z">
                        <w:rPr>
                          <w:rFonts w:ascii="Times New Roman" w:hAnsi="Times New Roman" w:cs="Times New Roman"/>
                          <w:color w:val="0070C0"/>
                          <w:lang w:val="es-ES_tradnl"/>
                        </w:rPr>
                      </w:rPrChange>
                    </w:rPr>
                  </w:pPr>
                  <w:r w:rsidRPr="00CB3985">
                    <w:rPr>
                      <w:rFonts w:eastAsiaTheme="minorEastAsia"/>
                      <w:color w:val="0070C0"/>
                      <w:rPrChange w:id="1446" w:author="Alex" w:date="2015-07-20T18:44:00Z">
                        <w:rPr>
                          <w:rFonts w:ascii="Cambria Math" w:hAnsi="Cambria Math" w:cs="Times New Roman"/>
                          <w:i/>
                          <w:color w:val="0070C0"/>
                        </w:rPr>
                      </w:rPrChange>
                    </w:rPr>
                    <w:t>-0,125</w:t>
                  </w:r>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3AAF12BC" w:rsidR="002D619F" w:rsidRPr="00CB3985" w:rsidRDefault="00CB3985" w:rsidP="002D619F">
                  <w:pPr>
                    <w:jc w:val="center"/>
                    <w:rPr>
                      <w:rFonts w:eastAsiaTheme="minorEastAsia"/>
                      <w:color w:val="FF0000"/>
                      <w:lang w:val="es-ES_tradnl"/>
                      <w:rPrChange w:id="1447" w:author="Alex" w:date="2015-07-20T18:44:00Z">
                        <w:rPr>
                          <w:rFonts w:ascii="Times New Roman" w:hAnsi="Times New Roman" w:cs="Times New Roman"/>
                          <w:color w:val="FF0000"/>
                          <w:lang w:val="es-ES_tradnl"/>
                        </w:rPr>
                      </w:rPrChange>
                    </w:rPr>
                  </w:pPr>
                  <w:r w:rsidRPr="00CB3985">
                    <w:rPr>
                      <w:rFonts w:eastAsiaTheme="minorEastAsia" w:hint="eastAsia"/>
                      <w:color w:val="FF0000"/>
                      <w:rPrChange w:id="1448" w:author="Alex" w:date="2015-07-20T18:44:00Z">
                        <w:rPr>
                          <w:rFonts w:ascii="Cambria Math" w:eastAsiaTheme="minorEastAsia" w:hAnsi="Cambria Math" w:cs="Times New Roman" w:hint="eastAsia"/>
                          <w:i/>
                          <w:color w:val="FF0000"/>
                        </w:rPr>
                      </w:rPrChange>
                    </w:rPr>
                    <w:t>0</w:t>
                  </w:r>
                </w:p>
              </w:tc>
              <w:tc>
                <w:tcPr>
                  <w:tcW w:w="1701" w:type="dxa"/>
                </w:tcPr>
                <w:p w14:paraId="7D05ADF1" w14:textId="77777777" w:rsidR="002D619F" w:rsidRPr="00CB3985" w:rsidRDefault="002D619F" w:rsidP="002D619F">
                  <w:pPr>
                    <w:jc w:val="center"/>
                    <w:rPr>
                      <w:rFonts w:eastAsiaTheme="minorEastAsia"/>
                      <w:color w:val="0070C0"/>
                      <w:lang w:val="es-ES_tradnl"/>
                      <w:rPrChange w:id="1449" w:author="Alex" w:date="2015-07-20T18:44:00Z">
                        <w:rPr>
                          <w:rFonts w:ascii="Times New Roman" w:hAnsi="Times New Roman" w:cs="Times New Roman"/>
                          <w:color w:val="0070C0"/>
                          <w:lang w:val="es-ES_tradnl"/>
                        </w:rPr>
                      </w:rPrChange>
                    </w:rPr>
                  </w:pPr>
                  <w:r w:rsidRPr="00CB3985">
                    <w:rPr>
                      <w:rFonts w:eastAsiaTheme="minorEastAsia"/>
                      <w:color w:val="0070C0"/>
                      <w:rPrChange w:id="1450" w:author="Alex" w:date="2015-07-20T18:44:00Z">
                        <w:rPr>
                          <w:rFonts w:ascii="Times New Roman" w:hAnsi="Times New Roman" w:cs="Times New Roman"/>
                          <w:color w:val="0070C0"/>
                        </w:rPr>
                      </w:rPrChange>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4E9A030C" w:rsidR="002D619F" w:rsidRPr="00CB3985" w:rsidRDefault="00CB3985" w:rsidP="002D619F">
                  <w:pPr>
                    <w:jc w:val="center"/>
                    <w:rPr>
                      <w:rFonts w:eastAsiaTheme="minorEastAsia"/>
                      <w:color w:val="FF0000"/>
                      <w:lang w:val="es-ES_tradnl"/>
                      <w:rPrChange w:id="1451" w:author="Alex" w:date="2015-07-20T18:44:00Z">
                        <w:rPr>
                          <w:rFonts w:ascii="Times New Roman" w:eastAsia="Cambria" w:hAnsi="Times New Roman" w:cs="Times New Roman"/>
                          <w:color w:val="FF0000"/>
                          <w:lang w:val="es-ES_tradnl"/>
                        </w:rPr>
                      </w:rPrChange>
                    </w:rPr>
                  </w:pPr>
                  <w:r w:rsidRPr="00CB3985">
                    <w:rPr>
                      <w:rFonts w:eastAsiaTheme="minorEastAsia" w:hint="eastAsia"/>
                      <w:color w:val="FF0000"/>
                      <w:rPrChange w:id="1452" w:author="Alex" w:date="2015-07-20T18:44:00Z">
                        <w:rPr>
                          <w:rFonts w:ascii="Cambria Math" w:eastAsiaTheme="minorEastAsia" w:hAnsi="Cambria Math" w:cs="Times New Roman" w:hint="eastAsia"/>
                          <w:i/>
                          <w:color w:val="FF0000"/>
                        </w:rPr>
                      </w:rPrChange>
                    </w:rPr>
                    <w:t>1</w:t>
                  </w:r>
                </w:p>
              </w:tc>
              <w:tc>
                <w:tcPr>
                  <w:tcW w:w="1701" w:type="dxa"/>
                </w:tcPr>
                <w:p w14:paraId="68A581BA" w14:textId="77777777" w:rsidR="002D619F" w:rsidRPr="00CB3985" w:rsidRDefault="002D619F" w:rsidP="002D619F">
                  <w:pPr>
                    <w:jc w:val="center"/>
                    <w:rPr>
                      <w:rFonts w:eastAsiaTheme="minorEastAsia"/>
                      <w:color w:val="0070C0"/>
                      <w:lang w:val="es-ES_tradnl"/>
                      <w:rPrChange w:id="1453" w:author="Alex" w:date="2015-07-20T18:44:00Z">
                        <w:rPr>
                          <w:rFonts w:ascii="Times New Roman" w:hAnsi="Times New Roman" w:cs="Times New Roman"/>
                          <w:color w:val="0070C0"/>
                          <w:lang w:val="es-ES_tradnl"/>
                        </w:rPr>
                      </w:rPrChange>
                    </w:rPr>
                  </w:pPr>
                  <w:r w:rsidRPr="00CB3985">
                    <w:rPr>
                      <w:rFonts w:eastAsiaTheme="minorEastAsia"/>
                      <w:color w:val="0070C0"/>
                      <w:rPrChange w:id="1454" w:author="Alex" w:date="2015-07-20T18:44:00Z">
                        <w:rPr>
                          <w:rFonts w:ascii="Times New Roman" w:hAnsi="Times New Roman" w:cs="Times New Roman"/>
                          <w:color w:val="0070C0"/>
                        </w:rPr>
                      </w:rPrChange>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42E66DF1" w:rsidR="002D619F" w:rsidRPr="00CB3985" w:rsidRDefault="00CB3985" w:rsidP="002D619F">
                  <w:pPr>
                    <w:jc w:val="center"/>
                    <w:rPr>
                      <w:rFonts w:eastAsiaTheme="minorEastAsia"/>
                      <w:color w:val="FF0000"/>
                      <w:lang w:val="es-ES_tradnl"/>
                      <w:rPrChange w:id="1455" w:author="Alex" w:date="2015-07-20T18:44: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456" w:author="Alex" w:date="2015-07-20T18:44:00Z">
                        <w:rPr>
                          <w:rFonts w:ascii="Cambria Math" w:eastAsiaTheme="minorEastAsia" w:hAnsi="Cambria Math" w:cs="Times New Roman" w:hint="eastAsia"/>
                          <w:i/>
                          <w:color w:val="FF0000"/>
                        </w:rPr>
                      </w:rPrChange>
                    </w:rPr>
                    <w:t>1,4142</w:t>
                  </w:r>
                </w:p>
              </w:tc>
              <w:tc>
                <w:tcPr>
                  <w:tcW w:w="1701" w:type="dxa"/>
                </w:tcPr>
                <w:p w14:paraId="69AD8F51" w14:textId="77777777" w:rsidR="002D619F" w:rsidRPr="00CB3985" w:rsidRDefault="002D619F" w:rsidP="002D619F">
                  <w:pPr>
                    <w:jc w:val="center"/>
                    <w:rPr>
                      <w:rFonts w:eastAsiaTheme="minorEastAsia"/>
                      <w:color w:val="0070C0"/>
                      <w:lang w:val="es-ES_tradnl"/>
                      <w:rPrChange w:id="1457" w:author="Alex" w:date="2015-07-20T18:44:00Z">
                        <w:rPr>
                          <w:rFonts w:ascii="Times New Roman" w:hAnsi="Times New Roman" w:cs="Times New Roman"/>
                          <w:color w:val="0070C0"/>
                          <w:lang w:val="es-ES_tradnl"/>
                        </w:rPr>
                      </w:rPrChange>
                    </w:rPr>
                  </w:pPr>
                  <w:r w:rsidRPr="00CB3985">
                    <w:rPr>
                      <w:rFonts w:eastAsiaTheme="minorEastAsia"/>
                      <w:color w:val="0070C0"/>
                      <w:rPrChange w:id="1458" w:author="Alex" w:date="2015-07-20T18:44:00Z">
                        <w:rPr>
                          <w:rFonts w:ascii="Times New Roman" w:hAnsi="Times New Roman" w:cs="Times New Roman"/>
                          <w:color w:val="0070C0"/>
                        </w:rPr>
                      </w:rPrChange>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3A4D0E7B" w:rsidR="002D619F" w:rsidRPr="00CB3985" w:rsidRDefault="00CB3985" w:rsidP="002D619F">
                  <w:pPr>
                    <w:jc w:val="center"/>
                    <w:rPr>
                      <w:rFonts w:eastAsiaTheme="minorEastAsia"/>
                      <w:color w:val="FF0000"/>
                      <w:lang w:val="es-ES_tradnl"/>
                      <w:rPrChange w:id="1459" w:author="Alex" w:date="2015-07-20T18:44:00Z">
                        <w:rPr>
                          <w:rFonts w:ascii="Times New Roman" w:eastAsia="Cambria" w:hAnsi="Times New Roman" w:cs="Times New Roman"/>
                          <w:color w:val="FF0000"/>
                          <w:lang w:val="es-ES_tradnl"/>
                        </w:rPr>
                      </w:rPrChange>
                    </w:rPr>
                  </w:pPr>
                  <w:r w:rsidRPr="00CB3985">
                    <w:rPr>
                      <w:rFonts w:eastAsiaTheme="minorEastAsia" w:hint="eastAsia"/>
                      <w:color w:val="FF0000"/>
                      <w:rPrChange w:id="1460" w:author="Alex" w:date="2015-07-20T18:44:00Z">
                        <w:rPr>
                          <w:rFonts w:ascii="Cambria Math" w:eastAsiaTheme="minorEastAsia" w:hAnsi="Cambria Math" w:cs="Times New Roman" w:hint="eastAsia"/>
                          <w:i/>
                          <w:color w:val="FF0000"/>
                        </w:rPr>
                      </w:rPrChange>
                    </w:rPr>
                    <w:t>2</w:t>
                  </w:r>
                </w:p>
              </w:tc>
              <w:tc>
                <w:tcPr>
                  <w:tcW w:w="1701" w:type="dxa"/>
                </w:tcPr>
                <w:p w14:paraId="68E195B1" w14:textId="77777777" w:rsidR="002D619F" w:rsidRPr="00CB3985" w:rsidRDefault="002D619F" w:rsidP="002D619F">
                  <w:pPr>
                    <w:jc w:val="center"/>
                    <w:rPr>
                      <w:rFonts w:eastAsiaTheme="minorEastAsia"/>
                      <w:color w:val="0070C0"/>
                      <w:lang w:val="es-ES_tradnl"/>
                      <w:rPrChange w:id="1461" w:author="Alex" w:date="2015-07-20T18:44:00Z">
                        <w:rPr>
                          <w:rFonts w:ascii="Times New Roman" w:hAnsi="Times New Roman" w:cs="Times New Roman"/>
                          <w:color w:val="0070C0"/>
                          <w:lang w:val="es-ES_tradnl"/>
                        </w:rPr>
                      </w:rPrChange>
                    </w:rPr>
                  </w:pPr>
                  <w:r w:rsidRPr="00CB3985">
                    <w:rPr>
                      <w:rFonts w:eastAsiaTheme="minorEastAsia"/>
                      <w:color w:val="0070C0"/>
                      <w:rPrChange w:id="1462" w:author="Alex" w:date="2015-07-20T18:44:00Z">
                        <w:rPr>
                          <w:rFonts w:ascii="Times New Roman" w:hAnsi="Times New Roman" w:cs="Times New Roman"/>
                          <w:color w:val="0070C0"/>
                        </w:rPr>
                      </w:rPrChange>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3693C5E3" w:rsidR="002D619F" w:rsidRPr="00CB3985" w:rsidRDefault="00CB3985" w:rsidP="002D619F">
                  <w:pPr>
                    <w:jc w:val="center"/>
                    <w:rPr>
                      <w:rFonts w:eastAsiaTheme="minorEastAsia"/>
                      <w:color w:val="FF0000"/>
                      <w:lang w:val="es-ES_tradnl"/>
                      <w:rPrChange w:id="1463" w:author="Alex" w:date="2015-07-20T18:44: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464" w:author="Alex" w:date="2015-07-20T18:44:00Z">
                        <w:rPr>
                          <w:rFonts w:ascii="Cambria Math" w:eastAsiaTheme="minorEastAsia" w:hAnsi="Cambria Math" w:cs="Times New Roman" w:hint="eastAsia"/>
                          <w:i/>
                          <w:color w:val="FF0000"/>
                        </w:rPr>
                      </w:rPrChange>
                    </w:rPr>
                    <w:t>3</w:t>
                  </w:r>
                </w:p>
              </w:tc>
              <w:tc>
                <w:tcPr>
                  <w:tcW w:w="1701" w:type="dxa"/>
                </w:tcPr>
                <w:p w14:paraId="76537DC8" w14:textId="77777777" w:rsidR="002D619F" w:rsidRPr="00CB3985" w:rsidRDefault="002D619F" w:rsidP="002D619F">
                  <w:pPr>
                    <w:jc w:val="center"/>
                    <w:rPr>
                      <w:rFonts w:eastAsiaTheme="minorEastAsia"/>
                      <w:color w:val="0070C0"/>
                      <w:lang w:val="es-ES_tradnl"/>
                      <w:rPrChange w:id="1465" w:author="Alex" w:date="2015-07-20T18:44:00Z">
                        <w:rPr>
                          <w:rFonts w:ascii="Times New Roman" w:hAnsi="Times New Roman" w:cs="Times New Roman"/>
                          <w:color w:val="0070C0"/>
                          <w:lang w:val="es-ES_tradnl"/>
                        </w:rPr>
                      </w:rPrChange>
                    </w:rPr>
                  </w:pPr>
                  <w:r w:rsidRPr="00CB3985">
                    <w:rPr>
                      <w:rFonts w:eastAsiaTheme="minorEastAsia"/>
                      <w:color w:val="0070C0"/>
                      <w:rPrChange w:id="1466" w:author="Alex" w:date="2015-07-20T18:44:00Z">
                        <w:rPr>
                          <w:rFonts w:ascii="Times New Roman" w:hAnsi="Times New Roman" w:cs="Times New Roman"/>
                          <w:color w:val="0070C0"/>
                        </w:rPr>
                      </w:rPrChange>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5B566E5B" w:rsidR="002D619F" w:rsidRPr="00CB3985" w:rsidRDefault="00CB3985" w:rsidP="002D619F">
                  <w:pPr>
                    <w:jc w:val="center"/>
                    <w:rPr>
                      <w:rFonts w:eastAsiaTheme="minorEastAsia"/>
                      <w:color w:val="FF0000"/>
                      <w:lang w:val="es-ES_tradnl"/>
                      <w:rPrChange w:id="1467" w:author="Alex" w:date="2015-07-20T18:44:00Z">
                        <w:rPr>
                          <w:rFonts w:ascii="Times New Roman" w:eastAsia="Cambria" w:hAnsi="Times New Roman" w:cs="Times New Roman"/>
                          <w:color w:val="FF0000"/>
                          <w:lang w:val="es-ES_tradnl"/>
                        </w:rPr>
                      </w:rPrChange>
                    </w:rPr>
                  </w:pPr>
                  <w:r w:rsidRPr="00CB3985">
                    <w:rPr>
                      <w:rFonts w:eastAsiaTheme="minorEastAsia" w:hint="eastAsia"/>
                      <w:color w:val="FF0000"/>
                      <w:rPrChange w:id="1468" w:author="Alex" w:date="2015-07-20T18:44:00Z">
                        <w:rPr>
                          <w:rFonts w:ascii="Cambria Math" w:eastAsiaTheme="minorEastAsia" w:hAnsi="Cambria Math" w:cs="Times New Roman" w:hint="eastAsia"/>
                          <w:i/>
                          <w:color w:val="FF0000"/>
                        </w:rPr>
                      </w:rPrChange>
                    </w:rPr>
                    <w:t>π</w:t>
                  </w:r>
                </w:p>
              </w:tc>
              <w:tc>
                <w:tcPr>
                  <w:tcW w:w="1701" w:type="dxa"/>
                </w:tcPr>
                <w:p w14:paraId="63BEF6DF" w14:textId="0DE0103C" w:rsidR="002D619F" w:rsidRPr="00CB3985" w:rsidRDefault="00CB3985">
                  <w:pPr>
                    <w:jc w:val="center"/>
                    <w:rPr>
                      <w:rFonts w:eastAsiaTheme="minorEastAsia"/>
                      <w:color w:val="0070C0"/>
                      <w:lang w:val="es-ES_tradnl"/>
                      <w:rPrChange w:id="1469" w:author="Alex" w:date="2015-07-20T18:44:00Z">
                        <w:rPr>
                          <w:rFonts w:ascii="Times New Roman" w:hAnsi="Times New Roman" w:cs="Times New Roman"/>
                          <w:color w:val="0070C0"/>
                          <w:lang w:val="es-ES_tradnl"/>
                        </w:rPr>
                      </w:rPrChange>
                    </w:rPr>
                  </w:pPr>
                  <w:r w:rsidRPr="00CB3985">
                    <w:rPr>
                      <w:rFonts w:eastAsiaTheme="minorEastAsia" w:hint="eastAsia"/>
                      <w:color w:val="0070C0"/>
                      <w:rPrChange w:id="1470" w:author="Alex" w:date="2015-07-20T18:44:00Z">
                        <w:rPr>
                          <w:rFonts w:ascii="Cambria Math" w:eastAsiaTheme="minorEastAsia" w:hAnsi="Cambria Math" w:cs="Times New Roman" w:hint="eastAsia"/>
                          <w:i/>
                          <w:color w:val="0070C0"/>
                        </w:rPr>
                      </w:rPrChange>
                    </w:rPr>
                    <w:t>π</w:t>
                  </w:r>
                  <w:del w:id="1471" w:author="Alex" w:date="2015-07-20T18:45:00Z">
                    <w:r w:rsidRPr="00CB3985" w:rsidDel="00CB3985">
                      <w:rPr>
                        <w:rFonts w:eastAsiaTheme="minorEastAsia" w:hint="eastAsia"/>
                        <w:color w:val="0070C0"/>
                        <w:rPrChange w:id="1472" w:author="Alex" w:date="2015-07-20T18:44:00Z">
                          <w:rPr>
                            <w:rFonts w:ascii="Cambria Math" w:eastAsiaTheme="minorEastAsia" w:hAnsi="Cambria Math" w:cs="Times New Roman" w:hint="eastAsia"/>
                            <w:i/>
                            <w:color w:val="0070C0"/>
                          </w:rPr>
                        </w:rPrChange>
                      </w:rPr>
                      <w:delText>^</w:delText>
                    </w:r>
                  </w:del>
                  <w:r w:rsidRPr="00CB3985">
                    <w:rPr>
                      <w:rFonts w:eastAsiaTheme="minorEastAsia" w:hint="eastAsia"/>
                      <w:color w:val="0070C0"/>
                      <w:vertAlign w:val="superscript"/>
                      <w:rPrChange w:id="1473" w:author="Alex" w:date="2015-07-20T18:45:00Z">
                        <w:rPr>
                          <w:rFonts w:ascii="Cambria Math" w:eastAsiaTheme="minorEastAsia" w:hAnsi="Cambria Math" w:cs="Times New Roman" w:hint="eastAsia"/>
                          <w:i/>
                          <w:color w:val="0070C0"/>
                        </w:rPr>
                      </w:rPrChange>
                    </w:rPr>
                    <w:t>3</w:t>
                  </w:r>
                  <w:r w:rsidRPr="00CB3985">
                    <w:rPr>
                      <w:rFonts w:eastAsiaTheme="minorEastAsia"/>
                      <w:color w:val="0070C0"/>
                      <w:rPrChange w:id="1474" w:author="Alex" w:date="2015-07-20T18:44:00Z">
                        <w:rPr>
                          <w:rFonts w:ascii="Cambria Math" w:eastAsiaTheme="minorEastAsia" w:hAnsi="Cambria Math" w:cs="Times New Roman"/>
                          <w:i/>
                          <w:color w:val="0070C0"/>
                        </w:rPr>
                      </w:rPrChange>
                    </w:rPr>
                    <w:t>≅31,006277</w:t>
                  </w:r>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CB3985" w:rsidRDefault="002D619F" w:rsidP="002D619F">
                  <w:pPr>
                    <w:jc w:val="center"/>
                    <w:rPr>
                      <w:rFonts w:eastAsiaTheme="minorEastAsia"/>
                      <w:color w:val="FF0000"/>
                      <w:lang w:val="es-ES_tradnl"/>
                      <w:rPrChange w:id="1475" w:author="Alex" w:date="2015-07-20T18:44:00Z">
                        <w:rPr>
                          <w:rFonts w:ascii="Times New Roman" w:eastAsia="Cambria" w:hAnsi="Times New Roman" w:cs="Times New Roman"/>
                          <w:color w:val="FF0000"/>
                          <w:lang w:val="es-ES_tradnl"/>
                        </w:rPr>
                      </w:rPrChange>
                    </w:rPr>
                  </w:pPr>
                  <w:r w:rsidRPr="00CB3985">
                    <w:rPr>
                      <w:rFonts w:eastAsiaTheme="minorEastAsia"/>
                      <w:color w:val="FF0000"/>
                      <w:rPrChange w:id="1476" w:author="Alex" w:date="2015-07-20T18:44:00Z">
                        <w:rPr>
                          <w:rFonts w:ascii="Times New Roman" w:eastAsia="Cambria" w:hAnsi="Times New Roman" w:cs="Times New Roman"/>
                          <w:color w:val="FF0000"/>
                        </w:rPr>
                      </w:rPrChange>
                    </w:rPr>
                    <w:t>4</w:t>
                  </w:r>
                </w:p>
              </w:tc>
              <w:tc>
                <w:tcPr>
                  <w:tcW w:w="1701" w:type="dxa"/>
                </w:tcPr>
                <w:p w14:paraId="3ACB5D82" w14:textId="77777777" w:rsidR="002D619F" w:rsidRPr="00CB3985" w:rsidRDefault="002D619F" w:rsidP="002D619F">
                  <w:pPr>
                    <w:jc w:val="center"/>
                    <w:rPr>
                      <w:rFonts w:eastAsiaTheme="minorEastAsia"/>
                      <w:color w:val="0070C0"/>
                      <w:lang w:val="es-ES_tradnl"/>
                      <w:rPrChange w:id="1477" w:author="Alex" w:date="2015-07-20T18:44:00Z">
                        <w:rPr>
                          <w:rFonts w:ascii="Times New Roman" w:hAnsi="Times New Roman" w:cs="Times New Roman"/>
                          <w:color w:val="0070C0"/>
                          <w:lang w:val="es-ES_tradnl"/>
                        </w:rPr>
                      </w:rPrChange>
                    </w:rPr>
                  </w:pPr>
                  <w:r w:rsidRPr="00CB3985">
                    <w:rPr>
                      <w:rFonts w:eastAsiaTheme="minorEastAsia"/>
                      <w:color w:val="0070C0"/>
                      <w:rPrChange w:id="1478" w:author="Alex" w:date="2015-07-20T18:44:00Z">
                        <w:rPr>
                          <w:rFonts w:ascii="Times New Roman" w:hAnsi="Times New Roman" w:cs="Times New Roman"/>
                          <w:color w:val="0070C0"/>
                        </w:rPr>
                      </w:rPrChange>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CB3985" w:rsidRDefault="002D619F" w:rsidP="002D619F">
                  <w:pPr>
                    <w:jc w:val="center"/>
                    <w:rPr>
                      <w:rFonts w:eastAsiaTheme="minorEastAsia"/>
                      <w:color w:val="FF0000"/>
                      <w:lang w:val="es-ES_tradnl"/>
                      <w:rPrChange w:id="1479" w:author="Alex" w:date="2015-07-20T18:44:00Z">
                        <w:rPr>
                          <w:rFonts w:ascii="Times New Roman" w:eastAsia="Cambria" w:hAnsi="Times New Roman" w:cs="Times New Roman"/>
                          <w:color w:val="FF0000"/>
                          <w:lang w:val="es-ES_tradnl"/>
                        </w:rPr>
                      </w:rPrChange>
                    </w:rPr>
                  </w:pPr>
                  <w:r w:rsidRPr="00CB3985">
                    <w:rPr>
                      <w:rFonts w:eastAsiaTheme="minorEastAsia"/>
                      <w:color w:val="FF0000"/>
                      <w:rPrChange w:id="1480" w:author="Alex" w:date="2015-07-20T18:44:00Z">
                        <w:rPr>
                          <w:rFonts w:ascii="Times New Roman" w:eastAsia="Cambria" w:hAnsi="Times New Roman" w:cs="Times New Roman"/>
                          <w:color w:val="FF0000"/>
                        </w:rPr>
                      </w:rPrChange>
                    </w:rPr>
                    <w:t>5</w:t>
                  </w:r>
                </w:p>
              </w:tc>
              <w:tc>
                <w:tcPr>
                  <w:tcW w:w="1701" w:type="dxa"/>
                </w:tcPr>
                <w:p w14:paraId="5ABDF7FA" w14:textId="77777777" w:rsidR="002D619F" w:rsidRPr="00CB3985" w:rsidRDefault="002D619F" w:rsidP="002D619F">
                  <w:pPr>
                    <w:jc w:val="center"/>
                    <w:rPr>
                      <w:rFonts w:eastAsiaTheme="minorEastAsia"/>
                      <w:color w:val="0070C0"/>
                      <w:lang w:val="es-ES_tradnl"/>
                      <w:rPrChange w:id="1481" w:author="Alex" w:date="2015-07-20T18:44:00Z">
                        <w:rPr>
                          <w:rFonts w:ascii="Times New Roman" w:hAnsi="Times New Roman" w:cs="Times New Roman"/>
                          <w:color w:val="0070C0"/>
                          <w:lang w:val="es-ES_tradnl"/>
                        </w:rPr>
                      </w:rPrChange>
                    </w:rPr>
                  </w:pPr>
                  <w:r w:rsidRPr="00CB3985">
                    <w:rPr>
                      <w:rFonts w:eastAsiaTheme="minorEastAsia"/>
                      <w:color w:val="0070C0"/>
                      <w:rPrChange w:id="1482" w:author="Alex" w:date="2015-07-20T18:44:00Z">
                        <w:rPr>
                          <w:rFonts w:ascii="Times New Roman" w:hAnsi="Times New Roman" w:cs="Times New Roman"/>
                          <w:color w:val="0070C0"/>
                        </w:rPr>
                      </w:rPrChange>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5FC50A15" w14:textId="2520A331" w:rsidR="00EE4127" w:rsidRPr="00441BF2" w:rsidDel="00EE4127" w:rsidRDefault="00EE4127" w:rsidP="00C96B26">
      <w:pPr>
        <w:spacing w:after="0"/>
        <w:rPr>
          <w:del w:id="1483" w:author="Alex" w:date="2015-08-02T18:32: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125"/>
        <w:gridCol w:w="6703"/>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4D3CBB75" w:rsidR="00331318" w:rsidRPr="00441BF2" w:rsidRDefault="001336A2">
            <w:pPr>
              <w:pStyle w:val="Tema1Img"/>
              <w:numPr>
                <w:ilvl w:val="0"/>
                <w:numId w:val="0"/>
              </w:numPr>
              <w:ind w:left="501"/>
              <w:rPr>
                <w:lang w:val="es-ES_tradnl"/>
              </w:rPr>
              <w:pPrChange w:id="1484" w:author="Alex" w:date="2015-08-02T16:30:00Z">
                <w:pPr>
                  <w:pStyle w:val="Tema1Img"/>
                  <w:numPr>
                    <w:numId w:val="0"/>
                  </w:numPr>
                  <w:ind w:left="0" w:firstLine="0"/>
                </w:pPr>
              </w:pPrChange>
            </w:pPr>
            <w:r>
              <w:rPr>
                <w:sz w:val="24"/>
                <w:szCs w:val="24"/>
                <w:lang w:val="es-ES_tradnl"/>
              </w:rPr>
              <w:t>MA_10_01_CO_</w:t>
            </w:r>
            <w:del w:id="1485" w:author="Alex" w:date="2015-08-02T16:30:00Z">
              <w:r w:rsidDel="004E35CB">
                <w:rPr>
                  <w:sz w:val="24"/>
                  <w:szCs w:val="24"/>
                  <w:lang w:val="es-ES_tradnl"/>
                </w:rPr>
                <w:delText>IMG18</w:delText>
              </w:r>
            </w:del>
            <w:ins w:id="1486" w:author="Alex" w:date="2015-08-02T16:30:00Z">
              <w:r w:rsidR="004E35CB">
                <w:rPr>
                  <w:sz w:val="24"/>
                  <w:szCs w:val="24"/>
                  <w:lang w:val="es-ES_tradnl"/>
                </w:rPr>
                <w:t>IMG22</w:t>
              </w:r>
            </w:ins>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871"/>
              <w:gridCol w:w="1626"/>
              <w:gridCol w:w="3980"/>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19E2BA5"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Dominio</w:t>
                  </w:r>
                  <w:ins w:id="1487" w:author="Alex" w:date="2015-07-20T18:45:00Z">
                    <w:r w:rsidR="00CB3985">
                      <w:rPr>
                        <w:rFonts w:ascii="Times New Roman" w:hAnsi="Times New Roman" w:cs="Times New Roman"/>
                        <w:b/>
                        <w:lang w:val="es-ES_tradnl"/>
                      </w:rPr>
                      <w:t xml:space="preserve"> (e</w:t>
                    </w:r>
                    <w:r w:rsidR="00CB3985" w:rsidRPr="00441BF2">
                      <w:rPr>
                        <w:rFonts w:ascii="Times New Roman" w:hAnsi="Times New Roman" w:cs="Times New Roman"/>
                        <w:b/>
                        <w:lang w:val="es-ES_tradnl"/>
                      </w:rPr>
                      <w:t>lementos del conjunto de partida</w:t>
                    </w:r>
                    <w:r w:rsidR="00CB3985">
                      <w:rPr>
                        <w:rFonts w:ascii="Times New Roman" w:hAnsi="Times New Roman" w:cs="Times New Roman"/>
                        <w:b/>
                        <w:lang w:val="es-ES_tradnl"/>
                      </w:rPr>
                      <w:t>)</w:t>
                    </w:r>
                  </w:ins>
                  <w:del w:id="1488" w:author="Alex" w:date="2015-07-20T18:45:00Z">
                    <w:r w:rsidRPr="00441BF2" w:rsidDel="00CB3985">
                      <w:rPr>
                        <w:rFonts w:ascii="Times New Roman" w:hAnsi="Times New Roman" w:cs="Times New Roman"/>
                        <w:b/>
                        <w:lang w:val="es-ES_tradnl"/>
                      </w:rPr>
                      <w:delText xml:space="preserve">: </w:delText>
                    </w:r>
                    <w:r w:rsidR="00A90551" w:rsidDel="00CB3985">
                      <w:rPr>
                        <w:rFonts w:ascii="Times New Roman" w:hAnsi="Times New Roman" w:cs="Times New Roman"/>
                        <w:b/>
                        <w:lang w:val="es-ES_tradnl"/>
                      </w:rPr>
                      <w:delText>e</w:delText>
                    </w:r>
                    <w:r w:rsidRPr="00441BF2" w:rsidDel="00CB3985">
                      <w:rPr>
                        <w:rFonts w:ascii="Times New Roman" w:hAnsi="Times New Roman" w:cs="Times New Roman"/>
                        <w:b/>
                        <w:lang w:val="es-ES_tradnl"/>
                      </w:rPr>
                      <w:delText>lementos del conjunto de partida</w:delText>
                    </w:r>
                  </w:del>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2D46B48E" w:rsidR="00331318" w:rsidRPr="00441BF2" w:rsidRDefault="00331318">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del w:id="1489" w:author="Alex" w:date="2015-07-20T18:45: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490"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491" w:author="Alex" w:date="2015-07-20T18:46: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6EA63BF8" w:rsidR="00331318" w:rsidRPr="00CB3985" w:rsidRDefault="00CB3985">
                  <w:pPr>
                    <w:jc w:val="center"/>
                    <w:rPr>
                      <w:rFonts w:eastAsiaTheme="minorEastAsia"/>
                      <w:b/>
                      <w:i/>
                      <w:color w:val="FF0000"/>
                      <w:lang w:val="es-ES_tradnl"/>
                      <w:rPrChange w:id="1492" w:author="Alex" w:date="2015-07-20T18:46:00Z">
                        <w:rPr>
                          <w:rFonts w:ascii="Times New Roman" w:hAnsi="Times New Roman" w:cs="Times New Roman"/>
                          <w:b/>
                          <w:color w:val="FF0000"/>
                          <w:lang w:val="es-ES_tradnl"/>
                        </w:rPr>
                      </w:rPrChange>
                    </w:rPr>
                    <w:pPrChange w:id="1493" w:author="Alex" w:date="2015-07-20T18:46:00Z">
                      <w:pPr/>
                    </w:pPrChange>
                  </w:pPr>
                  <w:r w:rsidRPr="00CB3985">
                    <w:rPr>
                      <w:rFonts w:eastAsiaTheme="minorEastAsia"/>
                      <w:b/>
                      <w:i/>
                      <w:color w:val="FF0000"/>
                      <w:rPrChange w:id="1494" w:author="Alex" w:date="2015-07-20T18:46:00Z">
                        <w:rPr>
                          <w:rFonts w:ascii="Cambria Math" w:hAnsi="Cambria Math" w:cs="Times New Roman"/>
                          <w:b/>
                          <w:i/>
                          <w:color w:val="FF0000"/>
                        </w:rPr>
                      </w:rPrChange>
                    </w:rPr>
                    <w:t>x</w:t>
                  </w:r>
                </w:p>
              </w:tc>
              <w:tc>
                <w:tcPr>
                  <w:tcW w:w="1701" w:type="dxa"/>
                </w:tcPr>
                <w:p w14:paraId="5B55F370" w14:textId="53CE86DD" w:rsidR="00331318" w:rsidRPr="00CB3985" w:rsidRDefault="00CB3985">
                  <w:pPr>
                    <w:jc w:val="center"/>
                    <w:rPr>
                      <w:rFonts w:eastAsiaTheme="minorEastAsia"/>
                      <w:b/>
                      <w:i/>
                      <w:color w:val="0070C0"/>
                      <w:lang w:val="es-ES_tradnl"/>
                      <w:rPrChange w:id="1495" w:author="Alex" w:date="2015-07-20T18:46:00Z">
                        <w:rPr>
                          <w:rFonts w:ascii="Times New Roman" w:hAnsi="Times New Roman" w:cs="Times New Roman"/>
                          <w:b/>
                          <w:color w:val="0070C0"/>
                          <w:lang w:val="es-ES_tradnl"/>
                        </w:rPr>
                      </w:rPrChange>
                    </w:rPr>
                    <w:pPrChange w:id="1496" w:author="Alex" w:date="2015-07-20T18:46:00Z">
                      <w:pPr/>
                    </w:pPrChange>
                  </w:pPr>
                  <w:r w:rsidRPr="00CB3985">
                    <w:rPr>
                      <w:rFonts w:eastAsiaTheme="minorEastAsia"/>
                      <w:b/>
                      <w:i/>
                      <w:color w:val="0070C0"/>
                      <w:rPrChange w:id="1497" w:author="Alex" w:date="2015-07-20T18:46:00Z">
                        <w:rPr>
                          <w:rFonts w:ascii="Cambria Math" w:hAnsi="Cambria Math" w:cs="Times New Roman"/>
                          <w:b/>
                          <w:i/>
                          <w:color w:val="0070C0"/>
                        </w:rPr>
                      </w:rPrChange>
                    </w:rPr>
                    <w:t>y=g(x)</w:t>
                  </w:r>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51" type="#_x0000_t75" style="width:188.25pt;height:246pt" o:ole="">
                        <v:imagedata r:id="rId77" o:title=""/>
                      </v:shape>
                      <o:OLEObject Type="Embed" ProgID="PBrush" ShapeID="_x0000_i1051" DrawAspect="Content" ObjectID="_1500047213" r:id="rId78"/>
                    </w:object>
                  </w:r>
                </w:p>
              </w:tc>
            </w:tr>
            <w:tr w:rsidR="00331318" w:rsidRPr="00441BF2" w14:paraId="6720441F" w14:textId="77777777" w:rsidTr="005D1EAB">
              <w:trPr>
                <w:trHeight w:val="77"/>
              </w:trPr>
              <w:tc>
                <w:tcPr>
                  <w:tcW w:w="1701" w:type="dxa"/>
                </w:tcPr>
                <w:p w14:paraId="56B48BCA" w14:textId="36D0E523" w:rsidR="00331318" w:rsidRPr="00CB3985" w:rsidRDefault="00CB3985" w:rsidP="00331318">
                  <w:pPr>
                    <w:jc w:val="center"/>
                    <w:rPr>
                      <w:rFonts w:eastAsiaTheme="minorEastAsia"/>
                      <w:color w:val="FF0000"/>
                      <w:lang w:val="es-ES_tradnl"/>
                      <w:rPrChange w:id="1498" w:author="Alex" w:date="2015-07-20T18:46:00Z">
                        <w:rPr>
                          <w:rFonts w:ascii="Times New Roman" w:hAnsi="Times New Roman" w:cs="Times New Roman"/>
                          <w:color w:val="FF0000"/>
                          <w:lang w:val="es-ES_tradnl"/>
                        </w:rPr>
                      </w:rPrChange>
                    </w:rPr>
                  </w:pPr>
                  <w:r w:rsidRPr="00CB3985">
                    <w:rPr>
                      <w:rFonts w:eastAsiaTheme="minorEastAsia"/>
                      <w:color w:val="FF0000"/>
                      <w:rPrChange w:id="1499" w:author="Alex" w:date="2015-07-20T18:46:00Z">
                        <w:rPr>
                          <w:rFonts w:ascii="Cambria Math" w:hAnsi="Cambria Math" w:cs="Times New Roman"/>
                          <w:i/>
                          <w:color w:val="FF0000"/>
                        </w:rPr>
                      </w:rPrChange>
                    </w:rPr>
                    <w:t>-5</w:t>
                  </w:r>
                </w:p>
              </w:tc>
              <w:tc>
                <w:tcPr>
                  <w:tcW w:w="1701" w:type="dxa"/>
                </w:tcPr>
                <w:p w14:paraId="6763B320" w14:textId="01DB6E08" w:rsidR="00331318" w:rsidRPr="00CB3985" w:rsidRDefault="00CB3985" w:rsidP="00331318">
                  <w:pPr>
                    <w:jc w:val="center"/>
                    <w:rPr>
                      <w:rFonts w:eastAsiaTheme="minorEastAsia"/>
                      <w:color w:val="0070C0"/>
                      <w:lang w:val="es-ES_tradnl"/>
                      <w:rPrChange w:id="1500" w:author="Alex" w:date="2015-07-20T18:46:00Z">
                        <w:rPr>
                          <w:rFonts w:ascii="Times New Roman" w:hAnsi="Times New Roman" w:cs="Times New Roman"/>
                          <w:color w:val="0070C0"/>
                          <w:lang w:val="es-ES_tradnl"/>
                        </w:rPr>
                      </w:rPrChange>
                    </w:rPr>
                  </w:pPr>
                  <w:r w:rsidRPr="00CB3985">
                    <w:rPr>
                      <w:rFonts w:eastAsiaTheme="minorEastAsia" w:hint="eastAsia"/>
                      <w:color w:val="0070C0"/>
                      <w:rPrChange w:id="1501" w:author="Alex" w:date="2015-07-20T18:46:00Z">
                        <w:rPr>
                          <w:rFonts w:ascii="Cambria Math" w:eastAsiaTheme="minorEastAsia" w:hAnsi="Cambria Math" w:cs="Times New Roman" w:hint="eastAsia"/>
                          <w:i/>
                          <w:color w:val="0070C0"/>
                        </w:rPr>
                      </w:rPrChange>
                    </w:rPr>
                    <w:t>-0,2</w:t>
                  </w:r>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01ACA548" w:rsidR="00331318" w:rsidRPr="00CB3985" w:rsidRDefault="00CB3985" w:rsidP="00331318">
                  <w:pPr>
                    <w:jc w:val="center"/>
                    <w:rPr>
                      <w:rFonts w:eastAsiaTheme="minorEastAsia"/>
                      <w:color w:val="FF0000"/>
                      <w:lang w:val="es-ES_tradnl"/>
                      <w:rPrChange w:id="1502" w:author="Alex" w:date="2015-07-20T18:46:00Z">
                        <w:rPr>
                          <w:rFonts w:ascii="Times New Roman" w:hAnsi="Times New Roman" w:cs="Times New Roman"/>
                          <w:color w:val="FF0000"/>
                          <w:lang w:val="es-ES_tradnl"/>
                        </w:rPr>
                      </w:rPrChange>
                    </w:rPr>
                  </w:pPr>
                  <w:r w:rsidRPr="00CB3985">
                    <w:rPr>
                      <w:rFonts w:eastAsiaTheme="minorEastAsia"/>
                      <w:color w:val="FF0000"/>
                      <w:rPrChange w:id="1503" w:author="Alex" w:date="2015-07-20T18:46:00Z">
                        <w:rPr>
                          <w:rFonts w:ascii="Cambria Math" w:hAnsi="Cambria Math" w:cs="Times New Roman"/>
                          <w:i/>
                          <w:color w:val="FF0000"/>
                        </w:rPr>
                      </w:rPrChange>
                    </w:rPr>
                    <w:t>-4,3</w:t>
                  </w:r>
                </w:p>
              </w:tc>
              <w:tc>
                <w:tcPr>
                  <w:tcW w:w="1701" w:type="dxa"/>
                </w:tcPr>
                <w:p w14:paraId="123C2230" w14:textId="48F20CA3" w:rsidR="00331318" w:rsidRPr="00CB3985" w:rsidRDefault="00CB3985" w:rsidP="00331318">
                  <w:pPr>
                    <w:jc w:val="center"/>
                    <w:rPr>
                      <w:rFonts w:eastAsiaTheme="minorEastAsia"/>
                      <w:color w:val="0070C0"/>
                      <w:lang w:val="es-ES_tradnl"/>
                      <w:rPrChange w:id="1504" w:author="Alex" w:date="2015-07-20T18:46:00Z">
                        <w:rPr>
                          <w:rFonts w:ascii="Times New Roman" w:hAnsi="Times New Roman" w:cs="Times New Roman"/>
                          <w:color w:val="0070C0"/>
                          <w:lang w:val="es-ES_tradnl"/>
                        </w:rPr>
                      </w:rPrChange>
                    </w:rPr>
                  </w:pPr>
                  <w:r w:rsidRPr="00CB3985">
                    <w:rPr>
                      <w:rFonts w:eastAsiaTheme="minorEastAsia"/>
                      <w:color w:val="0070C0"/>
                      <w:rPrChange w:id="1505" w:author="Alex" w:date="2015-07-20T18:46:00Z">
                        <w:rPr>
                          <w:rFonts w:ascii="Cambria Math" w:hAnsi="Cambria Math" w:cs="Times New Roman"/>
                          <w:i/>
                          <w:color w:val="0070C0"/>
                        </w:rPr>
                      </w:rPrChange>
                    </w:rPr>
                    <w:t>-0,232558</w:t>
                  </w:r>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2E9AA08E" w:rsidR="00331318" w:rsidRPr="00CB3985" w:rsidRDefault="00CB3985" w:rsidP="00331318">
                  <w:pPr>
                    <w:rPr>
                      <w:rFonts w:eastAsiaTheme="minorEastAsia"/>
                      <w:color w:val="FF0000"/>
                      <w:lang w:val="es-ES_tradnl"/>
                      <w:rPrChange w:id="1506" w:author="Alex" w:date="2015-07-20T18:46:00Z">
                        <w:rPr>
                          <w:rFonts w:ascii="Times New Roman" w:hAnsi="Times New Roman" w:cs="Times New Roman"/>
                          <w:color w:val="FF0000"/>
                          <w:lang w:val="es-ES_tradnl"/>
                        </w:rPr>
                      </w:rPrChange>
                    </w:rPr>
                  </w:pPr>
                  <w:r w:rsidRPr="00CB3985">
                    <w:rPr>
                      <w:rFonts w:eastAsiaTheme="minorEastAsia"/>
                      <w:color w:val="FF0000"/>
                      <w:rPrChange w:id="1507" w:author="Alex" w:date="2015-07-20T18:46:00Z">
                        <w:rPr>
                          <w:rFonts w:ascii="Cambria Math" w:hAnsi="Cambria Math" w:cs="Times New Roman"/>
                          <w:i/>
                          <w:color w:val="FF0000"/>
                        </w:rPr>
                      </w:rPrChange>
                    </w:rPr>
                    <w:lastRenderedPageBreak/>
                    <w:t>-√2</w:t>
                  </w:r>
                </w:p>
              </w:tc>
              <w:tc>
                <w:tcPr>
                  <w:tcW w:w="1701" w:type="dxa"/>
                </w:tcPr>
                <w:p w14:paraId="7740CFF0" w14:textId="40DDA068" w:rsidR="00331318" w:rsidRPr="00CB3985" w:rsidRDefault="00CB3985" w:rsidP="00331318">
                  <w:pPr>
                    <w:jc w:val="center"/>
                    <w:rPr>
                      <w:rFonts w:eastAsiaTheme="minorEastAsia"/>
                      <w:color w:val="0070C0"/>
                      <w:lang w:val="es-ES_tradnl"/>
                      <w:rPrChange w:id="1508" w:author="Alex" w:date="2015-07-20T18:46:00Z">
                        <w:rPr>
                          <w:rFonts w:ascii="Times New Roman" w:hAnsi="Times New Roman" w:cs="Times New Roman"/>
                          <w:color w:val="0070C0"/>
                          <w:lang w:val="es-ES_tradnl"/>
                        </w:rPr>
                      </w:rPrChange>
                    </w:rPr>
                  </w:pPr>
                  <w:r w:rsidRPr="00CB3985">
                    <w:rPr>
                      <w:rFonts w:eastAsiaTheme="minorEastAsia"/>
                      <w:color w:val="0070C0"/>
                      <w:rPrChange w:id="1509" w:author="Alex" w:date="2015-07-20T18:46:00Z">
                        <w:rPr>
                          <w:rFonts w:ascii="Cambria Math" w:hAnsi="Cambria Math" w:cs="Times New Roman"/>
                          <w:i/>
                          <w:color w:val="0070C0"/>
                        </w:rPr>
                      </w:rPrChange>
                    </w:rPr>
                    <w:t>-0,70711</w:t>
                  </w:r>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4F9F9453" w:rsidR="00331318" w:rsidRPr="00CB3985" w:rsidRDefault="00CB3985" w:rsidP="00331318">
                  <w:pPr>
                    <w:jc w:val="center"/>
                    <w:rPr>
                      <w:rFonts w:eastAsiaTheme="minorEastAsia"/>
                      <w:color w:val="FF0000"/>
                      <w:lang w:val="es-ES_tradnl"/>
                      <w:rPrChange w:id="1510" w:author="Alex" w:date="2015-07-20T18:46:00Z">
                        <w:rPr>
                          <w:rFonts w:ascii="Times New Roman" w:hAnsi="Times New Roman" w:cs="Times New Roman"/>
                          <w:color w:val="FF0000"/>
                          <w:lang w:val="es-ES_tradnl"/>
                        </w:rPr>
                      </w:rPrChange>
                    </w:rPr>
                  </w:pPr>
                  <w:r w:rsidRPr="00CB3985">
                    <w:rPr>
                      <w:rFonts w:eastAsiaTheme="minorEastAsia"/>
                      <w:color w:val="FF0000"/>
                      <w:rPrChange w:id="1511" w:author="Alex" w:date="2015-07-20T18:46:00Z">
                        <w:rPr>
                          <w:rFonts w:ascii="Cambria Math" w:hAnsi="Cambria Math" w:cs="Times New Roman"/>
                          <w:i/>
                          <w:color w:val="FF0000"/>
                        </w:rPr>
                      </w:rPrChange>
                    </w:rPr>
                    <w:lastRenderedPageBreak/>
                    <w:t>-1</w:t>
                  </w:r>
                </w:p>
              </w:tc>
              <w:tc>
                <w:tcPr>
                  <w:tcW w:w="1701" w:type="dxa"/>
                </w:tcPr>
                <w:p w14:paraId="4E28EA36" w14:textId="308E719A" w:rsidR="00331318" w:rsidRPr="00CB3985" w:rsidRDefault="00CB3985" w:rsidP="00331318">
                  <w:pPr>
                    <w:jc w:val="center"/>
                    <w:rPr>
                      <w:rFonts w:eastAsiaTheme="minorEastAsia"/>
                      <w:color w:val="0070C0"/>
                      <w:lang w:val="es-ES_tradnl"/>
                      <w:rPrChange w:id="1512" w:author="Alex" w:date="2015-07-20T18:46:00Z">
                        <w:rPr>
                          <w:rFonts w:ascii="Times New Roman" w:hAnsi="Times New Roman" w:cs="Times New Roman"/>
                          <w:color w:val="0070C0"/>
                          <w:lang w:val="es-ES_tradnl"/>
                        </w:rPr>
                      </w:rPrChange>
                    </w:rPr>
                  </w:pPr>
                  <w:r w:rsidRPr="00CB3985">
                    <w:rPr>
                      <w:rFonts w:eastAsiaTheme="minorEastAsia"/>
                      <w:color w:val="0070C0"/>
                      <w:rPrChange w:id="1513" w:author="Alex" w:date="2015-07-20T18:46:00Z">
                        <w:rPr>
                          <w:rFonts w:ascii="Cambria Math" w:hAnsi="Cambria Math" w:cs="Times New Roman"/>
                          <w:i/>
                          <w:color w:val="0070C0"/>
                        </w:rPr>
                      </w:rPrChange>
                    </w:rPr>
                    <w:t>-1</w:t>
                  </w:r>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49DEDC84" w:rsidR="00331318" w:rsidRPr="00CB3985" w:rsidRDefault="00CB3985" w:rsidP="00331318">
                  <w:pPr>
                    <w:jc w:val="center"/>
                    <w:rPr>
                      <w:rFonts w:eastAsiaTheme="minorEastAsia"/>
                      <w:color w:val="FF0000"/>
                      <w:lang w:val="es-ES_tradnl"/>
                      <w:rPrChange w:id="1514" w:author="Alex" w:date="2015-07-20T18:46:00Z">
                        <w:rPr>
                          <w:rFonts w:ascii="Times New Roman" w:hAnsi="Times New Roman" w:cs="Times New Roman"/>
                          <w:color w:val="FF0000"/>
                          <w:lang w:val="es-ES_tradnl"/>
                        </w:rPr>
                      </w:rPrChange>
                    </w:rPr>
                  </w:pPr>
                  <w:r w:rsidRPr="00CB3985">
                    <w:rPr>
                      <w:rFonts w:eastAsiaTheme="minorEastAsia"/>
                      <w:color w:val="FF0000"/>
                      <w:rPrChange w:id="1515" w:author="Alex" w:date="2015-07-20T18:46:00Z">
                        <w:rPr>
                          <w:rFonts w:ascii="Cambria Math" w:hAnsi="Cambria Math" w:cs="Times New Roman"/>
                          <w:i/>
                          <w:color w:val="FF0000"/>
                        </w:rPr>
                      </w:rPrChange>
                    </w:rPr>
                    <w:t>-1/2</w:t>
                  </w:r>
                </w:p>
              </w:tc>
              <w:tc>
                <w:tcPr>
                  <w:tcW w:w="1701" w:type="dxa"/>
                </w:tcPr>
                <w:p w14:paraId="511E9E61" w14:textId="2838004F" w:rsidR="00331318" w:rsidRPr="00CB3985" w:rsidRDefault="00CB3985" w:rsidP="00331318">
                  <w:pPr>
                    <w:jc w:val="center"/>
                    <w:rPr>
                      <w:rFonts w:eastAsiaTheme="minorEastAsia"/>
                      <w:color w:val="0070C0"/>
                      <w:lang w:val="es-ES_tradnl"/>
                      <w:rPrChange w:id="1516" w:author="Alex" w:date="2015-07-20T18:46:00Z">
                        <w:rPr>
                          <w:rFonts w:ascii="Times New Roman" w:hAnsi="Times New Roman" w:cs="Times New Roman"/>
                          <w:color w:val="0070C0"/>
                          <w:lang w:val="es-ES_tradnl"/>
                        </w:rPr>
                      </w:rPrChange>
                    </w:rPr>
                  </w:pPr>
                  <w:r w:rsidRPr="00CB3985">
                    <w:rPr>
                      <w:rFonts w:eastAsiaTheme="minorEastAsia"/>
                      <w:color w:val="0070C0"/>
                      <w:rPrChange w:id="1517" w:author="Alex" w:date="2015-07-20T18:46:00Z">
                        <w:rPr>
                          <w:rFonts w:ascii="Cambria Math" w:hAnsi="Cambria Math" w:cs="Times New Roman"/>
                          <w:i/>
                          <w:color w:val="0070C0"/>
                        </w:rPr>
                      </w:rPrChange>
                    </w:rPr>
                    <w:t>-2</w:t>
                  </w:r>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08375B0F" w:rsidR="00331318" w:rsidRPr="00CB3985" w:rsidRDefault="00CB3985" w:rsidP="00331318">
                  <w:pPr>
                    <w:jc w:val="center"/>
                    <w:rPr>
                      <w:rFonts w:eastAsiaTheme="minorEastAsia"/>
                      <w:color w:val="FF0000"/>
                      <w:lang w:val="es-ES_tradnl"/>
                      <w:rPrChange w:id="1518" w:author="Alex" w:date="2015-07-20T18:46:00Z">
                        <w:rPr>
                          <w:rFonts w:ascii="Times New Roman" w:hAnsi="Times New Roman" w:cs="Times New Roman"/>
                          <w:color w:val="FF0000"/>
                          <w:lang w:val="es-ES_tradnl"/>
                        </w:rPr>
                      </w:rPrChange>
                    </w:rPr>
                  </w:pPr>
                  <w:r w:rsidRPr="00CB3985">
                    <w:rPr>
                      <w:rFonts w:eastAsiaTheme="minorEastAsia" w:hint="eastAsia"/>
                      <w:color w:val="FF0000"/>
                      <w:rPrChange w:id="1519" w:author="Alex" w:date="2015-07-20T18:46:00Z">
                        <w:rPr>
                          <w:rFonts w:ascii="Cambria Math" w:eastAsiaTheme="minorEastAsia" w:hAnsi="Cambria Math" w:cs="Times New Roman" w:hint="eastAsia"/>
                          <w:i/>
                          <w:color w:val="FF0000"/>
                        </w:rPr>
                      </w:rPrChange>
                    </w:rPr>
                    <w:t>0</w:t>
                  </w:r>
                </w:p>
              </w:tc>
              <w:tc>
                <w:tcPr>
                  <w:tcW w:w="1701" w:type="dxa"/>
                </w:tcPr>
                <w:p w14:paraId="7C0A4689" w14:textId="77777777" w:rsidR="00331318" w:rsidRPr="00CB3985" w:rsidRDefault="00331318" w:rsidP="00331318">
                  <w:pPr>
                    <w:jc w:val="center"/>
                    <w:rPr>
                      <w:rFonts w:eastAsiaTheme="minorEastAsia"/>
                      <w:color w:val="0070C0"/>
                      <w:lang w:val="es-ES_tradnl"/>
                      <w:rPrChange w:id="1520" w:author="Alex" w:date="2015-07-20T18:46:00Z">
                        <w:rPr>
                          <w:rFonts w:ascii="Times New Roman" w:hAnsi="Times New Roman" w:cs="Times New Roman"/>
                          <w:color w:val="0070C0"/>
                          <w:lang w:val="es-ES_tradnl"/>
                        </w:rPr>
                      </w:rPrChange>
                    </w:rPr>
                  </w:pPr>
                  <w:r w:rsidRPr="00CB3985">
                    <w:rPr>
                      <w:rFonts w:eastAsiaTheme="minorEastAsia"/>
                      <w:color w:val="0070C0"/>
                      <w:rPrChange w:id="1521" w:author="Alex" w:date="2015-07-20T18:46:00Z">
                        <w:rPr>
                          <w:rFonts w:ascii="Times New Roman" w:hAnsi="Times New Roman" w:cs="Times New Roman"/>
                          <w:color w:val="0070C0"/>
                        </w:rPr>
                      </w:rPrChange>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601B3CA7" w:rsidR="00331318" w:rsidRPr="00CB3985" w:rsidRDefault="00CB3985" w:rsidP="00331318">
                  <w:pPr>
                    <w:jc w:val="center"/>
                    <w:rPr>
                      <w:rFonts w:eastAsiaTheme="minorEastAsia"/>
                      <w:color w:val="FF0000"/>
                      <w:lang w:val="es-ES_tradnl"/>
                      <w:rPrChange w:id="1522" w:author="Alex" w:date="2015-07-20T18:46:00Z">
                        <w:rPr>
                          <w:rFonts w:ascii="Times New Roman" w:eastAsia="Cambria" w:hAnsi="Times New Roman" w:cs="Times New Roman"/>
                          <w:color w:val="FF0000"/>
                          <w:lang w:val="es-ES_tradnl"/>
                        </w:rPr>
                      </w:rPrChange>
                    </w:rPr>
                  </w:pPr>
                  <w:r w:rsidRPr="00CB3985">
                    <w:rPr>
                      <w:rFonts w:eastAsiaTheme="minorEastAsia" w:hint="eastAsia"/>
                      <w:color w:val="FF0000"/>
                      <w:rPrChange w:id="1523" w:author="Alex" w:date="2015-07-20T18:46:00Z">
                        <w:rPr>
                          <w:rFonts w:ascii="Cambria Math" w:eastAsiaTheme="minorEastAsia" w:hAnsi="Cambria Math" w:cs="Times New Roman" w:hint="eastAsia"/>
                          <w:i/>
                          <w:color w:val="FF0000"/>
                        </w:rPr>
                      </w:rPrChange>
                    </w:rPr>
                    <w:t>1</w:t>
                  </w:r>
                </w:p>
              </w:tc>
              <w:tc>
                <w:tcPr>
                  <w:tcW w:w="1701" w:type="dxa"/>
                </w:tcPr>
                <w:p w14:paraId="5DC1600B" w14:textId="77777777" w:rsidR="00331318" w:rsidRPr="00CB3985" w:rsidRDefault="00331318" w:rsidP="00331318">
                  <w:pPr>
                    <w:jc w:val="center"/>
                    <w:rPr>
                      <w:rFonts w:eastAsiaTheme="minorEastAsia"/>
                      <w:color w:val="0070C0"/>
                      <w:lang w:val="es-ES_tradnl"/>
                      <w:rPrChange w:id="1524" w:author="Alex" w:date="2015-07-20T18:46:00Z">
                        <w:rPr>
                          <w:rFonts w:ascii="Times New Roman" w:hAnsi="Times New Roman" w:cs="Times New Roman"/>
                          <w:color w:val="0070C0"/>
                          <w:lang w:val="es-ES_tradnl"/>
                        </w:rPr>
                      </w:rPrChange>
                    </w:rPr>
                  </w:pPr>
                  <w:r w:rsidRPr="00CB3985">
                    <w:rPr>
                      <w:rFonts w:eastAsiaTheme="minorEastAsia"/>
                      <w:color w:val="0070C0"/>
                      <w:rPrChange w:id="1525" w:author="Alex" w:date="2015-07-20T18:46:00Z">
                        <w:rPr>
                          <w:rFonts w:ascii="Times New Roman" w:hAnsi="Times New Roman" w:cs="Times New Roman"/>
                          <w:color w:val="0070C0"/>
                        </w:rPr>
                      </w:rPrChange>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6F5FFFE6" w:rsidR="00331318" w:rsidRPr="00CB3985" w:rsidRDefault="00CB3985" w:rsidP="00331318">
                  <w:pPr>
                    <w:jc w:val="center"/>
                    <w:rPr>
                      <w:rFonts w:eastAsiaTheme="minorEastAsia"/>
                      <w:color w:val="FF0000"/>
                      <w:lang w:val="es-ES_tradnl"/>
                      <w:rPrChange w:id="1526" w:author="Alex" w:date="2015-07-20T18:46: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527" w:author="Alex" w:date="2015-07-20T18:46:00Z">
                        <w:rPr>
                          <w:rFonts w:ascii="Cambria Math" w:eastAsiaTheme="minorEastAsia" w:hAnsi="Cambria Math" w:cs="Times New Roman" w:hint="eastAsia"/>
                          <w:i/>
                          <w:color w:val="FF0000"/>
                        </w:rPr>
                      </w:rPrChange>
                    </w:rPr>
                    <w:t>1,4142</w:t>
                  </w:r>
                </w:p>
              </w:tc>
              <w:tc>
                <w:tcPr>
                  <w:tcW w:w="1701" w:type="dxa"/>
                </w:tcPr>
                <w:p w14:paraId="403E775F" w14:textId="19557A92" w:rsidR="00331318" w:rsidRPr="00CB3985" w:rsidRDefault="00CB3985" w:rsidP="00331318">
                  <w:pPr>
                    <w:jc w:val="center"/>
                    <w:rPr>
                      <w:rFonts w:eastAsiaTheme="minorEastAsia"/>
                      <w:color w:val="0070C0"/>
                      <w:lang w:val="es-ES_tradnl"/>
                      <w:rPrChange w:id="1528" w:author="Alex" w:date="2015-07-20T18:46:00Z">
                        <w:rPr>
                          <w:rFonts w:ascii="Times New Roman" w:hAnsi="Times New Roman" w:cs="Times New Roman"/>
                          <w:color w:val="0070C0"/>
                          <w:lang w:val="es-ES_tradnl"/>
                        </w:rPr>
                      </w:rPrChange>
                    </w:rPr>
                  </w:pPr>
                  <w:r w:rsidRPr="00CB3985">
                    <w:rPr>
                      <w:rFonts w:eastAsiaTheme="minorEastAsia"/>
                      <w:color w:val="0070C0"/>
                      <w:rPrChange w:id="1529" w:author="Alex" w:date="2015-07-20T18:46:00Z">
                        <w:rPr>
                          <w:rFonts w:ascii="Cambria Math" w:hAnsi="Cambria Math" w:cs="Times New Roman"/>
                          <w:i/>
                          <w:color w:val="0070C0"/>
                        </w:rPr>
                      </w:rPrChange>
                    </w:rPr>
                    <w:t>0,7071135</w:t>
                  </w:r>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1D3ECE7B" w:rsidR="00331318" w:rsidRPr="00CB3985" w:rsidRDefault="00CB3985" w:rsidP="00331318">
                  <w:pPr>
                    <w:jc w:val="center"/>
                    <w:rPr>
                      <w:rFonts w:eastAsiaTheme="minorEastAsia"/>
                      <w:color w:val="FF0000"/>
                      <w:lang w:val="es-ES_tradnl"/>
                      <w:rPrChange w:id="1530" w:author="Alex" w:date="2015-07-20T18:46:00Z">
                        <w:rPr>
                          <w:rFonts w:ascii="Times New Roman" w:eastAsia="Cambria" w:hAnsi="Times New Roman" w:cs="Times New Roman"/>
                          <w:color w:val="FF0000"/>
                          <w:lang w:val="es-ES_tradnl"/>
                        </w:rPr>
                      </w:rPrChange>
                    </w:rPr>
                  </w:pPr>
                  <w:r w:rsidRPr="00CB3985">
                    <w:rPr>
                      <w:rFonts w:eastAsiaTheme="minorEastAsia" w:hint="eastAsia"/>
                      <w:color w:val="FF0000"/>
                      <w:rPrChange w:id="1531" w:author="Alex" w:date="2015-07-20T18:46:00Z">
                        <w:rPr>
                          <w:rFonts w:ascii="Cambria Math" w:eastAsiaTheme="minorEastAsia" w:hAnsi="Cambria Math" w:cs="Times New Roman" w:hint="eastAsia"/>
                          <w:i/>
                          <w:color w:val="FF0000"/>
                        </w:rPr>
                      </w:rPrChange>
                    </w:rPr>
                    <w:t>2</w:t>
                  </w:r>
                </w:p>
              </w:tc>
              <w:tc>
                <w:tcPr>
                  <w:tcW w:w="1701" w:type="dxa"/>
                </w:tcPr>
                <w:p w14:paraId="13D3521F" w14:textId="1EC2214E" w:rsidR="00331318" w:rsidRPr="00CB3985" w:rsidRDefault="00CB3985" w:rsidP="00331318">
                  <w:pPr>
                    <w:jc w:val="center"/>
                    <w:rPr>
                      <w:rFonts w:eastAsiaTheme="minorEastAsia"/>
                      <w:color w:val="0070C0"/>
                      <w:lang w:val="es-ES_tradnl"/>
                      <w:rPrChange w:id="1532" w:author="Alex" w:date="2015-07-20T18:46:00Z">
                        <w:rPr>
                          <w:rFonts w:ascii="Times New Roman" w:hAnsi="Times New Roman" w:cs="Times New Roman"/>
                          <w:color w:val="0070C0"/>
                          <w:lang w:val="es-ES_tradnl"/>
                        </w:rPr>
                      </w:rPrChange>
                    </w:rPr>
                  </w:pPr>
                  <w:r w:rsidRPr="00CB3985">
                    <w:rPr>
                      <w:rFonts w:eastAsiaTheme="minorEastAsia"/>
                      <w:color w:val="0070C0"/>
                      <w:rPrChange w:id="1533" w:author="Alex" w:date="2015-07-20T18:46:00Z">
                        <w:rPr>
                          <w:rFonts w:ascii="Cambria Math" w:hAnsi="Cambria Math" w:cs="Times New Roman"/>
                          <w:i/>
                          <w:color w:val="0070C0"/>
                        </w:rPr>
                      </w:rPrChange>
                    </w:rPr>
                    <w:t>0,5</w:t>
                  </w:r>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2BC1C35F" w:rsidR="00331318" w:rsidRPr="00CB3985" w:rsidRDefault="00CB3985" w:rsidP="00331318">
                  <w:pPr>
                    <w:jc w:val="center"/>
                    <w:rPr>
                      <w:rFonts w:eastAsiaTheme="minorEastAsia"/>
                      <w:color w:val="FF0000"/>
                      <w:lang w:val="es-ES_tradnl"/>
                      <w:rPrChange w:id="1534" w:author="Alex" w:date="2015-07-20T18:46: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535" w:author="Alex" w:date="2015-07-20T18:46:00Z">
                        <w:rPr>
                          <w:rFonts w:ascii="Cambria Math" w:eastAsiaTheme="minorEastAsia" w:hAnsi="Cambria Math" w:cs="Times New Roman" w:hint="eastAsia"/>
                          <w:i/>
                          <w:color w:val="FF0000"/>
                        </w:rPr>
                      </w:rPrChange>
                    </w:rPr>
                    <w:t>3</w:t>
                  </w:r>
                </w:p>
              </w:tc>
              <w:tc>
                <w:tcPr>
                  <w:tcW w:w="1701" w:type="dxa"/>
                </w:tcPr>
                <w:p w14:paraId="62033903" w14:textId="12EB672B" w:rsidR="00331318" w:rsidRPr="00CB3985" w:rsidRDefault="00CB3985" w:rsidP="00331318">
                  <w:pPr>
                    <w:jc w:val="center"/>
                    <w:rPr>
                      <w:rFonts w:eastAsiaTheme="minorEastAsia"/>
                      <w:color w:val="0070C0"/>
                      <w:lang w:val="es-ES_tradnl"/>
                      <w:rPrChange w:id="1536" w:author="Alex" w:date="2015-07-20T18:46:00Z">
                        <w:rPr>
                          <w:rFonts w:ascii="Times New Roman" w:hAnsi="Times New Roman" w:cs="Times New Roman"/>
                          <w:color w:val="0070C0"/>
                          <w:lang w:val="es-ES_tradnl"/>
                        </w:rPr>
                      </w:rPrChange>
                    </w:rPr>
                  </w:pPr>
                  <w:r w:rsidRPr="00CB3985">
                    <w:rPr>
                      <w:rFonts w:eastAsiaTheme="minorEastAsia"/>
                      <w:color w:val="0070C0"/>
                      <w:rPrChange w:id="1537" w:author="Alex" w:date="2015-07-20T18:46:00Z">
                        <w:rPr>
                          <w:rFonts w:ascii="Cambria Math" w:hAnsi="Cambria Math" w:cs="Times New Roman"/>
                          <w:i/>
                          <w:color w:val="0070C0"/>
                        </w:rPr>
                      </w:rPrChange>
                    </w:rPr>
                    <w:t>0,3</w:t>
                  </w:r>
                  <w:r w:rsidRPr="00CB3985">
                    <w:rPr>
                      <w:rFonts w:eastAsiaTheme="minorEastAsia" w:hint="eastAsia"/>
                      <w:color w:val="0070C0"/>
                      <w:rPrChange w:id="1538" w:author="Alex" w:date="2015-07-20T18:46:00Z">
                        <w:rPr>
                          <w:rFonts w:ascii="Cambria Math" w:hAnsi="Cambria Math" w:cs="Times New Roman" w:hint="eastAsia"/>
                          <w:i/>
                          <w:color w:val="0070C0"/>
                        </w:rPr>
                      </w:rPrChange>
                    </w:rPr>
                    <w:t> ̅</w:t>
                  </w:r>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472B4336" w:rsidR="00331318" w:rsidRPr="00CB3985" w:rsidRDefault="00CB3985" w:rsidP="00331318">
                  <w:pPr>
                    <w:jc w:val="center"/>
                    <w:rPr>
                      <w:rFonts w:eastAsiaTheme="minorEastAsia"/>
                      <w:color w:val="FF0000"/>
                      <w:lang w:val="es-ES_tradnl"/>
                      <w:rPrChange w:id="1539" w:author="Alex" w:date="2015-07-20T18:46:00Z">
                        <w:rPr>
                          <w:rFonts w:ascii="Times New Roman" w:eastAsia="Cambria" w:hAnsi="Times New Roman" w:cs="Times New Roman"/>
                          <w:color w:val="FF0000"/>
                          <w:lang w:val="es-ES_tradnl"/>
                        </w:rPr>
                      </w:rPrChange>
                    </w:rPr>
                  </w:pPr>
                  <w:r w:rsidRPr="00CB3985">
                    <w:rPr>
                      <w:rFonts w:eastAsiaTheme="minorEastAsia" w:hint="eastAsia"/>
                      <w:color w:val="FF0000"/>
                      <w:rPrChange w:id="1540" w:author="Alex" w:date="2015-07-20T18:46:00Z">
                        <w:rPr>
                          <w:rFonts w:ascii="Cambria Math" w:eastAsiaTheme="minorEastAsia" w:hAnsi="Cambria Math" w:cs="Times New Roman" w:hint="eastAsia"/>
                          <w:i/>
                          <w:color w:val="FF0000"/>
                        </w:rPr>
                      </w:rPrChange>
                    </w:rPr>
                    <w:t>π</w:t>
                  </w:r>
                </w:p>
              </w:tc>
              <w:tc>
                <w:tcPr>
                  <w:tcW w:w="1701" w:type="dxa"/>
                </w:tcPr>
                <w:p w14:paraId="257F61EA" w14:textId="0914FBF5" w:rsidR="00331318" w:rsidRPr="00CB3985" w:rsidRDefault="007F2CAE" w:rsidP="00331318">
                  <w:pPr>
                    <w:jc w:val="center"/>
                    <w:rPr>
                      <w:rFonts w:eastAsiaTheme="minorEastAsia"/>
                      <w:color w:val="0070C0"/>
                      <w:lang w:val="es-ES_tradnl"/>
                      <w:rPrChange w:id="1541" w:author="Alex" w:date="2015-07-20T18:46:00Z">
                        <w:rPr>
                          <w:rFonts w:ascii="Times New Roman" w:hAnsi="Times New Roman" w:cs="Times New Roman"/>
                          <w:color w:val="0070C0"/>
                          <w:lang w:val="es-ES_tradnl"/>
                        </w:rPr>
                      </w:rPrChange>
                    </w:rPr>
                  </w:pPr>
                  <m:oMath>
                    <m:f>
                      <m:fPr>
                        <m:ctrlPr>
                          <w:rPr>
                            <w:rFonts w:ascii="Cambria Math" w:eastAsiaTheme="minorEastAsia" w:hAnsi="Cambria Math"/>
                            <w:i/>
                            <w:color w:val="0070C0"/>
                          </w:rPr>
                        </m:ctrlPr>
                      </m:fPr>
                      <m:num>
                        <m:r>
                          <w:rPr>
                            <w:rFonts w:ascii="Cambria Math" w:eastAsiaTheme="minorEastAsia" w:hAnsi="Cambria Math" w:hint="eastAsia"/>
                            <w:color w:val="0070C0"/>
                            <w:rPrChange w:id="1542" w:author="Alex" w:date="2015-07-20T18:46:00Z">
                              <w:rPr>
                                <w:rFonts w:ascii="Cambria Math" w:eastAsiaTheme="minorEastAsia" w:hAnsi="Cambria Math" w:hint="eastAsia"/>
                                <w:color w:val="0070C0"/>
                              </w:rPr>
                            </w:rPrChange>
                          </w:rPr>
                          <m:t>1</m:t>
                        </m:r>
                      </m:num>
                      <m:den>
                        <m:r>
                          <w:rPr>
                            <w:rFonts w:ascii="Cambria Math" w:eastAsiaTheme="minorEastAsia" w:hAnsi="Cambria Math" w:hint="eastAsia"/>
                            <w:color w:val="0070C0"/>
                            <w:rPrChange w:id="1543" w:author="Alex" w:date="2015-07-20T18:46:00Z">
                              <w:rPr>
                                <w:rFonts w:ascii="Cambria Math" w:eastAsiaTheme="minorEastAsia" w:hAnsi="Cambria Math" w:hint="eastAsia"/>
                                <w:color w:val="0070C0"/>
                              </w:rPr>
                            </w:rPrChange>
                          </w:rPr>
                          <m:t>π</m:t>
                        </m:r>
                      </m:den>
                    </m:f>
                  </m:oMath>
                  <w:r w:rsidR="00CB3985" w:rsidRPr="00CB3985">
                    <w:rPr>
                      <w:rFonts w:eastAsiaTheme="minorEastAsia"/>
                      <w:color w:val="0070C0"/>
                      <w:rPrChange w:id="1544" w:author="Alex" w:date="2015-07-20T18:46:00Z">
                        <w:rPr>
                          <w:rFonts w:ascii="Cambria Math" w:eastAsiaTheme="minorEastAsia" w:hAnsi="Cambria Math" w:cs="Times New Roman"/>
                          <w:i/>
                          <w:color w:val="0070C0"/>
                        </w:rPr>
                      </w:rPrChange>
                    </w:rPr>
                    <w:t>≅0,3183098</w:t>
                  </w:r>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CB3985" w:rsidRDefault="00331318" w:rsidP="00331318">
                  <w:pPr>
                    <w:jc w:val="center"/>
                    <w:rPr>
                      <w:rFonts w:eastAsiaTheme="minorEastAsia"/>
                      <w:color w:val="FF0000"/>
                      <w:lang w:val="es-ES_tradnl"/>
                      <w:rPrChange w:id="1545" w:author="Alex" w:date="2015-07-20T18:46:00Z">
                        <w:rPr>
                          <w:rFonts w:ascii="Times New Roman" w:eastAsia="Cambria" w:hAnsi="Times New Roman" w:cs="Times New Roman"/>
                          <w:color w:val="FF0000"/>
                          <w:lang w:val="es-ES_tradnl"/>
                        </w:rPr>
                      </w:rPrChange>
                    </w:rPr>
                  </w:pPr>
                  <w:r w:rsidRPr="00CB3985">
                    <w:rPr>
                      <w:rFonts w:eastAsiaTheme="minorEastAsia"/>
                      <w:color w:val="FF0000"/>
                      <w:rPrChange w:id="1546" w:author="Alex" w:date="2015-07-20T18:46:00Z">
                        <w:rPr>
                          <w:rFonts w:ascii="Times New Roman" w:eastAsia="Cambria" w:hAnsi="Times New Roman" w:cs="Times New Roman"/>
                          <w:color w:val="FF0000"/>
                        </w:rPr>
                      </w:rPrChange>
                    </w:rPr>
                    <w:t>4</w:t>
                  </w:r>
                </w:p>
              </w:tc>
              <w:tc>
                <w:tcPr>
                  <w:tcW w:w="1701" w:type="dxa"/>
                </w:tcPr>
                <w:p w14:paraId="6DDF79EF" w14:textId="2807C057" w:rsidR="00331318" w:rsidRPr="00CB3985" w:rsidRDefault="00CB3985" w:rsidP="00331318">
                  <w:pPr>
                    <w:jc w:val="center"/>
                    <w:rPr>
                      <w:rFonts w:eastAsiaTheme="minorEastAsia"/>
                      <w:color w:val="0070C0"/>
                      <w:lang w:val="es-ES_tradnl"/>
                      <w:rPrChange w:id="1547" w:author="Alex" w:date="2015-07-20T18:46:00Z">
                        <w:rPr>
                          <w:rFonts w:ascii="Times New Roman" w:hAnsi="Times New Roman" w:cs="Times New Roman"/>
                          <w:color w:val="0070C0"/>
                          <w:lang w:val="es-ES_tradnl"/>
                        </w:rPr>
                      </w:rPrChange>
                    </w:rPr>
                  </w:pPr>
                  <w:r w:rsidRPr="00CB3985">
                    <w:rPr>
                      <w:rFonts w:eastAsiaTheme="minorEastAsia"/>
                      <w:color w:val="0070C0"/>
                      <w:rPrChange w:id="1548" w:author="Alex" w:date="2015-07-20T18:46:00Z">
                        <w:rPr>
                          <w:rFonts w:ascii="Cambria Math" w:hAnsi="Cambria Math" w:cs="Times New Roman"/>
                          <w:i/>
                          <w:color w:val="0070C0"/>
                        </w:rPr>
                      </w:rPrChange>
                    </w:rPr>
                    <w:t>0,25</w:t>
                  </w:r>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CB3985" w:rsidRDefault="00331318" w:rsidP="00331318">
                  <w:pPr>
                    <w:jc w:val="center"/>
                    <w:rPr>
                      <w:rFonts w:eastAsiaTheme="minorEastAsia"/>
                      <w:color w:val="FF0000"/>
                      <w:lang w:val="es-ES_tradnl"/>
                      <w:rPrChange w:id="1549" w:author="Alex" w:date="2015-07-20T18:46:00Z">
                        <w:rPr>
                          <w:rFonts w:ascii="Times New Roman" w:eastAsia="Cambria" w:hAnsi="Times New Roman" w:cs="Times New Roman"/>
                          <w:color w:val="FF0000"/>
                          <w:lang w:val="es-ES_tradnl"/>
                        </w:rPr>
                      </w:rPrChange>
                    </w:rPr>
                  </w:pPr>
                  <w:r w:rsidRPr="00CB3985">
                    <w:rPr>
                      <w:rFonts w:eastAsiaTheme="minorEastAsia"/>
                      <w:color w:val="FF0000"/>
                      <w:rPrChange w:id="1550" w:author="Alex" w:date="2015-07-20T18:46:00Z">
                        <w:rPr>
                          <w:rFonts w:ascii="Times New Roman" w:eastAsia="Cambria" w:hAnsi="Times New Roman" w:cs="Times New Roman"/>
                          <w:color w:val="FF0000"/>
                        </w:rPr>
                      </w:rPrChange>
                    </w:rPr>
                    <w:t>5</w:t>
                  </w:r>
                </w:p>
              </w:tc>
              <w:tc>
                <w:tcPr>
                  <w:tcW w:w="1701" w:type="dxa"/>
                </w:tcPr>
                <w:p w14:paraId="07A4B793" w14:textId="2E0DCC21" w:rsidR="00331318" w:rsidRPr="00CB3985" w:rsidRDefault="00CB3985" w:rsidP="00331318">
                  <w:pPr>
                    <w:jc w:val="center"/>
                    <w:rPr>
                      <w:rFonts w:eastAsiaTheme="minorEastAsia"/>
                      <w:color w:val="0070C0"/>
                      <w:lang w:val="es-ES_tradnl"/>
                      <w:rPrChange w:id="1551" w:author="Alex" w:date="2015-07-20T18:46:00Z">
                        <w:rPr>
                          <w:rFonts w:ascii="Times New Roman" w:hAnsi="Times New Roman" w:cs="Times New Roman"/>
                          <w:color w:val="0070C0"/>
                          <w:lang w:val="es-ES_tradnl"/>
                        </w:rPr>
                      </w:rPrChange>
                    </w:rPr>
                  </w:pPr>
                  <w:r w:rsidRPr="00CB3985">
                    <w:rPr>
                      <w:rFonts w:eastAsiaTheme="minorEastAsia"/>
                      <w:color w:val="0070C0"/>
                      <w:rPrChange w:id="1552" w:author="Alex" w:date="2015-07-20T18:46:00Z">
                        <w:rPr>
                          <w:rFonts w:ascii="Cambria Math" w:hAnsi="Cambria Math" w:cs="Times New Roman"/>
                          <w:i/>
                          <w:color w:val="0070C0"/>
                        </w:rPr>
                      </w:rPrChange>
                    </w:rPr>
                    <w:t>0,2</w:t>
                  </w:r>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ins w:id="1553" w:author="Alex" w:date="2015-08-02T18:32:00Z"/>
          <w:rFonts w:ascii="Times New Roman" w:eastAsiaTheme="minorEastAsia" w:hAnsi="Times New Roman" w:cs="Times New Roman"/>
        </w:rPr>
      </w:pPr>
    </w:p>
    <w:p w14:paraId="785D650E" w14:textId="0727FD3C" w:rsidR="00EE4127" w:rsidRPr="00441BF2" w:rsidDel="00FA79DE" w:rsidRDefault="00EE4127" w:rsidP="00C96B26">
      <w:pPr>
        <w:spacing w:after="0"/>
        <w:rPr>
          <w:del w:id="1554" w:author="Alex" w:date="2015-08-02T18:34: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56"/>
        <w:gridCol w:w="7472"/>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40F20E4B" w:rsidR="00331318" w:rsidRPr="00441BF2" w:rsidRDefault="001336A2">
            <w:pPr>
              <w:pStyle w:val="Tema1Img"/>
              <w:numPr>
                <w:ilvl w:val="0"/>
                <w:numId w:val="0"/>
              </w:numPr>
              <w:ind w:left="501"/>
              <w:rPr>
                <w:lang w:val="es-ES_tradnl"/>
              </w:rPr>
              <w:pPrChange w:id="1555" w:author="Alex" w:date="2015-08-02T16:30:00Z">
                <w:pPr>
                  <w:pStyle w:val="Tema1Img"/>
                  <w:numPr>
                    <w:numId w:val="0"/>
                  </w:numPr>
                  <w:ind w:left="0" w:firstLine="0"/>
                </w:pPr>
              </w:pPrChange>
            </w:pPr>
            <w:r>
              <w:rPr>
                <w:sz w:val="24"/>
                <w:szCs w:val="24"/>
                <w:lang w:val="es-ES_tradnl"/>
              </w:rPr>
              <w:t>MA_10_01_CO_</w:t>
            </w:r>
            <w:del w:id="1556" w:author="Alex" w:date="2015-08-02T16:30:00Z">
              <w:r w:rsidDel="004E35CB">
                <w:rPr>
                  <w:sz w:val="24"/>
                  <w:szCs w:val="24"/>
                  <w:lang w:val="es-ES_tradnl"/>
                </w:rPr>
                <w:delText>IMG19</w:delText>
              </w:r>
            </w:del>
            <w:ins w:id="1557" w:author="Alex" w:date="2015-08-02T16:30:00Z">
              <w:r w:rsidR="004E35CB">
                <w:rPr>
                  <w:sz w:val="24"/>
                  <w:szCs w:val="24"/>
                  <w:lang w:val="es-ES_tradnl"/>
                </w:rPr>
                <w:t>IMG23</w:t>
              </w:r>
            </w:ins>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821"/>
              <w:gridCol w:w="1157"/>
              <w:gridCol w:w="5268"/>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66D04882"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Dominio</w:t>
                  </w:r>
                  <w:del w:id="1558" w:author="Alex" w:date="2015-07-20T18:47: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559" w:author="Alex" w:date="2015-07-20T18:47: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560" w:author="Alex" w:date="2015-07-20T18:47: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59B50E7F" w:rsidR="00331318" w:rsidRPr="00441BF2" w:rsidRDefault="00331318">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del w:id="1561" w:author="Alex" w:date="2015-07-20T18:47: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562" w:author="Alex" w:date="2015-07-20T18:47: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563" w:author="Alex" w:date="2015-07-20T18:47: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249013AC" w:rsidR="00331318" w:rsidRPr="00CB3985" w:rsidRDefault="00CB3985">
                  <w:pPr>
                    <w:jc w:val="center"/>
                    <w:rPr>
                      <w:rFonts w:eastAsiaTheme="minorEastAsia"/>
                      <w:b/>
                      <w:i/>
                      <w:color w:val="FF0000"/>
                      <w:lang w:val="es-ES_tradnl"/>
                      <w:rPrChange w:id="1564" w:author="Alex" w:date="2015-07-20T18:47:00Z">
                        <w:rPr>
                          <w:rFonts w:ascii="Times New Roman" w:hAnsi="Times New Roman" w:cs="Times New Roman"/>
                          <w:b/>
                          <w:color w:val="FF0000"/>
                          <w:lang w:val="es-ES_tradnl"/>
                        </w:rPr>
                      </w:rPrChange>
                    </w:rPr>
                    <w:pPrChange w:id="1565" w:author="Alex" w:date="2015-07-20T18:47:00Z">
                      <w:pPr/>
                    </w:pPrChange>
                  </w:pPr>
                  <w:r w:rsidRPr="00CB3985">
                    <w:rPr>
                      <w:rFonts w:eastAsiaTheme="minorEastAsia"/>
                      <w:b/>
                      <w:i/>
                      <w:color w:val="FF0000"/>
                      <w:rPrChange w:id="1566" w:author="Alex" w:date="2015-07-20T18:47:00Z">
                        <w:rPr>
                          <w:rFonts w:ascii="Cambria Math" w:hAnsi="Cambria Math" w:cs="Times New Roman"/>
                          <w:b/>
                          <w:i/>
                          <w:color w:val="FF0000"/>
                        </w:rPr>
                      </w:rPrChange>
                    </w:rPr>
                    <w:t>x</w:t>
                  </w:r>
                </w:p>
              </w:tc>
              <w:tc>
                <w:tcPr>
                  <w:tcW w:w="1701" w:type="dxa"/>
                </w:tcPr>
                <w:p w14:paraId="1D3F0032" w14:textId="5FD7FC29" w:rsidR="00331318" w:rsidRPr="00CB3985" w:rsidRDefault="00CB3985">
                  <w:pPr>
                    <w:jc w:val="center"/>
                    <w:rPr>
                      <w:rFonts w:eastAsiaTheme="minorEastAsia"/>
                      <w:b/>
                      <w:i/>
                      <w:color w:val="0070C0"/>
                      <w:lang w:val="es-ES_tradnl"/>
                      <w:rPrChange w:id="1567" w:author="Alex" w:date="2015-07-20T18:47:00Z">
                        <w:rPr>
                          <w:rFonts w:ascii="Times New Roman" w:hAnsi="Times New Roman" w:cs="Times New Roman"/>
                          <w:b/>
                          <w:color w:val="0070C0"/>
                          <w:lang w:val="es-ES_tradnl"/>
                        </w:rPr>
                      </w:rPrChange>
                    </w:rPr>
                    <w:pPrChange w:id="1568" w:author="Alex" w:date="2015-07-20T18:47:00Z">
                      <w:pPr/>
                    </w:pPrChange>
                  </w:pPr>
                  <w:r w:rsidRPr="00CB3985">
                    <w:rPr>
                      <w:rFonts w:eastAsiaTheme="minorEastAsia"/>
                      <w:b/>
                      <w:i/>
                      <w:color w:val="0070C0"/>
                      <w:rPrChange w:id="1569" w:author="Alex" w:date="2015-07-20T18:47:00Z">
                        <w:rPr>
                          <w:rFonts w:ascii="Cambria Math" w:hAnsi="Cambria Math" w:cs="Times New Roman"/>
                          <w:b/>
                          <w:i/>
                          <w:color w:val="0070C0"/>
                        </w:rPr>
                      </w:rPrChange>
                    </w:rPr>
                    <w:t>y=h(x)</w:t>
                  </w:r>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52" type="#_x0000_t75" style="width:273.75pt;height:99.75pt" o:ole="">
                        <v:imagedata r:id="rId79" o:title=""/>
                      </v:shape>
                      <o:OLEObject Type="Embed" ProgID="PBrush" ShapeID="_x0000_i1052" DrawAspect="Content" ObjectID="_1500047214" r:id="rId80"/>
                    </w:object>
                  </w:r>
                </w:p>
              </w:tc>
            </w:tr>
            <w:tr w:rsidR="00331318" w:rsidRPr="00441BF2" w14:paraId="295F9FAF" w14:textId="77777777" w:rsidTr="005D1EAB">
              <w:trPr>
                <w:trHeight w:val="77"/>
              </w:trPr>
              <w:tc>
                <w:tcPr>
                  <w:tcW w:w="1701" w:type="dxa"/>
                </w:tcPr>
                <w:p w14:paraId="66A5A3D7" w14:textId="77ADCEA7" w:rsidR="00331318" w:rsidRPr="00CB3985" w:rsidRDefault="00CB3985" w:rsidP="00331318">
                  <w:pPr>
                    <w:jc w:val="center"/>
                    <w:rPr>
                      <w:rFonts w:eastAsiaTheme="minorEastAsia"/>
                      <w:color w:val="FF0000"/>
                      <w:lang w:val="es-ES_tradnl"/>
                      <w:rPrChange w:id="1570" w:author="Alex" w:date="2015-07-20T18:47:00Z">
                        <w:rPr>
                          <w:rFonts w:ascii="Times New Roman" w:hAnsi="Times New Roman" w:cs="Times New Roman"/>
                          <w:color w:val="FF0000"/>
                          <w:lang w:val="es-ES_tradnl"/>
                        </w:rPr>
                      </w:rPrChange>
                    </w:rPr>
                  </w:pPr>
                  <w:r w:rsidRPr="00CB3985">
                    <w:rPr>
                      <w:rFonts w:eastAsiaTheme="minorEastAsia"/>
                      <w:color w:val="FF0000"/>
                      <w:rPrChange w:id="1571" w:author="Alex" w:date="2015-07-20T18:47:00Z">
                        <w:rPr>
                          <w:rFonts w:ascii="Cambria Math" w:hAnsi="Cambria Math" w:cs="Times New Roman"/>
                          <w:i/>
                          <w:color w:val="FF0000"/>
                        </w:rPr>
                      </w:rPrChange>
                    </w:rPr>
                    <w:t>-5</w:t>
                  </w:r>
                </w:p>
              </w:tc>
              <w:tc>
                <w:tcPr>
                  <w:tcW w:w="1701" w:type="dxa"/>
                </w:tcPr>
                <w:p w14:paraId="7B8B6AA9" w14:textId="15BA3C6B" w:rsidR="00331318" w:rsidRPr="00CB3985" w:rsidRDefault="00CB3985" w:rsidP="00331318">
                  <w:pPr>
                    <w:jc w:val="center"/>
                    <w:rPr>
                      <w:rFonts w:eastAsiaTheme="minorEastAsia"/>
                      <w:color w:val="0070C0"/>
                      <w:lang w:val="es-ES_tradnl"/>
                      <w:rPrChange w:id="1572" w:author="Alex" w:date="2015-07-20T18:47:00Z">
                        <w:rPr>
                          <w:rFonts w:ascii="Times New Roman" w:hAnsi="Times New Roman" w:cs="Times New Roman"/>
                          <w:color w:val="0070C0"/>
                          <w:lang w:val="es-ES_tradnl"/>
                        </w:rPr>
                      </w:rPrChange>
                    </w:rPr>
                  </w:pPr>
                  <w:r w:rsidRPr="00CB3985">
                    <w:rPr>
                      <w:rFonts w:eastAsiaTheme="minorEastAsia" w:hint="eastAsia"/>
                      <w:color w:val="0070C0"/>
                      <w:rPrChange w:id="1573" w:author="Alex" w:date="2015-07-20T18:47:00Z">
                        <w:rPr>
                          <w:rFonts w:ascii="Cambria Math" w:eastAsiaTheme="minorEastAsia" w:hAnsi="Cambria Math" w:cs="Times New Roman" w:hint="eastAsia"/>
                          <w:i/>
                          <w:color w:val="0070C0"/>
                        </w:rPr>
                      </w:rPrChange>
                    </w:rPr>
                    <w:t>0,9589242</w:t>
                  </w:r>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2E70510C" w:rsidR="00331318" w:rsidRPr="00CB3985" w:rsidRDefault="00CB3985" w:rsidP="00331318">
                  <w:pPr>
                    <w:jc w:val="center"/>
                    <w:rPr>
                      <w:rFonts w:eastAsiaTheme="minorEastAsia"/>
                      <w:color w:val="FF0000"/>
                      <w:lang w:val="es-ES_tradnl"/>
                      <w:rPrChange w:id="1574" w:author="Alex" w:date="2015-07-20T18:47:00Z">
                        <w:rPr>
                          <w:rFonts w:ascii="Times New Roman" w:hAnsi="Times New Roman" w:cs="Times New Roman"/>
                          <w:color w:val="FF0000"/>
                          <w:lang w:val="es-ES_tradnl"/>
                        </w:rPr>
                      </w:rPrChange>
                    </w:rPr>
                  </w:pPr>
                  <w:r w:rsidRPr="00CB3985">
                    <w:rPr>
                      <w:rFonts w:eastAsiaTheme="minorEastAsia"/>
                      <w:color w:val="FF0000"/>
                      <w:rPrChange w:id="1575" w:author="Alex" w:date="2015-07-20T18:47:00Z">
                        <w:rPr>
                          <w:rFonts w:ascii="Cambria Math" w:hAnsi="Cambria Math" w:cs="Times New Roman"/>
                          <w:i/>
                          <w:color w:val="FF0000"/>
                        </w:rPr>
                      </w:rPrChange>
                    </w:rPr>
                    <w:t>-4,3</w:t>
                  </w:r>
                </w:p>
              </w:tc>
              <w:tc>
                <w:tcPr>
                  <w:tcW w:w="1701" w:type="dxa"/>
                </w:tcPr>
                <w:p w14:paraId="755ECE50" w14:textId="6892308A" w:rsidR="00331318" w:rsidRPr="00CB3985" w:rsidRDefault="00CB3985" w:rsidP="00331318">
                  <w:pPr>
                    <w:jc w:val="center"/>
                    <w:rPr>
                      <w:rFonts w:eastAsiaTheme="minorEastAsia"/>
                      <w:color w:val="0070C0"/>
                      <w:lang w:val="es-ES_tradnl"/>
                      <w:rPrChange w:id="1576" w:author="Alex" w:date="2015-07-20T18:47:00Z">
                        <w:rPr>
                          <w:rFonts w:ascii="Times New Roman" w:hAnsi="Times New Roman" w:cs="Times New Roman"/>
                          <w:color w:val="0070C0"/>
                          <w:lang w:val="es-ES_tradnl"/>
                        </w:rPr>
                      </w:rPrChange>
                    </w:rPr>
                  </w:pPr>
                  <w:r w:rsidRPr="00CB3985">
                    <w:rPr>
                      <w:rFonts w:eastAsiaTheme="minorEastAsia"/>
                      <w:color w:val="0070C0"/>
                      <w:rPrChange w:id="1577" w:author="Alex" w:date="2015-07-20T18:47:00Z">
                        <w:rPr>
                          <w:rFonts w:ascii="Cambria Math" w:hAnsi="Cambria Math" w:cs="Times New Roman"/>
                          <w:i/>
                          <w:color w:val="0070C0"/>
                        </w:rPr>
                      </w:rPrChange>
                    </w:rPr>
                    <w:t>0,9161659</w:t>
                  </w:r>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1699531F" w:rsidR="00331318" w:rsidRPr="00CB3985" w:rsidRDefault="00CB3985" w:rsidP="00331318">
                  <w:pPr>
                    <w:rPr>
                      <w:rFonts w:eastAsiaTheme="minorEastAsia"/>
                      <w:color w:val="FF0000"/>
                      <w:lang w:val="es-ES_tradnl"/>
                      <w:rPrChange w:id="1578" w:author="Alex" w:date="2015-07-20T18:47:00Z">
                        <w:rPr>
                          <w:rFonts w:ascii="Times New Roman" w:hAnsi="Times New Roman" w:cs="Times New Roman"/>
                          <w:color w:val="FF0000"/>
                          <w:lang w:val="es-ES_tradnl"/>
                        </w:rPr>
                      </w:rPrChange>
                    </w:rPr>
                  </w:pPr>
                  <w:r w:rsidRPr="00CB3985">
                    <w:rPr>
                      <w:rFonts w:eastAsiaTheme="minorEastAsia"/>
                      <w:color w:val="FF0000"/>
                      <w:rPrChange w:id="1579" w:author="Alex" w:date="2015-07-20T18:47:00Z">
                        <w:rPr>
                          <w:rFonts w:ascii="Cambria Math" w:hAnsi="Cambria Math" w:cs="Times New Roman"/>
                          <w:i/>
                          <w:color w:val="FF0000"/>
                        </w:rPr>
                      </w:rPrChange>
                    </w:rPr>
                    <w:t>-√2</w:t>
                  </w:r>
                </w:p>
              </w:tc>
              <w:tc>
                <w:tcPr>
                  <w:tcW w:w="1701" w:type="dxa"/>
                </w:tcPr>
                <w:p w14:paraId="239DC5CB" w14:textId="473CD7C4" w:rsidR="00331318" w:rsidRPr="00CB3985" w:rsidRDefault="00CB3985" w:rsidP="00331318">
                  <w:pPr>
                    <w:jc w:val="center"/>
                    <w:rPr>
                      <w:rFonts w:eastAsiaTheme="minorEastAsia"/>
                      <w:color w:val="0070C0"/>
                      <w:lang w:val="es-ES_tradnl"/>
                      <w:rPrChange w:id="1580" w:author="Alex" w:date="2015-07-20T18:47:00Z">
                        <w:rPr>
                          <w:rFonts w:ascii="Times New Roman" w:hAnsi="Times New Roman" w:cs="Times New Roman"/>
                          <w:color w:val="0070C0"/>
                          <w:lang w:val="es-ES_tradnl"/>
                        </w:rPr>
                      </w:rPrChange>
                    </w:rPr>
                  </w:pPr>
                  <w:r w:rsidRPr="00CB3985">
                    <w:rPr>
                      <w:rFonts w:eastAsiaTheme="minorEastAsia"/>
                      <w:color w:val="0070C0"/>
                      <w:rPrChange w:id="1581" w:author="Alex" w:date="2015-07-20T18:47:00Z">
                        <w:rPr>
                          <w:rFonts w:ascii="Cambria Math" w:hAnsi="Cambria Math" w:cs="Times New Roman"/>
                          <w:i/>
                          <w:color w:val="0070C0"/>
                        </w:rPr>
                      </w:rPrChange>
                    </w:rPr>
                    <w:t>-0,9877659</w:t>
                  </w:r>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6A5B37D5" w:rsidR="00331318" w:rsidRPr="00CB3985" w:rsidRDefault="00CB3985" w:rsidP="00331318">
                  <w:pPr>
                    <w:jc w:val="center"/>
                    <w:rPr>
                      <w:rFonts w:eastAsiaTheme="minorEastAsia"/>
                      <w:color w:val="FF0000"/>
                      <w:lang w:val="es-ES_tradnl"/>
                      <w:rPrChange w:id="1582" w:author="Alex" w:date="2015-07-20T18:47:00Z">
                        <w:rPr>
                          <w:rFonts w:ascii="Times New Roman" w:hAnsi="Times New Roman" w:cs="Times New Roman"/>
                          <w:color w:val="FF0000"/>
                          <w:lang w:val="es-ES_tradnl"/>
                        </w:rPr>
                      </w:rPrChange>
                    </w:rPr>
                  </w:pPr>
                  <w:r w:rsidRPr="00CB3985">
                    <w:rPr>
                      <w:rFonts w:eastAsiaTheme="minorEastAsia"/>
                      <w:color w:val="FF0000"/>
                      <w:rPrChange w:id="1583" w:author="Alex" w:date="2015-07-20T18:47:00Z">
                        <w:rPr>
                          <w:rFonts w:ascii="Cambria Math" w:hAnsi="Cambria Math" w:cs="Times New Roman"/>
                          <w:i/>
                          <w:color w:val="FF0000"/>
                        </w:rPr>
                      </w:rPrChange>
                    </w:rPr>
                    <w:t>-1</w:t>
                  </w:r>
                </w:p>
              </w:tc>
              <w:tc>
                <w:tcPr>
                  <w:tcW w:w="1701" w:type="dxa"/>
                </w:tcPr>
                <w:p w14:paraId="31F31BFA" w14:textId="689EC341" w:rsidR="00331318" w:rsidRPr="00CB3985" w:rsidRDefault="00CB3985" w:rsidP="00331318">
                  <w:pPr>
                    <w:jc w:val="center"/>
                    <w:rPr>
                      <w:rFonts w:eastAsiaTheme="minorEastAsia"/>
                      <w:color w:val="0070C0"/>
                      <w:lang w:val="es-ES_tradnl"/>
                      <w:rPrChange w:id="1584" w:author="Alex" w:date="2015-07-20T18:47:00Z">
                        <w:rPr>
                          <w:rFonts w:ascii="Times New Roman" w:hAnsi="Times New Roman" w:cs="Times New Roman"/>
                          <w:color w:val="0070C0"/>
                          <w:lang w:val="es-ES_tradnl"/>
                        </w:rPr>
                      </w:rPrChange>
                    </w:rPr>
                  </w:pPr>
                  <w:r w:rsidRPr="00CB3985">
                    <w:rPr>
                      <w:rFonts w:eastAsiaTheme="minorEastAsia"/>
                      <w:color w:val="0070C0"/>
                      <w:rPrChange w:id="1585" w:author="Alex" w:date="2015-07-20T18:47:00Z">
                        <w:rPr>
                          <w:rFonts w:ascii="Cambria Math" w:hAnsi="Cambria Math" w:cs="Times New Roman"/>
                          <w:i/>
                          <w:color w:val="0070C0"/>
                        </w:rPr>
                      </w:rPrChange>
                    </w:rPr>
                    <w:t>-0,8414709</w:t>
                  </w:r>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08BF17B2" w:rsidR="00331318" w:rsidRPr="00CB3985" w:rsidRDefault="00CB3985" w:rsidP="00331318">
                  <w:pPr>
                    <w:jc w:val="center"/>
                    <w:rPr>
                      <w:rFonts w:eastAsiaTheme="minorEastAsia"/>
                      <w:color w:val="FF0000"/>
                      <w:lang w:val="es-ES_tradnl"/>
                      <w:rPrChange w:id="1586" w:author="Alex" w:date="2015-07-20T18:47:00Z">
                        <w:rPr>
                          <w:rFonts w:ascii="Times New Roman" w:hAnsi="Times New Roman" w:cs="Times New Roman"/>
                          <w:color w:val="FF0000"/>
                          <w:lang w:val="es-ES_tradnl"/>
                        </w:rPr>
                      </w:rPrChange>
                    </w:rPr>
                  </w:pPr>
                  <w:r w:rsidRPr="00CB3985">
                    <w:rPr>
                      <w:rFonts w:eastAsiaTheme="minorEastAsia"/>
                      <w:color w:val="FF0000"/>
                      <w:rPrChange w:id="1587" w:author="Alex" w:date="2015-07-20T18:47:00Z">
                        <w:rPr>
                          <w:rFonts w:ascii="Cambria Math" w:hAnsi="Cambria Math" w:cs="Times New Roman"/>
                          <w:i/>
                          <w:color w:val="FF0000"/>
                        </w:rPr>
                      </w:rPrChange>
                    </w:rPr>
                    <w:t>-1/2</w:t>
                  </w:r>
                </w:p>
              </w:tc>
              <w:tc>
                <w:tcPr>
                  <w:tcW w:w="1701" w:type="dxa"/>
                </w:tcPr>
                <w:p w14:paraId="49D79DD8" w14:textId="3A6AD03A" w:rsidR="00331318" w:rsidRPr="00CB3985" w:rsidRDefault="00CB3985" w:rsidP="00331318">
                  <w:pPr>
                    <w:jc w:val="center"/>
                    <w:rPr>
                      <w:rFonts w:eastAsiaTheme="minorEastAsia"/>
                      <w:color w:val="0070C0"/>
                      <w:lang w:val="es-ES_tradnl"/>
                      <w:rPrChange w:id="1588" w:author="Alex" w:date="2015-07-20T18:47:00Z">
                        <w:rPr>
                          <w:rFonts w:ascii="Times New Roman" w:hAnsi="Times New Roman" w:cs="Times New Roman"/>
                          <w:color w:val="0070C0"/>
                          <w:lang w:val="es-ES_tradnl"/>
                        </w:rPr>
                      </w:rPrChange>
                    </w:rPr>
                  </w:pPr>
                  <w:r w:rsidRPr="00CB3985">
                    <w:rPr>
                      <w:rFonts w:eastAsiaTheme="minorEastAsia"/>
                      <w:color w:val="0070C0"/>
                      <w:rPrChange w:id="1589" w:author="Alex" w:date="2015-07-20T18:47:00Z">
                        <w:rPr>
                          <w:rFonts w:ascii="Cambria Math" w:hAnsi="Cambria Math" w:cs="Times New Roman"/>
                          <w:color w:val="0070C0"/>
                        </w:rPr>
                      </w:rPrChange>
                    </w:rPr>
                    <w:t>-0,4794255</w:t>
                  </w:r>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0B206E86" w:rsidR="00331318" w:rsidRPr="00CB3985" w:rsidRDefault="00CB3985" w:rsidP="00331318">
                  <w:pPr>
                    <w:jc w:val="center"/>
                    <w:rPr>
                      <w:rFonts w:eastAsiaTheme="minorEastAsia"/>
                      <w:color w:val="FF0000"/>
                      <w:lang w:val="es-ES_tradnl"/>
                      <w:rPrChange w:id="1590" w:author="Alex" w:date="2015-07-20T18:47:00Z">
                        <w:rPr>
                          <w:rFonts w:ascii="Times New Roman" w:hAnsi="Times New Roman" w:cs="Times New Roman"/>
                          <w:color w:val="FF0000"/>
                          <w:lang w:val="es-ES_tradnl"/>
                        </w:rPr>
                      </w:rPrChange>
                    </w:rPr>
                  </w:pPr>
                  <w:r w:rsidRPr="00CB3985">
                    <w:rPr>
                      <w:rFonts w:eastAsiaTheme="minorEastAsia" w:hint="eastAsia"/>
                      <w:color w:val="FF0000"/>
                      <w:rPrChange w:id="1591" w:author="Alex" w:date="2015-07-20T18:47:00Z">
                        <w:rPr>
                          <w:rFonts w:ascii="Cambria Math" w:eastAsiaTheme="minorEastAsia" w:hAnsi="Cambria Math" w:cs="Times New Roman" w:hint="eastAsia"/>
                          <w:i/>
                          <w:color w:val="FF0000"/>
                        </w:rPr>
                      </w:rPrChange>
                    </w:rPr>
                    <w:t>0</w:t>
                  </w:r>
                </w:p>
              </w:tc>
              <w:tc>
                <w:tcPr>
                  <w:tcW w:w="1701" w:type="dxa"/>
                </w:tcPr>
                <w:p w14:paraId="0FED2AA0" w14:textId="77777777" w:rsidR="00331318" w:rsidRPr="00CB3985" w:rsidRDefault="00331318" w:rsidP="00331318">
                  <w:pPr>
                    <w:jc w:val="center"/>
                    <w:rPr>
                      <w:rFonts w:eastAsiaTheme="minorEastAsia"/>
                      <w:color w:val="0070C0"/>
                      <w:lang w:val="es-ES_tradnl"/>
                      <w:rPrChange w:id="1592" w:author="Alex" w:date="2015-07-20T18:47:00Z">
                        <w:rPr>
                          <w:rFonts w:ascii="Times New Roman" w:hAnsi="Times New Roman" w:cs="Times New Roman"/>
                          <w:color w:val="0070C0"/>
                          <w:lang w:val="es-ES_tradnl"/>
                        </w:rPr>
                      </w:rPrChange>
                    </w:rPr>
                  </w:pPr>
                  <w:r w:rsidRPr="00CB3985">
                    <w:rPr>
                      <w:rFonts w:eastAsiaTheme="minorEastAsia"/>
                      <w:color w:val="0070C0"/>
                      <w:rPrChange w:id="1593" w:author="Alex" w:date="2015-07-20T18:47:00Z">
                        <w:rPr>
                          <w:rFonts w:ascii="Times New Roman" w:hAnsi="Times New Roman" w:cs="Times New Roman"/>
                          <w:color w:val="0070C0"/>
                        </w:rPr>
                      </w:rPrChange>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11D3C7AA" w:rsidR="00331318" w:rsidRPr="00CB3985" w:rsidRDefault="00CB3985" w:rsidP="00331318">
                  <w:pPr>
                    <w:jc w:val="center"/>
                    <w:rPr>
                      <w:rFonts w:eastAsiaTheme="minorEastAsia"/>
                      <w:color w:val="FF0000"/>
                      <w:lang w:val="es-ES_tradnl"/>
                      <w:rPrChange w:id="1594" w:author="Alex" w:date="2015-07-20T18:47:00Z">
                        <w:rPr>
                          <w:rFonts w:ascii="Times New Roman" w:eastAsia="Cambria" w:hAnsi="Times New Roman" w:cs="Times New Roman"/>
                          <w:color w:val="FF0000"/>
                          <w:lang w:val="es-ES_tradnl"/>
                        </w:rPr>
                      </w:rPrChange>
                    </w:rPr>
                  </w:pPr>
                  <w:r w:rsidRPr="00CB3985">
                    <w:rPr>
                      <w:rFonts w:eastAsiaTheme="minorEastAsia" w:hint="eastAsia"/>
                      <w:color w:val="FF0000"/>
                      <w:rPrChange w:id="1595" w:author="Alex" w:date="2015-07-20T18:47:00Z">
                        <w:rPr>
                          <w:rFonts w:ascii="Cambria Math" w:eastAsiaTheme="minorEastAsia" w:hAnsi="Cambria Math" w:cs="Times New Roman" w:hint="eastAsia"/>
                          <w:i/>
                          <w:color w:val="FF0000"/>
                        </w:rPr>
                      </w:rPrChange>
                    </w:rPr>
                    <w:t>1</w:t>
                  </w:r>
                </w:p>
              </w:tc>
              <w:tc>
                <w:tcPr>
                  <w:tcW w:w="1701" w:type="dxa"/>
                </w:tcPr>
                <w:p w14:paraId="3FB7649D" w14:textId="77A8C6E0" w:rsidR="00331318" w:rsidRPr="00CB3985" w:rsidRDefault="00CB3985" w:rsidP="00331318">
                  <w:pPr>
                    <w:jc w:val="center"/>
                    <w:rPr>
                      <w:rFonts w:eastAsiaTheme="minorEastAsia"/>
                      <w:color w:val="0070C0"/>
                      <w:lang w:val="es-ES_tradnl"/>
                      <w:rPrChange w:id="1596" w:author="Alex" w:date="2015-07-20T18:47:00Z">
                        <w:rPr>
                          <w:rFonts w:ascii="Times New Roman" w:hAnsi="Times New Roman" w:cs="Times New Roman"/>
                          <w:color w:val="0070C0"/>
                          <w:lang w:val="es-ES_tradnl"/>
                        </w:rPr>
                      </w:rPrChange>
                    </w:rPr>
                  </w:pPr>
                  <w:r w:rsidRPr="00CB3985">
                    <w:rPr>
                      <w:rFonts w:eastAsiaTheme="minorEastAsia"/>
                      <w:color w:val="0070C0"/>
                      <w:rPrChange w:id="1597" w:author="Alex" w:date="2015-07-20T18:47:00Z">
                        <w:rPr>
                          <w:rFonts w:ascii="Cambria Math" w:hAnsi="Cambria Math" w:cs="Times New Roman"/>
                          <w:i/>
                          <w:color w:val="0070C0"/>
                        </w:rPr>
                      </w:rPrChange>
                    </w:rPr>
                    <w:t>0,8414709</w:t>
                  </w:r>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2BCC67F2" w:rsidR="00331318" w:rsidRPr="00CB3985" w:rsidRDefault="00CB3985" w:rsidP="00331318">
                  <w:pPr>
                    <w:jc w:val="center"/>
                    <w:rPr>
                      <w:rFonts w:eastAsiaTheme="minorEastAsia"/>
                      <w:color w:val="FF0000"/>
                      <w:lang w:val="es-ES_tradnl"/>
                      <w:rPrChange w:id="1598" w:author="Alex" w:date="2015-07-20T18:47: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599" w:author="Alex" w:date="2015-07-20T18:47:00Z">
                        <w:rPr>
                          <w:rFonts w:ascii="Cambria Math" w:eastAsiaTheme="minorEastAsia" w:hAnsi="Cambria Math" w:cs="Times New Roman" w:hint="eastAsia"/>
                          <w:i/>
                          <w:color w:val="FF0000"/>
                        </w:rPr>
                      </w:rPrChange>
                    </w:rPr>
                    <w:lastRenderedPageBreak/>
                    <w:t>1,4142</w:t>
                  </w:r>
                </w:p>
              </w:tc>
              <w:tc>
                <w:tcPr>
                  <w:tcW w:w="1701" w:type="dxa"/>
                </w:tcPr>
                <w:p w14:paraId="68F0CB88" w14:textId="69029ADD" w:rsidR="00331318" w:rsidRPr="00CB3985" w:rsidRDefault="00CB3985" w:rsidP="00331318">
                  <w:pPr>
                    <w:jc w:val="center"/>
                    <w:rPr>
                      <w:rFonts w:eastAsiaTheme="minorEastAsia"/>
                      <w:color w:val="0070C0"/>
                      <w:lang w:val="es-ES_tradnl"/>
                      <w:rPrChange w:id="1600" w:author="Alex" w:date="2015-07-20T18:47:00Z">
                        <w:rPr>
                          <w:rFonts w:ascii="Times New Roman" w:hAnsi="Times New Roman" w:cs="Times New Roman"/>
                          <w:color w:val="0070C0"/>
                          <w:lang w:val="es-ES_tradnl"/>
                        </w:rPr>
                      </w:rPrChange>
                    </w:rPr>
                  </w:pPr>
                  <w:r w:rsidRPr="00CB3985">
                    <w:rPr>
                      <w:rFonts w:eastAsiaTheme="minorEastAsia"/>
                      <w:color w:val="0070C0"/>
                      <w:rPrChange w:id="1601" w:author="Alex" w:date="2015-07-20T18:47:00Z">
                        <w:rPr>
                          <w:rFonts w:ascii="Cambria Math" w:hAnsi="Cambria Math" w:cs="Times New Roman"/>
                          <w:i/>
                          <w:color w:val="0070C0"/>
                        </w:rPr>
                      </w:rPrChange>
                    </w:rPr>
                    <w:t>0,9877638</w:t>
                  </w:r>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152E9E52" w:rsidR="00331318" w:rsidRPr="00CB3985" w:rsidRDefault="00CB3985" w:rsidP="00331318">
                  <w:pPr>
                    <w:jc w:val="center"/>
                    <w:rPr>
                      <w:rFonts w:eastAsiaTheme="minorEastAsia"/>
                      <w:color w:val="FF0000"/>
                      <w:lang w:val="es-ES_tradnl"/>
                      <w:rPrChange w:id="1602" w:author="Alex" w:date="2015-07-20T18:47:00Z">
                        <w:rPr>
                          <w:rFonts w:ascii="Times New Roman" w:eastAsia="Cambria" w:hAnsi="Times New Roman" w:cs="Times New Roman"/>
                          <w:color w:val="FF0000"/>
                          <w:lang w:val="es-ES_tradnl"/>
                        </w:rPr>
                      </w:rPrChange>
                    </w:rPr>
                  </w:pPr>
                  <w:r w:rsidRPr="00CB3985">
                    <w:rPr>
                      <w:rFonts w:eastAsiaTheme="minorEastAsia" w:hint="eastAsia"/>
                      <w:color w:val="FF0000"/>
                      <w:rPrChange w:id="1603" w:author="Alex" w:date="2015-07-20T18:47:00Z">
                        <w:rPr>
                          <w:rFonts w:ascii="Cambria Math" w:eastAsiaTheme="minorEastAsia" w:hAnsi="Cambria Math" w:cs="Times New Roman" w:hint="eastAsia"/>
                          <w:i/>
                          <w:color w:val="FF0000"/>
                        </w:rPr>
                      </w:rPrChange>
                    </w:rPr>
                    <w:t>2</w:t>
                  </w:r>
                </w:p>
              </w:tc>
              <w:tc>
                <w:tcPr>
                  <w:tcW w:w="1701" w:type="dxa"/>
                </w:tcPr>
                <w:p w14:paraId="73707494" w14:textId="1A65B1EF" w:rsidR="00331318" w:rsidRPr="00CB3985" w:rsidRDefault="00CB3985" w:rsidP="00331318">
                  <w:pPr>
                    <w:jc w:val="center"/>
                    <w:rPr>
                      <w:rFonts w:eastAsiaTheme="minorEastAsia"/>
                      <w:color w:val="0070C0"/>
                      <w:lang w:val="es-ES_tradnl"/>
                      <w:rPrChange w:id="1604" w:author="Alex" w:date="2015-07-20T18:47:00Z">
                        <w:rPr>
                          <w:rFonts w:ascii="Times New Roman" w:hAnsi="Times New Roman" w:cs="Times New Roman"/>
                          <w:color w:val="0070C0"/>
                          <w:lang w:val="es-ES_tradnl"/>
                        </w:rPr>
                      </w:rPrChange>
                    </w:rPr>
                  </w:pPr>
                  <w:r w:rsidRPr="00CB3985">
                    <w:rPr>
                      <w:rFonts w:eastAsiaTheme="minorEastAsia"/>
                      <w:color w:val="0070C0"/>
                      <w:rPrChange w:id="1605" w:author="Alex" w:date="2015-07-20T18:47:00Z">
                        <w:rPr>
                          <w:rFonts w:ascii="Cambria Math" w:hAnsi="Cambria Math" w:cs="Times New Roman"/>
                          <w:i/>
                          <w:color w:val="0070C0"/>
                        </w:rPr>
                      </w:rPrChange>
                    </w:rPr>
                    <w:t>0,9092974</w:t>
                  </w:r>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0D1FD9C7" w:rsidR="00331318" w:rsidRPr="00CB3985" w:rsidRDefault="00CB3985" w:rsidP="00331318">
                  <w:pPr>
                    <w:jc w:val="center"/>
                    <w:rPr>
                      <w:rFonts w:eastAsiaTheme="minorEastAsia"/>
                      <w:color w:val="FF0000"/>
                      <w:lang w:val="es-ES_tradnl"/>
                      <w:rPrChange w:id="1606" w:author="Alex" w:date="2015-07-20T18:47: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607" w:author="Alex" w:date="2015-07-20T18:47:00Z">
                        <w:rPr>
                          <w:rFonts w:ascii="Cambria Math" w:eastAsiaTheme="minorEastAsia" w:hAnsi="Cambria Math" w:cs="Times New Roman" w:hint="eastAsia"/>
                          <w:i/>
                          <w:color w:val="FF0000"/>
                        </w:rPr>
                      </w:rPrChange>
                    </w:rPr>
                    <w:t>3</w:t>
                  </w:r>
                </w:p>
              </w:tc>
              <w:tc>
                <w:tcPr>
                  <w:tcW w:w="1701" w:type="dxa"/>
                </w:tcPr>
                <w:p w14:paraId="2D4D0DE6" w14:textId="7F77816B" w:rsidR="00331318" w:rsidRPr="00CB3985" w:rsidRDefault="00CB3985" w:rsidP="00331318">
                  <w:pPr>
                    <w:jc w:val="center"/>
                    <w:rPr>
                      <w:rFonts w:eastAsiaTheme="minorEastAsia"/>
                      <w:color w:val="0070C0"/>
                      <w:lang w:val="es-ES_tradnl"/>
                      <w:rPrChange w:id="1608" w:author="Alex" w:date="2015-07-20T18:47:00Z">
                        <w:rPr>
                          <w:rFonts w:ascii="Times New Roman" w:hAnsi="Times New Roman" w:cs="Times New Roman"/>
                          <w:color w:val="0070C0"/>
                          <w:lang w:val="es-ES_tradnl"/>
                        </w:rPr>
                      </w:rPrChange>
                    </w:rPr>
                  </w:pPr>
                  <w:r w:rsidRPr="00CB3985">
                    <w:rPr>
                      <w:rFonts w:eastAsiaTheme="minorEastAsia"/>
                      <w:color w:val="0070C0"/>
                      <w:rPrChange w:id="1609" w:author="Alex" w:date="2015-07-20T18:47:00Z">
                        <w:rPr>
                          <w:rFonts w:ascii="Cambria Math" w:hAnsi="Cambria Math" w:cs="Times New Roman"/>
                          <w:i/>
                          <w:color w:val="0070C0"/>
                        </w:rPr>
                      </w:rPrChange>
                    </w:rPr>
                    <w:t>0,14112</w:t>
                  </w:r>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527353AE" w:rsidR="00331318" w:rsidRPr="00CB3985" w:rsidRDefault="00CB3985" w:rsidP="00331318">
                  <w:pPr>
                    <w:jc w:val="center"/>
                    <w:rPr>
                      <w:rFonts w:eastAsiaTheme="minorEastAsia"/>
                      <w:color w:val="FF0000"/>
                      <w:lang w:val="es-ES_tradnl"/>
                      <w:rPrChange w:id="1610" w:author="Alex" w:date="2015-07-20T18:47:00Z">
                        <w:rPr>
                          <w:rFonts w:ascii="Times New Roman" w:eastAsia="Cambria" w:hAnsi="Times New Roman" w:cs="Times New Roman"/>
                          <w:color w:val="FF0000"/>
                          <w:lang w:val="es-ES_tradnl"/>
                        </w:rPr>
                      </w:rPrChange>
                    </w:rPr>
                  </w:pPr>
                  <w:r w:rsidRPr="00CB3985">
                    <w:rPr>
                      <w:rFonts w:eastAsiaTheme="minorEastAsia" w:hint="eastAsia"/>
                      <w:color w:val="FF0000"/>
                      <w:rPrChange w:id="1611" w:author="Alex" w:date="2015-07-20T18:47:00Z">
                        <w:rPr>
                          <w:rFonts w:ascii="Cambria Math" w:eastAsiaTheme="minorEastAsia" w:hAnsi="Cambria Math" w:cs="Times New Roman" w:hint="eastAsia"/>
                          <w:i/>
                          <w:color w:val="FF0000"/>
                        </w:rPr>
                      </w:rPrChange>
                    </w:rPr>
                    <w:t>π</w:t>
                  </w:r>
                </w:p>
              </w:tc>
              <w:tc>
                <w:tcPr>
                  <w:tcW w:w="1701" w:type="dxa"/>
                </w:tcPr>
                <w:p w14:paraId="39B8761B" w14:textId="0E229DAA" w:rsidR="00331318" w:rsidRPr="00CB3985" w:rsidRDefault="00CB3985" w:rsidP="00331318">
                  <w:pPr>
                    <w:jc w:val="center"/>
                    <w:rPr>
                      <w:rFonts w:eastAsiaTheme="minorEastAsia"/>
                      <w:color w:val="0070C0"/>
                      <w:lang w:val="es-ES_tradnl"/>
                      <w:rPrChange w:id="1612" w:author="Alex" w:date="2015-07-20T18:47:00Z">
                        <w:rPr>
                          <w:rFonts w:ascii="Times New Roman" w:hAnsi="Times New Roman" w:cs="Times New Roman"/>
                          <w:color w:val="0070C0"/>
                          <w:lang w:val="es-ES_tradnl"/>
                        </w:rPr>
                      </w:rPrChange>
                    </w:rPr>
                  </w:pPr>
                  <w:r w:rsidRPr="00CB3985">
                    <w:rPr>
                      <w:rFonts w:eastAsiaTheme="minorEastAsia"/>
                      <w:color w:val="0070C0"/>
                      <w:rPrChange w:id="1613" w:author="Alex" w:date="2015-07-20T18:47:00Z">
                        <w:rPr>
                          <w:rFonts w:ascii="Cambria Math" w:hAnsi="Cambria Math" w:cs="Times New Roman"/>
                          <w:i/>
                          <w:color w:val="0070C0"/>
                        </w:rPr>
                      </w:rPrChange>
                    </w:rPr>
                    <w:t>0</w:t>
                  </w:r>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CB3985" w:rsidRDefault="00331318" w:rsidP="00331318">
                  <w:pPr>
                    <w:jc w:val="center"/>
                    <w:rPr>
                      <w:rFonts w:eastAsiaTheme="minorEastAsia"/>
                      <w:color w:val="FF0000"/>
                      <w:lang w:val="es-ES_tradnl"/>
                      <w:rPrChange w:id="1614" w:author="Alex" w:date="2015-07-20T18:47:00Z">
                        <w:rPr>
                          <w:rFonts w:ascii="Times New Roman" w:eastAsia="Cambria" w:hAnsi="Times New Roman" w:cs="Times New Roman"/>
                          <w:color w:val="FF0000"/>
                          <w:lang w:val="es-ES_tradnl"/>
                        </w:rPr>
                      </w:rPrChange>
                    </w:rPr>
                  </w:pPr>
                  <w:r w:rsidRPr="00CB3985">
                    <w:rPr>
                      <w:rFonts w:eastAsiaTheme="minorEastAsia"/>
                      <w:color w:val="FF0000"/>
                      <w:rPrChange w:id="1615" w:author="Alex" w:date="2015-07-20T18:47:00Z">
                        <w:rPr>
                          <w:rFonts w:ascii="Times New Roman" w:eastAsia="Cambria" w:hAnsi="Times New Roman" w:cs="Times New Roman"/>
                          <w:color w:val="FF0000"/>
                        </w:rPr>
                      </w:rPrChange>
                    </w:rPr>
                    <w:t>4</w:t>
                  </w:r>
                </w:p>
              </w:tc>
              <w:tc>
                <w:tcPr>
                  <w:tcW w:w="1701" w:type="dxa"/>
                </w:tcPr>
                <w:p w14:paraId="5A110F80" w14:textId="5B2BC26C" w:rsidR="00331318" w:rsidRPr="00CB3985" w:rsidRDefault="00CB3985" w:rsidP="00331318">
                  <w:pPr>
                    <w:jc w:val="center"/>
                    <w:rPr>
                      <w:rFonts w:eastAsiaTheme="minorEastAsia"/>
                      <w:color w:val="0070C0"/>
                      <w:lang w:val="es-ES_tradnl"/>
                      <w:rPrChange w:id="1616" w:author="Alex" w:date="2015-07-20T18:47:00Z">
                        <w:rPr>
                          <w:rFonts w:ascii="Times New Roman" w:hAnsi="Times New Roman" w:cs="Times New Roman"/>
                          <w:color w:val="0070C0"/>
                          <w:lang w:val="es-ES_tradnl"/>
                        </w:rPr>
                      </w:rPrChange>
                    </w:rPr>
                  </w:pPr>
                  <w:r w:rsidRPr="00CB3985">
                    <w:rPr>
                      <w:rFonts w:eastAsiaTheme="minorEastAsia"/>
                      <w:color w:val="0070C0"/>
                      <w:rPrChange w:id="1617" w:author="Alex" w:date="2015-07-20T18:47:00Z">
                        <w:rPr>
                          <w:rFonts w:ascii="Cambria Math" w:hAnsi="Cambria Math" w:cs="Times New Roman"/>
                          <w:i/>
                          <w:color w:val="0070C0"/>
                        </w:rPr>
                      </w:rPrChange>
                    </w:rPr>
                    <w:t>-0,7568025</w:t>
                  </w:r>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CB3985" w:rsidRDefault="00331318" w:rsidP="00331318">
                  <w:pPr>
                    <w:jc w:val="center"/>
                    <w:rPr>
                      <w:rFonts w:eastAsiaTheme="minorEastAsia"/>
                      <w:color w:val="FF0000"/>
                      <w:lang w:val="es-ES_tradnl"/>
                      <w:rPrChange w:id="1618" w:author="Alex" w:date="2015-07-20T18:47:00Z">
                        <w:rPr>
                          <w:rFonts w:ascii="Times New Roman" w:eastAsia="Cambria" w:hAnsi="Times New Roman" w:cs="Times New Roman"/>
                          <w:color w:val="FF0000"/>
                          <w:lang w:val="es-ES_tradnl"/>
                        </w:rPr>
                      </w:rPrChange>
                    </w:rPr>
                  </w:pPr>
                  <w:r w:rsidRPr="00CB3985">
                    <w:rPr>
                      <w:rFonts w:eastAsiaTheme="minorEastAsia"/>
                      <w:color w:val="FF0000"/>
                      <w:rPrChange w:id="1619" w:author="Alex" w:date="2015-07-20T18:47:00Z">
                        <w:rPr>
                          <w:rFonts w:ascii="Times New Roman" w:eastAsia="Cambria" w:hAnsi="Times New Roman" w:cs="Times New Roman"/>
                          <w:color w:val="FF0000"/>
                        </w:rPr>
                      </w:rPrChange>
                    </w:rPr>
                    <w:t>5</w:t>
                  </w:r>
                </w:p>
              </w:tc>
              <w:tc>
                <w:tcPr>
                  <w:tcW w:w="1701" w:type="dxa"/>
                </w:tcPr>
                <w:p w14:paraId="0D944271" w14:textId="29C9D139" w:rsidR="00331318" w:rsidRPr="00CB3985" w:rsidRDefault="00CB3985" w:rsidP="00331318">
                  <w:pPr>
                    <w:jc w:val="center"/>
                    <w:rPr>
                      <w:rFonts w:eastAsiaTheme="minorEastAsia"/>
                      <w:color w:val="0070C0"/>
                      <w:lang w:val="es-ES_tradnl"/>
                      <w:rPrChange w:id="1620" w:author="Alex" w:date="2015-07-20T18:47:00Z">
                        <w:rPr>
                          <w:rFonts w:ascii="Times New Roman" w:hAnsi="Times New Roman" w:cs="Times New Roman"/>
                          <w:color w:val="0070C0"/>
                          <w:lang w:val="es-ES_tradnl"/>
                        </w:rPr>
                      </w:rPrChange>
                    </w:rPr>
                  </w:pPr>
                  <w:r w:rsidRPr="00CB3985">
                    <w:rPr>
                      <w:rFonts w:eastAsiaTheme="minorEastAsia" w:hint="eastAsia"/>
                      <w:color w:val="0070C0"/>
                      <w:rPrChange w:id="1621" w:author="Alex" w:date="2015-07-20T18:47:00Z">
                        <w:rPr>
                          <w:rFonts w:ascii="Cambria Math" w:eastAsiaTheme="minorEastAsia" w:hAnsi="Cambria Math" w:cs="Times New Roman" w:hint="eastAsia"/>
                          <w:i/>
                          <w:color w:val="0070C0"/>
                        </w:rPr>
                      </w:rPrChange>
                    </w:rPr>
                    <w:t>-0,9589242</w:t>
                  </w:r>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45969A0B"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r w:rsidR="00893848">
        <w:rPr>
          <w:rFonts w:ascii="Times New Roman" w:hAnsi="Times New Roman" w:cs="Times New Roman"/>
          <w:b/>
        </w:rPr>
        <w:t>La</w:t>
      </w:r>
      <w:ins w:id="1622" w:author="Alex" w:date="2015-07-20T18:49:00Z">
        <w:r w:rsidR="005830F6">
          <w:rPr>
            <w:rFonts w:ascii="Times New Roman" w:hAnsi="Times New Roman" w:cs="Times New Roman"/>
            <w:b/>
          </w:rPr>
          <w:t>s</w:t>
        </w:r>
      </w:ins>
      <w:r w:rsidR="00893848">
        <w:rPr>
          <w:rFonts w:ascii="Times New Roman" w:hAnsi="Times New Roman" w:cs="Times New Roman"/>
          <w:b/>
        </w:rPr>
        <w:t xml:space="preserve"> </w:t>
      </w:r>
      <w:del w:id="1623" w:author="Alex" w:date="2015-07-20T18:49:00Z">
        <w:r w:rsidR="00893848" w:rsidDel="005830F6">
          <w:rPr>
            <w:rFonts w:ascii="Times New Roman" w:hAnsi="Times New Roman" w:cs="Times New Roman"/>
            <w:b/>
          </w:rPr>
          <w:delText>f</w:delText>
        </w:r>
        <w:r w:rsidRPr="00441BF2" w:rsidDel="005830F6">
          <w:rPr>
            <w:rFonts w:ascii="Times New Roman" w:hAnsi="Times New Roman" w:cs="Times New Roman"/>
            <w:b/>
          </w:rPr>
          <w:delText xml:space="preserve">unción </w:delText>
        </w:r>
      </w:del>
      <w:ins w:id="1624" w:author="Alex" w:date="2015-07-20T18:49:00Z">
        <w:r w:rsidR="005830F6">
          <w:rPr>
            <w:rFonts w:ascii="Times New Roman" w:hAnsi="Times New Roman" w:cs="Times New Roman"/>
            <w:b/>
          </w:rPr>
          <w:t>f</w:t>
        </w:r>
        <w:r w:rsidR="005830F6" w:rsidRPr="00441BF2">
          <w:rPr>
            <w:rFonts w:ascii="Times New Roman" w:hAnsi="Times New Roman" w:cs="Times New Roman"/>
            <w:b/>
          </w:rPr>
          <w:t>unci</w:t>
        </w:r>
        <w:r w:rsidR="005830F6">
          <w:rPr>
            <w:rFonts w:ascii="Times New Roman" w:hAnsi="Times New Roman" w:cs="Times New Roman"/>
            <w:b/>
          </w:rPr>
          <w:t>ones</w:t>
        </w:r>
        <w:r w:rsidR="005830F6" w:rsidRPr="00441BF2">
          <w:rPr>
            <w:rFonts w:ascii="Times New Roman" w:hAnsi="Times New Roman" w:cs="Times New Roman"/>
            <w:b/>
          </w:rPr>
          <w:t xml:space="preserve"> </w:t>
        </w:r>
      </w:ins>
      <w:r w:rsidRPr="00441BF2">
        <w:rPr>
          <w:rFonts w:ascii="Times New Roman" w:hAnsi="Times New Roman" w:cs="Times New Roman"/>
          <w:b/>
        </w:rPr>
        <w:t>periódica</w:t>
      </w:r>
      <w:ins w:id="1625" w:author="Alex" w:date="2015-07-20T18:49:00Z">
        <w:r w:rsidR="005830F6">
          <w:rPr>
            <w:rFonts w:ascii="Times New Roman" w:hAnsi="Times New Roman" w:cs="Times New Roman"/>
            <w:b/>
          </w:rPr>
          <w:t>s</w:t>
        </w:r>
      </w:ins>
    </w:p>
    <w:p w14:paraId="2796C3E5" w14:textId="77777777" w:rsidR="00141B8D" w:rsidRPr="00441BF2" w:rsidRDefault="00141B8D" w:rsidP="00C968B4">
      <w:pPr>
        <w:spacing w:after="0"/>
        <w:rPr>
          <w:rFonts w:ascii="Times New Roman" w:hAnsi="Times New Roman" w:cs="Times New Roman"/>
          <w:b/>
        </w:rPr>
      </w:pPr>
    </w:p>
    <w:p w14:paraId="60AF7F95" w14:textId="39D47E2A" w:rsidR="00CA3E05" w:rsidRDefault="00E85D73" w:rsidP="00A84101">
      <w:pPr>
        <w:spacing w:after="0"/>
        <w:jc w:val="both"/>
        <w:rPr>
          <w:ins w:id="1626" w:author="Alex" w:date="2015-07-20T19:32:00Z"/>
          <w:rFonts w:ascii="Times New Roman" w:hAnsi="Times New Roman" w:cs="Times New Roman"/>
        </w:rPr>
      </w:pPr>
      <w:del w:id="1627" w:author="Alex" w:date="2015-07-20T19:31:00Z">
        <w:r w:rsidRPr="00441BF2" w:rsidDel="00CA3E05">
          <w:rPr>
            <w:rFonts w:ascii="Times New Roman" w:hAnsi="Times New Roman" w:cs="Times New Roman"/>
          </w:rPr>
          <w:delText xml:space="preserve">Algunas funciones son </w:delText>
        </w:r>
        <w:commentRangeStart w:id="1628"/>
        <w:r w:rsidRPr="00441BF2" w:rsidDel="00CA3E05">
          <w:rPr>
            <w:rFonts w:ascii="Times New Roman" w:hAnsi="Times New Roman" w:cs="Times New Roman"/>
          </w:rPr>
          <w:delText>repetitivas</w:delText>
        </w:r>
        <w:commentRangeEnd w:id="1628"/>
        <w:r w:rsidR="00CA3E05" w:rsidDel="00CA3E05">
          <w:rPr>
            <w:rStyle w:val="Refdecomentario"/>
            <w:rFonts w:ascii="Calibri" w:eastAsia="Calibri" w:hAnsi="Calibri" w:cs="Times New Roman"/>
            <w:lang w:val="es-MX"/>
          </w:rPr>
          <w:commentReference w:id="1628"/>
        </w:r>
      </w:del>
      <w:del w:id="1629" w:author="Alex" w:date="2015-07-20T19:29:00Z">
        <w:r w:rsidRPr="00441BF2" w:rsidDel="00CA3E05">
          <w:rPr>
            <w:rFonts w:ascii="Times New Roman" w:hAnsi="Times New Roman" w:cs="Times New Roman"/>
          </w:rPr>
          <w:delText xml:space="preserve"> o monótonas</w:delText>
        </w:r>
      </w:del>
      <w:del w:id="1630" w:author="Alex" w:date="2015-07-20T19:31:00Z">
        <w:r w:rsidRPr="00441BF2" w:rsidDel="00CA3E05">
          <w:rPr>
            <w:rFonts w:ascii="Times New Roman" w:hAnsi="Times New Roman" w:cs="Times New Roman"/>
          </w:rPr>
          <w:delText>, en el sentido de que provienen de un fenó</w:delText>
        </w:r>
        <w:r w:rsidR="005E73E6" w:rsidRPr="00441BF2" w:rsidDel="00CA3E05">
          <w:rPr>
            <w:rFonts w:ascii="Times New Roman" w:hAnsi="Times New Roman" w:cs="Times New Roman"/>
          </w:rPr>
          <w:delText>men</w:delText>
        </w:r>
        <w:r w:rsidRPr="00441BF2" w:rsidDel="00CA3E05">
          <w:rPr>
            <w:rFonts w:ascii="Times New Roman" w:hAnsi="Times New Roman" w:cs="Times New Roman"/>
          </w:rPr>
          <w:delText xml:space="preserve">o cuyo comportamiento cíclico se </w:delText>
        </w:r>
        <w:r w:rsidR="0022691F" w:rsidRPr="00441BF2" w:rsidDel="00CA3E05">
          <w:rPr>
            <w:rFonts w:ascii="Times New Roman" w:hAnsi="Times New Roman" w:cs="Times New Roman"/>
          </w:rPr>
          <w:delText>revela en la función y por e</w:delText>
        </w:r>
      </w:del>
      <w:del w:id="1631" w:author="Alex" w:date="2015-07-20T19:28:00Z">
        <w:r w:rsidR="0022691F" w:rsidRPr="00441BF2" w:rsidDel="00CA3E05">
          <w:rPr>
            <w:rFonts w:ascii="Times New Roman" w:hAnsi="Times New Roman" w:cs="Times New Roman"/>
          </w:rPr>
          <w:delText xml:space="preserve">llo se </w:delText>
        </w:r>
        <w:r w:rsidRPr="00441BF2" w:rsidDel="00CA3E05">
          <w:rPr>
            <w:rFonts w:ascii="Times New Roman" w:hAnsi="Times New Roman" w:cs="Times New Roman"/>
          </w:rPr>
          <w:delText xml:space="preserve">preserva </w:delText>
        </w:r>
      </w:del>
      <w:del w:id="1632" w:author="Alex" w:date="2015-07-20T19:31:00Z">
        <w:r w:rsidRPr="00441BF2" w:rsidDel="00CA3E05">
          <w:rPr>
            <w:rFonts w:ascii="Times New Roman" w:hAnsi="Times New Roman" w:cs="Times New Roman"/>
          </w:rPr>
          <w:delText xml:space="preserve">en </w:delText>
        </w:r>
        <w:r w:rsidR="0022691F" w:rsidRPr="00441BF2" w:rsidDel="00CA3E05">
          <w:rPr>
            <w:rFonts w:ascii="Times New Roman" w:hAnsi="Times New Roman" w:cs="Times New Roman"/>
          </w:rPr>
          <w:delText>intervalos iguales</w:delText>
        </w:r>
        <w:r w:rsidRPr="00441BF2" w:rsidDel="00CA3E05">
          <w:rPr>
            <w:rFonts w:ascii="Times New Roman" w:hAnsi="Times New Roman" w:cs="Times New Roman"/>
          </w:rPr>
          <w:delText xml:space="preserve">. </w:delText>
        </w:r>
      </w:del>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del w:id="1633" w:author="Alex" w:date="2015-07-20T19:31:00Z">
        <w:r w:rsidRPr="00441BF2" w:rsidDel="00CA3E05">
          <w:rPr>
            <w:rFonts w:ascii="Times New Roman" w:hAnsi="Times New Roman" w:cs="Times New Roman"/>
          </w:rPr>
          <w:delText xml:space="preserve">en un intervalo </w:delText>
        </w:r>
      </w:del>
      <w:r w:rsidRPr="00441BF2">
        <w:rPr>
          <w:rFonts w:ascii="Times New Roman" w:hAnsi="Times New Roman" w:cs="Times New Roman"/>
        </w:rPr>
        <w:t>se repite en intervalos sucesivos</w:t>
      </w:r>
      <w:del w:id="1634" w:author="Alex" w:date="2015-07-20T19:31:00Z">
        <w:r w:rsidR="0022691F" w:rsidRPr="00441BF2" w:rsidDel="00CA3E05">
          <w:rPr>
            <w:rFonts w:ascii="Times New Roman" w:hAnsi="Times New Roman" w:cs="Times New Roman"/>
          </w:rPr>
          <w:delText>,</w:delText>
        </w:r>
      </w:del>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w:t>
      </w:r>
      <w:ins w:id="1635" w:author="Alex" w:date="2015-07-20T19:31:00Z">
        <w:r w:rsidR="00CA3E05" w:rsidRPr="00441BF2">
          <w:rPr>
            <w:rFonts w:ascii="Times New Roman" w:hAnsi="Times New Roman" w:cs="Times New Roman"/>
          </w:rPr>
          <w:t>Algunas funciones son repetitivas</w:t>
        </w:r>
        <w:r w:rsidR="00CA3E05">
          <w:rPr>
            <w:rFonts w:ascii="Times New Roman" w:hAnsi="Times New Roman" w:cs="Times New Roman"/>
          </w:rPr>
          <w:t xml:space="preserve"> cuando modelan </w:t>
        </w:r>
        <w:r w:rsidR="00CA3E05" w:rsidRPr="00441BF2">
          <w:rPr>
            <w:rFonts w:ascii="Times New Roman" w:hAnsi="Times New Roman" w:cs="Times New Roman"/>
          </w:rPr>
          <w:t xml:space="preserve">un fenómeno cuyo comportamiento </w:t>
        </w:r>
      </w:ins>
      <w:ins w:id="1636" w:author="Alex" w:date="2015-07-20T19:40:00Z">
        <w:r w:rsidR="007B56A7">
          <w:rPr>
            <w:rFonts w:ascii="Times New Roman" w:hAnsi="Times New Roman" w:cs="Times New Roman"/>
          </w:rPr>
          <w:t xml:space="preserve">es </w:t>
        </w:r>
      </w:ins>
      <w:ins w:id="1637" w:author="Alex" w:date="2015-07-20T19:31:00Z">
        <w:r w:rsidR="00CA3E05" w:rsidRPr="00441BF2">
          <w:rPr>
            <w:rFonts w:ascii="Times New Roman" w:hAnsi="Times New Roman" w:cs="Times New Roman"/>
          </w:rPr>
          <w:t>cíclico</w:t>
        </w:r>
      </w:ins>
      <w:ins w:id="1638" w:author="Alex" w:date="2015-07-20T19:40:00Z">
        <w:r w:rsidR="007B56A7">
          <w:rPr>
            <w:rFonts w:ascii="Times New Roman" w:hAnsi="Times New Roman" w:cs="Times New Roman"/>
          </w:rPr>
          <w:t xml:space="preserve"> y</w:t>
        </w:r>
      </w:ins>
      <w:ins w:id="1639" w:author="Alex" w:date="2015-07-20T19:31:00Z">
        <w:r w:rsidR="00CA3E05" w:rsidRPr="00441BF2">
          <w:rPr>
            <w:rFonts w:ascii="Times New Roman" w:hAnsi="Times New Roman" w:cs="Times New Roman"/>
          </w:rPr>
          <w:t xml:space="preserve"> </w:t>
        </w:r>
      </w:ins>
      <w:ins w:id="1640" w:author="Alex" w:date="2015-07-20T19:32:00Z">
        <w:r w:rsidR="00CA3E05">
          <w:rPr>
            <w:rFonts w:ascii="Times New Roman" w:hAnsi="Times New Roman" w:cs="Times New Roman"/>
          </w:rPr>
          <w:t>manifiesta en</w:t>
        </w:r>
      </w:ins>
      <w:ins w:id="1641" w:author="Alex" w:date="2015-07-20T19:31:00Z">
        <w:r w:rsidR="00CA3E05">
          <w:rPr>
            <w:rFonts w:ascii="Times New Roman" w:hAnsi="Times New Roman" w:cs="Times New Roman"/>
          </w:rPr>
          <w:t xml:space="preserve"> </w:t>
        </w:r>
      </w:ins>
      <w:ins w:id="1642" w:author="Alex" w:date="2015-07-20T19:40:00Z">
        <w:r w:rsidR="007B56A7">
          <w:rPr>
            <w:rFonts w:ascii="Times New Roman" w:hAnsi="Times New Roman" w:cs="Times New Roman"/>
          </w:rPr>
          <w:t xml:space="preserve">repeticiones a </w:t>
        </w:r>
      </w:ins>
      <w:ins w:id="1643" w:author="Alex" w:date="2015-07-20T19:31:00Z">
        <w:r w:rsidR="00CA3E05" w:rsidRPr="00441BF2">
          <w:rPr>
            <w:rFonts w:ascii="Times New Roman" w:hAnsi="Times New Roman" w:cs="Times New Roman"/>
          </w:rPr>
          <w:t>intervalos iguales.</w:t>
        </w:r>
      </w:ins>
      <w:ins w:id="1644" w:author="Alex" w:date="2015-07-20T19:32:00Z">
        <w:r w:rsidR="00CA3E05">
          <w:rPr>
            <w:rFonts w:ascii="Times New Roman" w:hAnsi="Times New Roman" w:cs="Times New Roman"/>
          </w:rPr>
          <w:t xml:space="preserve"> </w:t>
        </w:r>
      </w:ins>
    </w:p>
    <w:p w14:paraId="6CE7183C" w14:textId="77777777" w:rsidR="00CA3E05" w:rsidRDefault="00CA3E05" w:rsidP="00A84101">
      <w:pPr>
        <w:spacing w:after="0"/>
        <w:jc w:val="both"/>
        <w:rPr>
          <w:ins w:id="1645" w:author="Alex" w:date="2015-07-20T19:32:00Z"/>
          <w:rFonts w:ascii="Times New Roman" w:hAnsi="Times New Roman" w:cs="Times New Roman"/>
        </w:rPr>
      </w:pPr>
    </w:p>
    <w:tbl>
      <w:tblPr>
        <w:tblStyle w:val="Tablaconcuadrcula"/>
        <w:tblW w:w="0" w:type="auto"/>
        <w:tblLook w:val="04A0" w:firstRow="1" w:lastRow="0" w:firstColumn="1" w:lastColumn="0" w:noHBand="0" w:noVBand="1"/>
      </w:tblPr>
      <w:tblGrid>
        <w:gridCol w:w="2484"/>
        <w:gridCol w:w="6344"/>
      </w:tblGrid>
      <w:tr w:rsidR="00CA3E05" w14:paraId="6A3DA7AA" w14:textId="77777777" w:rsidTr="00CA3E05">
        <w:trPr>
          <w:ins w:id="1646" w:author="Alex" w:date="2015-07-20T19:33: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30FA519" w14:textId="77777777" w:rsidR="00CA3E05" w:rsidRDefault="00CA3E05">
            <w:pPr>
              <w:jc w:val="center"/>
              <w:rPr>
                <w:ins w:id="1647" w:author="Alex" w:date="2015-07-20T19:33:00Z"/>
                <w:rFonts w:ascii="Times New Roman" w:hAnsi="Times New Roman" w:cs="Times New Roman"/>
                <w:b/>
                <w:color w:val="FFFFFF" w:themeColor="background1"/>
              </w:rPr>
            </w:pPr>
            <w:ins w:id="1648" w:author="Alex" w:date="2015-07-20T19:33:00Z">
              <w:r>
                <w:rPr>
                  <w:rFonts w:ascii="Times New Roman" w:hAnsi="Times New Roman" w:cs="Times New Roman"/>
                  <w:b/>
                  <w:color w:val="FFFFFF" w:themeColor="background1"/>
                </w:rPr>
                <w:t>Destacado</w:t>
              </w:r>
            </w:ins>
          </w:p>
        </w:tc>
      </w:tr>
      <w:tr w:rsidR="00C9362D" w14:paraId="57FDADB5" w14:textId="77777777" w:rsidTr="00CA3E05">
        <w:trPr>
          <w:ins w:id="1649" w:author="Alex" w:date="2015-07-20T19:3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62110" w14:textId="77777777" w:rsidR="00CA3E05" w:rsidRDefault="00CA3E05">
            <w:pPr>
              <w:rPr>
                <w:ins w:id="1650" w:author="Alex" w:date="2015-07-20T19:33:00Z"/>
                <w:rFonts w:ascii="Times" w:hAnsi="Times"/>
                <w:b/>
                <w:sz w:val="18"/>
                <w:szCs w:val="18"/>
              </w:rPr>
            </w:pPr>
            <w:ins w:id="1651" w:author="Alex" w:date="2015-07-20T19:33: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3F49C4" w14:textId="37DB7C3D" w:rsidR="00CA3E05" w:rsidRDefault="00CA3E05">
            <w:pPr>
              <w:jc w:val="center"/>
              <w:rPr>
                <w:ins w:id="1652" w:author="Alex" w:date="2015-07-20T19:33:00Z"/>
                <w:rFonts w:ascii="Times" w:hAnsi="Times"/>
                <w:b/>
                <w:sz w:val="18"/>
                <w:szCs w:val="18"/>
              </w:rPr>
            </w:pPr>
            <w:ins w:id="1653" w:author="Alex" w:date="2015-07-20T19:33:00Z">
              <w:r>
                <w:rPr>
                  <w:rFonts w:ascii="Times" w:hAnsi="Times"/>
                  <w:b/>
                  <w:sz w:val="18"/>
                  <w:szCs w:val="18"/>
                </w:rPr>
                <w:t xml:space="preserve">Forma de las funciones </w:t>
              </w:r>
            </w:ins>
          </w:p>
        </w:tc>
      </w:tr>
      <w:tr w:rsidR="00C9362D" w14:paraId="22AF3D9D" w14:textId="77777777" w:rsidTr="00CA3E05">
        <w:trPr>
          <w:ins w:id="1654" w:author="Alex" w:date="2015-07-20T19:3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FDD9DD" w14:textId="77777777" w:rsidR="00CA3E05" w:rsidRDefault="00CA3E05">
            <w:pPr>
              <w:rPr>
                <w:ins w:id="1655" w:author="Alex" w:date="2015-07-20T19:33:00Z"/>
                <w:rFonts w:ascii="Times" w:hAnsi="Times"/>
              </w:rPr>
            </w:pPr>
            <w:ins w:id="1656" w:author="Alex" w:date="2015-07-20T19:33: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BB658" w14:textId="43AC7F66" w:rsidR="00CA3E05" w:rsidRDefault="007B56A7">
            <w:pPr>
              <w:rPr>
                <w:ins w:id="1657" w:author="Alex" w:date="2015-07-20T19:33:00Z"/>
                <w:rFonts w:ascii="Times" w:hAnsi="Times"/>
              </w:rPr>
            </w:pPr>
            <w:ins w:id="1658" w:author="Alex" w:date="2015-07-20T19:41:00Z">
              <w:r>
                <w:rPr>
                  <w:rFonts w:ascii="Times New Roman" w:hAnsi="Times New Roman" w:cs="Times New Roman"/>
                </w:rPr>
                <w:t xml:space="preserve">Para generar el gráfico de una función periódica </w:t>
              </w:r>
              <w:r w:rsidRPr="00441BF2">
                <w:rPr>
                  <w:rFonts w:ascii="Times New Roman" w:hAnsi="Times New Roman" w:cs="Times New Roman"/>
                </w:rPr>
                <w:t xml:space="preserve">basta con </w:t>
              </w:r>
              <w:r>
                <w:rPr>
                  <w:rFonts w:ascii="Times New Roman" w:hAnsi="Times New Roman" w:cs="Times New Roman"/>
                </w:rPr>
                <w:t>generar una de las parte</w:t>
              </w:r>
            </w:ins>
            <w:ins w:id="1659" w:author="Alex" w:date="2015-07-20T19:42:00Z">
              <w:r>
                <w:rPr>
                  <w:rFonts w:ascii="Times New Roman" w:hAnsi="Times New Roman" w:cs="Times New Roman"/>
                </w:rPr>
                <w:t>s</w:t>
              </w:r>
            </w:ins>
            <w:ins w:id="1660" w:author="Alex" w:date="2015-07-20T19:41:00Z">
              <w:r>
                <w:rPr>
                  <w:rFonts w:ascii="Times New Roman" w:hAnsi="Times New Roman" w:cs="Times New Roman"/>
                </w:rPr>
                <w:t xml:space="preserve"> que se repite</w:t>
              </w:r>
            </w:ins>
            <w:ins w:id="1661" w:author="Alex" w:date="2015-07-20T19:42:00Z">
              <w:r>
                <w:rPr>
                  <w:rFonts w:ascii="Times New Roman" w:hAnsi="Times New Roman" w:cs="Times New Roman"/>
                </w:rPr>
                <w:t xml:space="preserve"> y </w:t>
              </w:r>
            </w:ins>
            <w:ins w:id="1662" w:author="Alex" w:date="2015-07-20T19:51:00Z">
              <w:r w:rsidR="00C9362D">
                <w:rPr>
                  <w:rFonts w:ascii="Times New Roman" w:hAnsi="Times New Roman" w:cs="Times New Roman"/>
                </w:rPr>
                <w:t>con esta generar el resto de la función repitiéndola a intervalos iguales</w:t>
              </w:r>
            </w:ins>
            <w:ins w:id="1663" w:author="Alex" w:date="2015-07-20T19:41:00Z">
              <w:r w:rsidRPr="00441BF2">
                <w:rPr>
                  <w:rFonts w:ascii="Times New Roman" w:hAnsi="Times New Roman" w:cs="Times New Roman"/>
                </w:rPr>
                <w:t>.</w:t>
              </w:r>
            </w:ins>
          </w:p>
        </w:tc>
      </w:tr>
    </w:tbl>
    <w:p w14:paraId="3A91DF10" w14:textId="77777777" w:rsidR="00CA3E05" w:rsidRDefault="00CA3E05" w:rsidP="00A84101">
      <w:pPr>
        <w:spacing w:after="0"/>
        <w:jc w:val="both"/>
        <w:rPr>
          <w:ins w:id="1664" w:author="Alex" w:date="2015-07-20T19:32:00Z"/>
          <w:rFonts w:ascii="Times New Roman" w:hAnsi="Times New Roman" w:cs="Times New Roman"/>
        </w:rPr>
      </w:pPr>
    </w:p>
    <w:p w14:paraId="475F3674" w14:textId="45CAEBB1" w:rsidR="00141B8D" w:rsidRPr="00441BF2" w:rsidDel="007B56A7" w:rsidRDefault="00141B8D" w:rsidP="00A84101">
      <w:pPr>
        <w:spacing w:after="0"/>
        <w:jc w:val="both"/>
        <w:rPr>
          <w:del w:id="1665" w:author="Alex" w:date="2015-07-20T19:42:00Z"/>
          <w:rFonts w:ascii="Times New Roman" w:hAnsi="Times New Roman" w:cs="Times New Roman"/>
        </w:rPr>
      </w:pPr>
      <w:del w:id="1666" w:author="Alex" w:date="2015-07-20T19:42:00Z">
        <w:r w:rsidRPr="00441BF2" w:rsidDel="007B56A7">
          <w:rPr>
            <w:rFonts w:ascii="Times New Roman" w:hAnsi="Times New Roman" w:cs="Times New Roman"/>
          </w:rPr>
          <w:delText>Otra forma de expresar es</w:delText>
        </w:r>
        <w:r w:rsidR="005B330B" w:rsidRPr="00441BF2" w:rsidDel="007B56A7">
          <w:rPr>
            <w:rFonts w:ascii="Times New Roman" w:hAnsi="Times New Roman" w:cs="Times New Roman"/>
          </w:rPr>
          <w:delText>t</w:delText>
        </w:r>
        <w:r w:rsidRPr="00441BF2" w:rsidDel="007B56A7">
          <w:rPr>
            <w:rFonts w:ascii="Times New Roman" w:hAnsi="Times New Roman" w:cs="Times New Roman"/>
          </w:rPr>
          <w:delText xml:space="preserve">a idea es que, para obtener </w:delText>
        </w:r>
        <w:r w:rsidR="00E85D73" w:rsidRPr="00441BF2" w:rsidDel="007B56A7">
          <w:rPr>
            <w:rFonts w:ascii="Times New Roman" w:hAnsi="Times New Roman" w:cs="Times New Roman"/>
          </w:rPr>
          <w:delText>toda la función, basta con repetirla en periodos iguales</w:delText>
        </w:r>
        <w:r w:rsidRPr="00441BF2" w:rsidDel="007B56A7">
          <w:rPr>
            <w:rFonts w:ascii="Times New Roman" w:hAnsi="Times New Roman" w:cs="Times New Roman"/>
          </w:rPr>
          <w:delText>.</w:delText>
        </w:r>
      </w:del>
    </w:p>
    <w:p w14:paraId="2AB8E765" w14:textId="14C0D120" w:rsidR="00141B8D" w:rsidRPr="00441BF2" w:rsidDel="007B56A7" w:rsidRDefault="00141B8D" w:rsidP="00A84101">
      <w:pPr>
        <w:spacing w:after="0"/>
        <w:jc w:val="both"/>
        <w:rPr>
          <w:del w:id="1667" w:author="Alex" w:date="2015-07-20T19:42:00Z"/>
          <w:rFonts w:ascii="Times New Roman" w:hAnsi="Times New Roman" w:cs="Times New Roman"/>
        </w:rPr>
      </w:pPr>
    </w:p>
    <w:p w14:paraId="4FE5DA98" w14:textId="77777777" w:rsidR="00C9362D" w:rsidRDefault="0022691F" w:rsidP="00A84101">
      <w:pPr>
        <w:spacing w:after="0"/>
        <w:jc w:val="both"/>
        <w:rPr>
          <w:ins w:id="1668" w:author="Alex" w:date="2015-07-20T19:53:00Z"/>
          <w:rFonts w:ascii="Times New Roman"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la</w:t>
      </w:r>
      <w:ins w:id="1669" w:author="Alex" w:date="2015-07-20T19:52:00Z">
        <w:r w:rsidR="00C9362D">
          <w:rPr>
            <w:rFonts w:ascii="Times New Roman" w:hAnsi="Times New Roman" w:cs="Times New Roman"/>
          </w:rPr>
          <w:t>s</w:t>
        </w:r>
      </w:ins>
      <w:r w:rsidR="00141B8D" w:rsidRPr="00441BF2">
        <w:rPr>
          <w:rFonts w:ascii="Times New Roman" w:hAnsi="Times New Roman" w:cs="Times New Roman"/>
        </w:rPr>
        <w:t xml:space="preserve"> </w:t>
      </w:r>
      <w:del w:id="1670" w:author="Alex" w:date="2015-07-20T19:52:00Z">
        <w:r w:rsidR="00141B8D" w:rsidRPr="00441BF2" w:rsidDel="00C9362D">
          <w:rPr>
            <w:rFonts w:ascii="Times New Roman" w:hAnsi="Times New Roman" w:cs="Times New Roman"/>
          </w:rPr>
          <w:delText xml:space="preserve">representación </w:delText>
        </w:r>
      </w:del>
      <w:ins w:id="1671" w:author="Alex" w:date="2015-07-20T19:52:00Z">
        <w:r w:rsidR="00C9362D" w:rsidRPr="00441BF2">
          <w:rPr>
            <w:rFonts w:ascii="Times New Roman" w:hAnsi="Times New Roman" w:cs="Times New Roman"/>
          </w:rPr>
          <w:t>representaci</w:t>
        </w:r>
        <w:r w:rsidR="00C9362D">
          <w:rPr>
            <w:rFonts w:ascii="Times New Roman" w:hAnsi="Times New Roman" w:cs="Times New Roman"/>
          </w:rPr>
          <w:t>ones</w:t>
        </w:r>
        <w:r w:rsidR="00C9362D" w:rsidRPr="00441BF2">
          <w:rPr>
            <w:rFonts w:ascii="Times New Roman" w:hAnsi="Times New Roman" w:cs="Times New Roman"/>
          </w:rPr>
          <w:t xml:space="preserve"> </w:t>
        </w:r>
      </w:ins>
      <w:r w:rsidR="00141B8D" w:rsidRPr="00441BF2">
        <w:rPr>
          <w:rFonts w:ascii="Times New Roman" w:hAnsi="Times New Roman" w:cs="Times New Roman"/>
        </w:rPr>
        <w:t>conjuntista y la tabular</w:t>
      </w:r>
      <w:del w:id="1672" w:author="Alex" w:date="2015-07-20T19:52:00Z">
        <w:r w:rsidR="00141B8D" w:rsidRPr="00441BF2" w:rsidDel="00C9362D">
          <w:rPr>
            <w:rFonts w:ascii="Times New Roman" w:hAnsi="Times New Roman" w:cs="Times New Roman"/>
          </w:rPr>
          <w:delText>,</w:delText>
        </w:r>
      </w:del>
      <w:r w:rsidR="00141B8D" w:rsidRPr="00441BF2">
        <w:rPr>
          <w:rFonts w:ascii="Times New Roman" w:hAnsi="Times New Roman" w:cs="Times New Roman"/>
        </w:rPr>
        <w:t xml:space="preserve"> </w:t>
      </w:r>
      <w:r w:rsidRPr="00441BF2">
        <w:rPr>
          <w:rFonts w:ascii="Times New Roman" w:hAnsi="Times New Roman" w:cs="Times New Roman"/>
        </w:rPr>
        <w:t xml:space="preserve">se caracterizan porque muchos elementos en el dominio llegan </w:t>
      </w:r>
      <w:del w:id="1673" w:author="Alex" w:date="2015-07-20T19:52:00Z">
        <w:r w:rsidRPr="00441BF2" w:rsidDel="00C9362D">
          <w:rPr>
            <w:rFonts w:ascii="Times New Roman" w:hAnsi="Times New Roman" w:cs="Times New Roman"/>
          </w:rPr>
          <w:delText>al</w:delText>
        </w:r>
      </w:del>
      <w:ins w:id="1674" w:author="Alex" w:date="2015-07-20T19:52:00Z">
        <w:r w:rsidR="00C9362D">
          <w:rPr>
            <w:rFonts w:ascii="Times New Roman" w:hAnsi="Times New Roman" w:cs="Times New Roman"/>
          </w:rPr>
          <w:t>un</w:t>
        </w:r>
      </w:ins>
      <w:r w:rsidRPr="00441BF2">
        <w:rPr>
          <w:rFonts w:ascii="Times New Roman" w:hAnsi="Times New Roman" w:cs="Times New Roman"/>
        </w:rPr>
        <w:t xml:space="preserve"> mismo elemento del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w:t>
      </w:r>
      <w:del w:id="1675" w:author="Alex" w:date="2015-07-20T19:53:00Z">
        <w:r w:rsidRPr="00441BF2" w:rsidDel="00C9362D">
          <w:rPr>
            <w:rFonts w:ascii="Times New Roman" w:hAnsi="Times New Roman" w:cs="Times New Roman"/>
          </w:rPr>
          <w:delText>Además, s</w:delText>
        </w:r>
      </w:del>
      <w:ins w:id="1676" w:author="Alex" w:date="2015-07-20T19:53:00Z">
        <w:r w:rsidR="00C9362D">
          <w:rPr>
            <w:rFonts w:ascii="Times New Roman" w:hAnsi="Times New Roman" w:cs="Times New Roman"/>
          </w:rPr>
          <w:t>S</w:t>
        </w:r>
      </w:ins>
      <w:r w:rsidRPr="00441BF2">
        <w:rPr>
          <w:rFonts w:ascii="Times New Roman" w:hAnsi="Times New Roman" w:cs="Times New Roman"/>
        </w:rPr>
        <w:t xml:space="preserve">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w:t>
      </w:r>
      <w:del w:id="1677" w:author="Alex" w:date="2015-07-20T19:53:00Z">
        <w:r w:rsidRPr="00441BF2" w:rsidDel="00C9362D">
          <w:rPr>
            <w:rFonts w:ascii="Times New Roman" w:hAnsi="Times New Roman" w:cs="Times New Roman"/>
          </w:rPr>
          <w:delText>cada vez</w:delText>
        </w:r>
      </w:del>
      <w:ins w:id="1678" w:author="Alex" w:date="2015-07-20T19:53:00Z">
        <w:r w:rsidR="00C9362D">
          <w:rPr>
            <w:rFonts w:ascii="Times New Roman" w:hAnsi="Times New Roman" w:cs="Times New Roman"/>
          </w:rPr>
          <w:t>si se toman suficientes números</w:t>
        </w:r>
      </w:ins>
      <w:r w:rsidRPr="00441BF2">
        <w:rPr>
          <w:rFonts w:ascii="Times New Roman" w:hAnsi="Times New Roman" w:cs="Times New Roman"/>
        </w:rPr>
        <w:t>.</w:t>
      </w:r>
    </w:p>
    <w:p w14:paraId="52C409F8" w14:textId="77777777" w:rsidR="00C9362D" w:rsidRDefault="00C9362D" w:rsidP="00A84101">
      <w:pPr>
        <w:spacing w:after="0"/>
        <w:jc w:val="both"/>
        <w:rPr>
          <w:ins w:id="1679" w:author="Alex" w:date="2015-07-20T19:53:00Z"/>
          <w:rFonts w:ascii="Times New Roman" w:hAnsi="Times New Roman" w:cs="Times New Roman"/>
        </w:rPr>
      </w:pPr>
    </w:p>
    <w:p w14:paraId="1291CCB6" w14:textId="2776956A" w:rsidR="00141B8D" w:rsidRPr="00441BF2" w:rsidRDefault="0022691F" w:rsidP="00A84101">
      <w:pPr>
        <w:spacing w:after="0"/>
        <w:jc w:val="both"/>
        <w:rPr>
          <w:rFonts w:ascii="Times New Roman" w:eastAsiaTheme="minorEastAsia" w:hAnsi="Times New Roman" w:cs="Times New Roman"/>
        </w:rPr>
      </w:pPr>
      <w:del w:id="1680" w:author="Alex" w:date="2015-07-20T19:53:00Z">
        <w:r w:rsidRPr="00441BF2" w:rsidDel="00C9362D">
          <w:rPr>
            <w:rFonts w:ascii="Times New Roman" w:hAnsi="Times New Roman" w:cs="Times New Roman"/>
          </w:rPr>
          <w:delText xml:space="preserve"> Para lograr capturar la noción de función periódica desde la expresión analítica, se dice que</w:delText>
        </w:r>
      </w:del>
      <w:ins w:id="1681" w:author="Alex" w:date="2015-07-20T19:53:00Z">
        <w:r w:rsidR="00C9362D">
          <w:rPr>
            <w:rFonts w:ascii="Times New Roman" w:hAnsi="Times New Roman" w:cs="Times New Roman"/>
          </w:rPr>
          <w:t>En la representación analítica</w:t>
        </w:r>
      </w:ins>
      <w:r w:rsidRPr="00441BF2">
        <w:rPr>
          <w:rFonts w:ascii="Times New Roman" w:hAnsi="Times New Roman" w:cs="Times New Roman"/>
        </w:rPr>
        <w:t xml:space="preserve"> </w:t>
      </w:r>
      <w:r w:rsidR="00C9362D" w:rsidRPr="00C9362D">
        <w:rPr>
          <w:rFonts w:ascii="Times New Roman" w:eastAsiaTheme="minorEastAsia" w:hAnsi="Times New Roman" w:cs="Times New Roman" w:hint="eastAsia"/>
          <w:i/>
          <w:rPrChange w:id="1682" w:author="Alex" w:date="2015-07-20T19:53:00Z">
            <w:rPr>
              <w:rFonts w:ascii="Cambria Math" w:eastAsiaTheme="minorEastAsia" w:hAnsi="Cambria Math" w:cs="Times New Roman" w:hint="eastAsia"/>
              <w:i/>
            </w:rPr>
          </w:rPrChange>
        </w:rPr>
        <w:t>y=f(x)</w:t>
      </w:r>
      <w:r w:rsidR="00141B8D" w:rsidRPr="00441BF2">
        <w:rPr>
          <w:rFonts w:ascii="Times New Roman" w:eastAsiaTheme="minorEastAsia" w:hAnsi="Times New Roman" w:cs="Times New Roman"/>
        </w:rPr>
        <w:t xml:space="preserve"> </w:t>
      </w:r>
      <w:del w:id="1683" w:author="Alex" w:date="2015-07-20T19:53:00Z">
        <w:r w:rsidR="00141B8D" w:rsidRPr="00441BF2" w:rsidDel="00C9362D">
          <w:rPr>
            <w:rFonts w:ascii="Times New Roman" w:eastAsiaTheme="minorEastAsia" w:hAnsi="Times New Roman" w:cs="Times New Roman"/>
          </w:rPr>
          <w:delText>es u</w:delText>
        </w:r>
      </w:del>
      <w:ins w:id="1684" w:author="Alex" w:date="2015-07-20T19:54:00Z">
        <w:r w:rsidR="00C9362D">
          <w:rPr>
            <w:rFonts w:ascii="Times New Roman" w:eastAsiaTheme="minorEastAsia" w:hAnsi="Times New Roman" w:cs="Times New Roman"/>
          </w:rPr>
          <w:t>se dice que es u</w:t>
        </w:r>
      </w:ins>
      <w:r w:rsidR="00141B8D" w:rsidRPr="00441BF2">
        <w:rPr>
          <w:rFonts w:ascii="Times New Roman" w:eastAsiaTheme="minorEastAsia" w:hAnsi="Times New Roman" w:cs="Times New Roman"/>
        </w:rPr>
        <w:t xml:space="preserve">na función </w:t>
      </w:r>
      <w:r w:rsidRPr="00441BF2">
        <w:rPr>
          <w:rFonts w:ascii="Times New Roman" w:eastAsiaTheme="minorEastAsia" w:hAnsi="Times New Roman" w:cs="Times New Roman"/>
        </w:rPr>
        <w:t xml:space="preserve">periódica </w:t>
      </w:r>
      <w:del w:id="1685" w:author="Alex" w:date="2015-07-20T19:54:00Z">
        <w:r w:rsidRPr="00441BF2" w:rsidDel="00C9362D">
          <w:rPr>
            <w:rFonts w:ascii="Times New Roman" w:eastAsiaTheme="minorEastAsia" w:hAnsi="Times New Roman" w:cs="Times New Roman"/>
          </w:rPr>
          <w:delText>siempre que</w:delText>
        </w:r>
      </w:del>
      <w:ins w:id="1686" w:author="Alex" w:date="2015-07-20T19:54:00Z">
        <w:r w:rsidR="00C9362D">
          <w:rPr>
            <w:rFonts w:ascii="Times New Roman" w:eastAsiaTheme="minorEastAsia" w:hAnsi="Times New Roman" w:cs="Times New Roman"/>
          </w:rPr>
          <w:t xml:space="preserve">si existe un número positivo </w:t>
        </w:r>
        <w:r w:rsidR="00C9362D" w:rsidRPr="00C9362D">
          <w:rPr>
            <w:rFonts w:ascii="Times New Roman" w:eastAsiaTheme="minorEastAsia" w:hAnsi="Times New Roman" w:cs="Times New Roman"/>
            <w:i/>
            <w:rPrChange w:id="1687" w:author="Alex" w:date="2015-07-20T19:54:00Z">
              <w:rPr>
                <w:rFonts w:ascii="Times New Roman" w:eastAsiaTheme="minorEastAsia" w:hAnsi="Times New Roman" w:cs="Times New Roman"/>
              </w:rPr>
            </w:rPrChange>
          </w:rPr>
          <w:t>P</w:t>
        </w:r>
        <w:r w:rsidR="00C9362D">
          <w:rPr>
            <w:rFonts w:ascii="Times New Roman" w:eastAsiaTheme="minorEastAsia" w:hAnsi="Times New Roman" w:cs="Times New Roman"/>
          </w:rPr>
          <w:t xml:space="preserve"> tal que </w:t>
        </w:r>
      </w:ins>
      <w:del w:id="1688" w:author="Alex" w:date="2015-07-20T19:54:00Z">
        <w:r w:rsidRPr="00441BF2" w:rsidDel="00C9362D">
          <w:rPr>
            <w:rFonts w:ascii="Times New Roman" w:eastAsiaTheme="minorEastAsia" w:hAnsi="Times New Roman" w:cs="Times New Roman"/>
          </w:rPr>
          <w:delText xml:space="preserve"> </w:delText>
        </w:r>
      </w:del>
      <w:r w:rsidR="00C9362D" w:rsidRPr="00C9362D">
        <w:rPr>
          <w:rFonts w:ascii="Times New Roman" w:eastAsiaTheme="minorEastAsia" w:hAnsi="Times New Roman" w:cs="Times New Roman" w:hint="eastAsia"/>
          <w:i/>
          <w:rPrChange w:id="1689" w:author="Alex" w:date="2015-07-20T19:54:00Z">
            <w:rPr>
              <w:rFonts w:ascii="Cambria Math" w:eastAsiaTheme="minorEastAsia" w:hAnsi="Cambria Math" w:cs="Times New Roman" w:hint="eastAsia"/>
              <w:i/>
            </w:rPr>
          </w:rPrChange>
        </w:rPr>
        <w:t>f(x)=f(</w:t>
      </w:r>
      <w:proofErr w:type="spellStart"/>
      <w:r w:rsidR="00C9362D" w:rsidRPr="00C9362D">
        <w:rPr>
          <w:rFonts w:ascii="Times New Roman" w:eastAsiaTheme="minorEastAsia" w:hAnsi="Times New Roman" w:cs="Times New Roman" w:hint="eastAsia"/>
          <w:i/>
          <w:rPrChange w:id="1690" w:author="Alex" w:date="2015-07-20T19:54:00Z">
            <w:rPr>
              <w:rFonts w:ascii="Cambria Math" w:eastAsiaTheme="minorEastAsia" w:hAnsi="Cambria Math" w:cs="Times New Roman" w:hint="eastAsia"/>
              <w:i/>
            </w:rPr>
          </w:rPrChange>
        </w:rPr>
        <w:t>x+P</w:t>
      </w:r>
      <w:proofErr w:type="spellEnd"/>
      <w:r w:rsidR="00C9362D" w:rsidRPr="00C9362D">
        <w:rPr>
          <w:rFonts w:ascii="Times New Roman" w:eastAsiaTheme="minorEastAsia" w:hAnsi="Times New Roman" w:cs="Times New Roman" w:hint="eastAsia"/>
          <w:i/>
          <w:rPrChange w:id="1691" w:author="Alex" w:date="2015-07-20T19:54:00Z">
            <w:rPr>
              <w:rFonts w:ascii="Cambria Math" w:eastAsiaTheme="minorEastAsia" w:hAnsi="Cambria Math" w:cs="Times New Roman" w:hint="eastAsia"/>
              <w:i/>
            </w:rPr>
          </w:rPrChange>
        </w:rPr>
        <w:t>)</w:t>
      </w:r>
      <w:del w:id="1692" w:author="Alex" w:date="2015-07-20T19:54:00Z">
        <w:r w:rsidR="00141B8D" w:rsidRPr="00441BF2" w:rsidDel="00C9362D">
          <w:rPr>
            <w:rFonts w:ascii="Times New Roman" w:eastAsiaTheme="minorEastAsia" w:hAnsi="Times New Roman" w:cs="Times New Roman"/>
          </w:rPr>
          <w:delText>,</w:delText>
        </w:r>
      </w:del>
      <w:r w:rsidRPr="00441BF2">
        <w:rPr>
          <w:rFonts w:ascii="Times New Roman" w:eastAsiaTheme="minorEastAsia" w:hAnsi="Times New Roman" w:cs="Times New Roman"/>
        </w:rPr>
        <w:t xml:space="preserve"> </w:t>
      </w:r>
      <w:ins w:id="1693" w:author="Alex" w:date="2015-07-20T19:54:00Z">
        <w:r w:rsidR="00C9362D">
          <w:rPr>
            <w:rFonts w:ascii="Times New Roman" w:eastAsiaTheme="minorEastAsia" w:hAnsi="Times New Roman" w:cs="Times New Roman"/>
          </w:rPr>
          <w:t xml:space="preserve"> para cada valor </w:t>
        </w:r>
        <w:r w:rsidR="00C9362D" w:rsidRPr="00C9362D">
          <w:rPr>
            <w:rFonts w:ascii="Times New Roman" w:eastAsiaTheme="minorEastAsia" w:hAnsi="Times New Roman" w:cs="Times New Roman"/>
            <w:i/>
            <w:rPrChange w:id="1694" w:author="Alex" w:date="2015-07-20T19:55:00Z">
              <w:rPr>
                <w:rFonts w:ascii="Times New Roman" w:eastAsiaTheme="minorEastAsia" w:hAnsi="Times New Roman" w:cs="Times New Roman"/>
              </w:rPr>
            </w:rPrChange>
          </w:rPr>
          <w:t>x</w:t>
        </w:r>
      </w:ins>
      <w:ins w:id="1695" w:author="Alex" w:date="2015-07-20T19:55:00Z">
        <w:r w:rsidR="00C9362D">
          <w:rPr>
            <w:rFonts w:ascii="Times New Roman" w:eastAsiaTheme="minorEastAsia" w:hAnsi="Times New Roman" w:cs="Times New Roman"/>
          </w:rPr>
          <w:t xml:space="preserve">, </w:t>
        </w:r>
      </w:ins>
      <w:del w:id="1696" w:author="Alex" w:date="2015-07-20T19:55:00Z">
        <w:r w:rsidRPr="00441BF2" w:rsidDel="00C9362D">
          <w:rPr>
            <w:rFonts w:ascii="Times New Roman" w:eastAsiaTheme="minorEastAsia" w:hAnsi="Times New Roman" w:cs="Times New Roman"/>
          </w:rPr>
          <w:delText xml:space="preserve">donde </w:delText>
        </w:r>
      </w:del>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w:t>
      </w:r>
      <w:del w:id="1697" w:author="Alex" w:date="2015-07-20T19:55:00Z">
        <w:r w:rsidRPr="00441BF2" w:rsidDel="00C9362D">
          <w:rPr>
            <w:rFonts w:ascii="Times New Roman" w:eastAsiaTheme="minorEastAsia" w:hAnsi="Times New Roman" w:cs="Times New Roman"/>
          </w:rPr>
          <w:delText>el</w:delText>
        </w:r>
      </w:del>
      <w:ins w:id="1698" w:author="Alex" w:date="2015-07-20T19:55:00Z">
        <w:r w:rsidR="00C9362D">
          <w:rPr>
            <w:rFonts w:ascii="Times New Roman" w:eastAsiaTheme="minorEastAsia" w:hAnsi="Times New Roman" w:cs="Times New Roman"/>
          </w:rPr>
          <w:t>el</w:t>
        </w:r>
      </w:ins>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99"/>
        <w:gridCol w:w="6429"/>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47C90C65" w:rsidR="005F392D" w:rsidRPr="00441BF2" w:rsidRDefault="00DC4F8D">
            <w:pPr>
              <w:pStyle w:val="Tema1Img"/>
              <w:numPr>
                <w:ilvl w:val="0"/>
                <w:numId w:val="0"/>
              </w:numPr>
              <w:ind w:left="501"/>
              <w:rPr>
                <w:lang w:val="es-ES_tradnl"/>
              </w:rPr>
              <w:pPrChange w:id="1699" w:author="Alex" w:date="2015-08-02T16:30: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1700" w:author="Alex" w:date="2015-08-02T16:30:00Z">
              <w:r w:rsidR="001336A2" w:rsidDel="004E35CB">
                <w:rPr>
                  <w:sz w:val="24"/>
                  <w:szCs w:val="24"/>
                  <w:lang w:val="es-ES_tradnl"/>
                </w:rPr>
                <w:delText>IMG20</w:delText>
              </w:r>
            </w:del>
            <w:ins w:id="1701" w:author="Alex" w:date="2015-08-02T16:30:00Z">
              <w:r w:rsidR="004E35CB">
                <w:rPr>
                  <w:sz w:val="24"/>
                  <w:szCs w:val="24"/>
                  <w:lang w:val="es-ES_tradnl"/>
                </w:rPr>
                <w:t>IMG24</w:t>
              </w:r>
            </w:ins>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6BAFF2ED" wp14:editId="0838E281">
                  <wp:extent cx="3506180" cy="33384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518270" cy="3349934"/>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1FB4C49D"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w:t>
      </w:r>
      <w:del w:id="1702" w:author="Alex" w:date="2015-07-20T19:56:00Z">
        <w:r w:rsidR="00141B8D" w:rsidRPr="00441BF2" w:rsidDel="00C9362D">
          <w:rPr>
            <w:rFonts w:ascii="Times New Roman" w:eastAsiaTheme="minorEastAsia" w:hAnsi="Times New Roman" w:cs="Times New Roman"/>
          </w:rPr>
          <w:delText xml:space="preserve">o no </w:delText>
        </w:r>
      </w:del>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ins w:id="1703" w:author="Alex" w:date="2015-07-20T19:56:00Z">
        <w:r w:rsidR="00C9362D">
          <w:rPr>
            <w:rFonts w:ascii="Times New Roman" w:eastAsiaTheme="minorEastAsia" w:hAnsi="Times New Roman" w:cs="Times New Roman"/>
          </w:rPr>
          <w:t xml:space="preserve"> para cada punto </w:t>
        </w:r>
        <w:r w:rsidR="00C9362D" w:rsidRPr="00C9362D">
          <w:rPr>
            <w:rFonts w:ascii="Times New Roman" w:eastAsiaTheme="minorEastAsia" w:hAnsi="Times New Roman" w:cs="Times New Roman"/>
            <w:i/>
            <w:rPrChange w:id="1704" w:author="Alex" w:date="2015-07-20T19:56:00Z">
              <w:rPr>
                <w:rFonts w:ascii="Times New Roman" w:eastAsiaTheme="minorEastAsia" w:hAnsi="Times New Roman" w:cs="Times New Roman"/>
              </w:rPr>
            </w:rPrChange>
          </w:rPr>
          <w:t>x</w:t>
        </w:r>
        <w:r w:rsidR="00C9362D">
          <w:rPr>
            <w:rFonts w:ascii="Times New Roman" w:eastAsiaTheme="minorEastAsia" w:hAnsi="Times New Roman" w:cs="Times New Roman"/>
          </w:rPr>
          <w:t xml:space="preserve">, </w:t>
        </w:r>
      </w:ins>
      <w:del w:id="1705" w:author="Alex" w:date="2015-07-20T19:56:00Z">
        <w:r w:rsidR="00141B8D" w:rsidRPr="00441BF2" w:rsidDel="00C9362D">
          <w:rPr>
            <w:rFonts w:ascii="Times New Roman" w:eastAsiaTheme="minorEastAsia" w:hAnsi="Times New Roman" w:cs="Times New Roman"/>
          </w:rPr>
          <w:delText>. S</w:delText>
        </w:r>
      </w:del>
      <w:ins w:id="1706" w:author="Alex" w:date="2015-07-20T19:56:00Z">
        <w:r w:rsidR="00C9362D">
          <w:rPr>
            <w:rFonts w:ascii="Times New Roman" w:eastAsiaTheme="minorEastAsia" w:hAnsi="Times New Roman" w:cs="Times New Roman"/>
          </w:rPr>
          <w:t>s</w:t>
        </w:r>
      </w:ins>
      <w:r w:rsidR="00141B8D" w:rsidRPr="00441BF2">
        <w:rPr>
          <w:rFonts w:ascii="Times New Roman" w:eastAsiaTheme="minorEastAsia" w:hAnsi="Times New Roman" w:cs="Times New Roman"/>
        </w:rPr>
        <w:t xml:space="preserve">i los resultados son </w:t>
      </w:r>
      <w:r w:rsidR="00CE7475" w:rsidRPr="00441BF2">
        <w:rPr>
          <w:rFonts w:ascii="Times New Roman" w:eastAsiaTheme="minorEastAsia" w:hAnsi="Times New Roman" w:cs="Times New Roman"/>
        </w:rPr>
        <w:t>idénticos</w:t>
      </w:r>
      <w:del w:id="1707" w:author="Alex" w:date="2015-07-20T19:56:00Z">
        <w:r w:rsidR="00141B8D" w:rsidRPr="00441BF2" w:rsidDel="00C9362D">
          <w:rPr>
            <w:rFonts w:ascii="Times New Roman" w:eastAsiaTheme="minorEastAsia" w:hAnsi="Times New Roman" w:cs="Times New Roman"/>
          </w:rPr>
          <w:delText xml:space="preserve">, hay un indicio de que la función puede ser </w:delText>
        </w:r>
        <w:r w:rsidR="00CE7475" w:rsidRPr="00441BF2" w:rsidDel="00C9362D">
          <w:rPr>
            <w:rFonts w:ascii="Times New Roman" w:eastAsiaTheme="minorEastAsia" w:hAnsi="Times New Roman" w:cs="Times New Roman"/>
          </w:rPr>
          <w:delText>periódica</w:delText>
        </w:r>
        <w:r w:rsidR="00141B8D" w:rsidRPr="00441BF2" w:rsidDel="00C9362D">
          <w:rPr>
            <w:rFonts w:ascii="Times New Roman" w:eastAsiaTheme="minorEastAsia" w:hAnsi="Times New Roman" w:cs="Times New Roman"/>
          </w:rPr>
          <w:delText>.</w:delText>
        </w:r>
      </w:del>
      <w:ins w:id="1708" w:author="Alex" w:date="2015-07-20T19:56:00Z">
        <w:r w:rsidR="00C9362D">
          <w:rPr>
            <w:rFonts w:ascii="Times New Roman" w:eastAsiaTheme="minorEastAsia" w:hAnsi="Times New Roman" w:cs="Times New Roman"/>
          </w:rPr>
          <w:t xml:space="preserve"> entonces la función es periódica.</w:t>
        </w:r>
      </w:ins>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0265633A" w14:textId="77777777" w:rsidR="00C9362D" w:rsidRDefault="00141B8D" w:rsidP="00A84101">
      <w:pPr>
        <w:spacing w:after="0"/>
        <w:jc w:val="both"/>
        <w:rPr>
          <w:ins w:id="1709" w:author="Alex" w:date="2015-07-20T19:58:00Z"/>
          <w:rFonts w:ascii="Times New Roman" w:eastAsiaTheme="minorEastAsia" w:hAnsi="Times New Roman" w:cs="Times New Roman"/>
        </w:rPr>
      </w:pPr>
      <w:del w:id="1710" w:author="Alex" w:date="2015-07-20T19:57:00Z">
        <w:r w:rsidRPr="00441BF2" w:rsidDel="00C9362D">
          <w:rPr>
            <w:rFonts w:ascii="Times New Roman" w:eastAsiaTheme="minorEastAsia" w:hAnsi="Times New Roman" w:cs="Times New Roman"/>
          </w:rPr>
          <w:delText>Finalmente, desde</w:delText>
        </w:r>
      </w:del>
      <w:ins w:id="1711" w:author="Alex" w:date="2015-07-20T19:57:00Z">
        <w:r w:rsidR="00C9362D">
          <w:rPr>
            <w:rFonts w:ascii="Times New Roman" w:eastAsiaTheme="minorEastAsia" w:hAnsi="Times New Roman" w:cs="Times New Roman"/>
          </w:rPr>
          <w:t>En</w:t>
        </w:r>
      </w:ins>
      <w:r w:rsidRPr="00441BF2">
        <w:rPr>
          <w:rFonts w:ascii="Times New Roman" w:eastAsiaTheme="minorEastAsia" w:hAnsi="Times New Roman" w:cs="Times New Roman"/>
        </w:rPr>
        <w:t xml:space="preserve"> la representación gráfica</w:t>
      </w:r>
      <w:del w:id="1712" w:author="Alex" w:date="2015-07-20T19:57:00Z">
        <w:r w:rsidRPr="00441BF2" w:rsidDel="00C9362D">
          <w:rPr>
            <w:rFonts w:ascii="Times New Roman" w:eastAsiaTheme="minorEastAsia" w:hAnsi="Times New Roman" w:cs="Times New Roman"/>
          </w:rPr>
          <w:delText>,</w:delText>
        </w:r>
      </w:del>
      <w:ins w:id="1713" w:author="Alex" w:date="2015-07-20T19:57:00Z">
        <w:r w:rsidR="00C9362D">
          <w:rPr>
            <w:rFonts w:ascii="Times New Roman" w:eastAsiaTheme="minorEastAsia" w:hAnsi="Times New Roman" w:cs="Times New Roman"/>
          </w:rPr>
          <w:t xml:space="preserve">, </w:t>
        </w:r>
      </w:ins>
      <w:del w:id="1714" w:author="Alex" w:date="2015-07-20T19:57:00Z">
        <w:r w:rsidRPr="00441BF2" w:rsidDel="00C9362D">
          <w:rPr>
            <w:rFonts w:ascii="Times New Roman" w:eastAsiaTheme="minorEastAsia" w:hAnsi="Times New Roman" w:cs="Times New Roman"/>
          </w:rPr>
          <w:delText xml:space="preserve"> </w:delText>
        </w:r>
      </w:del>
      <w:r w:rsidRPr="00441BF2">
        <w:rPr>
          <w:rFonts w:ascii="Times New Roman" w:eastAsiaTheme="minorEastAsia" w:hAnsi="Times New Roman" w:cs="Times New Roman"/>
        </w:rPr>
        <w:t xml:space="preserve">una función es </w:t>
      </w:r>
      <w:r w:rsidR="008D4E39" w:rsidRPr="00441BF2">
        <w:rPr>
          <w:rFonts w:ascii="Times New Roman" w:eastAsiaTheme="minorEastAsia" w:hAnsi="Times New Roman" w:cs="Times New Roman"/>
        </w:rPr>
        <w:t>periódica si las imágenes de puntos equidistantes en el dominio</w:t>
      </w:r>
      <w:del w:id="1715" w:author="Alex" w:date="2015-07-20T19:57:00Z">
        <w:r w:rsidR="008D4E39" w:rsidRPr="00441BF2" w:rsidDel="00C9362D">
          <w:rPr>
            <w:rFonts w:ascii="Times New Roman" w:eastAsiaTheme="minorEastAsia" w:hAnsi="Times New Roman" w:cs="Times New Roman"/>
          </w:rPr>
          <w:delText>,</w:delText>
        </w:r>
      </w:del>
      <w:r w:rsidR="008D4E39" w:rsidRPr="00441BF2">
        <w:rPr>
          <w:rFonts w:ascii="Times New Roman" w:eastAsiaTheme="minorEastAsia" w:hAnsi="Times New Roman" w:cs="Times New Roman"/>
        </w:rPr>
        <w:t xml:space="preserve"> son también equidistantes en el </w:t>
      </w:r>
      <w:proofErr w:type="spellStart"/>
      <w:r w:rsidR="008D4E39" w:rsidRPr="00441BF2">
        <w:rPr>
          <w:rFonts w:ascii="Times New Roman" w:eastAsiaTheme="minorEastAsia" w:hAnsi="Times New Roman" w:cs="Times New Roman"/>
        </w:rPr>
        <w:t>codominio</w:t>
      </w:r>
      <w:proofErr w:type="spellEnd"/>
      <w:r w:rsidR="008D4E39"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xml:space="preserve">, de izquierda a derecha, </w:t>
      </w:r>
      <w:ins w:id="1716" w:author="Alex" w:date="2015-07-20T19:58:00Z">
        <w:r w:rsidR="00C9362D">
          <w:rPr>
            <w:rFonts w:ascii="Times New Roman" w:eastAsiaTheme="minorEastAsia" w:hAnsi="Times New Roman" w:cs="Times New Roman"/>
          </w:rPr>
          <w:t>par</w:t>
        </w:r>
      </w:ins>
      <w:r w:rsidR="008D4E39" w:rsidRPr="00441BF2">
        <w:rPr>
          <w:rFonts w:ascii="Times New Roman" w:eastAsiaTheme="minorEastAsia" w:hAnsi="Times New Roman" w:cs="Times New Roman"/>
        </w:rPr>
        <w:t xml:space="preserve">a todo </w:t>
      </w:r>
      <w:del w:id="1717" w:author="Alex" w:date="2015-07-20T19:58:00Z">
        <w:r w:rsidR="008D4E39" w:rsidRPr="00441BF2" w:rsidDel="00C9362D">
          <w:rPr>
            <w:rFonts w:ascii="Times New Roman" w:eastAsiaTheme="minorEastAsia" w:hAnsi="Times New Roman" w:cs="Times New Roman"/>
          </w:rPr>
          <w:delText>lo largo d</w:delText>
        </w:r>
      </w:del>
      <w:r w:rsidR="008D4E39" w:rsidRPr="00441BF2">
        <w:rPr>
          <w:rFonts w:ascii="Times New Roman" w:eastAsiaTheme="minorEastAsia" w:hAnsi="Times New Roman" w:cs="Times New Roman"/>
        </w:rPr>
        <w:t xml:space="preserve">el dominio de la función. </w:t>
      </w:r>
    </w:p>
    <w:p w14:paraId="35AAAFF8" w14:textId="77777777" w:rsidR="00C9362D" w:rsidRDefault="00C9362D" w:rsidP="00A84101">
      <w:pPr>
        <w:spacing w:after="0"/>
        <w:jc w:val="both"/>
        <w:rPr>
          <w:ins w:id="1718" w:author="Alex" w:date="2015-07-20T19:58:00Z"/>
          <w:rFonts w:ascii="Times New Roman" w:eastAsiaTheme="minorEastAsia" w:hAnsi="Times New Roman" w:cs="Times New Roman"/>
        </w:rPr>
      </w:pPr>
    </w:p>
    <w:p w14:paraId="311A3A84" w14:textId="0FD4F3C0" w:rsidR="00141B8D" w:rsidRPr="00441BF2" w:rsidRDefault="008D4E39"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Un criterio de identificación de la periodicidad de una función puede hacerse vía una prueba de recta horizontal: Si al trazar una recta horizontal que corte a la gráfica de la función, los cortes son infinitos y repetitivos</w:t>
      </w:r>
      <w:ins w:id="1719" w:author="Alex" w:date="2015-07-20T19:59:00Z">
        <w:r w:rsidR="00B3282B">
          <w:rPr>
            <w:rFonts w:ascii="Times New Roman" w:eastAsiaTheme="minorEastAsia" w:hAnsi="Times New Roman" w:cs="Times New Roman"/>
          </w:rPr>
          <w:t xml:space="preserve"> a intervalos regulares y a todas las alturas.</w:t>
        </w:r>
      </w:ins>
      <w:del w:id="1720" w:author="Alex" w:date="2015-07-20T19:59:00Z">
        <w:r w:rsidR="00704E59" w:rsidRPr="00441BF2" w:rsidDel="00B3282B">
          <w:rPr>
            <w:rFonts w:ascii="Times New Roman" w:eastAsiaTheme="minorEastAsia" w:hAnsi="Times New Roman" w:cs="Times New Roman"/>
          </w:rPr>
          <w:delText xml:space="preserve">. </w:delText>
        </w:r>
      </w:del>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01FC4533" w:rsidR="00704E59" w:rsidRPr="00441BF2" w:rsidRDefault="00DC4F8D">
            <w:pPr>
              <w:pStyle w:val="Tema1Img"/>
              <w:numPr>
                <w:ilvl w:val="0"/>
                <w:numId w:val="0"/>
              </w:numPr>
              <w:ind w:left="501"/>
              <w:rPr>
                <w:lang w:val="es-ES_tradnl"/>
              </w:rPr>
              <w:pPrChange w:id="1721" w:author="Alex" w:date="2015-08-02T16:30: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1722" w:author="Alex" w:date="2015-08-02T16:30:00Z">
              <w:r w:rsidR="001336A2" w:rsidDel="004E35CB">
                <w:rPr>
                  <w:sz w:val="24"/>
                  <w:szCs w:val="24"/>
                  <w:lang w:val="es-ES_tradnl"/>
                </w:rPr>
                <w:delText>IMG21</w:delText>
              </w:r>
            </w:del>
            <w:ins w:id="1723" w:author="Alex" w:date="2015-08-02T16:30:00Z">
              <w:r w:rsidR="004E35CB">
                <w:rPr>
                  <w:sz w:val="24"/>
                  <w:szCs w:val="24"/>
                  <w:lang w:val="es-ES_tradnl"/>
                </w:rPr>
                <w:t>IMG25</w:t>
              </w:r>
            </w:ins>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es-CO"/>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4E6C8DDC"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w:t>
      </w:r>
      <w:del w:id="1724" w:author="Alex" w:date="2015-07-20T19:59:00Z">
        <w:r w:rsidRPr="00441BF2" w:rsidDel="00B3282B">
          <w:rPr>
            <w:rFonts w:ascii="Times New Roman" w:eastAsiaTheme="minorEastAsia" w:hAnsi="Times New Roman" w:cs="Times New Roman"/>
          </w:rPr>
          <w:delText xml:space="preserve">capturan </w:delText>
        </w:r>
      </w:del>
      <w:ins w:id="1725" w:author="Alex" w:date="2015-07-20T19:59:00Z">
        <w:r w:rsidR="00B3282B">
          <w:rPr>
            <w:rFonts w:ascii="Times New Roman" w:eastAsiaTheme="minorEastAsia" w:hAnsi="Times New Roman" w:cs="Times New Roman"/>
          </w:rPr>
          <w:t xml:space="preserve">modelan </w:t>
        </w:r>
      </w:ins>
      <w:r w:rsidRPr="00441BF2">
        <w:rPr>
          <w:rFonts w:ascii="Times New Roman" w:eastAsiaTheme="minorEastAsia" w:hAnsi="Times New Roman" w:cs="Times New Roman"/>
        </w:rPr>
        <w:t>fenómenos cíclicos</w:t>
      </w:r>
      <w:del w:id="1726" w:author="Alex" w:date="2015-07-20T19:59:00Z">
        <w:r w:rsidRPr="00441BF2" w:rsidDel="00B3282B">
          <w:rPr>
            <w:rFonts w:ascii="Times New Roman" w:eastAsiaTheme="minorEastAsia" w:hAnsi="Times New Roman" w:cs="Times New Roman"/>
          </w:rPr>
          <w:delText xml:space="preserve"> que modelan</w:delText>
        </w:r>
      </w:del>
      <w:ins w:id="1727" w:author="Alex" w:date="2015-07-20T19:59:00Z">
        <w:r w:rsidR="00B3282B">
          <w:rPr>
            <w:rFonts w:ascii="Times New Roman" w:eastAsiaTheme="minorEastAsia" w:hAnsi="Times New Roman" w:cs="Times New Roman"/>
          </w:rPr>
          <w:t xml:space="preserve"> de</w:t>
        </w:r>
      </w:ins>
      <w:r w:rsidRPr="00441BF2">
        <w:rPr>
          <w:rFonts w:ascii="Times New Roman" w:eastAsiaTheme="minorEastAsia" w:hAnsi="Times New Roman" w:cs="Times New Roman"/>
        </w:rPr>
        <w:t xml:space="preserve"> la naturaleza, como por ejemplo las ondas de radio o los ciclos solares</w:t>
      </w:r>
      <w:ins w:id="1728" w:author="Alex" w:date="2015-07-20T20:00:00Z">
        <w:r w:rsidR="00B3282B">
          <w:rPr>
            <w:rFonts w:ascii="Times New Roman" w:eastAsiaTheme="minorEastAsia" w:hAnsi="Times New Roman" w:cs="Times New Roman"/>
          </w:rPr>
          <w:t>.</w:t>
        </w:r>
      </w:ins>
      <w:del w:id="1729" w:author="Alex" w:date="2015-07-20T20:00:00Z">
        <w:r w:rsidRPr="00441BF2" w:rsidDel="00B3282B">
          <w:rPr>
            <w:rFonts w:ascii="Times New Roman" w:eastAsiaTheme="minorEastAsia" w:hAnsi="Times New Roman" w:cs="Times New Roman"/>
          </w:rPr>
          <w:delText>, se estudiará más detalladamente los cambios cíclicos en las circunferencias.</w:delText>
        </w:r>
      </w:del>
      <w:r w:rsidRPr="00441BF2">
        <w:rPr>
          <w:rFonts w:ascii="Times New Roman" w:eastAsiaTheme="minorEastAsia" w:hAnsi="Times New Roman" w:cs="Times New Roman"/>
        </w:rPr>
        <w:t xml:space="preserve"> </w:t>
      </w:r>
      <w:del w:id="1730" w:author="Alex" w:date="2015-07-20T20:00:00Z">
        <w:r w:rsidRPr="00441BF2" w:rsidDel="00B3282B">
          <w:rPr>
            <w:rFonts w:ascii="Times New Roman" w:eastAsiaTheme="minorEastAsia" w:hAnsi="Times New Roman" w:cs="Times New Roman"/>
          </w:rPr>
          <w:delText xml:space="preserve">Así, los fenómenos mencionados serán variaciones de las condiciones de los ángulos y de las razones trigonométricas que se estudiarán </w:delText>
        </w:r>
        <w:r w:rsidR="00667199" w:rsidRPr="00441BF2" w:rsidDel="00B3282B">
          <w:rPr>
            <w:rFonts w:ascii="Times New Roman" w:eastAsiaTheme="minorEastAsia" w:hAnsi="Times New Roman" w:cs="Times New Roman"/>
          </w:rPr>
          <w:delText>después</w:delText>
        </w:r>
        <w:r w:rsidRPr="00441BF2" w:rsidDel="00B3282B">
          <w:rPr>
            <w:rFonts w:ascii="Times New Roman" w:eastAsiaTheme="minorEastAsia" w:hAnsi="Times New Roman" w:cs="Times New Roman"/>
          </w:rPr>
          <w:delText>.</w:delText>
        </w:r>
      </w:del>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29016941"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w:t>
            </w:r>
            <w:r w:rsidR="00CB411D">
              <w:rPr>
                <w:rFonts w:ascii="Times New Roman" w:hAnsi="Times New Roman" w:cs="Times New Roman"/>
                <w:color w:val="000000"/>
                <w:lang w:val="es-ES_tradnl"/>
              </w:rPr>
              <w:t xml:space="preserve">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0E0B44E9"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w:t>
            </w:r>
            <w:r w:rsidR="00CB411D">
              <w:rPr>
                <w:rFonts w:ascii="Times New Roman" w:hAnsi="Times New Roman" w:cs="Times New Roman"/>
                <w:color w:val="000000"/>
                <w:lang w:val="es-ES_tradnl"/>
              </w:rPr>
              <w:t xml:space="preserv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w:t>
            </w:r>
            <w:proofErr w:type="spellStart"/>
            <w:r w:rsidRPr="00441BF2">
              <w:rPr>
                <w:rFonts w:ascii="Times New Roman" w:hAnsi="Times New Roman" w:cs="Times New Roman"/>
                <w:color w:val="000000"/>
                <w:lang w:val="es-ES_tradnl"/>
              </w:rPr>
              <w:t>imparidad</w:t>
            </w:r>
            <w:proofErr w:type="spellEnd"/>
            <w:r w:rsidRPr="00441BF2">
              <w:rPr>
                <w:rFonts w:ascii="Times New Roman" w:hAnsi="Times New Roman" w:cs="Times New Roman"/>
                <w:color w:val="000000"/>
                <w:lang w:val="es-ES_tradnl"/>
              </w:rPr>
              <w:t xml:space="preserve">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27C2E3DC" w14:textId="77777777" w:rsidR="0042466E" w:rsidRDefault="00FC0832" w:rsidP="005D1EAB">
            <w:pPr>
              <w:rPr>
                <w:rFonts w:ascii="Arial" w:hAnsi="Arial" w:cs="Arial"/>
                <w:sz w:val="18"/>
                <w:szCs w:val="18"/>
                <w:lang w:val="es-CO"/>
              </w:rPr>
            </w:pPr>
            <w:r w:rsidRPr="000D2DFE">
              <w:rPr>
                <w:rFonts w:ascii="Arial" w:hAnsi="Arial" w:cs="Arial"/>
                <w:sz w:val="18"/>
                <w:szCs w:val="18"/>
                <w:lang w:val="es-CO"/>
              </w:rPr>
              <w:t xml:space="preserve">Competencias: </w:t>
            </w:r>
            <w:r>
              <w:rPr>
                <w:rFonts w:ascii="Arial" w:hAnsi="Arial" w:cs="Arial"/>
                <w:sz w:val="18"/>
                <w:szCs w:val="18"/>
                <w:lang w:val="es-CO"/>
              </w:rPr>
              <w:t>funciones reales</w:t>
            </w:r>
          </w:p>
          <w:p w14:paraId="4ADE2836" w14:textId="036A8026" w:rsidR="00FC0832" w:rsidRPr="00FC0832" w:rsidRDefault="00FC0832" w:rsidP="005D1EAB">
            <w:pPr>
              <w:rPr>
                <w:rFonts w:ascii="Arial" w:hAnsi="Arial" w:cs="Arial"/>
                <w:sz w:val="18"/>
                <w:szCs w:val="18"/>
                <w:lang w:val="es-CO"/>
              </w:rPr>
            </w:pPr>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7F2CAE" w:rsidP="00762790">
            <w:pPr>
              <w:jc w:val="center"/>
              <w:rPr>
                <w:rStyle w:val="Hipervnculo"/>
                <w:rFonts w:ascii="Times New Roman" w:hAnsi="Times New Roman" w:cs="Times New Roman"/>
                <w:i/>
                <w:lang w:val="es-ES_tradnl"/>
              </w:rPr>
            </w:pPr>
            <w:hyperlink r:id="rId8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7F2CAE" w:rsidP="00134A9E">
            <w:pPr>
              <w:jc w:val="center"/>
              <w:rPr>
                <w:rStyle w:val="Hipervnculo"/>
                <w:rFonts w:ascii="Times New Roman" w:hAnsi="Times New Roman" w:cs="Times New Roman"/>
                <w:i/>
                <w:lang w:val="es-ES_tradnl"/>
              </w:rPr>
            </w:pPr>
            <w:hyperlink r:id="rId8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7F2CAE" w:rsidP="00134A9E">
            <w:pPr>
              <w:jc w:val="center"/>
              <w:rPr>
                <w:rStyle w:val="Hipervnculo"/>
                <w:rFonts w:ascii="Times New Roman" w:hAnsi="Times New Roman" w:cs="Times New Roman"/>
                <w:i/>
                <w:lang w:val="es-ES_tradnl"/>
              </w:rPr>
            </w:pPr>
            <w:hyperlink r:id="rId8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6"/>
      <w:headerReference w:type="default" r:id="rId87"/>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4" w:author="Alex" w:date="2015-08-02T18:59:00Z" w:initials="A_R">
    <w:p w14:paraId="7BB1A1B4" w14:textId="41197D5A" w:rsidR="00761FDB" w:rsidRDefault="00761FDB">
      <w:pPr>
        <w:pStyle w:val="Textocomentario"/>
      </w:pPr>
      <w:r>
        <w:rPr>
          <w:rStyle w:val="Refdecomentario"/>
        </w:rPr>
        <w:annotationRef/>
      </w:r>
      <w:r>
        <w:rPr>
          <w:noProof/>
          <w:lang w:val="es-CO" w:eastAsia="es-CO"/>
        </w:rPr>
        <w:drawing>
          <wp:inline distT="0" distB="0" distL="0" distR="0" wp14:anchorId="09EACA41" wp14:editId="4F19E402">
            <wp:extent cx="2198625" cy="619125"/>
            <wp:effectExtent l="0" t="0" r="0" b="0"/>
            <wp:docPr id="7" name="equationview" descr="http://latex.codecogs.com/gif.latex?%5Cdpi%7B300%7D%20%5Cfn_jvn%20%5Clarge%20f%28x%29%3D%5Cfrac%7Bn%28n&amp;plus;3%29%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300%7D%20%5Cfn_jvn%20%5Clarge%20f%28x%29%3D%5Cfrac%7Bn%28n&amp;plus;3%29%7D%7B2%7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8017" cy="647113"/>
                    </a:xfrm>
                    <a:prstGeom prst="rect">
                      <a:avLst/>
                    </a:prstGeom>
                    <a:noFill/>
                    <a:ln>
                      <a:noFill/>
                    </a:ln>
                  </pic:spPr>
                </pic:pic>
              </a:graphicData>
            </a:graphic>
          </wp:inline>
        </w:drawing>
      </w:r>
    </w:p>
  </w:comment>
  <w:comment w:id="457" w:author="Alex" w:date="2015-07-20T14:19:00Z" w:initials="A_R">
    <w:p w14:paraId="78EA9725" w14:textId="7B8BC122" w:rsidR="00EE4127" w:rsidRDefault="00EE4127">
      <w:pPr>
        <w:pStyle w:val="Textocomentario"/>
      </w:pPr>
      <w:r>
        <w:rPr>
          <w:rStyle w:val="Refdecomentario"/>
        </w:rPr>
        <w:annotationRef/>
      </w:r>
      <w:r>
        <w:t>Grave error conceptual!!!!!</w:t>
      </w:r>
    </w:p>
  </w:comment>
  <w:comment w:id="1628" w:author="Alex" w:date="2015-07-20T19:29:00Z" w:initials="A_R">
    <w:p w14:paraId="29D760B5" w14:textId="77777777" w:rsidR="00EE4127" w:rsidRDefault="00EE4127">
      <w:pPr>
        <w:pStyle w:val="Textocomentario"/>
      </w:pPr>
      <w:r>
        <w:rPr>
          <w:rStyle w:val="Refdecomentario"/>
        </w:rPr>
        <w:annotationRef/>
      </w:r>
      <w:r>
        <w:t xml:space="preserve">Grave error!!! </w:t>
      </w:r>
    </w:p>
    <w:p w14:paraId="03B30571" w14:textId="6478489B" w:rsidR="00EE4127" w:rsidRDefault="00EE4127">
      <w:pPr>
        <w:pStyle w:val="Textocomentario"/>
      </w:pPr>
      <w:r>
        <w:t>Las funciones monótonas no tienen nada que ver con las funciones periódicas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1A1B4" w15:done="0"/>
  <w15:commentEx w15:paraId="78EA9725" w15:done="0"/>
  <w15:commentEx w15:paraId="03B3057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0F267F" w14:textId="77777777" w:rsidR="007F2CAE" w:rsidRDefault="007F2CAE">
      <w:pPr>
        <w:spacing w:after="0"/>
      </w:pPr>
      <w:r>
        <w:separator/>
      </w:r>
    </w:p>
  </w:endnote>
  <w:endnote w:type="continuationSeparator" w:id="0">
    <w:p w14:paraId="3BD9AE2D" w14:textId="77777777" w:rsidR="007F2CAE" w:rsidRDefault="007F2C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FBEE5F" w14:textId="77777777" w:rsidR="007F2CAE" w:rsidRDefault="007F2CAE">
      <w:pPr>
        <w:spacing w:after="0"/>
      </w:pPr>
      <w:r>
        <w:separator/>
      </w:r>
    </w:p>
  </w:footnote>
  <w:footnote w:type="continuationSeparator" w:id="0">
    <w:p w14:paraId="42ADD665" w14:textId="77777777" w:rsidR="007F2CAE" w:rsidRDefault="007F2CA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EE4127" w:rsidRDefault="00EE412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EE4127" w:rsidRDefault="00EE412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EE4127" w:rsidRDefault="00EE412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61FDB">
      <w:rPr>
        <w:rStyle w:val="Nmerodepgina"/>
        <w:noProof/>
      </w:rPr>
      <w:t>9</w:t>
    </w:r>
    <w:r>
      <w:rPr>
        <w:rStyle w:val="Nmerodepgina"/>
      </w:rPr>
      <w:fldChar w:fldCharType="end"/>
    </w:r>
  </w:p>
  <w:p w14:paraId="5F223E2B" w14:textId="7CA319AB" w:rsidR="00EE4127" w:rsidRPr="00F16D37" w:rsidRDefault="00EE4127"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7BA7E21"/>
    <w:multiLevelType w:val="hybridMultilevel"/>
    <w:tmpl w:val="1CFC57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3"/>
  </w:num>
  <w:num w:numId="10">
    <w:abstractNumId w:val="3"/>
    <w:lvlOverride w:ilvl="0">
      <w:startOverride w:val="1"/>
    </w:lvlOverride>
  </w:num>
  <w:num w:numId="11">
    <w:abstractNumId w:val="3"/>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3"/>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3"/>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3"/>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3"/>
    <w:lvlOverride w:ilvl="0">
      <w:startOverride w:val="1"/>
    </w:lvlOverride>
  </w:num>
  <w:num w:numId="36">
    <w:abstractNumId w:val="0"/>
    <w:lvlOverride w:ilvl="0">
      <w:startOverride w:val="1"/>
    </w:lvlOverride>
  </w:num>
  <w:num w:numId="37">
    <w:abstractNumId w:val="3"/>
    <w:lvlOverride w:ilvl="0">
      <w:startOverride w:val="1"/>
    </w:lvlOverride>
  </w:num>
  <w:num w:numId="38">
    <w:abstractNumId w:val="0"/>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num>
  <w:num w:numId="43">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2C72"/>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7F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4AA1"/>
    <w:rsid w:val="001055AD"/>
    <w:rsid w:val="001117E8"/>
    <w:rsid w:val="0011245D"/>
    <w:rsid w:val="00112EDC"/>
    <w:rsid w:val="00113216"/>
    <w:rsid w:val="00121317"/>
    <w:rsid w:val="001239A8"/>
    <w:rsid w:val="001246F9"/>
    <w:rsid w:val="001258BD"/>
    <w:rsid w:val="00127853"/>
    <w:rsid w:val="001300C4"/>
    <w:rsid w:val="00130387"/>
    <w:rsid w:val="00130970"/>
    <w:rsid w:val="001316BE"/>
    <w:rsid w:val="00131E19"/>
    <w:rsid w:val="001336A2"/>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2C4A"/>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5846"/>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B7A88"/>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7DA"/>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2EB4"/>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17D40"/>
    <w:rsid w:val="00421CF7"/>
    <w:rsid w:val="00422389"/>
    <w:rsid w:val="0042466E"/>
    <w:rsid w:val="0042512A"/>
    <w:rsid w:val="00425943"/>
    <w:rsid w:val="00426FA1"/>
    <w:rsid w:val="004274ED"/>
    <w:rsid w:val="004274FA"/>
    <w:rsid w:val="00433A94"/>
    <w:rsid w:val="004355B9"/>
    <w:rsid w:val="00436E0A"/>
    <w:rsid w:val="00440395"/>
    <w:rsid w:val="00440AF7"/>
    <w:rsid w:val="00441BF2"/>
    <w:rsid w:val="0044314A"/>
    <w:rsid w:val="00443497"/>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0990"/>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95619"/>
    <w:rsid w:val="004A078E"/>
    <w:rsid w:val="004A2D4B"/>
    <w:rsid w:val="004A3952"/>
    <w:rsid w:val="004A4334"/>
    <w:rsid w:val="004A6044"/>
    <w:rsid w:val="004A667F"/>
    <w:rsid w:val="004A6D1C"/>
    <w:rsid w:val="004A6E6E"/>
    <w:rsid w:val="004B18B8"/>
    <w:rsid w:val="004B21D1"/>
    <w:rsid w:val="004B37AF"/>
    <w:rsid w:val="004B3939"/>
    <w:rsid w:val="004B47F2"/>
    <w:rsid w:val="004B4F7D"/>
    <w:rsid w:val="004B5AA7"/>
    <w:rsid w:val="004B6371"/>
    <w:rsid w:val="004B6B94"/>
    <w:rsid w:val="004B729B"/>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35CB"/>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30F6"/>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5116"/>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C32"/>
    <w:rsid w:val="00694FC4"/>
    <w:rsid w:val="006959E5"/>
    <w:rsid w:val="00695B29"/>
    <w:rsid w:val="00695C22"/>
    <w:rsid w:val="006A0494"/>
    <w:rsid w:val="006A0953"/>
    <w:rsid w:val="006A1381"/>
    <w:rsid w:val="006A2D60"/>
    <w:rsid w:val="006A449D"/>
    <w:rsid w:val="006A493A"/>
    <w:rsid w:val="006A5363"/>
    <w:rsid w:val="006A5810"/>
    <w:rsid w:val="006A659F"/>
    <w:rsid w:val="006A6A96"/>
    <w:rsid w:val="006A7524"/>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5C4F"/>
    <w:rsid w:val="006F7D3C"/>
    <w:rsid w:val="0070244F"/>
    <w:rsid w:val="00702D33"/>
    <w:rsid w:val="00704ACD"/>
    <w:rsid w:val="00704D28"/>
    <w:rsid w:val="00704E59"/>
    <w:rsid w:val="00705968"/>
    <w:rsid w:val="0070693A"/>
    <w:rsid w:val="00706A0F"/>
    <w:rsid w:val="00706AB7"/>
    <w:rsid w:val="00706FEB"/>
    <w:rsid w:val="007070AC"/>
    <w:rsid w:val="00707D1C"/>
    <w:rsid w:val="007102FF"/>
    <w:rsid w:val="007109CF"/>
    <w:rsid w:val="0071109A"/>
    <w:rsid w:val="007114E8"/>
    <w:rsid w:val="007121BC"/>
    <w:rsid w:val="00712B22"/>
    <w:rsid w:val="007136DE"/>
    <w:rsid w:val="007142CD"/>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01"/>
    <w:rsid w:val="00747361"/>
    <w:rsid w:val="007508CB"/>
    <w:rsid w:val="007530AF"/>
    <w:rsid w:val="007533D5"/>
    <w:rsid w:val="0075379D"/>
    <w:rsid w:val="00753E7B"/>
    <w:rsid w:val="007574BF"/>
    <w:rsid w:val="00761FDB"/>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B2D"/>
    <w:rsid w:val="007A5F2C"/>
    <w:rsid w:val="007A6FCA"/>
    <w:rsid w:val="007A7625"/>
    <w:rsid w:val="007B08A6"/>
    <w:rsid w:val="007B0BEE"/>
    <w:rsid w:val="007B1621"/>
    <w:rsid w:val="007B20A6"/>
    <w:rsid w:val="007B2236"/>
    <w:rsid w:val="007B3148"/>
    <w:rsid w:val="007B341F"/>
    <w:rsid w:val="007B56A7"/>
    <w:rsid w:val="007B6844"/>
    <w:rsid w:val="007C192C"/>
    <w:rsid w:val="007C3900"/>
    <w:rsid w:val="007C5226"/>
    <w:rsid w:val="007D0C6D"/>
    <w:rsid w:val="007D1908"/>
    <w:rsid w:val="007D633B"/>
    <w:rsid w:val="007D68EA"/>
    <w:rsid w:val="007E24B0"/>
    <w:rsid w:val="007E268C"/>
    <w:rsid w:val="007E6B4B"/>
    <w:rsid w:val="007F0702"/>
    <w:rsid w:val="007F0867"/>
    <w:rsid w:val="007F27B1"/>
    <w:rsid w:val="007F2B3E"/>
    <w:rsid w:val="007F2CAE"/>
    <w:rsid w:val="007F4768"/>
    <w:rsid w:val="007F4CA9"/>
    <w:rsid w:val="007F51B3"/>
    <w:rsid w:val="007F5B75"/>
    <w:rsid w:val="007F6440"/>
    <w:rsid w:val="007F6A35"/>
    <w:rsid w:val="007F7D21"/>
    <w:rsid w:val="007F7E99"/>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8A0"/>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2E0A"/>
    <w:rsid w:val="008E43FD"/>
    <w:rsid w:val="008E5A55"/>
    <w:rsid w:val="008E6646"/>
    <w:rsid w:val="008F04B5"/>
    <w:rsid w:val="008F1182"/>
    <w:rsid w:val="008F3316"/>
    <w:rsid w:val="008F40F9"/>
    <w:rsid w:val="008F44FB"/>
    <w:rsid w:val="008F4B10"/>
    <w:rsid w:val="00900724"/>
    <w:rsid w:val="00902890"/>
    <w:rsid w:val="009037BD"/>
    <w:rsid w:val="00904A13"/>
    <w:rsid w:val="00904F6E"/>
    <w:rsid w:val="00905F4B"/>
    <w:rsid w:val="00906CE6"/>
    <w:rsid w:val="009074D5"/>
    <w:rsid w:val="00907D5A"/>
    <w:rsid w:val="00907EC6"/>
    <w:rsid w:val="00912EB2"/>
    <w:rsid w:val="009153F5"/>
    <w:rsid w:val="0091627E"/>
    <w:rsid w:val="00922741"/>
    <w:rsid w:val="00925B66"/>
    <w:rsid w:val="0092684C"/>
    <w:rsid w:val="009268E2"/>
    <w:rsid w:val="00927CC1"/>
    <w:rsid w:val="009312D0"/>
    <w:rsid w:val="00932347"/>
    <w:rsid w:val="00932B15"/>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E6BB2"/>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0DB3"/>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12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48F6"/>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82B"/>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42A"/>
    <w:rsid w:val="00B80CF0"/>
    <w:rsid w:val="00B81238"/>
    <w:rsid w:val="00B86549"/>
    <w:rsid w:val="00B86AB6"/>
    <w:rsid w:val="00B86F1E"/>
    <w:rsid w:val="00B879A3"/>
    <w:rsid w:val="00B9016F"/>
    <w:rsid w:val="00B9292E"/>
    <w:rsid w:val="00B932A2"/>
    <w:rsid w:val="00B93C2D"/>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0F46"/>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3860"/>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62D"/>
    <w:rsid w:val="00C9381A"/>
    <w:rsid w:val="00C9467B"/>
    <w:rsid w:val="00C9659D"/>
    <w:rsid w:val="00C968B4"/>
    <w:rsid w:val="00C96B26"/>
    <w:rsid w:val="00C97304"/>
    <w:rsid w:val="00CA26D2"/>
    <w:rsid w:val="00CA3AD8"/>
    <w:rsid w:val="00CA3E05"/>
    <w:rsid w:val="00CA4D75"/>
    <w:rsid w:val="00CA5055"/>
    <w:rsid w:val="00CA5183"/>
    <w:rsid w:val="00CA51F7"/>
    <w:rsid w:val="00CA5431"/>
    <w:rsid w:val="00CA56A4"/>
    <w:rsid w:val="00CA65CC"/>
    <w:rsid w:val="00CA77D6"/>
    <w:rsid w:val="00CB005B"/>
    <w:rsid w:val="00CB0642"/>
    <w:rsid w:val="00CB1917"/>
    <w:rsid w:val="00CB3985"/>
    <w:rsid w:val="00CB411D"/>
    <w:rsid w:val="00CB4949"/>
    <w:rsid w:val="00CB59F9"/>
    <w:rsid w:val="00CB729D"/>
    <w:rsid w:val="00CC0E67"/>
    <w:rsid w:val="00CC282D"/>
    <w:rsid w:val="00CC3AE9"/>
    <w:rsid w:val="00CC5C2E"/>
    <w:rsid w:val="00CC5D5A"/>
    <w:rsid w:val="00CC75CA"/>
    <w:rsid w:val="00CD027F"/>
    <w:rsid w:val="00CD1130"/>
    <w:rsid w:val="00CD2624"/>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3DC"/>
    <w:rsid w:val="00E32514"/>
    <w:rsid w:val="00E328E7"/>
    <w:rsid w:val="00E32A7B"/>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561F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B7D77"/>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127"/>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A79DE"/>
    <w:rsid w:val="00FB066E"/>
    <w:rsid w:val="00FB30B8"/>
    <w:rsid w:val="00FB3711"/>
    <w:rsid w:val="00FB5911"/>
    <w:rsid w:val="00FB7756"/>
    <w:rsid w:val="00FB7B12"/>
    <w:rsid w:val="00FC0832"/>
    <w:rsid w:val="00FC30C2"/>
    <w:rsid w:val="00FC3C7A"/>
    <w:rsid w:val="00FC4FDF"/>
    <w:rsid w:val="00FD0669"/>
    <w:rsid w:val="00FD09C7"/>
    <w:rsid w:val="00FD1058"/>
    <w:rsid w:val="00FD1265"/>
    <w:rsid w:val="00FD2625"/>
    <w:rsid w:val="00FD2B9B"/>
    <w:rsid w:val="00FD3A7F"/>
    <w:rsid w:val="00FD562B"/>
    <w:rsid w:val="00FD5656"/>
    <w:rsid w:val="00FD6938"/>
    <w:rsid w:val="00FD6EF9"/>
    <w:rsid w:val="00FE4300"/>
    <w:rsid w:val="00FE5D52"/>
    <w:rsid w:val="00FE6F63"/>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4836733">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067484">
      <w:bodyDiv w:val="1"/>
      <w:marLeft w:val="0"/>
      <w:marRight w:val="0"/>
      <w:marTop w:val="0"/>
      <w:marBottom w:val="0"/>
      <w:divBdr>
        <w:top w:val="none" w:sz="0" w:space="0" w:color="auto"/>
        <w:left w:val="none" w:sz="0" w:space="0" w:color="auto"/>
        <w:bottom w:val="none" w:sz="0" w:space="0" w:color="auto"/>
        <w:right w:val="none" w:sz="0" w:space="0" w:color="auto"/>
      </w:divBdr>
    </w:div>
    <w:div w:id="76762667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859044">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14304358">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4801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673910">
      <w:bodyDiv w:val="1"/>
      <w:marLeft w:val="0"/>
      <w:marRight w:val="0"/>
      <w:marTop w:val="0"/>
      <w:marBottom w:val="0"/>
      <w:divBdr>
        <w:top w:val="none" w:sz="0" w:space="0" w:color="auto"/>
        <w:left w:val="none" w:sz="0" w:space="0" w:color="auto"/>
        <w:bottom w:val="none" w:sz="0" w:space="0" w:color="auto"/>
        <w:right w:val="none" w:sz="0" w:space="0" w:color="auto"/>
      </w:divBdr>
    </w:div>
    <w:div w:id="1857622283">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9.gif"/></Relationship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jpg"/><Relationship Id="rId26" Type="http://schemas.openxmlformats.org/officeDocument/2006/relationships/image" Target="media/image12.jpg"/><Relationship Id="rId39" Type="http://schemas.openxmlformats.org/officeDocument/2006/relationships/image" Target="media/image20.jpg"/><Relationship Id="rId21" Type="http://schemas.openxmlformats.org/officeDocument/2006/relationships/comments" Target="comments.xm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oleObject" Target="embeddings/oleObject15.bin"/><Relationship Id="rId50" Type="http://schemas.openxmlformats.org/officeDocument/2006/relationships/image" Target="media/image27.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37.png"/><Relationship Id="rId76" Type="http://schemas.openxmlformats.org/officeDocument/2006/relationships/oleObject" Target="embeddings/oleObject26.bin"/><Relationship Id="rId84" Type="http://schemas.openxmlformats.org/officeDocument/2006/relationships/hyperlink" Target="http://matematicasmagdalena.blogspot.com/p/calculo.html" TargetMode="External"/><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oleObject" Target="embeddings/oleObject14.bin"/><Relationship Id="rId53" Type="http://schemas.openxmlformats.org/officeDocument/2006/relationships/oleObject" Target="embeddings/oleObject16.bin"/><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1.jpg"/><Relationship Id="rId79" Type="http://schemas.openxmlformats.org/officeDocument/2006/relationships/image" Target="media/image44.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20.bin"/><Relationship Id="rId82" Type="http://schemas.openxmlformats.org/officeDocument/2006/relationships/image" Target="media/image46.jp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g"/><Relationship Id="rId22" Type="http://schemas.microsoft.com/office/2011/relationships/commentsExtended" Target="commentsExtended.xml"/><Relationship Id="rId27" Type="http://schemas.openxmlformats.org/officeDocument/2006/relationships/image" Target="media/image13.png"/><Relationship Id="rId30" Type="http://schemas.openxmlformats.org/officeDocument/2006/relationships/oleObject" Target="embeddings/oleObject8.bin"/><Relationship Id="rId35" Type="http://schemas.openxmlformats.org/officeDocument/2006/relationships/oleObject" Target="embeddings/oleObject10.bin"/><Relationship Id="rId43" Type="http://schemas.openxmlformats.org/officeDocument/2006/relationships/oleObject" Target="embeddings/oleObject13.bin"/><Relationship Id="rId48" Type="http://schemas.openxmlformats.org/officeDocument/2006/relationships/image" Target="media/image25.jp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oleObject" Target="embeddings/oleObject25.bin"/><Relationship Id="rId80" Type="http://schemas.openxmlformats.org/officeDocument/2006/relationships/oleObject" Target="embeddings/oleObject28.bin"/><Relationship Id="rId85" Type="http://schemas.openxmlformats.org/officeDocument/2006/relationships/hyperlink" Target="http://recursostic.educacion.es/secundaria/edad/4esomatematicasB/funciones1/impresos/quincena8.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oleObject" Target="embeddings/oleObject6.bin"/><Relationship Id="rId33" Type="http://schemas.openxmlformats.org/officeDocument/2006/relationships/image" Target="media/image16.jpg"/><Relationship Id="rId38" Type="http://schemas.openxmlformats.org/officeDocument/2006/relationships/oleObject" Target="embeddings/oleObject11.bin"/><Relationship Id="rId46" Type="http://schemas.openxmlformats.org/officeDocument/2006/relationships/image" Target="media/image24.png"/><Relationship Id="rId59" Type="http://schemas.openxmlformats.org/officeDocument/2006/relationships/oleObject" Target="embeddings/oleObject19.bin"/><Relationship Id="rId67" Type="http://schemas.openxmlformats.org/officeDocument/2006/relationships/oleObject" Target="embeddings/oleObject23.bin"/><Relationship Id="rId20" Type="http://schemas.openxmlformats.org/officeDocument/2006/relationships/oleObject" Target="embeddings/oleObject5.bin"/><Relationship Id="rId41" Type="http://schemas.openxmlformats.org/officeDocument/2006/relationships/oleObject" Target="embeddings/oleObject12.bin"/><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oleObject" Target="embeddings/oleObject24.bin"/><Relationship Id="rId75" Type="http://schemas.openxmlformats.org/officeDocument/2006/relationships/image" Target="media/image42.png"/><Relationship Id="rId83" Type="http://schemas.openxmlformats.org/officeDocument/2006/relationships/hyperlink" Target="http://www.profesorenlinea.cl/matematica/Funciones_tipo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oleObject" Target="embeddings/oleObject7.bin"/><Relationship Id="rId36" Type="http://schemas.openxmlformats.org/officeDocument/2006/relationships/image" Target="media/image18.jpg"/><Relationship Id="rId49" Type="http://schemas.openxmlformats.org/officeDocument/2006/relationships/image" Target="media/image26.jpg"/><Relationship Id="rId57" Type="http://schemas.openxmlformats.org/officeDocument/2006/relationships/oleObject" Target="embeddings/oleObject18.bin"/><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oleObject" Target="embeddings/oleObject22.bin"/><Relationship Id="rId73" Type="http://schemas.openxmlformats.org/officeDocument/2006/relationships/image" Target="media/image40.png"/><Relationship Id="rId78" Type="http://schemas.openxmlformats.org/officeDocument/2006/relationships/oleObject" Target="embeddings/oleObject27.bin"/><Relationship Id="rId81" Type="http://schemas.openxmlformats.org/officeDocument/2006/relationships/image" Target="media/image45.jpg"/><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C628D6-3412-47E5-BDC1-BCE869737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35</Pages>
  <Words>8084</Words>
  <Characters>44465</Characters>
  <Application>Microsoft Office Word</Application>
  <DocSecurity>0</DocSecurity>
  <Lines>370</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52445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Alex</cp:lastModifiedBy>
  <cp:revision>68</cp:revision>
  <dcterms:created xsi:type="dcterms:W3CDTF">2015-04-02T14:26:00Z</dcterms:created>
  <dcterms:modified xsi:type="dcterms:W3CDTF">2015-08-02T23:59:00Z</dcterms:modified>
  <cp:category/>
</cp:coreProperties>
</file>